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w:t>
      </w:r>
      <w:proofErr w:type="gramStart"/>
      <w:r w:rsidRPr="008B65C5">
        <w:rPr>
          <w:sz w:val="16"/>
          <w:szCs w:val="16"/>
        </w:rPr>
        <w:t>xx(</w:t>
      </w:r>
      <w:proofErr w:type="gramEnd"/>
      <w:r w:rsidRPr="008B65C5">
        <w:rPr>
          <w:sz w:val="16"/>
          <w:szCs w:val="16"/>
        </w:rPr>
        <w:t>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 xml:space="preserve">Institute for </w:t>
      </w:r>
      <w:proofErr w:type="spellStart"/>
      <w:r w:rsidRPr="008B65C5">
        <w:rPr>
          <w:i/>
        </w:rPr>
        <w:t>Photogrammetry</w:t>
      </w:r>
      <w:proofErr w:type="spellEnd"/>
      <w:r w:rsidRPr="008B65C5">
        <w:rPr>
          <w:i/>
        </w:rPr>
        <w:t xml:space="preserve"> &amp; Remote Sensing, TU Dresden, </w:t>
      </w:r>
      <w:proofErr w:type="spellStart"/>
      <w:r w:rsidRPr="008B65C5">
        <w:rPr>
          <w:i/>
        </w:rPr>
        <w:t>Helmholtzstr</w:t>
      </w:r>
      <w:proofErr w:type="spellEnd"/>
      <w:r w:rsidRPr="008B65C5">
        <w:rPr>
          <w:i/>
        </w:rPr>
        <w:t>.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w:t>
      </w:r>
      <w:proofErr w:type="spellStart"/>
      <w:r w:rsidRPr="008B65C5">
        <w:rPr>
          <w:i/>
        </w:rPr>
        <w:t>Lyngby</w:t>
      </w:r>
      <w:proofErr w:type="spellEnd"/>
      <w:r w:rsidRPr="008B65C5">
        <w:rPr>
          <w:i/>
        </w:rPr>
        <w:t>,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proofErr w:type="spellStart"/>
      <w:r w:rsidRPr="008B65C5">
        <w:rPr>
          <w:i/>
        </w:rPr>
        <w:t>Uni</w:t>
      </w:r>
      <w:proofErr w:type="spellEnd"/>
      <w:r w:rsidRPr="008B65C5">
        <w:rPr>
          <w:i/>
        </w:rPr>
        <w:t xml:space="preserve"> Research AS CIPR, </w:t>
      </w:r>
      <w:proofErr w:type="spellStart"/>
      <w:r w:rsidRPr="008B65C5">
        <w:rPr>
          <w:i/>
        </w:rPr>
        <w:t>Nygårdsgaten</w:t>
      </w:r>
      <w:proofErr w:type="spellEnd"/>
      <w:r w:rsidRPr="008B65C5">
        <w:rPr>
          <w:i/>
        </w:rPr>
        <w:t xml:space="preserve">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w:t>
      </w:r>
      <w:proofErr w:type="spellStart"/>
      <w:r w:rsidR="00136378" w:rsidRPr="008B65C5">
        <w:rPr>
          <w:lang w:val="en-GB"/>
        </w:rPr>
        <w:t>smartphones</w:t>
      </w:r>
      <w:proofErr w:type="spellEnd"/>
      <w:r w:rsidR="00136378" w:rsidRPr="008B65C5">
        <w:rPr>
          <w:lang w:val="en-GB"/>
        </w:rPr>
        <w:t xml:space="preserve">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proofErr w:type="spellStart"/>
      <w:r w:rsidR="007F0C44" w:rsidRPr="008B65C5">
        <w:rPr>
          <w:lang w:val="en-GB"/>
        </w:rPr>
        <w:t>smartphone</w:t>
      </w:r>
      <w:proofErr w:type="spellEnd"/>
      <w:r w:rsidR="007F0C44" w:rsidRPr="008B65C5">
        <w:rPr>
          <w:lang w:val="en-GB"/>
        </w:rPr>
        <w:t xml:space="preserv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proofErr w:type="spellStart"/>
      <w:r w:rsidR="00E47713" w:rsidRPr="008B65C5">
        <w:rPr>
          <w:lang w:val="en-GB"/>
        </w:rPr>
        <w:t>smartphones</w:t>
      </w:r>
      <w:proofErr w:type="spellEnd"/>
      <w:r w:rsidR="00E47713" w:rsidRPr="008B65C5">
        <w:rPr>
          <w:lang w:val="en-GB"/>
        </w:rPr>
        <w:t xml:space="preserve"> for applied geosciences.</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proofErr w:type="spellStart"/>
      <w:r w:rsidR="00256604" w:rsidRPr="008B65C5">
        <w:rPr>
          <w:color w:val="171717" w:themeColor="background2" w:themeShade="1A"/>
          <w:lang w:val="en-GB"/>
        </w:rPr>
        <w:t>smartphone</w:t>
      </w:r>
      <w:proofErr w:type="spellEnd"/>
      <w:r w:rsidR="00256604" w:rsidRPr="008B65C5">
        <w:rPr>
          <w:color w:val="171717" w:themeColor="background2" w:themeShade="1A"/>
          <w:lang w:val="en-GB"/>
        </w:rPr>
        <w:t xml:space="preserv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w:delText>
        </w:r>
        <w:r w:rsidRPr="00353AEE" w:rsidDel="00DE2B11">
          <w:lastRenderedPageBreak/>
          <w:delText xml:space="preserve">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4" w:name="_Ref512858866"/>
      <w:bookmarkStart w:id="5" w:name="_Hlk512497424"/>
      <w:proofErr w:type="gramStart"/>
      <w:r w:rsidRPr="00353AEE">
        <w:t>Fig.</w:t>
      </w:r>
      <w:bookmarkEnd w:id="4"/>
      <w:r w:rsidR="00CA5711">
        <w:t> 1</w:t>
      </w:r>
      <w:r w:rsidR="00423F74" w:rsidRPr="00353AEE">
        <w:rPr>
          <w:lang w:eastAsia="en-GB"/>
        </w:rPr>
        <w:t xml:space="preserve"> Illustrative examples for geological interpretation (a) and hydrological annotation (b).</w:t>
      </w:r>
      <w:bookmarkEnd w:id="5"/>
      <w:proofErr w:type="gramEnd"/>
    </w:p>
    <w:p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w:t>
        </w:r>
        <w:proofErr w:type="spellStart"/>
        <w:r w:rsidR="00263718">
          <w:t>smartphones</w:t>
        </w:r>
        <w:proofErr w:type="spellEnd"/>
        <w:r w:rsidR="00263718">
          <w:t>),</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B24384" w:rsidRPr="00B24384">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proofErr w:type="spellStart"/>
      <w:ins w:id="32" w:author="ms699852" w:date="2018-05-16T21:33:00Z">
        <w:r w:rsidRPr="00353AEE">
          <w:t>Geoscience</w:t>
        </w:r>
        <w:proofErr w:type="spellEnd"/>
        <w:r w:rsidRPr="00353AEE">
          <w:t xml:space="preserv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w:t>
        </w:r>
        <w:proofErr w:type="spellStart"/>
        <w:r w:rsidRPr="00353AEE">
          <w:t>crowdsourced</w:t>
        </w:r>
        <w:proofErr w:type="spellEnd"/>
        <w:r w:rsidRPr="00353AEE">
          <w:t xml:space="preserve"> data and Volunteered Geographic Information (VGI) contribute to the </w:t>
        </w:r>
        <w:proofErr w:type="spellStart"/>
        <w:r w:rsidRPr="00353AEE">
          <w:t>geoscience</w:t>
        </w:r>
        <w:proofErr w:type="spellEnd"/>
        <w:r w:rsidRPr="00353AEE">
          <w:t xml:space="preserve"> data inventory, being acquired by citizen scientists. </w:t>
        </w:r>
      </w:ins>
    </w:p>
    <w:p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rsidR="00BC326D" w:rsidRPr="00353AEE" w:rsidRDefault="00077C3E" w:rsidP="004B1B4D">
      <w:pPr>
        <w:pStyle w:val="PRec-MainText"/>
      </w:pPr>
      <w:r w:rsidRPr="00353AEE">
        <w:t xml:space="preserve">Domain-specific mobile software is required </w:t>
      </w:r>
      <w:bookmarkStart w:id="47" w:name="_GoBack"/>
      <w:bookmarkEnd w:id="47"/>
      <w:r w:rsidRPr="00353AEE">
        <w:t>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48" w:name="_Ref513112993"/>
      <w:bookmarkStart w:id="49" w:name="_Ref513112978"/>
      <w:proofErr w:type="gramStart"/>
      <w:r w:rsidRPr="00353AEE">
        <w:t>Table</w:t>
      </w:r>
      <w:bookmarkEnd w:id="48"/>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9"/>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 xml:space="preserve">connection to largely available mobile </w:t>
            </w:r>
            <w:r w:rsidRPr="008A1832">
              <w:rPr>
                <w:sz w:val="18"/>
              </w:rPr>
              <w:lastRenderedPageBreak/>
              <w:t>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lastRenderedPageBreak/>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517AA2" w:rsidRDefault="00517AA2" w:rsidP="00517AA2">
      <w:pPr>
        <w:pStyle w:val="PRec-MainText"/>
        <w:rPr>
          <w:ins w:id="50" w:author="ms699852" w:date="2018-05-16T21:34:00Z"/>
        </w:rPr>
      </w:pPr>
    </w:p>
    <w:p w:rsidR="00AC3EA4" w:rsidRDefault="00517AA2">
      <w:pPr>
        <w:pStyle w:val="PRec-MainText"/>
        <w:rPr>
          <w:ins w:id="51" w:author="ms699852" w:date="2018-05-16T21:36:00Z"/>
        </w:rPr>
      </w:pPr>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rsidR="00AC3EA4" w:rsidRDefault="00B24384">
      <w:pPr>
        <w:pStyle w:val="PRec-MainText"/>
        <w:rPr>
          <w:ins w:id="55" w:author="ms699852" w:date="2018-05-16T21:36:00Z"/>
        </w:rPr>
      </w:pPr>
      <w:ins w:id="56" w:author="ms699852" w:date="2018-05-16T21:36:00Z">
        <w:r w:rsidRPr="00B24384">
          <w:rPr>
            <w:highlight w:val="yellow"/>
            <w:rPrChange w:id="57" w:author="ms699852" w:date="2018-05-16T21:37:00Z">
              <w:rPr/>
            </w:rPrChange>
          </w:rPr>
          <w:t>(Short abstract about the image-to-geometry part regarding both apps and reference to the applications section)</w:t>
        </w:r>
      </w:ins>
      <w:commentRangeEnd w:id="52"/>
      <w:r w:rsidR="00263718">
        <w:rPr>
          <w:rStyle w:val="Kommentarzeichen"/>
        </w:rPr>
        <w:commentReference w:id="52"/>
      </w:r>
    </w:p>
    <w:p w:rsidR="00AC3EA4" w:rsidRDefault="00517AA2">
      <w:pPr>
        <w:pStyle w:val="PRec-MainText"/>
      </w:pPr>
      <w:ins w:id="58" w:author="ms699852" w:date="2018-05-16T21:35:00Z">
        <w:r>
          <w:t xml:space="preserve">With respect to the applications, </w:t>
        </w:r>
        <w:commentRangeStart w:id="59"/>
        <w:r>
          <w:t>the authors</w:t>
        </w:r>
      </w:ins>
      <w:commentRangeEnd w:id="59"/>
      <w:r w:rsidR="00AC3EA4">
        <w:rPr>
          <w:rStyle w:val="Kommentarzeichen"/>
        </w:rPr>
        <w:commentReference w:id="59"/>
      </w:r>
      <w:ins w:id="60" w:author="ms699852" w:date="2018-05-16T21:35:00Z">
        <w:r>
          <w:t xml:space="preserve"> address </w:t>
        </w:r>
      </w:ins>
      <w:del w:id="61"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2" w:author="Greenich Viper" w:date="2018-05-16T22:45:00Z">
        <w:r w:rsidR="00077C3E" w:rsidRPr="00353AEE" w:rsidDel="00AC3EA4">
          <w:delText>usage in</w:delText>
        </w:r>
      </w:del>
      <w:ins w:id="63"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rsidR="00EA640D" w:rsidRPr="00353AEE" w:rsidDel="008D7DEA" w:rsidRDefault="004A1C41" w:rsidP="004B1B4D">
      <w:pPr>
        <w:pStyle w:val="PRec-Heading1"/>
        <w:rPr>
          <w:del w:id="64" w:author="ms699852" w:date="2018-05-16T19:38:00Z"/>
        </w:rPr>
      </w:pPr>
      <w:bookmarkStart w:id="65" w:name="_Hlk512497639"/>
      <w:del w:id="66" w:author="ms699852" w:date="2018-05-16T19:38:00Z">
        <w:r w:rsidRPr="00353AEE" w:rsidDel="008D7DEA">
          <w:delText>3D base data represen</w:delText>
        </w:r>
        <w:r w:rsidR="00D6380C" w:rsidDel="008D7DEA">
          <w:delText>t</w:delText>
        </w:r>
        <w:r w:rsidRPr="00353AEE" w:rsidDel="008D7DEA">
          <w:delText>ations</w:delText>
        </w:r>
      </w:del>
    </w:p>
    <w:bookmarkEnd w:id="65"/>
    <w:p w:rsidR="00EA640D" w:rsidRPr="00353AEE" w:rsidDel="008D7DEA" w:rsidRDefault="007351AE" w:rsidP="004B1B4D">
      <w:pPr>
        <w:pStyle w:val="PRec-MainText"/>
        <w:rPr>
          <w:del w:id="67" w:author="ms699852" w:date="2018-05-16T19:38:00Z"/>
        </w:rPr>
      </w:pPr>
      <w:del w:id="68"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rsidR="0003753C" w:rsidRPr="00353AEE" w:rsidDel="008D7DEA" w:rsidRDefault="0003753C" w:rsidP="004B1B4D">
      <w:pPr>
        <w:pStyle w:val="PRec-MainText"/>
        <w:rPr>
          <w:del w:id="69" w:author="ms699852" w:date="2018-05-16T19:38:00Z"/>
        </w:rPr>
      </w:pPr>
      <w:del w:id="70"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w:delText>
        </w:r>
        <w:r w:rsidRPr="00E76B28" w:rsidDel="008D7DEA">
          <w:lastRenderedPageBreak/>
          <w:delText xml:space="preserve">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(Leskens et 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gitternetz"/>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6"/>
        <w:gridCol w:w="3544"/>
      </w:tblGrid>
      <w:tr w:rsidR="00C52765" w:rsidDel="008D7DEA" w:rsidTr="001D68B6">
        <w:trPr>
          <w:del w:id="71" w:author="ms699852" w:date="2018-05-16T19:38:00Z"/>
        </w:trPr>
        <w:tc>
          <w:tcPr>
            <w:tcW w:w="7080" w:type="dxa"/>
            <w:gridSpan w:val="2"/>
            <w:tcMar>
              <w:left w:w="0" w:type="dxa"/>
              <w:right w:w="0" w:type="dxa"/>
            </w:tcMar>
          </w:tcPr>
          <w:p w:rsidR="00C52765" w:rsidDel="008D7DEA" w:rsidRDefault="00CF12CD" w:rsidP="00BE464E">
            <w:pPr>
              <w:jc w:val="center"/>
              <w:rPr>
                <w:del w:id="72" w:author="ms699852" w:date="2018-05-16T19:38:00Z"/>
                <w:noProof/>
                <w:sz w:val="16"/>
                <w:szCs w:val="16"/>
              </w:rPr>
            </w:pPr>
            <w:del w:id="73" w:author="ms699852" w:date="2018-05-16T19:38:00Z">
              <w:r>
                <w:rPr>
                  <w:noProof/>
                  <w:sz w:val="16"/>
                  <w:szCs w:val="16"/>
                  <w:lang w:val="de-DE" w:eastAsia="de-DE"/>
                  <w:rPrChange w:id="74" w:author="Unknown">
                    <w:rPr>
                      <w:noProof/>
                      <w:lang w:val="de-DE" w:eastAsia="de-DE"/>
                    </w:rPr>
                  </w:rPrChange>
                </w:rPr>
                <w:drawing>
                  <wp:inline distT="0" distB="0" distL="0" distR="0">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3"/>
                            <a:stretch>
                              <a:fillRect/>
                            </a:stretch>
                          </pic:blipFill>
                          <pic:spPr>
                            <a:xfrm>
                              <a:off x="0" y="0"/>
                              <a:ext cx="4493895" cy="1433830"/>
                            </a:xfrm>
                            <a:prstGeom prst="rect">
                              <a:avLst/>
                            </a:prstGeom>
                          </pic:spPr>
                        </pic:pic>
                      </a:graphicData>
                    </a:graphic>
                  </wp:inline>
                </w:drawing>
              </w:r>
            </w:del>
          </w:p>
        </w:tc>
      </w:tr>
      <w:tr w:rsidR="00C52765" w:rsidDel="008D7DEA" w:rsidTr="001D68B6">
        <w:trPr>
          <w:del w:id="75" w:author="ms699852" w:date="2018-05-16T19:38:00Z"/>
        </w:trPr>
        <w:tc>
          <w:tcPr>
            <w:tcW w:w="3536" w:type="dxa"/>
            <w:tcMar>
              <w:left w:w="0" w:type="dxa"/>
              <w:right w:w="0" w:type="dxa"/>
            </w:tcMar>
          </w:tcPr>
          <w:p w:rsidR="00C52765" w:rsidRPr="00263718" w:rsidDel="008D7DEA" w:rsidRDefault="00C52765" w:rsidP="00BE464E">
            <w:pPr>
              <w:jc w:val="center"/>
              <w:rPr>
                <w:del w:id="76" w:author="ms699852" w:date="2018-05-16T19:38:00Z"/>
                <w:noProof/>
                <w:sz w:val="16"/>
                <w:szCs w:val="16"/>
                <w:lang w:val="en-US" w:eastAsia="de-DE"/>
              </w:rPr>
            </w:pPr>
            <w:del w:id="77" w:author="ms699852" w:date="2018-05-16T19:38:00Z">
              <w:r w:rsidRPr="00263718" w:rsidDel="008D7DEA">
                <w:rPr>
                  <w:noProof/>
                  <w:sz w:val="16"/>
                  <w:szCs w:val="16"/>
                  <w:lang w:val="en-US" w:eastAsia="de-DE"/>
                </w:rPr>
                <w:delText>(a)</w:delText>
              </w:r>
            </w:del>
          </w:p>
        </w:tc>
        <w:tc>
          <w:tcPr>
            <w:tcW w:w="3544" w:type="dxa"/>
            <w:tcMar>
              <w:left w:w="0" w:type="dxa"/>
              <w:right w:w="0" w:type="dxa"/>
            </w:tcMar>
          </w:tcPr>
          <w:p w:rsidR="00C52765" w:rsidRPr="003E2920" w:rsidDel="008D7DEA" w:rsidRDefault="00C52765" w:rsidP="00BE464E">
            <w:pPr>
              <w:jc w:val="center"/>
              <w:rPr>
                <w:del w:id="78" w:author="ms699852" w:date="2018-05-16T19:38:00Z"/>
                <w:noProof/>
                <w:sz w:val="16"/>
                <w:szCs w:val="16"/>
              </w:rPr>
            </w:pPr>
            <w:del w:id="79" w:author="ms699852" w:date="2018-05-16T19:38:00Z">
              <w:r w:rsidDel="008D7DEA">
                <w:rPr>
                  <w:noProof/>
                  <w:sz w:val="16"/>
                  <w:szCs w:val="16"/>
                </w:rPr>
                <w:delText>(b)</w:delText>
              </w:r>
            </w:del>
          </w:p>
        </w:tc>
      </w:tr>
    </w:tbl>
    <w:p w:rsidR="001D68B6" w:rsidRDefault="001D68B6" w:rsidP="001D68B6">
      <w:pPr>
        <w:pStyle w:val="PRec-Heading1"/>
        <w:rPr>
          <w:ins w:id="80" w:author="ms699852" w:date="2018-05-16T21:37:00Z"/>
        </w:rPr>
      </w:pPr>
      <w:r w:rsidRPr="00353AEE">
        <w:t>Applications and Requirements</w:t>
      </w:r>
    </w:p>
    <w:p w:rsidR="00CF12CD" w:rsidRDefault="00B24384">
      <w:pPr>
        <w:pStyle w:val="PRec-MainText"/>
        <w:pPrChange w:id="81" w:author="ms699852" w:date="2018-05-16T21:37:00Z">
          <w:pPr>
            <w:pStyle w:val="PRec-Heading1"/>
          </w:pPr>
        </w:pPrChange>
      </w:pPr>
      <w:ins w:id="82" w:author="ms699852" w:date="2018-05-16T21:37:00Z">
        <w:r w:rsidRPr="00B24384">
          <w:rPr>
            <w:highlight w:val="yellow"/>
            <w:rPrChange w:id="83" w:author="ms699852" w:date="2018-05-16T21:37:00Z">
              <w:rPr>
                <w:smallCaps w:val="0"/>
              </w:rPr>
            </w:rPrChange>
          </w:rPr>
          <w:t>Short description here</w:t>
        </w:r>
      </w:ins>
    </w:p>
    <w:p w:rsidR="001D68B6" w:rsidRPr="00353AEE" w:rsidDel="001D68B6" w:rsidRDefault="001D68B6" w:rsidP="001D68B6">
      <w:pPr>
        <w:pStyle w:val="PRec-MainText"/>
        <w:rPr>
          <w:del w:id="84" w:author="ms699852" w:date="2018-05-16T20:38:00Z"/>
        </w:rPr>
      </w:pPr>
      <w:del w:id="85"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sourcing-based water level estimation, e.g. </w:t>
      </w:r>
      <w:r>
        <w:rPr>
          <w:noProof/>
        </w:rPr>
        <w:t>Kisters (2014) or Etter &amp; Strobl (2018)</w:t>
      </w:r>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w:t>
      </w:r>
      <w:proofErr w:type="spellStart"/>
      <w:r w:rsidRPr="006A743D">
        <w:rPr>
          <w:color w:val="000000" w:themeColor="text1"/>
        </w:rPr>
        <w:t>smartphone</w:t>
      </w:r>
      <w:proofErr w:type="spellEnd"/>
      <w:r w:rsidRPr="006A743D">
        <w:rPr>
          <w:color w:val="000000" w:themeColor="text1"/>
        </w:rPr>
        <w:t xml:space="preserve"> cameras, the water line can be processed on the device </w:t>
      </w:r>
      <w:r w:rsidRPr="007E4598">
        <w:rPr>
          <w:noProof/>
          <w:color w:val="000000" w:themeColor="text1"/>
        </w:rPr>
        <w:t>(Kröhnert &amp; Meichsner, 2017)</w:t>
      </w:r>
      <w:r w:rsidRPr="006A743D">
        <w:rPr>
          <w:color w:val="000000" w:themeColor="text1"/>
        </w:rPr>
        <w:t xml:space="preserve"> and </w:t>
      </w:r>
      <w:r w:rsidRPr="006A743D">
        <w:rPr>
          <w:color w:val="000000" w:themeColor="text1"/>
        </w:rPr>
        <w:lastRenderedPageBreak/>
        <w:t xml:space="preserve">subsequently registered with </w:t>
      </w:r>
      <w:r>
        <w:rPr>
          <w:color w:val="000000" w:themeColor="text1"/>
        </w:rPr>
        <w:t>existing</w:t>
      </w:r>
      <w:r w:rsidRPr="006A743D">
        <w:rPr>
          <w:color w:val="000000" w:themeColor="text1"/>
        </w:rPr>
        <w:t xml:space="preserve"> 3D object data to obtain the corresponding height values, i.e. water levels.</w:t>
      </w:r>
    </w:p>
    <w:p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w:t>
      </w:r>
      <w:proofErr w:type="spellStart"/>
      <w:r w:rsidRPr="00353AEE">
        <w:t>smartphone</w:t>
      </w:r>
      <w:proofErr w:type="spellEnd"/>
      <w:r w:rsidRPr="00353AEE">
        <w:t xml:space="preserv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r>
        <w:rPr>
          <w:noProof/>
        </w:rPr>
        <w:t>(Sardemann et al., 2018)</w:t>
      </w:r>
      <w:r w:rsidRPr="00353AEE">
        <w:t xml:space="preserve">. Thus, 3D point sets can be acquired very fast (e.g. using mobile laser scanning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conditions at specific times of the day.</w:t>
      </w:r>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w:t>
      </w:r>
      <w:r w:rsidRPr="00353AEE">
        <w:lastRenderedPageBreak/>
        <w:t xml:space="preserve">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w:t>
      </w:r>
      <w:proofErr w:type="spellStart"/>
      <w:r w:rsidRPr="00353AEE">
        <w:t>SfM</w:t>
      </w:r>
      <w:proofErr w:type="spellEnd"/>
      <w:r w:rsidRPr="00353AEE">
        <w:t xml:space="preserve">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6" w:author="Greenich Viper" w:date="2018-05-16T22:50:00Z">
        <w:r w:rsidRPr="00353AEE" w:rsidDel="00B60D81">
          <w:delText>. The most common representations of digital outcrops are coloured point clouds and textured TINs.</w:delText>
        </w:r>
      </w:del>
    </w:p>
    <w:p w:rsidR="001D68B6" w:rsidRPr="00353AEE" w:rsidDel="00B60D81" w:rsidRDefault="001D68B6" w:rsidP="00B60D81">
      <w:pPr>
        <w:pStyle w:val="PRec-MainText"/>
        <w:rPr>
          <w:del w:id="87" w:author="Greenich Viper" w:date="2018-05-16T22:51:00Z"/>
        </w:rPr>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r>
        <w:rPr>
          <w:noProof/>
        </w:rPr>
        <w:t xml:space="preserve">Kehl et al. (2018) </w:t>
      </w:r>
      <w:r w:rsidRPr="00353AEE">
        <w:t>for further details).</w:t>
      </w:r>
    </w:p>
    <w:p w:rsidR="008E218A" w:rsidRDefault="001D68B6">
      <w:pPr>
        <w:pStyle w:val="PRec-MainText"/>
      </w:pPr>
      <w:del w:id="88"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89" w:author="Greenich Viper" w:date="2018-05-16T22:52:00Z">
        <w:r w:rsidR="00B60D81">
          <w:t xml:space="preserve">textured </w:t>
        </w:r>
      </w:ins>
      <w:r w:rsidRPr="00353AEE">
        <w:t>surface</w:t>
      </w:r>
      <w:ins w:id="90" w:author="Greenich Viper" w:date="2018-05-16T22:52:00Z">
        <w:r w:rsidR="00B60D81">
          <w:t>s</w:t>
        </w:r>
      </w:ins>
      <w:del w:id="91" w:author="Greenich Viper" w:date="2018-05-16T22:52:00Z">
        <w:r w:rsidRPr="00353AEE" w:rsidDel="00B60D81">
          <w:delText xml:space="preserve"> models</w:delText>
        </w:r>
      </w:del>
      <w:r w:rsidRPr="00353AEE">
        <w:t xml:space="preserve"> and the outcrop </w:t>
      </w:r>
      <w:del w:id="92" w:author="Greenich Viper" w:date="2018-05-16T22:52:00Z">
        <w:r w:rsidRPr="00353AEE" w:rsidDel="00B60D81">
          <w:delText xml:space="preserve">images </w:delText>
        </w:r>
      </w:del>
      <w:ins w:id="93"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w:t>
      </w:r>
      <w:r w:rsidRPr="00353AEE">
        <w:lastRenderedPageBreak/>
        <w:t xml:space="preserve">by Centre </w:t>
      </w:r>
      <w:proofErr w:type="spellStart"/>
      <w:r w:rsidRPr="00353AEE">
        <w:t>Européen</w:t>
      </w:r>
      <w:proofErr w:type="spellEnd"/>
      <w:r w:rsidRPr="00353AEE">
        <w:t xml:space="preserve"> de </w:t>
      </w:r>
      <w:proofErr w:type="spellStart"/>
      <w:r w:rsidRPr="00353AEE">
        <w:t>Recherche</w:t>
      </w:r>
      <w:proofErr w:type="spellEnd"/>
      <w:r w:rsidRPr="00353AEE">
        <w:t xml:space="preserve"> </w:t>
      </w:r>
      <w:proofErr w:type="gramStart"/>
      <w:r w:rsidRPr="00353AEE">
        <w:t>et</w:t>
      </w:r>
      <w:proofErr w:type="gramEnd"/>
      <w:r w:rsidRPr="00353AEE">
        <w:t xml:space="preserve">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notes to points within the model. GRIT, developed as </w:t>
      </w:r>
      <w:proofErr w:type="gramStart"/>
      <w:r w:rsidRPr="00353AEE">
        <w:t>a collaboration</w:t>
      </w:r>
      <w:proofErr w:type="gramEnd"/>
      <w:r w:rsidRPr="00353AEE">
        <w:t xml:space="preserve"> between </w:t>
      </w:r>
      <w:proofErr w:type="spellStart"/>
      <w:r w:rsidRPr="00353AEE">
        <w:t>Uni</w:t>
      </w:r>
      <w:proofErr w:type="spellEnd"/>
      <w:r>
        <w:t xml:space="preserve"> </w:t>
      </w:r>
      <w:r w:rsidRPr="00353AEE">
        <w:t xml:space="preserve">Research AS CIPR, University of Bergen, University of Aberdeen and CEREGE, is an 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t xml:space="preserve"> (Fig. 17)</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94" w:name="_Ref513237238"/>
      <w:r w:rsidRPr="00353AEE">
        <w:t>Fig.</w:t>
      </w:r>
      <w:bookmarkEnd w:id="94"/>
      <w:r>
        <w:t xml:space="preserve"> 17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w:t>
      </w:r>
      <w:proofErr w:type="gramStart"/>
      <w:r w:rsidRPr="00353AEE">
        <w:rPr>
          <w:lang w:eastAsia="en-GB"/>
        </w:rPr>
        <w:t xml:space="preserve">Images taken from </w:t>
      </w:r>
      <w:r>
        <w:rPr>
          <w:noProof/>
          <w:lang w:eastAsia="en-GB"/>
        </w:rPr>
        <w:t>Kehl (2017c)</w:t>
      </w:r>
      <w:r w:rsidRPr="00353AEE">
        <w:rPr>
          <w:lang w:eastAsia="en-GB"/>
        </w:rPr>
        <w:t>.</w:t>
      </w:r>
      <w:proofErr w:type="gramEnd"/>
    </w:p>
    <w:p w:rsidR="00BE464E" w:rsidRPr="00353AEE" w:rsidDel="008D7DEA" w:rsidRDefault="00BE464E" w:rsidP="00BE464E">
      <w:pPr>
        <w:pStyle w:val="PRec-Figures"/>
        <w:rPr>
          <w:del w:id="95" w:author="ms699852" w:date="2018-05-16T19:38:00Z"/>
        </w:rPr>
      </w:pPr>
      <w:del w:id="96"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rsidR="0003753C" w:rsidDel="008D7DEA" w:rsidRDefault="0003753C" w:rsidP="004B1B4D">
      <w:pPr>
        <w:pStyle w:val="PRec-MainText"/>
        <w:rPr>
          <w:del w:id="97" w:author="ms699852" w:date="2018-05-16T19:38:00Z"/>
        </w:rPr>
      </w:pPr>
      <w:del w:id="98"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 xml:space="preserve">This section demonstrates novel- as well as existing algorithms and methods on mobile devices that </w:t>
      </w:r>
      <w:del w:id="99" w:author="Greenich Viper" w:date="2018-05-17T10:33:00Z">
        <w:r w:rsidRPr="00353AEE" w:rsidDel="008E218A">
          <w:delText>are needed for case-specific field-based analysis within the geosciences. The effectiveness of each algorithm depends on the applied model representation and the target usage</w:delText>
        </w:r>
      </w:del>
      <w:ins w:id="100" w:author="Greenich Viper" w:date="2018-05-17T10:33:00Z">
        <w:r w:rsidR="008E218A">
          <w:t>support image-based field annotations</w:t>
        </w:r>
      </w:ins>
      <w:r w:rsidRPr="00353AEE">
        <w:t>.</w:t>
      </w:r>
      <w:ins w:id="101" w:author="Greenich Viper" w:date="2018-05-17T10:34:00Z">
        <w:r w:rsidR="008E218A">
          <w:t xml:space="preserve"> We first present the techniques necessary for image synthesis for different 3D base data. These image synthesis methods are important in the following image-to-geometry registration as </w:t>
        </w:r>
      </w:ins>
      <w:ins w:id="102" w:author="Greenich Viper" w:date="2018-05-17T10:36:00Z">
        <w:r w:rsidR="008E218A">
          <w:t>set the limits on image quality, registration accuracy and the precision of 3D position</w:t>
        </w:r>
      </w:ins>
      <w:ins w:id="103" w:author="Greenich Viper" w:date="2018-05-17T10:37:00Z">
        <w:r w:rsidR="008E218A">
          <w:t>s</w:t>
        </w:r>
      </w:ins>
      <w:ins w:id="104" w:author="Greenich Viper" w:date="2018-05-17T10:36:00Z">
        <w:r w:rsidR="008E218A">
          <w:t xml:space="preserve"> queried via 2D photo pixels.</w:t>
        </w:r>
      </w:ins>
    </w:p>
    <w:p w:rsidR="00BB25DE" w:rsidRPr="00353AEE" w:rsidRDefault="00E02E30" w:rsidP="004B1B4D">
      <w:pPr>
        <w:pStyle w:val="PRec-Heading2"/>
      </w:pPr>
      <w:r w:rsidRPr="00353AEE">
        <w:lastRenderedPageBreak/>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del w:id="105" w:author="ms699852" w:date="2018-05-16T19:47:00Z">
        <w:r w:rsidR="00A475A8" w:rsidDel="00664B20">
          <w:delText xml:space="preserve">: </w:delText>
        </w:r>
        <w:r w:rsidR="00A475A8" w:rsidDel="00664B20">
          <w:br/>
          <w:delText>a) From object to image coordinates</w:delText>
        </w:r>
      </w:del>
    </w:p>
    <w:p w:rsidR="005F3C02" w:rsidRPr="00353AEE" w:rsidDel="008D7DEA" w:rsidRDefault="005F3C02" w:rsidP="004B1B4D">
      <w:pPr>
        <w:pStyle w:val="PRec-MainText"/>
        <w:rPr>
          <w:del w:id="106" w:author="ms699852" w:date="2018-05-16T19:38:00Z"/>
        </w:rPr>
      </w:pPr>
      <w:r w:rsidRPr="00353AEE">
        <w:t>In comparison to mesh-based rendering, simple point projection seems to be a nice alternative</w:t>
      </w:r>
      <w:r w:rsidR="00F0659C">
        <w:t xml:space="preserve"> that saves </w:t>
      </w:r>
      <w:r w:rsidRPr="00353AEE">
        <w:t xml:space="preserve">computational resources. </w:t>
      </w:r>
      <w:del w:id="107" w:author="Greenich Viper" w:date="2018-05-17T11:45:00Z">
        <w:r w:rsidRPr="00353AEE" w:rsidDel="00002A5B">
          <w:delText>Thus</w:delText>
        </w:r>
      </w:del>
      <w:ins w:id="108" w:author="Greenich Viper" w:date="2018-05-17T11:45:00Z">
        <w:r w:rsidR="00002A5B">
          <w:t>Here</w:t>
        </w:r>
      </w:ins>
      <w:r w:rsidRPr="00353AEE">
        <w:t>, we simply project object points onto an image plane using perspective projection, assuming a distortion-free ideal camera with centred principle point</w:t>
      </w:r>
      <w:ins w:id="109" w:author="ms699852" w:date="2018-05-16T20:02:00Z">
        <w:r w:rsidR="00BA3ED8">
          <w:t xml:space="preserve"> (e.g. </w:t>
        </w:r>
        <w:proofErr w:type="spellStart"/>
        <w:r w:rsidR="00B24384" w:rsidRPr="00B24384">
          <w:rPr>
            <w:highlight w:val="yellow"/>
            <w:rPrChange w:id="110" w:author="ms699852" w:date="2018-05-16T20:02:00Z">
              <w:rPr/>
            </w:rPrChange>
          </w:rPr>
          <w:t>Meierhold</w:t>
        </w:r>
        <w:proofErr w:type="spellEnd"/>
        <w:r w:rsidR="00BA3ED8">
          <w:rPr>
            <w:highlight w:val="yellow"/>
          </w:rPr>
          <w:t>,</w:t>
        </w:r>
        <w:r w:rsidR="00B24384" w:rsidRPr="00B24384">
          <w:rPr>
            <w:highlight w:val="yellow"/>
            <w:rPrChange w:id="111" w:author="ms699852" w:date="2018-05-16T20:02:00Z">
              <w:rPr/>
            </w:rPrChange>
          </w:rPr>
          <w:t xml:space="preserve"> 2010</w:t>
        </w:r>
        <w:r w:rsidR="00BA3ED8">
          <w:t>)</w:t>
        </w:r>
      </w:ins>
      <w:r w:rsidRPr="00353AEE">
        <w:t>.</w:t>
      </w:r>
      <w:r w:rsidR="005D18CB" w:rsidRPr="00353AEE">
        <w:t xml:space="preserve"> </w:t>
      </w:r>
      <w:del w:id="112"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rsidR="005F3C02" w:rsidRPr="00353AEE" w:rsidRDefault="005F3C02" w:rsidP="004B1B4D">
      <w:pPr>
        <w:pStyle w:val="PRec-MainText"/>
      </w:pPr>
      <w:r w:rsidRPr="00353AEE">
        <w:t xml:space="preserve">First, applying a six-parameter transformation transfers </w:t>
      </w:r>
      <w:del w:id="113" w:author="Greenich Viper" w:date="2018-05-17T10:39:00Z">
        <w:r w:rsidRPr="00353AEE" w:rsidDel="008E218A">
          <w:delText>three-dimensional</w:delText>
        </w:r>
      </w:del>
      <w:ins w:id="114" w:author="Greenich Viper" w:date="2018-05-17T10:39:00Z">
        <w:r w:rsidR="008E218A">
          <w:t>3D</w:t>
        </w:r>
      </w:ins>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w:t>
      </w:r>
      <w:proofErr w:type="gramStart"/>
      <w:r w:rsidRPr="00353AEE">
        <w:t>system</w:t>
      </w:r>
      <w:r w:rsidR="007B1876" w:rsidRPr="00353AEE">
        <w:t xml:space="preserve"> </w:t>
      </w:r>
      <m:oMath>
        <w:proofErr w:type="gramEnd"/>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ins w:id="115" w:author="Greenich Viper" w:date="2018-05-17T10:40:00Z">
        <w:r w:rsidR="008E218A">
          <w:rPr>
            <w:szCs w:val="16"/>
          </w:rPr>
          <w:t>.</w:t>
        </w:r>
      </w:ins>
      <w:r w:rsidR="00710C0D">
        <w:t xml:space="preserve"> </w:t>
      </w:r>
      <w:ins w:id="116" w:author="ms699852" w:date="2018-05-16T19:41:00Z">
        <w:del w:id="117" w:author="Greenich Viper" w:date="2018-05-17T10:40:00Z">
          <w:r w:rsidR="008D7DEA" w:rsidDel="008E218A">
            <w:delText xml:space="preserve">with </w:delText>
          </w:r>
        </w:del>
      </w:ins>
      <w:ins w:id="118" w:author="ms699852" w:date="2018-05-16T19:44:00Z">
        <w:del w:id="119" w:author="Greenich Viper" w:date="2018-05-17T10:40:00Z">
          <w:r w:rsidR="008D7DEA" w:rsidDel="008E218A">
            <w:delText>initially</w:delText>
          </w:r>
        </w:del>
      </w:ins>
      <w:ins w:id="120" w:author="Greenich Viper" w:date="2018-05-17T10:40:00Z">
        <w:r w:rsidR="008E218A">
          <w:t>This requires</w:t>
        </w:r>
      </w:ins>
      <w:ins w:id="121" w:author="ms699852" w:date="2018-05-16T19:44:00Z">
        <w:r w:rsidR="008D7DEA">
          <w:t xml:space="preserve"> known extrinsic parameters</w:t>
        </w:r>
      </w:ins>
      <w:ins w:id="122" w:author="Greenich Viper" w:date="2018-05-17T10:41:00Z">
        <w:r w:rsidR="008E218A">
          <w:t>, which are</w:t>
        </w:r>
      </w:ins>
      <w:ins w:id="123" w:author="ms699852" w:date="2018-05-16T19:44:00Z">
        <w:r w:rsidR="008D7DEA">
          <w:t xml:space="preserve"> obtained by </w:t>
        </w:r>
      </w:ins>
      <w:ins w:id="124" w:author="Greenich Viper" w:date="2018-05-17T10:41:00Z">
        <w:r w:rsidR="008E218A">
          <w:t xml:space="preserve">the </w:t>
        </w:r>
      </w:ins>
      <w:proofErr w:type="spellStart"/>
      <w:ins w:id="125" w:author="ms699852" w:date="2018-05-16T19:44:00Z">
        <w:r w:rsidR="008D7DEA">
          <w:t>smartphones</w:t>
        </w:r>
        <w:proofErr w:type="spellEnd"/>
        <w:r w:rsidR="008D7DEA">
          <w:t xml:space="preserve">’ location- and orientation sensors </w:t>
        </w:r>
      </w:ins>
      <w:ins w:id="126" w:author="ms699852" w:date="2018-05-16T19:41:00Z">
        <w:r w:rsidR="008D7DEA">
          <w:t xml:space="preserve">system </w:t>
        </w:r>
      </w:ins>
      <w:r w:rsidRPr="00353AEE">
        <w:t>using</w:t>
      </w:r>
      <w:r w:rsidR="00852178" w:rsidRPr="00353AEE">
        <w:t xml:space="preserve"> equation (eq. 1</w:t>
      </w:r>
      <w:r w:rsidR="00CA5711">
        <w:t>)</w:t>
      </w:r>
      <w:r w:rsidR="00852178" w:rsidRPr="00353AEE">
        <w:t>.</w:t>
      </w:r>
      <w:ins w:id="127" w:author="ms699852" w:date="2018-05-16T19:40:00Z">
        <w:r w:rsidR="008D7DEA">
          <w:t xml:space="preserve"> </w:t>
        </w:r>
      </w:ins>
    </w:p>
    <w:p w:rsidR="005F3C02" w:rsidRPr="00D0760D" w:rsidRDefault="005F3C02" w:rsidP="004B1B4D">
      <w:pPr>
        <w:pStyle w:val="PRec-MainText"/>
        <w:rPr>
          <w:sz w:val="16"/>
          <w:szCs w:val="16"/>
        </w:rPr>
      </w:pPr>
    </w:p>
    <w:p w:rsidR="005F3C02" w:rsidRPr="00D0760D" w:rsidRDefault="00B24384"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CF12CD" w:rsidRDefault="005F3C02">
      <w:pPr>
        <w:pStyle w:val="PRec-MainText"/>
        <w:rPr>
          <w:del w:id="128" w:author="ms699852" w:date="2018-05-16T19:39:00Z"/>
        </w:rPr>
        <w:pPrChange w:id="129" w:author="ms699852" w:date="2018-05-16T19:39:00Z">
          <w:pPr>
            <w:pStyle w:val="PRec-MainText"/>
            <w:ind w:firstLine="0"/>
          </w:pPr>
        </w:pPrChange>
      </w:pPr>
      <w:del w:id="130"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31"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32" w:author="ms699852" w:date="2018-05-16T19:44:00Z">
        <w:r w:rsidR="008D44F0" w:rsidDel="008D7DEA">
          <w:delText xml:space="preserve"> the reference frame</w:delText>
        </w:r>
        <w:r w:rsidR="00710C0D" w:rsidDel="008D7DEA">
          <w:delText>.</w:delText>
        </w:r>
      </w:del>
    </w:p>
    <w:p w:rsidR="00CF12CD" w:rsidRDefault="00F3715D">
      <w:pPr>
        <w:pStyle w:val="PRec-MainText"/>
        <w:rPr>
          <w:ins w:id="133" w:author="Greenich Viper" w:date="2018-05-17T10:47:00Z"/>
        </w:rPr>
        <w:pPrChange w:id="134" w:author="ms699852" w:date="2018-05-16T19:46:00Z">
          <w:pPr>
            <w:pStyle w:val="PRec-MainText"/>
            <w:ind w:firstLine="0"/>
          </w:pPr>
        </w:pPrChange>
      </w:pPr>
      <w:commentRangeStart w:id="135"/>
      <w:ins w:id="136" w:author="Greenich Viper" w:date="2018-05-17T10:42:00Z">
        <w:r>
          <w:t>The world reference frame</w:t>
        </w:r>
      </w:ins>
      <w:ins w:id="137" w:author="Greenich Viper" w:date="2018-05-17T10:47:00Z">
        <w:r>
          <w:t xml:space="preserve"> P</w:t>
        </w:r>
      </w:ins>
      <w:ins w:id="138" w:author="Greenich Viper" w:date="2018-05-17T10:42:00Z">
        <w:r>
          <w:t xml:space="preserve"> is provided by </w:t>
        </w:r>
      </w:ins>
      <w:ins w:id="139" w:author="Greenich Viper" w:date="2018-05-17T10:43:00Z">
        <w:r>
          <w:t xml:space="preserve">established </w:t>
        </w:r>
        <w:proofErr w:type="spellStart"/>
        <w:r>
          <w:t>georeferencing</w:t>
        </w:r>
        <w:proofErr w:type="spellEnd"/>
        <w:r>
          <w:t xml:space="preserve"> within the geosciences. In our applications, we keep the po</w:t>
        </w:r>
      </w:ins>
      <w:ins w:id="140" w:author="Greenich Viper" w:date="2018-05-17T10:44:00Z">
        <w:r>
          <w:t xml:space="preserve">sition sensor data in Universal </w:t>
        </w:r>
      </w:ins>
      <w:ins w:id="141" w:author="Greenich Viper" w:date="2018-05-17T10:45:00Z">
        <w:r>
          <w:t>Transverse Mercator (UTM) coordinates (</w:t>
        </w:r>
        <w:proofErr w:type="gramStart"/>
        <w:r>
          <w:t>lateral</w:t>
        </w:r>
        <w:proofErr w:type="gramEnd"/>
        <w:r>
          <w:t>) with Earth Gravitational Model (</w:t>
        </w:r>
      </w:ins>
      <w:ins w:id="142" w:author="Greenich Viper" w:date="2018-05-17T10:46:00Z">
        <w:r>
          <w:t xml:space="preserve">EGM96) altitudes (vertical). </w:t>
        </w:r>
      </w:ins>
      <w:commentRangeEnd w:id="135"/>
      <w:ins w:id="143" w:author="Greenich Viper" w:date="2018-05-17T10:48:00Z">
        <w:r>
          <w:rPr>
            <w:rStyle w:val="Kommentarzeichen"/>
          </w:rPr>
          <w:commentReference w:id="135"/>
        </w:r>
      </w:ins>
    </w:p>
    <w:p w:rsidR="00CF12CD" w:rsidRDefault="00135C23">
      <w:pPr>
        <w:pStyle w:val="PRec-MainText"/>
        <w:rPr>
          <w:del w:id="144" w:author="ms699852" w:date="2018-05-16T19:45:00Z"/>
        </w:rPr>
        <w:pPrChange w:id="145" w:author="ms699852" w:date="2018-05-16T19:46:00Z">
          <w:pPr>
            <w:pStyle w:val="PRec-MainText"/>
            <w:ind w:firstLine="0"/>
          </w:pPr>
        </w:pPrChange>
      </w:pPr>
      <w:del w:id="146" w:author="Greenich Viper" w:date="2018-05-17T10:54:00Z">
        <w:r w:rsidDel="00CE59A5">
          <w:delText>Acc</w:delText>
        </w:r>
        <w:r w:rsidRPr="00353AEE" w:rsidDel="00CE59A5">
          <w:delText xml:space="preserve">ounting </w:delText>
        </w:r>
        <w:r w:rsidR="005F3C02" w:rsidRPr="00353AEE" w:rsidDel="00CE59A5">
          <w:delText>for homogeneous coordinates, t</w:delText>
        </w:r>
      </w:del>
      <w:ins w:id="147" w:author="Greenich Viper" w:date="2018-05-17T10:54:00Z">
        <w:r w:rsidR="00CE59A5">
          <w:t>T</w:t>
        </w:r>
      </w:ins>
      <w:r w:rsidR="005F3C02" w:rsidRPr="00353AEE">
        <w:t xml:space="preserve">he relation between </w:t>
      </w:r>
      <w:r w:rsidR="00ED0FFB">
        <w:t xml:space="preserve">coordinates in an 3D object- and an 2D image space </w:t>
      </w:r>
      <w:del w:id="148" w:author="Greenich Viper" w:date="2018-05-17T10:55:00Z">
        <w:r w:rsidR="008D44F0" w:rsidDel="00CE59A5">
          <w:delText xml:space="preserve">can be described </w:delText>
        </w:r>
        <w:r w:rsidR="005F3C02" w:rsidRPr="00353AEE" w:rsidDel="00CE59A5">
          <w:delText>involving their</w:delText>
        </w:r>
      </w:del>
      <w:ins w:id="149" w:author="Greenich Viper" w:date="2018-05-17T10:55:00Z">
        <w:r w:rsidR="00CE59A5">
          <w:t>is described by the</w:t>
        </w:r>
      </w:ins>
      <w:r w:rsidR="005F3C02" w:rsidRPr="00353AEE">
        <w:t xml:space="preserve"> depth components</w:t>
      </w:r>
      <w:r w:rsidR="00A40C82">
        <w:t xml:space="preserve"> </w:t>
      </w:r>
      <m:oMath>
        <m:r>
          <m:rPr>
            <m:sty m:val="p"/>
          </m:rPr>
          <w:rPr>
            <w:rFonts w:ascii="Cambria Math" w:hAnsi="Cambria Math"/>
          </w:rPr>
          <m:t>w</m:t>
        </m:r>
      </m:oMath>
      <w:ins w:id="150" w:author="Greenich Viper" w:date="2018-05-17T11:42:00Z">
        <w:r w:rsidR="00002A5B">
          <w:t xml:space="preserve"> (i.e. fixed focal length, camera constant)</w:t>
        </w:r>
      </w:ins>
      <w:r w:rsidR="00852178" w:rsidRPr="00353AEE">
        <w:t xml:space="preserve"> </w:t>
      </w:r>
      <w:r w:rsidR="00A40C82" w:rsidRPr="004B1B4D">
        <w:t>and</w:t>
      </w:r>
      <w:ins w:id="151" w:author="Greenich Viper" w:date="2018-05-17T11:40:00Z">
        <w:r w:rsidR="00002A5B">
          <w:t xml:space="preserve"> the </w:t>
        </w:r>
      </w:ins>
      <w:ins w:id="152" w:author="Greenich Viper" w:date="2018-05-17T11:42:00Z">
        <w:r w:rsidR="00002A5B">
          <w:t xml:space="preserve">coordinate’s </w:t>
        </w:r>
      </w:ins>
      <w:ins w:id="153" w:author="Greenich Viper" w:date="2018-05-17T11:40:00Z">
        <w:r w:rsidR="00002A5B">
          <w:t>a</w:t>
        </w:r>
      </w:ins>
      <w:ins w:id="154" w:author="Greenich Viper" w:date="2018-05-17T11:41:00Z">
        <w:r w:rsidR="00002A5B">
          <w:t xml:space="preserve">ltitude </w:t>
        </w:r>
        <w:proofErr w:type="gramStart"/>
        <w:r w:rsidR="00002A5B">
          <w:t>component</w:t>
        </w:r>
      </w:ins>
      <w:r w:rsidR="00A40C82" w:rsidRPr="004B1B4D">
        <w:t xml:space="preserv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del w:id="155" w:author="Greenich Viper" w:date="2018-05-17T11:42:00Z">
        <w:r w:rsidR="00A40C82" w:rsidDel="00002A5B">
          <w:delText xml:space="preserve">, </w:delText>
        </w:r>
      </w:del>
      <w:del w:id="156" w:author="Greenich Viper" w:date="2018-05-17T10:55:00Z">
        <w:r w:rsidR="00A40C82" w:rsidDel="00CE59A5">
          <w:delText>respectively</w:delText>
        </w:r>
        <w:r w:rsidR="00B4372A" w:rsidDel="00CE59A5">
          <w:delText xml:space="preserve">, </w:delText>
        </w:r>
      </w:del>
      <w:del w:id="157" w:author="Greenich Viper" w:date="2018-05-17T11:42:00Z">
        <w:r w:rsidR="00B4372A" w:rsidDel="00002A5B">
          <w:delText>where</w:delText>
        </w:r>
      </w:del>
      <w:del w:id="158" w:author="Greenich Viper" w:date="2018-05-17T10:55:00Z">
        <w:r w:rsidR="00B4372A" w:rsidDel="00CE59A5">
          <w:delText>as</w:delText>
        </w:r>
      </w:del>
      <w:del w:id="159" w:author="Greenich Viper" w:date="2018-05-17T11:42:00Z">
        <w:r w:rsidR="00B4372A" w:rsidDel="00002A5B">
          <w:delText xml:space="preserve"> </w:delText>
        </w:r>
        <m:oMath>
          <m:r>
            <m:rPr>
              <m:sty m:val="p"/>
            </m:rPr>
            <w:rPr>
              <w:rFonts w:ascii="Cambria Math" w:hAnsi="Cambria Math"/>
            </w:rPr>
            <m:t>w</m:t>
          </m:r>
        </m:oMath>
        <w:r w:rsidR="00B4372A" w:rsidDel="00002A5B">
          <w:delText xml:space="preserve"> corresponds to the fixed focal length </w:delText>
        </w:r>
      </w:del>
      <w:del w:id="160" w:author="Greenich Viper" w:date="2018-05-17T10:56:00Z">
        <w:r w:rsidR="00B4372A" w:rsidDel="00CE59A5">
          <w:delText xml:space="preserve">alias </w:delText>
        </w:r>
        <w:r w:rsidR="00ED0FFB" w:rsidDel="00CE59A5">
          <w:delText>the</w:delText>
        </w:r>
      </w:del>
      <w:del w:id="161" w:author="Greenich Viper" w:date="2018-05-17T11:42:00Z">
        <w:r w:rsidR="00ED0FFB" w:rsidDel="00002A5B">
          <w:delText xml:space="preserve"> </w:delText>
        </w:r>
        <w:r w:rsidR="00B4372A" w:rsidDel="00002A5B">
          <w:delText>camera constant</w:delText>
        </w:r>
      </w:del>
      <w:r w:rsidR="00B4372A">
        <w:t>.</w:t>
      </w:r>
      <w:ins w:id="162" w:author="ms699852" w:date="2018-05-16T19:46:00Z">
        <w:r w:rsidR="00664B20">
          <w:t xml:space="preserve"> Subsequently, the metric 2D image coordinates have to be transformed </w:t>
        </w:r>
        <w:r w:rsidR="00664B20">
          <w:lastRenderedPageBreak/>
          <w:t xml:space="preserve">into </w:t>
        </w:r>
      </w:ins>
      <w:del w:id="163"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rsidR="00CF12CD" w:rsidRDefault="00CF12CD">
      <w:pPr>
        <w:pStyle w:val="PRec-MainText"/>
        <w:rPr>
          <w:del w:id="164" w:author="ms699852" w:date="2018-05-16T19:45:00Z"/>
          <w:sz w:val="16"/>
          <w:szCs w:val="16"/>
        </w:rPr>
        <w:pPrChange w:id="165" w:author="ms699852" w:date="2018-05-16T19:46:00Z">
          <w:pPr>
            <w:pStyle w:val="PRec-MainText"/>
            <w:ind w:firstLine="0"/>
          </w:pPr>
        </w:pPrChange>
      </w:pPr>
    </w:p>
    <w:p w:rsidR="00AC3EA4" w:rsidRDefault="00B24384">
      <w:pPr>
        <w:pStyle w:val="PRec-MainText"/>
        <w:rPr>
          <w:del w:id="166" w:author="ms699852" w:date="2018-05-16T19:45:00Z"/>
          <w:sz w:val="16"/>
          <w:szCs w:val="16"/>
        </w:rPr>
      </w:pPr>
      <m:oMathPara>
        <m:oMath>
          <m:d>
            <m:dPr>
              <m:ctrlPr>
                <w:del w:id="167" w:author="ms699852" w:date="2018-05-16T19:45:00Z">
                  <w:rPr>
                    <w:rFonts w:ascii="Cambria Math" w:hAnsi="Cambria Math"/>
                    <w:sz w:val="16"/>
                    <w:szCs w:val="16"/>
                  </w:rPr>
                </w:del>
              </m:ctrlPr>
            </m:dPr>
            <m:e>
              <m:m>
                <m:mPr>
                  <m:mcs>
                    <m:mc>
                      <m:mcPr>
                        <m:count m:val="1"/>
                        <m:mcJc m:val="center"/>
                      </m:mcPr>
                    </m:mc>
                  </m:mcs>
                  <m:ctrlPr>
                    <w:del w:id="168" w:author="ms699852" w:date="2018-05-16T19:45:00Z">
                      <w:rPr>
                        <w:rFonts w:ascii="Cambria Math" w:hAnsi="Cambria Math"/>
                        <w:i/>
                        <w:sz w:val="16"/>
                        <w:szCs w:val="16"/>
                      </w:rPr>
                    </w:del>
                  </m:ctrlPr>
                </m:mPr>
                <m:mr>
                  <m:e>
                    <w:del w:id="169" w:author="ms699852" w:date="2018-05-16T19:45:00Z">
                      <m:r>
                        <w:rPr>
                          <w:rFonts w:ascii="Cambria Math" w:hAnsi="Cambria Math"/>
                          <w:sz w:val="16"/>
                          <w:szCs w:val="16"/>
                        </w:rPr>
                        <m:t>x</m:t>
                      </m:r>
                    </w:del>
                  </m:e>
                </m:mr>
                <m:mr>
                  <m:e>
                    <w:del w:id="170" w:author="ms699852" w:date="2018-05-16T19:45:00Z">
                      <m:r>
                        <w:rPr>
                          <w:rFonts w:ascii="Cambria Math" w:hAnsi="Cambria Math"/>
                          <w:sz w:val="16"/>
                          <w:szCs w:val="16"/>
                        </w:rPr>
                        <m:t>y</m:t>
                      </m:r>
                    </w:del>
                  </m:e>
                </m:mr>
              </m:m>
            </m:e>
          </m:d>
          <w:del w:id="171" w:author="ms699852" w:date="2018-05-16T19:45:00Z">
            <m:r>
              <m:rPr>
                <m:sty m:val="p"/>
              </m:rPr>
              <w:rPr>
                <w:rFonts w:ascii="Cambria Math" w:hAnsi="Cambria Math"/>
                <w:sz w:val="16"/>
                <w:szCs w:val="16"/>
              </w:rPr>
              <m:t>=</m:t>
            </m:r>
          </w:del>
          <m:d>
            <m:dPr>
              <m:ctrlPr>
                <w:del w:id="172" w:author="ms699852" w:date="2018-05-16T19:45:00Z">
                  <w:rPr>
                    <w:rFonts w:ascii="Cambria Math" w:hAnsi="Cambria Math"/>
                    <w:sz w:val="16"/>
                    <w:szCs w:val="16"/>
                  </w:rPr>
                </w:del>
              </m:ctrlPr>
            </m:dPr>
            <m:e>
              <m:m>
                <m:mPr>
                  <m:mcs>
                    <m:mc>
                      <m:mcPr>
                        <m:count m:val="1"/>
                        <m:mcJc m:val="center"/>
                      </m:mcPr>
                    </m:mc>
                  </m:mcs>
                  <m:ctrlPr>
                    <w:del w:id="173" w:author="ms699852" w:date="2018-05-16T19:45:00Z">
                      <w:rPr>
                        <w:rFonts w:ascii="Cambria Math" w:hAnsi="Cambria Math"/>
                        <w:sz w:val="16"/>
                        <w:szCs w:val="16"/>
                      </w:rPr>
                    </w:del>
                  </m:ctrlPr>
                </m:mPr>
                <m:mr>
                  <m:e>
                    <m:f>
                      <m:fPr>
                        <m:ctrlPr>
                          <w:del w:id="174" w:author="ms699852" w:date="2018-05-16T19:45:00Z">
                            <w:rPr>
                              <w:rFonts w:ascii="Cambria Math" w:hAnsi="Cambria Math"/>
                              <w:sz w:val="16"/>
                              <w:szCs w:val="16"/>
                            </w:rPr>
                          </w:del>
                        </m:ctrlPr>
                      </m:fPr>
                      <m:num>
                        <w:del w:id="175" w:author="ms699852" w:date="2018-05-16T19:45:00Z">
                          <m:r>
                            <m:rPr>
                              <m:sty m:val="p"/>
                            </m:rPr>
                            <w:rPr>
                              <w:rFonts w:ascii="Cambria Math" w:hAnsi="Cambria Math"/>
                              <w:sz w:val="16"/>
                              <w:szCs w:val="16"/>
                            </w:rPr>
                            <m:t>X</m:t>
                          </m:r>
                        </w:del>
                      </m:num>
                      <m:den>
                        <w:del w:id="176" w:author="ms699852" w:date="2018-05-16T19:45:00Z">
                          <m:r>
                            <m:rPr>
                              <m:sty m:val="p"/>
                            </m:rPr>
                            <w:rPr>
                              <w:rFonts w:ascii="Cambria Math" w:hAnsi="Cambria Math"/>
                              <w:sz w:val="16"/>
                              <w:szCs w:val="16"/>
                            </w:rPr>
                            <m:t>Z</m:t>
                          </m:r>
                        </w:del>
                      </m:den>
                    </m:f>
                    <w:del w:id="177" w:author="ms699852" w:date="2018-05-16T19:45:00Z">
                      <m:r>
                        <m:rPr>
                          <m:sty m:val="p"/>
                        </m:rPr>
                        <w:rPr>
                          <w:rFonts w:ascii="Cambria Math" w:hAnsi="Cambria Math"/>
                          <w:sz w:val="16"/>
                          <w:szCs w:val="16"/>
                        </w:rPr>
                        <m:t>⋅</m:t>
                      </m:r>
                      <m:r>
                        <w:rPr>
                          <w:rFonts w:ascii="Cambria Math" w:hAnsi="Cambria Math"/>
                          <w:sz w:val="16"/>
                          <w:szCs w:val="16"/>
                        </w:rPr>
                        <m:t>w</m:t>
                      </m:r>
                    </w:del>
                  </m:e>
                </m:mr>
                <m:mr>
                  <m:e>
                    <m:f>
                      <m:fPr>
                        <m:ctrlPr>
                          <w:del w:id="178" w:author="ms699852" w:date="2018-05-16T19:45:00Z">
                            <w:rPr>
                              <w:rFonts w:ascii="Cambria Math" w:hAnsi="Cambria Math"/>
                              <w:sz w:val="16"/>
                              <w:szCs w:val="16"/>
                            </w:rPr>
                          </w:del>
                        </m:ctrlPr>
                      </m:fPr>
                      <m:num>
                        <w:del w:id="179" w:author="ms699852" w:date="2018-05-16T19:45:00Z">
                          <m:r>
                            <m:rPr>
                              <m:sty m:val="p"/>
                            </m:rPr>
                            <w:rPr>
                              <w:rFonts w:ascii="Cambria Math" w:hAnsi="Cambria Math"/>
                              <w:sz w:val="16"/>
                              <w:szCs w:val="16"/>
                            </w:rPr>
                            <m:t>Y</m:t>
                          </m:r>
                        </w:del>
                      </m:num>
                      <m:den>
                        <w:del w:id="180" w:author="ms699852" w:date="2018-05-16T19:45:00Z">
                          <m:r>
                            <m:rPr>
                              <m:sty m:val="p"/>
                            </m:rPr>
                            <w:rPr>
                              <w:rFonts w:ascii="Cambria Math" w:hAnsi="Cambria Math"/>
                              <w:sz w:val="16"/>
                              <w:szCs w:val="16"/>
                            </w:rPr>
                            <m:t>Z</m:t>
                          </m:r>
                        </w:del>
                      </m:den>
                    </m:f>
                    <w:del w:id="181" w:author="ms699852" w:date="2018-05-16T19:45:00Z">
                      <m:r>
                        <m:rPr>
                          <m:sty m:val="p"/>
                        </m:rPr>
                        <w:rPr>
                          <w:rFonts w:ascii="Cambria Math" w:hAnsi="Cambria Math"/>
                          <w:sz w:val="16"/>
                          <w:szCs w:val="16"/>
                        </w:rPr>
                        <m:t>⋅</m:t>
                      </m:r>
                      <m:r>
                        <w:rPr>
                          <w:rFonts w:ascii="Cambria Math" w:hAnsi="Cambria Math"/>
                          <w:sz w:val="16"/>
                          <w:szCs w:val="16"/>
                        </w:rPr>
                        <m:t>w</m:t>
                      </m:r>
                    </w:del>
                  </m:e>
                </m:mr>
              </m:m>
            </m:e>
          </m:d>
        </m:oMath>
      </m:oMathPara>
    </w:p>
    <w:p w:rsidR="00CF12CD" w:rsidRDefault="00EE74BB">
      <w:pPr>
        <w:pStyle w:val="PRec-MainText"/>
        <w:rPr>
          <w:del w:id="182" w:author="ms699852" w:date="2018-05-16T19:45:00Z"/>
          <w:sz w:val="16"/>
          <w:szCs w:val="16"/>
        </w:rPr>
        <w:pPrChange w:id="183" w:author="ms699852" w:date="2018-05-16T19:46:00Z">
          <w:pPr>
            <w:pStyle w:val="PRec-MainText"/>
            <w:jc w:val="right"/>
          </w:pPr>
        </w:pPrChange>
      </w:pPr>
      <w:del w:id="184"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rsidR="00AC3EA4" w:rsidRDefault="005F3C02">
      <w:pPr>
        <w:pStyle w:val="PRec-MainText"/>
      </w:pPr>
      <w:del w:id="185"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proofErr w:type="gramStart"/>
      <w:r w:rsidRPr="00353AEE">
        <w:t>image</w:t>
      </w:r>
      <w:proofErr w:type="gramEnd"/>
      <w:r w:rsidRPr="00353AEE">
        <w:t xml:space="preserve"> pixels</w:t>
      </w:r>
      <w:r w:rsidR="00A475A8">
        <w:t xml:space="preserve"> </w:t>
      </w:r>
      <m:oMath>
        <m:d>
          <m:dPr>
            <m:ctrlPr>
              <w:rPr>
                <w:rFonts w:ascii="Cambria Math" w:hAnsi="Cambria Math"/>
                <w:i/>
              </w:rPr>
            </m:ctrlPr>
          </m:dPr>
          <m:e>
            <m:r>
              <w:rPr>
                <w:rFonts w:ascii="Cambria Math" w:hAnsi="Cambria Math"/>
              </w:rPr>
              <m:t>u,v</m:t>
            </m:r>
          </m:e>
        </m:d>
      </m:oMath>
      <w:ins w:id="186" w:author="ms699852" w:date="2018-05-16T19:47:00Z">
        <w:r w:rsidR="00664B20">
          <w:t xml:space="preserve">. Thus, </w:t>
        </w:r>
      </w:ins>
      <w:del w:id="187"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88"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89" w:author="ms699852" w:date="2018-05-16T19:47:00Z">
        <w:r w:rsidR="00664B20">
          <w:t>2</w:t>
        </w:r>
      </w:ins>
      <w:del w:id="190" w:author="ms699852" w:date="2018-05-16T19:47:00Z">
        <w:r w:rsidR="00B4372A" w:rsidDel="00664B20">
          <w:delText>3</w:delText>
        </w:r>
      </w:del>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B2438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del w:id="191" w:author="ms699852" w:date="2018-05-16T19:47:00Z">
        <w:r w:rsidR="00B4372A" w:rsidRPr="00D0760D" w:rsidDel="00664B20">
          <w:rPr>
            <w:sz w:val="16"/>
            <w:szCs w:val="16"/>
          </w:rPr>
          <w:delText>3</w:delText>
        </w:r>
      </w:del>
      <w:ins w:id="192" w:author="ms699852" w:date="2018-05-16T19:47:00Z">
        <w:r w:rsidR="00664B20">
          <w:rPr>
            <w:sz w:val="16"/>
            <w:szCs w:val="16"/>
          </w:rPr>
          <w:t>2</w:t>
        </w:r>
      </w:ins>
      <w:r w:rsidR="00EE74BB" w:rsidRPr="00D0760D">
        <w:rPr>
          <w:sz w:val="16"/>
          <w:szCs w:val="16"/>
        </w:rPr>
        <w:t>)</w:t>
      </w:r>
    </w:p>
    <w:p w:rsidR="00BB25DE" w:rsidRPr="00353AEE" w:rsidDel="00BA3ED8" w:rsidRDefault="00A475A8" w:rsidP="004B1B4D">
      <w:pPr>
        <w:pStyle w:val="PRec-Heading2"/>
        <w:rPr>
          <w:del w:id="193" w:author="ms699852" w:date="2018-05-16T19:59:00Z"/>
        </w:rPr>
      </w:pPr>
      <w:del w:id="194"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rsidR="00480A31" w:rsidRDefault="00CE59A5" w:rsidP="004B1B4D">
      <w:pPr>
        <w:pStyle w:val="PRec-MainText"/>
        <w:rPr>
          <w:ins w:id="195" w:author="Greenich Viper" w:date="2018-05-17T13:30:00Z"/>
        </w:rPr>
      </w:pPr>
      <w:ins w:id="196" w:author="Greenich Viper" w:date="2018-05-17T10:58:00Z">
        <w:r>
          <w:t xml:space="preserve">Performing the perspective projection for all object points is time consuming, especially </w:t>
        </w:r>
      </w:ins>
      <w:del w:id="197" w:author="Greenich Viper" w:date="2018-05-17T10:59:00Z">
        <w:r w:rsidR="00CC5F52" w:rsidRPr="00353AEE" w:rsidDel="00CE59A5">
          <w:delText>I</w:delText>
        </w:r>
      </w:del>
      <w:ins w:id="198" w:author="Greenich Viper" w:date="2018-05-17T10:59:00Z">
        <w:r>
          <w:t>i</w:t>
        </w:r>
      </w:ins>
      <w:r w:rsidR="00CC5F52" w:rsidRPr="00353AEE">
        <w:t>n the mobile rendering scenario</w:t>
      </w:r>
      <w:ins w:id="199" w:author="Greenich Viper" w:date="2018-05-17T10:59:00Z">
        <w:r>
          <w:t>. D</w:t>
        </w:r>
      </w:ins>
      <w:ins w:id="200" w:author="Greenich Viper" w:date="2018-05-17T11:00:00Z">
        <w:r>
          <w:t>ue to object occlusion, observation distance and finite image resolution, it is also unnecessary to project all points to the image plane.</w:t>
        </w:r>
      </w:ins>
      <w:ins w:id="201" w:author="Greenich Viper" w:date="2018-05-17T11:01:00Z">
        <w:r>
          <w:t xml:space="preserve"> Therefore</w:t>
        </w:r>
      </w:ins>
      <w:r w:rsidR="00762068" w:rsidRPr="00353AEE">
        <w:t>, a</w:t>
      </w:r>
      <w:r w:rsidR="00CC5F52" w:rsidRPr="00353AEE">
        <w:t xml:space="preserve"> region of interest </w:t>
      </w:r>
      <w:del w:id="202" w:author="Greenich Viper" w:date="2018-05-17T11:02:00Z">
        <w:r w:rsidR="00CC5F52" w:rsidRPr="00353AEE" w:rsidDel="005865CB">
          <w:delText>regarding 3D</w:delText>
        </w:r>
      </w:del>
      <w:ins w:id="203" w:author="Greenich Viper" w:date="2018-05-17T11:02:00Z">
        <w:r w:rsidR="005865CB">
          <w:t>for the</w:t>
        </w:r>
      </w:ins>
      <w:r w:rsidR="00CC5F52" w:rsidRPr="00353AEE">
        <w:t xml:space="preserve"> point projection</w:t>
      </w:r>
      <w:r w:rsidR="00762068" w:rsidRPr="00353AEE">
        <w:t xml:space="preserve"> </w:t>
      </w:r>
      <w:del w:id="204" w:author="Greenich Viper" w:date="2018-05-17T11:02:00Z">
        <w:r w:rsidR="00762068" w:rsidRPr="00353AEE" w:rsidDel="005865CB">
          <w:delText>has to be</w:delText>
        </w:r>
      </w:del>
      <w:ins w:id="205" w:author="Greenich Viper" w:date="2018-05-17T11:02:00Z">
        <w:r w:rsidR="005865CB">
          <w:t>is</w:t>
        </w:r>
      </w:ins>
      <w:r w:rsidR="00762068" w:rsidRPr="00353AEE">
        <w:t xml:space="preserve"> defined</w:t>
      </w:r>
      <w:r w:rsidR="00CC5F52" w:rsidRPr="00353AEE">
        <w:t xml:space="preserve"> in order to cull the </w:t>
      </w:r>
      <w:del w:id="206" w:author="Greenich Viper" w:date="2018-05-17T11:03:00Z">
        <w:r w:rsidR="00CC5F52" w:rsidRPr="00353AEE" w:rsidDel="005865CB">
          <w:delText>ren</w:delText>
        </w:r>
      </w:del>
      <w:ins w:id="207" w:author="ms699852" w:date="2018-05-16T20:21:00Z">
        <w:del w:id="208" w:author="Greenich Viper" w:date="2018-05-17T11:03:00Z">
          <w:r w:rsidR="00CC5F52" w:rsidRPr="00353AEE" w:rsidDel="005865CB">
            <w:delText>d</w:delText>
          </w:r>
        </w:del>
      </w:ins>
      <w:del w:id="209" w:author="Greenich Viper" w:date="2018-05-17T11:03:00Z">
        <w:r w:rsidR="00CC5F52" w:rsidRPr="00353AEE" w:rsidDel="005865CB">
          <w:delText>er</w:delText>
        </w:r>
      </w:del>
      <w:ins w:id="210" w:author="Greenich Viper" w:date="2018-05-17T11:03:00Z">
        <w:r w:rsidR="005865CB">
          <w:t>render</w:t>
        </w:r>
      </w:ins>
      <w:r w:rsidR="00CC5F52" w:rsidRPr="00353AEE">
        <w:t xml:space="preserve"> content of the virtual camera to the user's field of view (</w:t>
      </w:r>
      <w:r w:rsidR="00CA5711">
        <w:t>Fig. 3</w:t>
      </w:r>
      <w:r w:rsidR="00CC5F52" w:rsidRPr="00353AEE">
        <w:t xml:space="preserve">). The </w:t>
      </w:r>
      <w:ins w:id="211" w:author="ms699852" w:date="2018-05-16T19:50:00Z">
        <w:r w:rsidR="00664B20">
          <w:t xml:space="preserve">horizontal </w:t>
        </w:r>
      </w:ins>
      <w:r w:rsidR="00CC5F52" w:rsidRPr="00353AEE">
        <w:t xml:space="preserve">view frustum's bounding box </w:t>
      </w:r>
      <w:del w:id="212" w:author="Greenich Viper" w:date="2018-05-17T11:05:00Z">
        <w:r w:rsidR="00CC5F52" w:rsidRPr="00353AEE" w:rsidDel="005865CB">
          <w:delText>corner points are</w:delText>
        </w:r>
      </w:del>
      <w:ins w:id="213" w:author="Greenich Viper" w:date="2018-05-17T11:05:00Z">
        <w:r w:rsidR="005865CB">
          <w:t>is</w:t>
        </w:r>
      </w:ins>
      <w:r w:rsidR="00CC5F52" w:rsidRPr="00353AEE">
        <w:t xml:space="preserve"> calculated using the position and</w:t>
      </w:r>
      <w:ins w:id="214" w:author="ms699852" w:date="2018-05-16T19:48:00Z">
        <w:r w:rsidR="00664B20">
          <w:t xml:space="preserve"> heading</w:t>
        </w:r>
      </w:ins>
      <w:r w:rsidR="00CC5F52" w:rsidRPr="00353AEE">
        <w:t xml:space="preserve"> orientation from fused </w:t>
      </w:r>
      <w:proofErr w:type="spellStart"/>
      <w:r w:rsidR="00CC5F52" w:rsidRPr="00353AEE">
        <w:t>smartphone</w:t>
      </w:r>
      <w:proofErr w:type="spellEnd"/>
      <w:r w:rsidR="00CC5F52" w:rsidRPr="00353AEE">
        <w:t xml:space="preserve"> sensors. </w:t>
      </w:r>
      <w:del w:id="215" w:author="ms699852" w:date="2018-05-16T19:48:00Z">
        <w:r w:rsidR="00CC5F52" w:rsidRPr="00353AEE" w:rsidDel="00664B20">
          <w:delText>Thereby</w:delText>
        </w:r>
        <w:r w:rsidR="00135C23" w:rsidDel="00664B20">
          <w:delText>,</w:delText>
        </w:r>
        <w:r w:rsidR="00CC5F52" w:rsidRPr="00353AEE" w:rsidDel="00664B20">
          <w:delText xml:space="preserve"> it must be noted that only the heading is used for estimating viewing direction; tilt and roll are excluded. </w:delText>
        </w:r>
      </w:del>
      <w:r w:rsidR="00CC5F52" w:rsidRPr="00353AEE">
        <w:t>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del w:id="216" w:author="Greenich Viper" w:date="2018-05-17T11:07:00Z">
        <w:r w:rsidR="00CC5F52" w:rsidRPr="00353AEE" w:rsidDel="005865CB">
          <w:delText xml:space="preserve">must </w:delText>
        </w:r>
        <w:commentRangeStart w:id="217"/>
        <w:commentRangeStart w:id="218"/>
        <w:r w:rsidR="00CC5F52" w:rsidRPr="00353AEE" w:rsidDel="005865CB">
          <w:delText>be expanded to cover more object space than described by the sensors as well as the camera's field of view</w:delText>
        </w:r>
      </w:del>
      <w:ins w:id="219" w:author="Greenich Viper" w:date="2018-05-17T11:07:00Z">
        <w:r w:rsidR="005865CB">
          <w:t>should be enlarged to guarantee all visible points are included in the view frustum</w:t>
        </w:r>
      </w:ins>
      <w:r w:rsidR="00CC5F52" w:rsidRPr="00353AEE">
        <w:t>.</w:t>
      </w:r>
      <w:ins w:id="220" w:author="Greenich Viper" w:date="2018-05-17T11:08:00Z">
        <w:r w:rsidR="005865CB">
          <w:t xml:space="preserve"> We use the concept of </w:t>
        </w:r>
      </w:ins>
      <w:ins w:id="221" w:author="Greenich Viper" w:date="2018-05-17T11:09:00Z">
        <w:r w:rsidR="005865CB">
          <w:t xml:space="preserve">“halo expansion” (see fig. </w:t>
        </w:r>
        <w:proofErr w:type="gramStart"/>
        <w:r w:rsidR="005865CB">
          <w:t>XYZ, \cite{XYZ}) from computer graphics to enlarge the frustum.</w:t>
        </w:r>
      </w:ins>
      <w:proofErr w:type="gramEnd"/>
      <w:ins w:id="222" w:author="Greenich Viper" w:date="2018-05-17T11:17:00Z">
        <w:r w:rsidR="004A5D10">
          <w:t xml:space="preserve"> An uncertainty correction in depth (i.e. distance) is performed by </w:t>
        </w:r>
      </w:ins>
      <w:ins w:id="223" w:author="Greenich Viper" w:date="2018-05-17T11:18:00Z">
        <w:r w:rsidR="004A5D10">
          <w:t xml:space="preserve">frustum shifts </w:t>
        </w:r>
        <w:proofErr w:type="gramStart"/>
        <w:r w:rsidR="004A5D10">
          <w:t xml:space="preserve">of </w:t>
        </w:r>
        <m:oMath>
          <w:proofErr w:type="gramEnd"/>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ins>
      <w:ins w:id="224" w:author="Greenich Viper" w:date="2018-05-17T11:17:00Z">
        <w:r w:rsidR="004A5D10">
          <w:t>.</w:t>
        </w:r>
      </w:ins>
      <w:r w:rsidR="00CC5F52" w:rsidRPr="00353AEE">
        <w:t xml:space="preserve"> </w:t>
      </w:r>
    </w:p>
    <w:p w:rsidR="00A475A8" w:rsidRDefault="00CC5F52" w:rsidP="004B1B4D">
      <w:pPr>
        <w:pStyle w:val="PRec-MainText"/>
        <w:rPr>
          <w:ins w:id="225" w:author="Greenich Viper" w:date="2018-05-17T11:36:00Z"/>
        </w:rPr>
      </w:pPr>
      <w:del w:id="226" w:author="Greenich Viper" w:date="2018-05-17T11:48:00Z">
        <w:r w:rsidRPr="00353AEE" w:rsidDel="009E6695">
          <w:delText>Because of possible noise due to positioning,</w:delText>
        </w:r>
        <w:r w:rsidR="00B03DE1" w:rsidRPr="00353AEE" w:rsidDel="009E6695">
          <w:delText xml:space="preserve"> the</w:delText>
        </w:r>
        <w:r w:rsidRPr="00353AEE" w:rsidDel="009E6695">
          <w:delText xml:space="preserve"> constants </w:delText>
        </w:r>
        <m:oMath>
          <m:r>
            <m:rPr>
              <m:sty m:val="p"/>
            </m:rPr>
            <w:rPr>
              <w:rFonts w:ascii="Cambria Math" w:hAnsi="Cambria Math"/>
            </w:rPr>
            <m:t>r</m:t>
          </m:r>
        </m:oMath>
        <w:r w:rsidRPr="00353AEE" w:rsidDel="009E6695">
          <w:delText xml:space="preserve"> and </w:delText>
        </w:r>
        <m:oMath>
          <m:r>
            <m:rPr>
              <m:sty m:val="p"/>
            </m:rPr>
            <w:rPr>
              <w:rFonts w:ascii="Cambria Math" w:hAnsi="Cambria Math"/>
            </w:rPr>
            <m:t>dh</m:t>
          </m:r>
        </m:oMath>
        <w:r w:rsidRPr="00353AEE" w:rsidDel="009E6695">
          <w:delText xml:space="preserve"> describe the domain of</w:delText>
        </w:r>
        <w:r w:rsidR="005006C5" w:rsidDel="009E6695">
          <w:delText xml:space="preserve"> the</w:delText>
        </w:r>
        <w:r w:rsidRPr="00353AEE" w:rsidDel="009E6695">
          <w:delText xml:space="preserve"> projection </w:delText>
        </w:r>
        <w:r w:rsidR="00762068" w:rsidRPr="00353AEE" w:rsidDel="009E6695">
          <w:delText>centre’s</w:delText>
        </w:r>
        <w:r w:rsidRPr="00353AEE" w:rsidDel="009E6695">
          <w:delText xml:space="preserve"> uncertainties parallel to image plane. For errors in depth, the correction </w:delTex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rsidDel="009E6695">
          <w:delText xml:space="preserve"> </w:delText>
        </w:r>
        <w:r w:rsidR="00762068" w:rsidRPr="00353AEE" w:rsidDel="009E6695">
          <w:delText>is introduced to shift</w:delText>
        </w:r>
        <w:r w:rsidRPr="00353AEE" w:rsidDel="009E6695">
          <w:delText xml:space="preserve"> the projection </w:delText>
        </w:r>
        <w:r w:rsidR="00762068" w:rsidRPr="00353AEE" w:rsidDel="009E6695">
          <w:delText>centre</w:delText>
        </w:r>
        <w:r w:rsidRPr="00353AEE" w:rsidDel="009E6695">
          <w:delText xml:space="preserve"> along camera axis</w:delText>
        </w:r>
        <w:commentRangeEnd w:id="217"/>
        <w:r w:rsidR="00664B20" w:rsidDel="009E6695">
          <w:rPr>
            <w:rStyle w:val="Kommentarzeichen"/>
          </w:rPr>
          <w:commentReference w:id="217"/>
        </w:r>
        <w:commentRangeEnd w:id="218"/>
        <w:r w:rsidR="004A5D10" w:rsidDel="009E6695">
          <w:rPr>
            <w:rStyle w:val="Kommentarzeichen"/>
          </w:rPr>
          <w:commentReference w:id="218"/>
        </w:r>
        <w:r w:rsidRPr="00353AEE" w:rsidDel="009E6695">
          <w:delText>.</w:delText>
        </w:r>
        <w:r w:rsidR="00762068" w:rsidRPr="00353AEE" w:rsidDel="009E6695">
          <w:delText xml:space="preserve"> </w:delText>
        </w:r>
      </w:del>
    </w:p>
    <w:tbl>
      <w:tblPr>
        <w:tblStyle w:val="Tabellengitternetz"/>
        <w:tblW w:w="0" w:type="auto"/>
        <w:jc w:val="center"/>
        <w:tblCellMar>
          <w:left w:w="0" w:type="dxa"/>
          <w:right w:w="0" w:type="dxa"/>
        </w:tblCellMar>
        <w:tblLook w:val="04A0"/>
        <w:tblPrChange w:id="227" w:author="Greenich Viper" w:date="2018-05-17T13:26:00Z">
          <w:tblPr>
            <w:tblStyle w:val="Tabellengitternetz"/>
            <w:tblW w:w="0" w:type="auto"/>
            <w:tblLook w:val="04A0"/>
          </w:tblPr>
        </w:tblPrChange>
      </w:tblPr>
      <w:tblGrid>
        <w:gridCol w:w="3648"/>
        <w:gridCol w:w="3648"/>
        <w:tblGridChange w:id="228">
          <w:tblGrid>
            <w:gridCol w:w="103"/>
            <w:gridCol w:w="3610"/>
            <w:gridCol w:w="3686"/>
            <w:gridCol w:w="27"/>
          </w:tblGrid>
        </w:tblGridChange>
      </w:tblGrid>
      <w:tr w:rsidR="00525EFD" w:rsidTr="00480A31">
        <w:trPr>
          <w:jc w:val="center"/>
          <w:ins w:id="229" w:author="Greenich Viper" w:date="2018-05-17T13:25:00Z"/>
        </w:trPr>
        <w:tc>
          <w:tcPr>
            <w:tcW w:w="3648" w:type="dxa"/>
            <w:tcPrChange w:id="230" w:author="Greenich Viper" w:date="2018-05-17T13:26:00Z">
              <w:tcPr>
                <w:tcW w:w="3713" w:type="dxa"/>
                <w:gridSpan w:val="2"/>
              </w:tcPr>
            </w:tcPrChange>
          </w:tcPr>
          <w:p w:rsidR="00525EFD" w:rsidRDefault="00480A31" w:rsidP="004B1B4D">
            <w:pPr>
              <w:pStyle w:val="PRec-MainText"/>
              <w:ind w:firstLine="0"/>
              <w:rPr>
                <w:ins w:id="231" w:author="Greenich Viper" w:date="2018-05-17T13:25:00Z"/>
              </w:rPr>
            </w:pPr>
            <w:commentRangeStart w:id="232"/>
            <w:ins w:id="233" w:author="Greenich Viper" w:date="2018-05-17T13:29:00Z">
              <w:r>
                <w:rPr>
                  <w:noProof/>
                  <w:lang w:val="de-DE" w:eastAsia="de-DE"/>
                </w:rPr>
                <w:lastRenderedPageBreak/>
                <w:drawing>
                  <wp:inline distT="0" distB="0" distL="0" distR="0">
                    <wp:extent cx="2277922" cy="2277922"/>
                    <wp:effectExtent l="19050" t="0" r="8078"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a:blip r:embed="rId16"/>
                            <a:stretch>
                              <a:fillRect/>
                            </a:stretch>
                          </pic:blipFill>
                          <pic:spPr>
                            <a:xfrm>
                              <a:off x="0" y="0"/>
                              <a:ext cx="2280207" cy="2280207"/>
                            </a:xfrm>
                            <a:prstGeom prst="rect">
                              <a:avLst/>
                            </a:prstGeom>
                          </pic:spPr>
                        </pic:pic>
                      </a:graphicData>
                    </a:graphic>
                  </wp:inline>
                </w:drawing>
              </w:r>
            </w:ins>
          </w:p>
        </w:tc>
        <w:tc>
          <w:tcPr>
            <w:tcW w:w="3648" w:type="dxa"/>
            <w:tcPrChange w:id="234" w:author="Greenich Viper" w:date="2018-05-17T13:26:00Z">
              <w:tcPr>
                <w:tcW w:w="3713" w:type="dxa"/>
                <w:gridSpan w:val="2"/>
              </w:tcPr>
            </w:tcPrChange>
          </w:tcPr>
          <w:p w:rsidR="00525EFD" w:rsidRDefault="00480A31" w:rsidP="004B1B4D">
            <w:pPr>
              <w:pStyle w:val="PRec-MainText"/>
              <w:ind w:firstLine="0"/>
              <w:rPr>
                <w:ins w:id="235" w:author="Greenich Viper" w:date="2018-05-17T13:25:00Z"/>
              </w:rPr>
            </w:pPr>
            <w:ins w:id="236" w:author="Greenich Viper" w:date="2018-05-17T13:29:00Z">
              <w:r>
                <w:rPr>
                  <w:noProof/>
                  <w:lang w:val="de-DE" w:eastAsia="de-DE"/>
                </w:rPr>
                <w:drawing>
                  <wp:inline distT="0" distB="0" distL="0" distR="0">
                    <wp:extent cx="2277309" cy="2277309"/>
                    <wp:effectExtent l="19050" t="0" r="8691"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a:blip r:embed="rId17"/>
                            <a:stretch>
                              <a:fillRect/>
                            </a:stretch>
                          </pic:blipFill>
                          <pic:spPr>
                            <a:xfrm>
                              <a:off x="0" y="0"/>
                              <a:ext cx="2277309" cy="2277309"/>
                            </a:xfrm>
                            <a:prstGeom prst="rect">
                              <a:avLst/>
                            </a:prstGeom>
                          </pic:spPr>
                        </pic:pic>
                      </a:graphicData>
                    </a:graphic>
                  </wp:inline>
                </w:drawing>
              </w:r>
            </w:ins>
          </w:p>
        </w:tc>
      </w:tr>
      <w:tr w:rsidR="00480A31" w:rsidTr="008C2A87">
        <w:trPr>
          <w:jc w:val="center"/>
        </w:trPr>
        <w:tc>
          <w:tcPr>
            <w:tcW w:w="7296" w:type="dxa"/>
            <w:gridSpan w:val="2"/>
          </w:tcPr>
          <w:p w:rsidR="00480A31" w:rsidRDefault="00480A31" w:rsidP="00480A31">
            <w:pPr>
              <w:pStyle w:val="PRec-MainText"/>
              <w:ind w:firstLine="0"/>
            </w:pPr>
            <w:ins w:id="237" w:author="Greenich Viper" w:date="2018-05-17T13:26:00Z">
              <w:r>
                <w:t xml:space="preserve">Fig. 3 Visual analogue between </w:t>
              </w:r>
            </w:ins>
            <w:ins w:id="238" w:author="Greenich Viper" w:date="2018-05-17T13:27:00Z">
              <w:r>
                <w:t>partial-</w:t>
              </w:r>
            </w:ins>
            <w:ins w:id="239" w:author="Greenich Viper" w:date="2018-05-17T13:26:00Z">
              <w:r>
                <w:t>illumination halo</w:t>
              </w:r>
            </w:ins>
            <w:ins w:id="240" w:author="Greenich Viper" w:date="2018-05-17T13:27:00Z">
              <w:r>
                <w:t xml:space="preserve"> of a light bulb</w:t>
              </w:r>
            </w:ins>
            <w:ins w:id="241" w:author="Greenich Viper" w:date="2018-05-17T13:28:00Z">
              <w:r>
                <w:t xml:space="preserve"> (left)</w:t>
              </w:r>
            </w:ins>
            <w:ins w:id="242" w:author="Greenich Viper" w:date="2018-05-17T13:27:00Z">
              <w:r>
                <w:t xml:space="preserve"> and the partial-visibility halo of perspective view and projection (</w:t>
              </w:r>
            </w:ins>
            <w:ins w:id="243" w:author="Greenich Viper" w:date="2018-05-17T13:28:00Z">
              <w:r>
                <w:t>right</w:t>
              </w:r>
            </w:ins>
            <w:ins w:id="244" w:author="Greenich Viper" w:date="2018-05-17T13:27:00Z">
              <w:r>
                <w:t>).</w:t>
              </w:r>
            </w:ins>
            <w:commentRangeEnd w:id="232"/>
            <w:ins w:id="245" w:author="Greenich Viper" w:date="2018-05-17T13:36:00Z">
              <w:r w:rsidR="00CE21D4">
                <w:rPr>
                  <w:rStyle w:val="Kommentarzeichen"/>
                </w:rPr>
                <w:commentReference w:id="232"/>
              </w:r>
            </w:ins>
          </w:p>
        </w:tc>
      </w:tr>
    </w:tbl>
    <w:p w:rsidR="00002A5B" w:rsidDel="00525EFD" w:rsidRDefault="00002A5B" w:rsidP="004B1B4D">
      <w:pPr>
        <w:pStyle w:val="PRec-MainText"/>
        <w:rPr>
          <w:del w:id="246" w:author="Greenich Viper" w:date="2018-05-17T13:25:00Z"/>
        </w:rPr>
      </w:pPr>
    </w:p>
    <w:p w:rsidR="00525EFD" w:rsidRDefault="00525EFD" w:rsidP="004B1B4D">
      <w:pPr>
        <w:pStyle w:val="PRec-MainText"/>
        <w:rPr>
          <w:ins w:id="247" w:author="Greenich Viper" w:date="2018-05-17T13:25:00Z"/>
        </w:rPr>
      </w:pPr>
    </w:p>
    <w:p w:rsidR="00A475A8" w:rsidRDefault="00A475A8" w:rsidP="004B1B4D">
      <w:pPr>
        <w:pStyle w:val="PRec-MainText"/>
      </w:pPr>
      <w:r w:rsidRPr="00353AEE">
        <w:t xml:space="preserve">The box is widened by the </w:t>
      </w:r>
      <w:proofErr w:type="spellStart"/>
      <w:ins w:id="248" w:author="ms699852" w:date="2018-05-16T19:55:00Z">
        <w:r w:rsidR="00664B20">
          <w:t>smartphone</w:t>
        </w:r>
        <w:proofErr w:type="spellEnd"/>
        <w:r w:rsidR="00664B20">
          <w:t xml:space="preserve"> cameras’ </w:t>
        </w:r>
      </w:ins>
      <w:r w:rsidRPr="00353AEE">
        <w:t xml:space="preserve">horizontal </w:t>
      </w:r>
      <m:oMath>
        <m:r>
          <m:rPr>
            <m:sty m:val="p"/>
          </m:rPr>
          <w:rPr>
            <w:rFonts w:ascii="Cambria Math" w:hAnsi="Cambria Math"/>
          </w:rPr>
          <m:t>H</m:t>
        </m:r>
      </m:oMath>
      <w:ins w:id="249" w:author="Greenich Viper" w:date="2018-05-17T11:49:00Z">
        <w:r w:rsidR="009E6695">
          <w:t>-</w:t>
        </w:r>
      </w:ins>
      <w:r w:rsidRPr="00353AEE">
        <w:t xml:space="preserve"> and vertical </w:t>
      </w:r>
      <m:oMath>
        <m:r>
          <m:rPr>
            <m:sty m:val="p"/>
          </m:rPr>
          <w:rPr>
            <w:rFonts w:ascii="Cambria Math" w:hAnsi="Cambria Math"/>
          </w:rPr>
          <m:t>V</m:t>
        </m:r>
      </m:oMath>
      <w:r w:rsidRPr="00353AEE">
        <w:t xml:space="preserve"> </w:t>
      </w:r>
      <w:ins w:id="250" w:author="Greenich Viper" w:date="2018-05-17T11:49:00Z">
        <w:r w:rsidR="009E6695">
          <w:t xml:space="preserve">view </w:t>
        </w:r>
      </w:ins>
      <w:del w:id="251" w:author="ms699852" w:date="2018-05-16T19:55:00Z">
        <w:r w:rsidRPr="00353AEE" w:rsidDel="00BA3ED8">
          <w:delText xml:space="preserve">opening </w:delText>
        </w:r>
      </w:del>
      <w:r w:rsidRPr="00353AEE">
        <w:t>angles</w:t>
      </w:r>
      <w:ins w:id="252" w:author="ms699852" w:date="2018-05-16T19:55:00Z">
        <w:r w:rsidR="00BA3ED8">
          <w:t xml:space="preserve"> </w:t>
        </w:r>
        <w:del w:id="253" w:author="Greenich Viper" w:date="2018-05-17T11:50:00Z">
          <w:r w:rsidR="00BA3ED8" w:rsidDel="009E6695">
            <w:delText>of view</w:delText>
          </w:r>
        </w:del>
      </w:ins>
      <w:del w:id="254" w:author="Greenich Viper" w:date="2018-05-17T11:50:00Z">
        <w:r w:rsidRPr="00353AEE" w:rsidDel="009E6695">
          <w:delText xml:space="preserve"> </w:delText>
        </w:r>
      </w:del>
      <w:r w:rsidRPr="00353AEE">
        <w:t xml:space="preserve">with a fixed </w:t>
      </w:r>
      <w:proofErr w:type="gramStart"/>
      <w:r w:rsidRPr="00353AEE">
        <w:t xml:space="preserve">depth </w:t>
      </w:r>
      <m:oMath>
        <w:proofErr w:type="gramEnd"/>
        <m:r>
          <m:rPr>
            <m:sty m:val="p"/>
          </m:rPr>
          <w:rPr>
            <w:rFonts w:ascii="Cambria Math" w:hAnsi="Cambria Math"/>
          </w:rPr>
          <m:t>d</m:t>
        </m:r>
      </m:oMath>
      <w:r w:rsidRPr="00353AEE">
        <w:t xml:space="preserve">. </w:t>
      </w:r>
      <w:commentRangeStart w:id="255"/>
      <w:del w:id="256" w:author="Greenich Viper" w:date="2018-05-17T11:38:00Z">
        <w:r w:rsidRPr="00353AEE" w:rsidDel="00002A5B">
          <w:delText xml:space="preserve">In order to generate reference data for image-to-geometry, the lateral accuracy </w:delText>
        </w:r>
        <w:r w:rsidDel="00002A5B">
          <w:delText>defined</w:delText>
        </w:r>
        <w:r w:rsidRPr="00353AEE" w:rsidDel="00002A5B">
          <w:delText xml:space="preserve"> by the mobile positioning system</w:delText>
        </w:r>
      </w:del>
      <w:ins w:id="257" w:author="Greenich Viper" w:date="2018-05-17T11:38:00Z">
        <w:r w:rsidR="00002A5B">
          <w:t>The degree of parameter inaccuracy is derived from the sensor accuracy estimate</w:t>
        </w:r>
      </w:ins>
      <w:r w:rsidRPr="00353AEE">
        <w:t xml:space="preserve"> as well as the </w:t>
      </w:r>
      <w:r>
        <w:t>provided</w:t>
      </w:r>
      <w:r w:rsidRPr="00353AEE">
        <w:t xml:space="preserve"> camera characteristics</w:t>
      </w:r>
      <w:del w:id="258" w:author="Greenich Viper" w:date="2018-05-17T11:39:00Z">
        <w:r w:rsidRPr="00353AEE" w:rsidDel="00002A5B">
          <w:delText xml:space="preserve"> solve for the mentioned parameters</w:delText>
        </w:r>
      </w:del>
      <w:commentRangeEnd w:id="255"/>
      <w:r w:rsidR="00002A5B">
        <w:rPr>
          <w:rStyle w:val="Kommentarzeichen"/>
        </w:rPr>
        <w:commentReference w:id="255"/>
      </w:r>
      <w:r w:rsidRPr="00353AEE">
        <w:t>.</w:t>
      </w:r>
      <w:commentRangeStart w:id="259"/>
      <w:del w:id="260" w:author="Greenich Viper" w:date="2018-05-17T11:57:00Z">
        <w:r w:rsidRPr="00353AEE" w:rsidDel="008A6083">
          <w:delText xml:space="preserve"> Additional tiling of the 3D base data is advisable for a rapid geometry-in-frustum containment checks.</w:delText>
        </w:r>
        <w:commentRangeEnd w:id="259"/>
        <w:r w:rsidR="009E6695" w:rsidDel="008A6083">
          <w:rPr>
            <w:rStyle w:val="Kommentarzeichen"/>
          </w:rPr>
          <w:commentReference w:id="259"/>
        </w:r>
      </w:del>
      <w:r w:rsidRPr="00A475A8">
        <w:t xml:space="preserve"> </w:t>
      </w:r>
    </w:p>
    <w:p w:rsidR="00517AA2" w:rsidRPr="00353AEE" w:rsidRDefault="00517AA2" w:rsidP="00517AA2">
      <w:pPr>
        <w:keepNext/>
        <w:spacing w:before="120"/>
        <w:jc w:val="center"/>
      </w:pPr>
      <w:r w:rsidRPr="00E76B28">
        <w:rPr>
          <w:noProof/>
          <w:lang w:val="de-DE" w:eastAsia="de-DE"/>
        </w:rPr>
        <w:drawing>
          <wp:inline distT="0" distB="0" distL="0" distR="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7AA2" w:rsidRPr="00353AEE" w:rsidRDefault="00517AA2" w:rsidP="00517AA2">
      <w:pPr>
        <w:pStyle w:val="PRec-Figures"/>
      </w:pPr>
      <w:bookmarkStart w:id="261" w:name="_Ref512929313"/>
      <w:r w:rsidRPr="00353AEE">
        <w:t>Fig.</w:t>
      </w:r>
      <w:bookmarkEnd w:id="261"/>
      <w:r>
        <w:t xml:space="preserve"> 3 </w:t>
      </w:r>
      <w:proofErr w:type="gramStart"/>
      <w:r w:rsidRPr="00353AEE">
        <w:rPr>
          <w:color w:val="000000"/>
          <w:szCs w:val="16"/>
          <w:lang w:eastAsia="en-GB"/>
        </w:rPr>
        <w:t>Bounding</w:t>
      </w:r>
      <w:proofErr w:type="gramEnd"/>
      <w:r w:rsidRPr="00353AEE">
        <w:rPr>
          <w:color w:val="000000"/>
          <w:szCs w:val="16"/>
          <w:lang w:eastAsia="en-GB"/>
        </w:rPr>
        <w:t xml:space="preserve"> box definition</w:t>
      </w:r>
    </w:p>
    <w:p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del w:id="262" w:author="Greenich Viper" w:date="2018-05-17T11:50:00Z">
        <w:r w:rsidRPr="00353AEE" w:rsidDel="009E6695">
          <w:delText>can be</w:delText>
        </w:r>
      </w:del>
      <w:ins w:id="263" w:author="Greenich Viper" w:date="2018-05-17T11:50:00Z">
        <w:r w:rsidR="009E6695">
          <w:t>is</w:t>
        </w:r>
      </w:ins>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rsidR="00BE464E" w:rsidRPr="00D0760D" w:rsidRDefault="00BE464E" w:rsidP="00D0760D">
      <w:pPr>
        <w:pStyle w:val="PRec-MainText"/>
        <w:ind w:firstLine="0"/>
        <w:rPr>
          <w:sz w:val="16"/>
        </w:rPr>
      </w:pPr>
    </w:p>
    <w:p w:rsidR="00BE464E" w:rsidRPr="00D0760D" w:rsidRDefault="00B24384">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CC5F52" w:rsidRPr="00D0760D" w:rsidRDefault="00BE464E" w:rsidP="00D0760D">
      <w:pPr>
        <w:pStyle w:val="PRec-MainText"/>
        <w:jc w:val="right"/>
        <w:rPr>
          <w:sz w:val="16"/>
        </w:rPr>
      </w:pPr>
      <w:r w:rsidRPr="00D0760D">
        <w:rPr>
          <w:sz w:val="16"/>
        </w:rPr>
        <w:t>(4)</w:t>
      </w:r>
    </w:p>
    <w:p w:rsidR="00A475A8" w:rsidRPr="00353AEE" w:rsidRDefault="00A475A8" w:rsidP="004B1B4D">
      <w:pPr>
        <w:pStyle w:val="PRec-MainText"/>
      </w:pPr>
      <w:commentRangeStart w:id="264"/>
      <w:del w:id="265" w:author="Greenich Viper" w:date="2018-05-17T11:43:00Z">
        <w:r w:rsidRPr="00353AEE" w:rsidDel="00002A5B">
          <w:lastRenderedPageBreak/>
          <w:delText xml:space="preserve">The height equals the height component in the world reference frame </w:delTex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rsidDel="00002A5B">
          <w:delText xml:space="preserve">. </w:delText>
        </w:r>
      </w:del>
      <w:commentRangeEnd w:id="264"/>
      <w:r w:rsidR="00002A5B">
        <w:rPr>
          <w:rStyle w:val="Kommentarzeichen"/>
        </w:rPr>
        <w:commentReference w:id="264"/>
      </w:r>
      <w:del w:id="266" w:author="Greenich Viper" w:date="2018-05-17T11:43:00Z">
        <w:r w:rsidRPr="00353AEE" w:rsidDel="00002A5B">
          <w:delText xml:space="preserve">Because of </w:delText>
        </w:r>
      </w:del>
      <w:ins w:id="267" w:author="Greenich Viper" w:date="2018-05-17T11:58:00Z">
        <w:r w:rsidR="008A6083">
          <w:t>Then</w:t>
        </w:r>
      </w:ins>
      <w:del w:id="268" w:author="Greenich Viper" w:date="2018-05-17T11:58:00Z">
        <w:r w:rsidRPr="00353AEE" w:rsidDel="008A6083">
          <w:delText>pyramid frustum</w:delText>
        </w:r>
      </w:del>
      <w:r w:rsidRPr="00353AEE">
        <w:t xml:space="preserve">, we </w:t>
      </w:r>
      <w:del w:id="269" w:author="Greenich Viper" w:date="2018-05-17T11:58:00Z">
        <w:r w:rsidRPr="00353AEE" w:rsidDel="008A6083">
          <w:delText xml:space="preserve">subsequently </w:delText>
        </w:r>
      </w:del>
      <w:r w:rsidRPr="00353AEE">
        <w:t>eliminate points outside the near- and far clipping plane</w:t>
      </w:r>
      <w:ins w:id="270" w:author="Greenich Viper" w:date="2018-05-17T11:58:00Z">
        <w:r w:rsidR="008A6083">
          <w:t xml:space="preserve"> using the pyramid frustum</w:t>
        </w:r>
      </w:ins>
      <w:r w:rsidRPr="00353AEE">
        <w:t>.</w:t>
      </w:r>
    </w:p>
    <w:p w:rsidR="00AC076D" w:rsidRDefault="00AC076D" w:rsidP="004B1B4D">
      <w:pPr>
        <w:pStyle w:val="PRec-MainText"/>
        <w:rPr>
          <w:ins w:id="271" w:author="ms699852" w:date="2018-05-16T20:21:00Z"/>
        </w:rPr>
      </w:pPr>
    </w:p>
    <w:p w:rsidR="006F1468" w:rsidRPr="00353AEE" w:rsidDel="00AC076D" w:rsidRDefault="00A475A8" w:rsidP="004B1B4D">
      <w:pPr>
        <w:pStyle w:val="PRec-Heading2"/>
        <w:rPr>
          <w:del w:id="272" w:author="ms699852" w:date="2018-05-16T20:21:00Z"/>
        </w:rPr>
      </w:pPr>
      <w:del w:id="273" w:author="ms699852" w:date="2018-05-16T20:21:00Z">
        <w:r w:rsidDel="00AC076D">
          <w:delText xml:space="preserve">c) </w:delText>
        </w:r>
        <w:r w:rsidR="006F1468" w:rsidRPr="00353AEE" w:rsidDel="00AC076D">
          <w:delText>Pyramid approach for depth filtering</w:delText>
        </w:r>
      </w:del>
    </w:p>
    <w:p w:rsidR="006F1468" w:rsidRPr="00353AEE" w:rsidRDefault="006F1468" w:rsidP="004B1B4D">
      <w:pPr>
        <w:pStyle w:val="PRec-MainText"/>
      </w:pPr>
      <w:commentRangeStart w:id="274"/>
      <w:r w:rsidRPr="00353AEE">
        <w:t>Because of a limited range of pixels with defined size inside a</w:t>
      </w:r>
      <w:r w:rsidR="00AA5066" w:rsidRPr="00353AEE">
        <w:t>n</w:t>
      </w:r>
      <w:r w:rsidRPr="00353AEE">
        <w:t xml:space="preserve"> image plane it seems to be obvious that, in most cases</w:t>
      </w:r>
      <w:commentRangeEnd w:id="274"/>
      <w:r w:rsidR="009E6695">
        <w:rPr>
          <w:rStyle w:val="Kommentarzeichen"/>
        </w:rPr>
        <w:commentReference w:id="274"/>
      </w:r>
      <w:r w:rsidRPr="00353AEE">
        <w:t xml:space="preserve">, </w:t>
      </w:r>
      <w:r w:rsidR="005006C5">
        <w:t>multi</w:t>
      </w:r>
      <w:ins w:id="275" w:author="ms699852" w:date="2018-05-16T20:22:00Z">
        <w:r w:rsidR="00545E5A">
          <w:t>p</w:t>
        </w:r>
      </w:ins>
      <w:del w:id="276" w:author="Unknown">
        <w:r w:rsidR="005006C5" w:rsidDel="00AC076D">
          <w:delText>p</w:delText>
        </w:r>
      </w:del>
      <w:ins w:id="277"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ins w:id="278" w:author="ms699852" w:date="2018-05-16T20:24:00Z">
        <w:r w:rsidR="00545E5A">
          <w:t xml:space="preserve"> (see Fig. 4a).</w:t>
        </w:r>
      </w:ins>
      <w:del w:id="279" w:author="ms699852" w:date="2018-05-16T20:24:00Z">
        <w:r w:rsidRPr="00D0760D" w:rsidDel="00545E5A">
          <w:delText>.</w:delText>
        </w:r>
        <w:r w:rsidRPr="00353AEE" w:rsidDel="00545E5A">
          <w:delText xml:space="preserve"> This problem can be solved during point cloud projection described above by a </w:delText>
        </w:r>
      </w:del>
      <w:del w:id="280" w:author="ms699852" w:date="2018-05-16T20:22:00Z">
        <w:r w:rsidRPr="00353AEE" w:rsidDel="00545E5A">
          <w:delText xml:space="preserve">simple </w:delText>
        </w:r>
      </w:del>
      <w:del w:id="281"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ins w:id="282" w:author="Greenich Viper" w:date="2018-05-17T11:55:00Z">
        <w:r w:rsidR="009E6695">
          <w:rPr>
            <w:rStyle w:val="PRec-MainTextZchn"/>
          </w:rPr>
          <w:t xml:space="preserve"> </w:t>
        </w:r>
      </w:ins>
      <w:del w:id="283" w:author="Greenich Viper" w:date="2018-05-17T11:55:00Z">
        <w:r w:rsidR="0085304C" w:rsidDel="009E6695">
          <w:rPr>
            <w:rStyle w:val="PRec-MainTextZchn"/>
          </w:rPr>
          <w:br/>
        </w:r>
      </w:del>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284"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ins w:id="285" w:author="Greenich Viper" w:date="2018-05-17T11:55:00Z">
        <w:r w:rsidR="009E6695">
          <w:t xml:space="preserve"> </w:t>
        </w:r>
      </w:ins>
      <w:del w:id="286" w:author="Greenich Viper" w:date="2018-05-17T11:55:00Z">
        <w:r w:rsidRPr="00353AEE" w:rsidDel="009E6695">
          <w:delText xml:space="preserve">, </w:delText>
        </w:r>
      </w:del>
      <w:ins w:id="287" w:author="Greenich Viper" w:date="2018-05-17T11:55:00Z">
        <w:r w:rsidR="009E6695">
          <w:t>while</w:t>
        </w:r>
        <w:r w:rsidR="009E6695" w:rsidRPr="00353AEE">
          <w:t xml:space="preserve"> </w:t>
        </w:r>
      </w:ins>
      <w:r w:rsidRPr="00353AEE">
        <w:t>preserving ed</w:t>
      </w:r>
      <w:r w:rsidR="005B3AFC" w:rsidRPr="00353AEE">
        <w:t>ges (see</w:t>
      </w:r>
      <w:r w:rsidR="00944C7D" w:rsidRPr="00353AEE">
        <w:t xml:space="preserve"> </w:t>
      </w:r>
      <w:r w:rsidR="0085304C">
        <w:t>Fig. 4</w:t>
      </w:r>
      <w:ins w:id="288" w:author="ms699852" w:date="2018-05-16T20:26:00Z">
        <w:r w:rsidR="00545E5A">
          <w:t>b</w:t>
        </w:r>
      </w:ins>
      <w:del w:id="289"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r>
      <w:tr w:rsidR="00545E5A" w:rsidTr="00545E5A">
        <w:trPr>
          <w:ins w:id="290" w:author="ms699852" w:date="2018-05-16T20:24:00Z"/>
        </w:trPr>
        <w:tc>
          <w:tcPr>
            <w:tcW w:w="3543" w:type="dxa"/>
            <w:tcMar>
              <w:left w:w="0" w:type="dxa"/>
              <w:right w:w="0" w:type="dxa"/>
            </w:tcMar>
          </w:tcPr>
          <w:p w:rsidR="00CF12CD" w:rsidRDefault="00B24384">
            <w:pPr>
              <w:tabs>
                <w:tab w:val="left" w:pos="2661"/>
              </w:tabs>
              <w:jc w:val="center"/>
              <w:rPr>
                <w:ins w:id="291" w:author="ms699852" w:date="2018-05-16T20:24:00Z"/>
                <w:noProof/>
                <w:sz w:val="16"/>
                <w:szCs w:val="16"/>
                <w:lang w:val="de-DE" w:eastAsia="de-DE"/>
                <w:rPrChange w:id="292" w:author="ms699852" w:date="2018-05-16T20:25:00Z">
                  <w:rPr>
                    <w:ins w:id="293" w:author="ms699852" w:date="2018-05-16T20:24:00Z"/>
                    <w:noProof/>
                    <w:lang w:val="de-DE" w:eastAsia="de-DE"/>
                  </w:rPr>
                </w:rPrChange>
              </w:rPr>
              <w:pPrChange w:id="294" w:author="ms699852" w:date="2018-05-16T20:26:00Z">
                <w:pPr/>
              </w:pPrChange>
            </w:pPr>
            <w:ins w:id="295" w:author="ms699852" w:date="2018-05-16T20:24:00Z">
              <w:r w:rsidRPr="00B24384">
                <w:rPr>
                  <w:noProof/>
                  <w:sz w:val="16"/>
                  <w:szCs w:val="16"/>
                  <w:lang w:val="de-DE" w:eastAsia="de-DE"/>
                  <w:rPrChange w:id="296" w:author="ms699852" w:date="2018-05-16T20:25:00Z">
                    <w:rPr>
                      <w:noProof/>
                      <w:lang w:val="de-DE" w:eastAsia="de-DE"/>
                    </w:rPr>
                  </w:rPrChange>
                </w:rPr>
                <w:t>(a)</w:t>
              </w:r>
            </w:ins>
          </w:p>
        </w:tc>
        <w:tc>
          <w:tcPr>
            <w:tcW w:w="200" w:type="dxa"/>
            <w:tcMar>
              <w:left w:w="0" w:type="dxa"/>
              <w:right w:w="0" w:type="dxa"/>
            </w:tcMar>
          </w:tcPr>
          <w:p w:rsidR="00CF12CD" w:rsidRDefault="00CF12CD">
            <w:pPr>
              <w:jc w:val="center"/>
              <w:rPr>
                <w:ins w:id="297" w:author="ms699852" w:date="2018-05-16T20:24:00Z"/>
                <w:noProof/>
                <w:color w:val="000000"/>
                <w:sz w:val="16"/>
                <w:szCs w:val="16"/>
                <w:lang w:val="de-DE" w:eastAsia="de-DE"/>
                <w:rPrChange w:id="298" w:author="ms699852" w:date="2018-05-16T20:25:00Z">
                  <w:rPr>
                    <w:ins w:id="299" w:author="ms699852" w:date="2018-05-16T20:24:00Z"/>
                    <w:noProof/>
                    <w:color w:val="000000"/>
                    <w:szCs w:val="16"/>
                    <w:lang w:val="de-DE" w:eastAsia="de-DE"/>
                  </w:rPr>
                </w:rPrChange>
              </w:rPr>
              <w:pPrChange w:id="300" w:author="ms699852" w:date="2018-05-16T20:26:00Z">
                <w:pPr/>
              </w:pPrChange>
            </w:pPr>
          </w:p>
        </w:tc>
        <w:tc>
          <w:tcPr>
            <w:tcW w:w="3543" w:type="dxa"/>
            <w:tcMar>
              <w:left w:w="0" w:type="dxa"/>
              <w:right w:w="0" w:type="dxa"/>
            </w:tcMar>
          </w:tcPr>
          <w:p w:rsidR="00CF12CD" w:rsidRDefault="00545E5A">
            <w:pPr>
              <w:jc w:val="center"/>
              <w:rPr>
                <w:ins w:id="301" w:author="ms699852" w:date="2018-05-16T20:24:00Z"/>
                <w:noProof/>
                <w:color w:val="000000"/>
                <w:sz w:val="16"/>
                <w:szCs w:val="16"/>
                <w:lang w:val="de-DE" w:eastAsia="de-DE"/>
                <w:rPrChange w:id="302" w:author="ms699852" w:date="2018-05-16T20:25:00Z">
                  <w:rPr>
                    <w:ins w:id="303" w:author="ms699852" w:date="2018-05-16T20:24:00Z"/>
                    <w:noProof/>
                    <w:color w:val="000000"/>
                    <w:szCs w:val="16"/>
                    <w:lang w:val="de-DE" w:eastAsia="de-DE"/>
                  </w:rPr>
                </w:rPrChange>
              </w:rPr>
              <w:pPrChange w:id="304" w:author="ms699852" w:date="2018-05-16T20:26:00Z">
                <w:pPr/>
              </w:pPrChange>
            </w:pPr>
            <w:ins w:id="305" w:author="ms699852" w:date="2018-05-16T20:26:00Z">
              <w:r w:rsidRPr="00710976">
                <w:rPr>
                  <w:noProof/>
                  <w:color w:val="000000"/>
                  <w:sz w:val="16"/>
                  <w:szCs w:val="16"/>
                  <w:lang w:val="de-DE" w:eastAsia="de-DE"/>
                </w:rPr>
                <w:t>(b)</w:t>
              </w:r>
            </w:ins>
          </w:p>
        </w:tc>
      </w:tr>
    </w:tbl>
    <w:p w:rsidR="005B3AFC" w:rsidRPr="00353AEE" w:rsidRDefault="00944C7D" w:rsidP="004B1B4D">
      <w:pPr>
        <w:pStyle w:val="PRec-Figures"/>
        <w:rPr>
          <w:lang w:eastAsia="en-GB"/>
        </w:rPr>
      </w:pPr>
      <w:bookmarkStart w:id="306" w:name="_Ref512856604"/>
      <w:r w:rsidRPr="00353AEE">
        <w:t>Fig.</w:t>
      </w:r>
      <w:bookmarkEnd w:id="306"/>
      <w:r w:rsidR="0085304C">
        <w:t xml:space="preserve"> 4 </w:t>
      </w:r>
      <w:del w:id="307" w:author="ms699852" w:date="2018-05-16T20:25:00Z">
        <w:r w:rsidR="005B3AFC" w:rsidRPr="00353AEE" w:rsidDel="00545E5A">
          <w:rPr>
            <w:lang w:eastAsia="en-GB"/>
          </w:rPr>
          <w:delText xml:space="preserve">Obscured </w:delText>
        </w:r>
      </w:del>
      <w:ins w:id="308" w:author="ms699852" w:date="2018-05-16T20:25:00Z">
        <w:r w:rsidR="00545E5A">
          <w:rPr>
            <w:lang w:eastAsia="en-GB"/>
          </w:rPr>
          <w:t>Translucent</w:t>
        </w:r>
      </w:ins>
      <w:del w:id="309" w:author="ms699852" w:date="2018-05-16T20:25:00Z">
        <w:r w:rsidR="005B3AFC" w:rsidRPr="00353AEE" w:rsidDel="00545E5A">
          <w:rPr>
            <w:lang w:eastAsia="en-GB"/>
          </w:rPr>
          <w:delText>but visible</w:delText>
        </w:r>
      </w:del>
      <w:ins w:id="310"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311" w:author="ms699852" w:date="2018-05-16T20:26:00Z">
        <w:r w:rsidR="004C6772" w:rsidRPr="00353AEE" w:rsidDel="00545E5A">
          <w:rPr>
            <w:lang w:eastAsia="en-GB"/>
          </w:rPr>
          <w:delText xml:space="preserve">close to arches and windows </w:delText>
        </w:r>
      </w:del>
      <w:r w:rsidR="004C6772" w:rsidRPr="00353AEE">
        <w:rPr>
          <w:lang w:eastAsia="en-GB"/>
        </w:rPr>
        <w:t>(</w:t>
      </w:r>
      <w:del w:id="312" w:author="ms699852" w:date="2018-05-16T20:25:00Z">
        <w:r w:rsidR="004C6772" w:rsidRPr="00353AEE" w:rsidDel="00545E5A">
          <w:rPr>
            <w:lang w:eastAsia="en-GB"/>
          </w:rPr>
          <w:delText>l</w:delText>
        </w:r>
      </w:del>
      <w:ins w:id="313"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rsidR="006F1468" w:rsidRPr="00353AEE" w:rsidDel="00CF12CD" w:rsidRDefault="00A475A8" w:rsidP="004B1B4D">
      <w:pPr>
        <w:pStyle w:val="PRec-Heading2"/>
        <w:rPr>
          <w:del w:id="314" w:author="Greenich Viper" w:date="2018-05-17T12:52:00Z"/>
        </w:rPr>
      </w:pPr>
      <w:commentRangeStart w:id="315"/>
      <w:del w:id="316" w:author="Greenich Viper" w:date="2018-05-17T12:52:00Z">
        <w:r w:rsidDel="00CF12CD">
          <w:delText xml:space="preserve">d) </w:delText>
        </w:r>
        <w:r w:rsidR="006F1468" w:rsidRPr="00353AEE" w:rsidDel="00CF12CD">
          <w:delText>Filling gaps due to missing points</w:delText>
        </w:r>
        <w:commentRangeEnd w:id="315"/>
        <w:r w:rsidR="008A6083" w:rsidDel="00CF12CD">
          <w:rPr>
            <w:rStyle w:val="Kommentarzeichen"/>
            <w:i w:val="0"/>
          </w:rPr>
          <w:commentReference w:id="315"/>
        </w:r>
      </w:del>
    </w:p>
    <w:p w:rsidR="008A1832" w:rsidRDefault="006F1468" w:rsidP="004B1B4D">
      <w:pPr>
        <w:pStyle w:val="PRec-MainText"/>
      </w:pPr>
      <w:del w:id="317" w:author="Greenich Viper" w:date="2018-05-17T12:50:00Z">
        <w:r w:rsidRPr="00353AEE" w:rsidDel="00CF12CD">
          <w:delText xml:space="preserve">Because of pixel size and image plane definition with a specific resolution (i.e. </w:delText>
        </w:r>
        <w:r w:rsidR="005006C5" w:rsidDel="00CF12CD">
          <w:delText xml:space="preserve">the </w:delText>
        </w:r>
        <w:r w:rsidRPr="00353AEE" w:rsidDel="00CF12CD">
          <w:delText>smartphone full-scale camera's resolution for image registration purposes)</w:delText>
        </w:r>
      </w:del>
      <w:ins w:id="318" w:author="Greenich Viper" w:date="2018-05-17T12:50:00Z">
        <w:r w:rsidR="00CF12CD">
          <w:t xml:space="preserve">In additional to overlapping point projections, the </w:t>
        </w:r>
      </w:ins>
      <w:ins w:id="319" w:author="ms699852" w:date="2018-05-16T20:28:00Z">
        <w:del w:id="320" w:author="Greenich Viper" w:date="2018-05-17T12:51:00Z">
          <w:r w:rsidR="00545E5A" w:rsidDel="00CF12CD">
            <w:delText>,</w:delText>
          </w:r>
        </w:del>
      </w:ins>
      <w:ins w:id="321" w:author="Greenich Viper" w:date="2018-05-17T12:51:00Z">
        <w:r w:rsidR="00CF12CD">
          <w:t>finite image resolution results in</w:t>
        </w:r>
      </w:ins>
      <w:ins w:id="322" w:author="Greenich Viper" w:date="2018-05-17T12:52:00Z">
        <w:r w:rsidR="00CF12CD">
          <w:t xml:space="preserve"> remaining</w:t>
        </w:r>
      </w:ins>
      <w:ins w:id="323" w:author="ms699852" w:date="2018-05-16T20:28:00Z">
        <w:r w:rsidR="00545E5A">
          <w:t xml:space="preserve"> gaps between the projected points</w:t>
        </w:r>
        <w:del w:id="324" w:author="Greenich Viper" w:date="2018-05-17T12:52:00Z">
          <w:r w:rsidR="00545E5A" w:rsidDel="00CF12CD">
            <w:delText xml:space="preserve"> will remain</w:delText>
          </w:r>
        </w:del>
      </w:ins>
      <w:del w:id="325"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326" w:author="ms699852" w:date="2018-05-16T20:28:00Z">
        <w:r w:rsidR="00545E5A">
          <w:t>, impeding e.g. feature-based image-to-geometry registration</w:t>
        </w:r>
        <w:del w:id="327" w:author="Greenich Viper" w:date="2018-05-17T12:52:00Z">
          <w:r w:rsidR="00545E5A" w:rsidDel="00CF12CD">
            <w:delText xml:space="preserve"> approaches (see section </w:delText>
          </w:r>
          <w:r w:rsidR="00B24384" w:rsidRPr="00B24384" w:rsidDel="00CF12CD">
            <w:rPr>
              <w:i/>
              <w:rPrChange w:id="328" w:author="ms699852" w:date="2018-05-16T20:29:00Z">
                <w:rPr/>
              </w:rPrChange>
            </w:rPr>
            <w:delText>Image-to-Geometry Registration</w:delText>
          </w:r>
          <w:r w:rsidR="00545E5A" w:rsidDel="00CF12CD">
            <w:delText>)</w:delText>
          </w:r>
        </w:del>
      </w:ins>
      <w:ins w:id="329" w:author="ms699852" w:date="2018-05-16T20:29:00Z">
        <w:r w:rsidR="00545E5A">
          <w:t>.</w:t>
        </w:r>
      </w:ins>
      <w:del w:id="330" w:author="ms699852" w:date="2018-05-16T20:28:00Z">
        <w:r w:rsidRPr="00353AEE" w:rsidDel="00545E5A">
          <w:delText xml:space="preserve">. </w:delText>
        </w:r>
      </w:del>
    </w:p>
    <w:p w:rsidR="00CF12CD" w:rsidRDefault="008A1832">
      <w:pPr>
        <w:spacing w:before="120"/>
        <w:jc w:val="center"/>
        <w:pPrChange w:id="331" w:author="ms699852" w:date="2018-05-16T20:29:00Z">
          <w:pPr>
            <w:jc w:val="center"/>
          </w:pPr>
        </w:pPrChange>
      </w:pPr>
      <w:r>
        <w:rPr>
          <w:noProof/>
          <w:lang w:val="de-DE" w:eastAsia="de-DE"/>
        </w:rPr>
        <w:lastRenderedPageBreak/>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1"/>
                    <a:stretch>
                      <a:fillRect/>
                    </a:stretch>
                  </pic:blipFill>
                  <pic:spPr>
                    <a:xfrm>
                      <a:off x="0" y="0"/>
                      <a:ext cx="4590000" cy="1783460"/>
                    </a:xfrm>
                    <a:prstGeom prst="rect">
                      <a:avLst/>
                    </a:prstGeom>
                  </pic:spPr>
                </pic:pic>
              </a:graphicData>
            </a:graphic>
          </wp:inline>
        </w:drawing>
      </w:r>
    </w:p>
    <w:p w:rsidR="008A1832" w:rsidRPr="00353AEE" w:rsidRDefault="008A1832" w:rsidP="004B1B4D">
      <w:pPr>
        <w:pStyle w:val="PRec-Figures"/>
        <w:rPr>
          <w:lang w:eastAsia="en-GB"/>
        </w:rPr>
      </w:pPr>
      <w:bookmarkStart w:id="332" w:name="_Ref512929386"/>
      <w:r w:rsidRPr="00353AEE">
        <w:t>Fig.</w:t>
      </w:r>
      <w:bookmarkEnd w:id="332"/>
      <w:r w:rsidR="0085304C">
        <w:t xml:space="preserve"> 5 </w:t>
      </w:r>
      <w:r w:rsidRPr="00353AEE">
        <w:rPr>
          <w:lang w:eastAsia="en-GB"/>
        </w:rPr>
        <w:t>Fill image gaps using nearest neighbour binary search in 3D domain.</w:t>
      </w:r>
    </w:p>
    <w:p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proofErr w:type="spellStart"/>
      <w:ins w:id="333" w:author="Greenich Viper" w:date="2018-05-17T12:53:00Z">
        <w:r w:rsidR="00CF12CD">
          <w:t>interpolation</w:t>
        </w:r>
      </w:ins>
      <w:del w:id="334" w:author="Greenich Viper" w:date="2018-05-17T12:53:00Z">
        <w:r w:rsidRPr="00353AEE" w:rsidDel="00CF12CD">
          <w:delText>approach</w:delText>
        </w:r>
      </w:del>
      <w:proofErr w:type="spellEnd"/>
      <w:r w:rsidRPr="00353AEE">
        <w:t xml:space="preserve"> using binary search </w:t>
      </w:r>
      <w:r w:rsidR="00AB2F36">
        <w:rPr>
          <w:noProof/>
        </w:rPr>
        <w:t>(Bentley, 1975)</w:t>
      </w:r>
      <w:r w:rsidR="00C9311B" w:rsidRPr="00353AEE">
        <w:t xml:space="preserve"> </w:t>
      </w:r>
      <w:r w:rsidRPr="00353AEE">
        <w:t xml:space="preserve">in the </w:t>
      </w:r>
      <w:del w:id="335" w:author="Greenich Viper" w:date="2018-05-17T12:53:00Z">
        <w:r w:rsidRPr="00353AEE" w:rsidDel="00CF12CD">
          <w:delText xml:space="preserve">3D </w:delText>
        </w:r>
      </w:del>
      <w:ins w:id="336" w:author="Greenich Viper" w:date="2018-05-17T12:53:00Z">
        <w:r w:rsidR="00CF12CD">
          <w:t>depth</w:t>
        </w:r>
        <w:r w:rsidR="00CF12CD" w:rsidRPr="00353AEE">
          <w:t xml:space="preserve"> </w:t>
        </w:r>
      </w:ins>
      <w:r w:rsidRPr="00353AEE">
        <w:t>domain</w:t>
      </w:r>
      <w:del w:id="337" w:author="Greenich Viper" w:date="2018-05-17T12:54:00Z">
        <w:r w:rsidRPr="00353AEE" w:rsidDel="00CF12CD">
          <w:delText xml:space="preserve"> to fill these gaps,</w:delText>
        </w:r>
      </w:del>
      <w:ins w:id="338" w:author="Greenich Viper" w:date="2018-05-17T12:54:00Z">
        <w:r w:rsidR="00CF12CD">
          <w:t xml:space="preserve"> and</w:t>
        </w:r>
      </w:ins>
      <w:r w:rsidRPr="00353AEE">
        <w:t xml:space="preserve"> apply</w:t>
      </w:r>
      <w:del w:id="339" w:author="Greenich Viper" w:date="2018-05-17T12:54:00Z">
        <w:r w:rsidRPr="00353AEE" w:rsidDel="00CF12CD">
          <w:delText>ing</w:delText>
        </w:r>
      </w:del>
      <w:r w:rsidRPr="00353AEE">
        <w:t xml:space="preserve">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del w:id="340" w:author="Greenich Viper" w:date="2018-05-17T12:54:00Z">
        <w:r w:rsidRPr="00353AEE" w:rsidDel="00CF12CD">
          <w:delText>must be</w:delText>
        </w:r>
      </w:del>
      <w:ins w:id="341" w:author="Greenich Viper" w:date="2018-05-17T12:54:00Z">
        <w:r w:rsidR="00CF12CD">
          <w:t>are</w:t>
        </w:r>
      </w:ins>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w:t>
      </w:r>
      <w:ins w:id="342" w:author="Greenich Viper" w:date="2018-05-17T12:55:00Z">
        <w:r w:rsidR="00CF12CD">
          <w:t xml:space="preserve">hydrological </w:t>
        </w:r>
      </w:ins>
      <w:r w:rsidR="005006C5">
        <w:t xml:space="preserve">use case </w:t>
      </w:r>
      <w:commentRangeStart w:id="343"/>
      <w:r w:rsidR="00B24384" w:rsidRPr="00B24384">
        <w:rPr>
          <w:color w:val="000000" w:themeColor="text1"/>
          <w:highlight w:val="yellow"/>
          <w:rPrChange w:id="344" w:author="ms699852" w:date="2018-05-16T20:30:00Z">
            <w:rPr>
              <w:color w:val="000000" w:themeColor="text1"/>
            </w:rPr>
          </w:rPrChange>
        </w:rPr>
        <w:t xml:space="preserve">in </w:t>
      </w:r>
      <w:del w:id="345" w:author="Greenich Viper" w:date="2018-05-17T12:56:00Z">
        <w:r w:rsidR="00B24384" w:rsidRPr="00B24384" w:rsidDel="00CF12CD">
          <w:rPr>
            <w:color w:val="000000" w:themeColor="text1"/>
            <w:highlight w:val="yellow"/>
            <w:rPrChange w:id="346" w:author="ms699852" w:date="2018-05-16T20:30:00Z">
              <w:rPr>
                <w:color w:val="000000" w:themeColor="text1"/>
              </w:rPr>
            </w:rPrChange>
          </w:rPr>
          <w:delText xml:space="preserve">section </w:delText>
        </w:r>
        <w:r w:rsidR="00B24384" w:rsidRPr="00B24384" w:rsidDel="00CF12CD">
          <w:rPr>
            <w:i/>
            <w:color w:val="000000" w:themeColor="text1"/>
            <w:highlight w:val="yellow"/>
            <w:rPrChange w:id="347" w:author="ms699852" w:date="2018-05-16T20:30:00Z">
              <w:rPr>
                <w:i/>
                <w:color w:val="000000" w:themeColor="text1"/>
              </w:rPr>
            </w:rPrChange>
          </w:rPr>
          <w:delText>Derivation of hydrological parameters</w:delText>
        </w:r>
        <w:commentRangeEnd w:id="343"/>
        <w:r w:rsidR="00545E5A" w:rsidDel="00CF12CD">
          <w:rPr>
            <w:rStyle w:val="Kommentarzeichen"/>
          </w:rPr>
          <w:commentReference w:id="343"/>
        </w:r>
      </w:del>
      <w:ins w:id="348" w:author="Greenich Viper" w:date="2018-05-17T12:56:00Z">
        <w:r w:rsidR="00CF12CD" w:rsidRPr="00CF12CD">
          <w:rPr>
            <w:i/>
            <w:color w:val="000000" w:themeColor="text1"/>
            <w:highlight w:val="yellow"/>
            <w:rPrChange w:id="349" w:author="Greenich Viper" w:date="2018-05-17T12:56:00Z">
              <w:rPr>
                <w:color w:val="000000" w:themeColor="text1"/>
                <w:highlight w:val="yellow"/>
              </w:rPr>
            </w:rPrChange>
          </w:rPr>
          <w:t>Water level gauging</w:t>
        </w:r>
      </w:ins>
      <w:r w:rsidR="00B24384" w:rsidRPr="00B24384">
        <w:rPr>
          <w:highlight w:val="yellow"/>
          <w:rPrChange w:id="350" w:author="ms699852" w:date="2018-05-16T20:30:00Z">
            <w:rPr/>
          </w:rPrChange>
        </w:rPr>
        <w:t>.</w:t>
      </w:r>
    </w:p>
    <w:p w:rsidR="00021D47" w:rsidRPr="00353AEE" w:rsidRDefault="00021D47" w:rsidP="004B1B4D">
      <w:pPr>
        <w:pStyle w:val="PRec-Heading2"/>
      </w:pPr>
      <w:r w:rsidRPr="006A743D">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D0760D" w:rsidRDefault="00B24384" w:rsidP="004B1B4D">
      <w:pPr>
        <w:jc w:val="center"/>
        <w:rPr>
          <w:sz w:val="16"/>
          <w:szCs w:val="16"/>
        </w:rPr>
      </w:pPr>
      <m:oMath>
        <w:bookmarkStart w:id="351"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51"/>
      <w:r w:rsidR="0037617F" w:rsidRPr="00D0760D">
        <w:rPr>
          <w:sz w:val="16"/>
          <w:szCs w:val="16"/>
        </w:rPr>
        <w:t xml:space="preserve"> </w:t>
      </w:r>
      <w:r w:rsidR="0037617F" w:rsidRPr="00D0760D">
        <w:rPr>
          <w:sz w:val="16"/>
          <w:szCs w:val="16"/>
        </w:rPr>
        <w:tab/>
      </w:r>
      <w:proofErr w:type="gramStart"/>
      <w:r w:rsidR="0037617F" w:rsidRPr="00D0760D">
        <w:rPr>
          <w:sz w:val="16"/>
          <w:szCs w:val="16"/>
        </w:rPr>
        <w:t>with</w:t>
      </w:r>
      <w:proofErr w:type="gramEnd"/>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rsidR="00021D47" w:rsidRPr="00D0760D" w:rsidRDefault="00021D47" w:rsidP="004B1B4D">
      <w:pPr>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w:t>
      </w:r>
      <w:proofErr w:type="gramStart"/>
      <w:r w:rsidR="00021D47" w:rsidRPr="00D0760D">
        <w:rPr>
          <w:sz w:val="16"/>
          <w:szCs w:val="16"/>
        </w:rPr>
        <w:t>point</w:t>
      </w:r>
      <w:proofErr w:type="gramEnd"/>
      <w:r w:rsidR="00021D47" w:rsidRPr="00D0760D">
        <w:rPr>
          <w:sz w:val="16"/>
          <w:szCs w:val="16"/>
        </w:rPr>
        <w:t xml:space="preserve">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B24384"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w:t>
      </w:r>
      <w:proofErr w:type="gramStart"/>
      <w:r w:rsidR="00021D47" w:rsidRPr="00D0760D">
        <w:rPr>
          <w:sz w:val="16"/>
          <w:szCs w:val="16"/>
        </w:rPr>
        <w:t>image</w:t>
      </w:r>
      <w:proofErr w:type="gramEnd"/>
      <w:r w:rsidR="00021D47" w:rsidRPr="00D0760D">
        <w:rPr>
          <w:sz w:val="16"/>
          <w:szCs w:val="16"/>
        </w:rPr>
        <w:t xml:space="preserv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w:t>
      </w:r>
      <w:r w:rsidR="00021D47" w:rsidRPr="00353AEE">
        <w:lastRenderedPageBreak/>
        <w:t xml:space="preserve">depth map. </w:t>
      </w:r>
      <w:r w:rsidR="00021D47" w:rsidRPr="00E76B28">
        <w:rPr>
          <w:color w:val="000000" w:themeColor="text1"/>
        </w:rPr>
        <w:t>Afterwards, the 3D coordinate of a 2D feature can be inferred directly from the depth map.</w:t>
      </w:r>
      <w:del w:id="352" w:author="Greenich Viper" w:date="2018-05-17T13:37:00Z">
        <w:r w:rsidR="00021D47" w:rsidRPr="00E76B28" w:rsidDel="00CE21D4">
          <w:rPr>
            <w:color w:val="000000" w:themeColor="text1"/>
          </w:rPr>
          <w:delText xml:space="preserve"> </w:delText>
        </w:r>
        <w:r w:rsidR="00257614" w:rsidDel="00CE21D4">
          <w:rPr>
            <w:color w:val="000000" w:themeColor="text1"/>
          </w:rPr>
          <w:delText>Despite using</w:delText>
        </w:r>
        <w:r w:rsidR="00257614" w:rsidRPr="00E76B28" w:rsidDel="00CE21D4">
          <w:rPr>
            <w:color w:val="000000" w:themeColor="text1"/>
          </w:rPr>
          <w:delText xml:space="preserve"> </w:delText>
        </w:r>
        <w:r w:rsidR="006B1C7D" w:rsidRPr="00E76B28" w:rsidDel="00CE21D4">
          <w:rPr>
            <w:color w:val="000000" w:themeColor="text1"/>
          </w:rPr>
          <w:delText>smart</w:delText>
        </w:r>
        <w:r w:rsidR="00021D47" w:rsidRPr="00E76B28" w:rsidDel="00CE21D4">
          <w:rPr>
            <w:color w:val="000000" w:themeColor="text1"/>
          </w:rPr>
          <w:delText xml:space="preserve"> graphics technology, this approach is limited by an accuracy-to-speed trade-off: lo</w:delText>
        </w:r>
        <w:r w:rsidR="00021D47" w:rsidRPr="00353AEE" w:rsidDel="00CE21D4">
          <w:delText xml:space="preserve">w-resolution and low-quantisation depth maps introduce artificial accuracy errors in the registration process, whereas high-resolution depth maps cost considerable performance in the image generation. This last point is particularly important </w:delText>
        </w:r>
        <w:r w:rsidR="00257614" w:rsidDel="00CE21D4">
          <w:delText>in</w:delText>
        </w:r>
        <w:r w:rsidR="00021D47" w:rsidRPr="00353AEE" w:rsidDel="00CE21D4">
          <w:delText xml:space="preserve"> mobile devices</w:delText>
        </w:r>
        <w:r w:rsidR="00257614" w:rsidDel="00CE21D4">
          <w:delText xml:space="preserve"> applications</w:delText>
        </w:r>
        <w:r w:rsidR="00021D47" w:rsidRPr="00353AEE" w:rsidDel="00CE21D4">
          <w:delText>.</w:delText>
        </w:r>
      </w:del>
    </w:p>
    <w:p w:rsidR="00CE21D4" w:rsidRDefault="006B1C7D" w:rsidP="004B1B4D">
      <w:pPr>
        <w:pStyle w:val="PRec-MainText"/>
        <w:rPr>
          <w:ins w:id="353" w:author="Greenich Viper" w:date="2018-05-17T13:39:00Z"/>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54"/>
      <w:commentRangeStart w:id="355"/>
      <w:del w:id="356"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54"/>
      <w:r w:rsidR="00656023">
        <w:rPr>
          <w:rStyle w:val="Kommentarzeichen"/>
        </w:rPr>
        <w:commentReference w:id="354"/>
      </w:r>
      <w:commentRangeEnd w:id="355"/>
      <w:r w:rsidR="00CE21D4">
        <w:rPr>
          <w:rStyle w:val="Kommentarzeichen"/>
        </w:rPr>
        <w:commentReference w:id="355"/>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xml:space="preserve">. </w:t>
      </w:r>
    </w:p>
    <w:p w:rsidR="006B1C7D" w:rsidRPr="00E21FB0" w:rsidRDefault="006B1C7D" w:rsidP="004B1B4D">
      <w:pPr>
        <w:pStyle w:val="PRec-MainText"/>
        <w:rPr>
          <w:color w:val="000000" w:themeColor="text1"/>
        </w:rPr>
      </w:pPr>
      <w:r w:rsidRPr="00353AEE">
        <w:t>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w:t>
      </w:r>
      <w:del w:id="361" w:author="Greenich Viper" w:date="2018-05-17T13:40:00Z">
        <w:r w:rsidRPr="00353AEE" w:rsidDel="00CE21D4">
          <w:delText>solvers are known that</w:delText>
        </w:r>
      </w:del>
      <w:ins w:id="362" w:author="Greenich Viper" w:date="2018-05-17T13:40:00Z">
        <w:r w:rsidR="00CE21D4">
          <w:t>m</w:t>
        </w:r>
      </w:ins>
      <w:ins w:id="363" w:author="Greenich Viper" w:date="2018-05-17T13:41:00Z">
        <w:r w:rsidR="00CE21D4">
          <w:t>ethods</w:t>
        </w:r>
      </w:ins>
      <w:r w:rsidRPr="00353AEE">
        <w:t xml:space="preserve">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w:t>
      </w:r>
      <w:del w:id="364" w:author="Greenich Viper" w:date="2018-05-17T13:41:00Z">
        <w:r w:rsidRPr="00E21FB0" w:rsidDel="00CE21D4">
          <w:rPr>
            <w:color w:val="000000" w:themeColor="text1"/>
          </w:rPr>
          <w:delText>-</w:delText>
        </w:r>
      </w:del>
      <w:ins w:id="365" w:author="Greenich Viper" w:date="2018-05-17T13:41:00Z">
        <w:r w:rsidR="00CE21D4">
          <w:rPr>
            <w:color w:val="000000" w:themeColor="text1"/>
          </w:rPr>
          <w:t xml:space="preserve"> </w:t>
        </w:r>
      </w:ins>
      <w:del w:id="366" w:author="Greenich Viper" w:date="2018-05-17T13:41:00Z">
        <w:r w:rsidRPr="00E21FB0" w:rsidDel="00CE21D4">
          <w:rPr>
            <w:color w:val="000000" w:themeColor="text1"/>
          </w:rPr>
          <w:delText xml:space="preserve">device </w:delText>
        </w:r>
      </w:del>
      <w:ins w:id="367" w:author="Greenich Viper" w:date="2018-05-17T13:41:00Z">
        <w:r w:rsidR="00CE21D4" w:rsidRPr="00E21FB0">
          <w:rPr>
            <w:color w:val="000000" w:themeColor="text1"/>
          </w:rPr>
          <w:t>device</w:t>
        </w:r>
        <w:r w:rsidR="00CE21D4">
          <w:rPr>
            <w:color w:val="000000" w:themeColor="text1"/>
          </w:rPr>
          <w:t>-</w:t>
        </w:r>
      </w:ins>
      <w:r w:rsidRPr="00E21FB0">
        <w:rPr>
          <w:color w:val="000000" w:themeColor="text1"/>
        </w:rPr>
        <w:t>programming languages, thus the use of MI on mobile platforms is currently prohibited.</w:t>
      </w: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w:t>
      </w:r>
      <w:del w:id="368" w:author="Greenich Viper" w:date="2018-05-17T13:42:00Z">
        <w:r w:rsidR="00D157DA" w:rsidRPr="00E21FB0" w:rsidDel="00CE21D4">
          <w:rPr>
            <w:color w:val="000000" w:themeColor="text1"/>
          </w:rPr>
          <w:delText xml:space="preserve">highly </w:delText>
        </w:r>
      </w:del>
      <w:r w:rsidR="00D157DA" w:rsidRPr="00E21FB0">
        <w:rPr>
          <w:color w:val="000000" w:themeColor="text1"/>
        </w:rPr>
        <w:t xml:space="preserve">critical and </w:t>
      </w:r>
      <w:del w:id="369" w:author="Greenich Viper" w:date="2018-05-17T13:43:00Z">
        <w:r w:rsidR="00D157DA" w:rsidRPr="00E21FB0" w:rsidDel="00CE21D4">
          <w:rPr>
            <w:color w:val="000000" w:themeColor="text1"/>
          </w:rPr>
          <w:delText xml:space="preserve">thus </w:delText>
        </w:r>
      </w:del>
      <w:ins w:id="370" w:author="Greenich Viper" w:date="2018-05-17T13:43:00Z">
        <w:r w:rsidR="00CE21D4">
          <w:rPr>
            <w:color w:val="000000" w:themeColor="text1"/>
          </w:rPr>
          <w:t>so is</w:t>
        </w:r>
        <w:r w:rsidR="00CE21D4" w:rsidRPr="00E21FB0">
          <w:rPr>
            <w:color w:val="000000" w:themeColor="text1"/>
          </w:rPr>
          <w:t xml:space="preserve"> </w:t>
        </w:r>
      </w:ins>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w:t>
      </w:r>
      <w:del w:id="371" w:author="Greenich Viper" w:date="2018-05-17T13:43:00Z">
        <w:r w:rsidR="00D157DA" w:rsidRPr="00E21FB0" w:rsidDel="00CE21D4">
          <w:rPr>
            <w:color w:val="000000" w:themeColor="text1"/>
          </w:rPr>
          <w:delText>,</w:delText>
        </w:r>
      </w:del>
      <w:r w:rsidR="00D157DA" w:rsidRPr="00E21FB0">
        <w:rPr>
          <w:color w:val="000000" w:themeColor="text1"/>
        </w:rPr>
        <w:t xml:space="preserve">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ins w:id="372" w:author="Greenich Viper" w:date="2018-05-17T13:43:00Z">
        <w:r w:rsidR="00CE21D4">
          <w:rPr>
            <w:noProof/>
          </w:rPr>
          <w:t>,</w:t>
        </w:r>
      </w:ins>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t>Sensors</w:t>
      </w:r>
    </w:p>
    <w:p w:rsidR="00F830A5" w:rsidRPr="00353AEE" w:rsidRDefault="00F830A5" w:rsidP="004B1B4D">
      <w:pPr>
        <w:pStyle w:val="PRec-MainText"/>
        <w:rPr>
          <w:lang w:eastAsia="en-GB"/>
        </w:rPr>
      </w:pPr>
      <w:r w:rsidRPr="00353AEE">
        <w:rPr>
          <w:rStyle w:val="PRec-MainTextZchn"/>
        </w:rPr>
        <w:t xml:space="preserve">What is the great difference between former mobiles and today's </w:t>
      </w:r>
      <w:proofErr w:type="spellStart"/>
      <w:r w:rsidRPr="00353AEE">
        <w:rPr>
          <w:rStyle w:val="PRec-MainTextZchn"/>
        </w:rPr>
        <w:t>smartphones</w:t>
      </w:r>
      <w:proofErr w:type="spellEnd"/>
      <w:r w:rsidRPr="00353AEE">
        <w:rPr>
          <w:rStyle w:val="PRec-MainTextZchn"/>
        </w:rPr>
        <w:t xml:space="preserve">? </w:t>
      </w:r>
      <w:proofErr w:type="spellStart"/>
      <w:r w:rsidRPr="00353AEE">
        <w:rPr>
          <w:rStyle w:val="PRec-MainTextZchn"/>
        </w:rPr>
        <w:t>Smartphones</w:t>
      </w:r>
      <w:proofErr w:type="spellEnd"/>
      <w:r w:rsidRPr="00353AEE">
        <w:rPr>
          <w:rStyle w:val="PRec-MainTextZchn"/>
        </w:rPr>
        <w:t xml:space="preserve"> have many inbuilt sensors such as acceleration measurement units, </w:t>
      </w:r>
      <w:r w:rsidRPr="00353AEE">
        <w:rPr>
          <w:rStyle w:val="PRec-MainTextZchn"/>
        </w:rPr>
        <w:lastRenderedPageBreak/>
        <w:t xml:space="preserve">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Pr>
        <w:t>smartphones</w:t>
      </w:r>
      <w:proofErr w:type="spellEnd"/>
      <w:r w:rsidRPr="00353AEE">
        <w:rPr>
          <w:rStyle w:val="PRec-MainTextZchn"/>
        </w:rPr>
        <w:t>'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 xml:space="preserve">One of the most important factors behind this may lie in the distribution of </w:t>
      </w:r>
      <w:proofErr w:type="spellStart"/>
      <w:r w:rsidRPr="00353AEE">
        <w:rPr>
          <w:lang w:eastAsia="en-GB"/>
        </w:rPr>
        <w:t>smartphones</w:t>
      </w:r>
      <w:proofErr w:type="spellEnd"/>
      <w:r w:rsidRPr="00353AEE">
        <w:rPr>
          <w:lang w:eastAsia="en-GB"/>
        </w:rPr>
        <w:t xml:space="preserve">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t xml:space="preserve">For this, most of today's </w:t>
      </w:r>
      <w:proofErr w:type="spellStart"/>
      <w:r w:rsidRPr="00353AEE">
        <w:rPr>
          <w:lang w:eastAsia="en-GB"/>
        </w:rPr>
        <w:t>smartphones</w:t>
      </w:r>
      <w:proofErr w:type="spellEnd"/>
      <w:r w:rsidRPr="00353AEE">
        <w:rPr>
          <w:lang w:eastAsia="en-GB"/>
        </w:rPr>
        <w:t xml:space="preserve">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w:t>
      </w:r>
      <w:proofErr w:type="spellStart"/>
      <w:r w:rsidRPr="00353AEE">
        <w:rPr>
          <w:lang w:eastAsia="en-GB"/>
        </w:rPr>
        <w:t>smartphones</w:t>
      </w:r>
      <w:proofErr w:type="spellEnd"/>
      <w:r w:rsidRPr="00353AEE">
        <w:rPr>
          <w:lang w:eastAsia="en-GB"/>
        </w:rPr>
        <w:t xml:space="preserve">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w:t>
      </w:r>
      <w:proofErr w:type="spellStart"/>
      <w:r w:rsidRPr="00353AEE">
        <w:rPr>
          <w:lang w:eastAsia="en-GB"/>
        </w:rPr>
        <w:t>smartphone</w:t>
      </w:r>
      <w:proofErr w:type="spellEnd"/>
      <w:r w:rsidRPr="00353AEE">
        <w:rPr>
          <w:lang w:eastAsia="en-GB"/>
        </w:rPr>
        <w:t xml:space="preserv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w:t>
      </w:r>
      <w:proofErr w:type="spellStart"/>
      <w:r w:rsidRPr="00353AEE">
        <w:rPr>
          <w:lang w:eastAsia="en-GB"/>
        </w:rPr>
        <w:t>smartphone</w:t>
      </w:r>
      <w:proofErr w:type="spellEnd"/>
      <w:r w:rsidRPr="00353AEE">
        <w:rPr>
          <w:lang w:eastAsia="en-GB"/>
        </w:rPr>
        <w:t xml:space="preserv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w:t>
      </w:r>
      <w:proofErr w:type="spellStart"/>
      <w:r w:rsidRPr="00353AEE">
        <w:rPr>
          <w:lang w:eastAsia="en-GB"/>
        </w:rPr>
        <w:t>smartphone</w:t>
      </w:r>
      <w:proofErr w:type="spellEnd"/>
      <w:r w:rsidRPr="00353AEE">
        <w:rPr>
          <w:lang w:eastAsia="en-GB"/>
        </w:rPr>
        <w:t xml:space="preserv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w:t>
      </w:r>
      <w:proofErr w:type="spellStart"/>
      <w:r w:rsidRPr="00353AEE">
        <w:rPr>
          <w:lang w:eastAsia="en-GB"/>
        </w:rPr>
        <w:t>smartphone</w:t>
      </w:r>
      <w:proofErr w:type="spellEnd"/>
      <w:r w:rsidRPr="00353AEE">
        <w:rPr>
          <w:lang w:eastAsia="en-GB"/>
        </w:rPr>
        <w:t xml:space="preserve">. However, height estimation seems to be more critical where </w:t>
      </w:r>
      <w:r w:rsidR="004C1EE6">
        <w:rPr>
          <w:noProof/>
          <w:lang w:eastAsia="en-GB"/>
        </w:rPr>
        <w:t>Liu et al. (2014)</w:t>
      </w:r>
      <w:r w:rsidRPr="00353AEE">
        <w:rPr>
          <w:lang w:eastAsia="en-GB"/>
        </w:rPr>
        <w:t xml:space="preserve"> name error margins for altitude determination using </w:t>
      </w:r>
      <w:proofErr w:type="spellStart"/>
      <w:r w:rsidRPr="00353AEE">
        <w:rPr>
          <w:lang w:eastAsia="en-GB"/>
        </w:rPr>
        <w:t>smartphone's</w:t>
      </w:r>
      <w:proofErr w:type="spellEnd"/>
      <w:r w:rsidRPr="00353AEE">
        <w:rPr>
          <w:lang w:eastAsia="en-GB"/>
        </w:rPr>
        <w:t xml:space="preserve">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 xml:space="preserve">m. Unfortunately, only a few of common </w:t>
      </w:r>
      <w:proofErr w:type="spellStart"/>
      <w:r w:rsidRPr="00353AEE">
        <w:rPr>
          <w:lang w:eastAsia="en-GB"/>
        </w:rPr>
        <w:t>smartphones</w:t>
      </w:r>
      <w:proofErr w:type="spellEnd"/>
      <w:r w:rsidRPr="00353AEE">
        <w:rPr>
          <w:lang w:eastAsia="en-GB"/>
        </w:rPr>
        <w:t xml:space="preserve">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373" w:name="_Hlk512507183"/>
    </w:p>
    <w:p w:rsidR="0000387C" w:rsidRPr="00353AEE" w:rsidRDefault="0000387C" w:rsidP="004B1B4D">
      <w:pPr>
        <w:pStyle w:val="PRec-MainText"/>
        <w:rPr>
          <w:lang w:eastAsia="en-GB"/>
        </w:rPr>
      </w:pPr>
      <w:r w:rsidRPr="00353AEE">
        <w:rPr>
          <w:lang w:eastAsia="en-GB"/>
        </w:rPr>
        <w:t>Pre-knowledge about an</w:t>
      </w:r>
      <w:bookmarkEnd w:id="373"/>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w:t>
      </w:r>
      <w:proofErr w:type="spellStart"/>
      <w:r w:rsidR="008C5BEE" w:rsidRPr="00353AEE">
        <w:rPr>
          <w:lang w:eastAsia="en-GB"/>
        </w:rPr>
        <w:t>inlier</w:t>
      </w:r>
      <w:proofErr w:type="spellEnd"/>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lastRenderedPageBreak/>
        <w:t xml:space="preserve">Surprisingly, all components are rather equal affected by erroneous </w:t>
      </w:r>
      <w:proofErr w:type="gramStart"/>
      <w:r w:rsidRPr="00353AEE">
        <w:rPr>
          <w:lang w:eastAsia="en-GB"/>
        </w:rPr>
        <w:t>locations which rapidly leads</w:t>
      </w:r>
      <w:proofErr w:type="gramEnd"/>
      <w:r w:rsidRPr="00353AEE">
        <w:rPr>
          <w:lang w:eastAsia="en-GB"/>
        </w:rPr>
        <w:t xml:space="preserve"> to infeasible </w:t>
      </w:r>
      <w:proofErr w:type="spellStart"/>
      <w:r w:rsidRPr="00353AEE">
        <w:rPr>
          <w:lang w:eastAsia="en-GB"/>
        </w:rPr>
        <w:t>matchings</w:t>
      </w:r>
      <w:proofErr w:type="spellEnd"/>
      <w:r w:rsidRPr="00353AEE">
        <w:rPr>
          <w:lang w:eastAsia="en-GB"/>
        </w:rPr>
        <w:t xml:space="preserve">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 xml:space="preserve">le regarding </w:t>
      </w:r>
      <w:proofErr w:type="spellStart"/>
      <w:r w:rsidR="008C5BEE" w:rsidRPr="00353AEE">
        <w:rPr>
          <w:lang w:eastAsia="en-GB"/>
        </w:rPr>
        <w:t>inlier</w:t>
      </w:r>
      <w:proofErr w:type="spellEnd"/>
      <w:r w:rsidR="008C5BEE" w:rsidRPr="00353AEE">
        <w:rPr>
          <w:lang w:eastAsia="en-GB"/>
        </w:rPr>
        <w:t xml:space="preserve">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 xml:space="preserve">curacies of </w:t>
      </w:r>
      <w:proofErr w:type="spellStart"/>
      <w:r w:rsidR="00D82E3E" w:rsidRPr="00353AEE">
        <w:rPr>
          <w:lang w:eastAsia="en-GB"/>
        </w:rPr>
        <w:t>smartphone</w:t>
      </w:r>
      <w:proofErr w:type="spellEnd"/>
      <w:r w:rsidR="00D82E3E" w:rsidRPr="00353AEE">
        <w:rPr>
          <w:lang w:eastAsia="en-GB"/>
        </w:rPr>
        <w:t xml:space="preserv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23F74" w:rsidRPr="00353AEE" w:rsidRDefault="00944C7D" w:rsidP="004B1B4D">
      <w:pPr>
        <w:pStyle w:val="PRec-Figures"/>
      </w:pPr>
      <w:bookmarkStart w:id="374" w:name="_Ref512929438"/>
      <w:proofErr w:type="gramStart"/>
      <w:r w:rsidRPr="00353AEE">
        <w:t>Fig.</w:t>
      </w:r>
      <w:bookmarkEnd w:id="374"/>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w:t>
      </w:r>
      <w:proofErr w:type="gramEnd"/>
      <w:r w:rsidR="005F3046" w:rsidRPr="00353AEE">
        <w:t xml:space="preserve">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 xml:space="preserve">Nothing to say that low-cost sensor systems for orientation determination, as they are integrated in </w:t>
      </w:r>
      <w:proofErr w:type="spellStart"/>
      <w:r w:rsidRPr="00353AEE">
        <w:rPr>
          <w:lang w:eastAsia="en-GB"/>
        </w:rPr>
        <w:t>smartphones</w:t>
      </w:r>
      <w:proofErr w:type="spellEnd"/>
      <w:r w:rsidRPr="00353AEE">
        <w:rPr>
          <w:lang w:eastAsia="en-GB"/>
        </w:rPr>
        <w:t>, may not have precision and stab</w:t>
      </w:r>
      <w:r w:rsidR="00574C69" w:rsidRPr="00353AEE">
        <w:rPr>
          <w:lang w:eastAsia="en-GB"/>
        </w:rPr>
        <w:t>ility compared to professional IMUs</w:t>
      </w:r>
      <w:r w:rsidRPr="00353AEE">
        <w:rPr>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rsidR="00252215" w:rsidRPr="004B1B4D" w:rsidRDefault="00252215" w:rsidP="004B1B4D">
      <w:pPr>
        <w:pStyle w:val="PRec-Tabletitle"/>
        <w:keepNext/>
        <w:rPr>
          <w:szCs w:val="16"/>
        </w:rPr>
      </w:pPr>
      <w:bookmarkStart w:id="375" w:name="_Ref512850893"/>
      <w:bookmarkStart w:id="376" w:name="_Ref512850882"/>
      <w:r w:rsidRPr="004B1B4D">
        <w:rPr>
          <w:szCs w:val="16"/>
        </w:rPr>
        <w:t>Table</w:t>
      </w:r>
      <w:bookmarkEnd w:id="375"/>
      <w:r w:rsidR="0085304C">
        <w:rPr>
          <w:szCs w:val="16"/>
        </w:rPr>
        <w:t> II</w:t>
      </w:r>
      <w:r w:rsidRPr="004B1B4D">
        <w:rPr>
          <w:smallCaps/>
          <w:szCs w:val="16"/>
        </w:rPr>
        <w:t xml:space="preserve">. </w:t>
      </w:r>
      <w:proofErr w:type="gramStart"/>
      <w:r w:rsidRPr="004B1B4D">
        <w:rPr>
          <w:szCs w:val="16"/>
        </w:rPr>
        <w:t>Orientation sensor specifications for Google Nexus 5 and Samsung Galaxy S8.</w:t>
      </w:r>
      <w:bookmarkEnd w:id="376"/>
      <w:proofErr w:type="gramEnd"/>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377" w:name="_Ref512851001"/>
      <w:r w:rsidRPr="004B1B4D">
        <w:rPr>
          <w:szCs w:val="16"/>
        </w:rPr>
        <w:t>Table</w:t>
      </w:r>
      <w:bookmarkEnd w:id="377"/>
      <w:r w:rsidR="0085304C">
        <w:rPr>
          <w:szCs w:val="16"/>
        </w:rPr>
        <w:t> III</w:t>
      </w:r>
      <w:r w:rsidRPr="004B1B4D">
        <w:rPr>
          <w:szCs w:val="16"/>
        </w:rPr>
        <w:t xml:space="preserve">. </w:t>
      </w:r>
      <w:proofErr w:type="gramStart"/>
      <w:r w:rsidR="000A7D0B" w:rsidRPr="004B1B4D">
        <w:rPr>
          <w:szCs w:val="16"/>
        </w:rPr>
        <w:t xml:space="preserve">IMU specifications/ accuracies </w:t>
      </w:r>
      <w:r w:rsidRPr="004B1B4D">
        <w:rPr>
          <w:szCs w:val="16"/>
        </w:rPr>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4B1B4D">
      <w:pPr>
        <w:pStyle w:val="PRec-Figures"/>
      </w:pPr>
      <w:bookmarkStart w:id="378" w:name="_Ref512929641"/>
      <w:r w:rsidRPr="00353AEE">
        <w:t>Fig.</w:t>
      </w:r>
      <w:bookmarkEnd w:id="378"/>
      <w:r w:rsidR="0085304C">
        <w:t xml:space="preserve"> 7 </w:t>
      </w:r>
      <w:r w:rsidR="000C4BCF" w:rsidRPr="00353AEE">
        <w:t xml:space="preserve">Measurement setup to observe </w:t>
      </w:r>
      <w:proofErr w:type="spellStart"/>
      <w:r w:rsidR="000C4BCF" w:rsidRPr="00353AEE">
        <w:t>smartphone</w:t>
      </w:r>
      <w:proofErr w:type="spellEnd"/>
      <w:r w:rsidR="000C4BCF" w:rsidRPr="00353AEE">
        <w:t xml:space="preserve"> sensors accuracies and precisions.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720CCB" w:rsidRDefault="00720CCB" w:rsidP="004B1B4D">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 m (to avoid mutual magnetic interferences) with aligned (native) coordinate systems (</w:t>
      </w:r>
      <w:r w:rsidR="0085304C">
        <w:rPr>
          <w:lang w:eastAsia="de-DE"/>
        </w:rPr>
        <w:t>Fig. 7</w:t>
      </w:r>
      <w:fldSimple w:instr=" REF _Ref512929641 \h  \* MERGEFORMAT ">
        <w:r w:rsidR="00DB6EFF" w:rsidRPr="00353AEE">
          <w:t>Fig.</w:t>
        </w:r>
      </w:fldSimple>
      <w:r w:rsidRPr="00E21FB0">
        <w:rPr>
          <w:lang w:eastAsia="de-DE"/>
        </w:rPr>
        <w:t>). Only for pitch angle the opposite direction of rotation must be kept in mind.</w:t>
      </w:r>
    </w:p>
    <w:p w:rsidR="00EA0E86" w:rsidRDefault="002A3E9D" w:rsidP="00D0760D">
      <w:pPr>
        <w:pStyle w:val="PRec-MainText"/>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379" w:name="_Ref512929676"/>
      <w:proofErr w:type="gramStart"/>
      <w:r w:rsidRPr="00353AEE">
        <w:t>Fig.</w:t>
      </w:r>
      <w:bookmarkEnd w:id="379"/>
      <w:r w:rsidR="0085304C">
        <w:t xml:space="preserve"> 8 </w:t>
      </w:r>
      <w:r w:rsidR="003A1137" w:rsidRPr="00353AEE">
        <w:t>Legend</w:t>
      </w:r>
      <w:r w:rsidRPr="00353AEE">
        <w:t>.</w:t>
      </w:r>
      <w:proofErr w:type="gramEnd"/>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rsidR="00F100F9" w:rsidRPr="00353AEE" w:rsidRDefault="00E70336" w:rsidP="00D0760D">
      <w:pPr>
        <w:pStyle w:val="PRec-Figures"/>
      </w:pPr>
      <w:bookmarkStart w:id="380" w:name="_Ref512856961"/>
      <w:proofErr w:type="gramStart"/>
      <w:r w:rsidRPr="00353AEE">
        <w:t>Fig.</w:t>
      </w:r>
      <w:bookmarkEnd w:id="380"/>
      <w:r w:rsidR="0085304C">
        <w:t xml:space="preserve"> 9 </w:t>
      </w:r>
      <w:r w:rsidR="00355B8C">
        <w:t>Measure orientation.</w:t>
      </w:r>
      <w:proofErr w:type="gramEnd"/>
      <w:r w:rsidR="00355B8C">
        <w:t xml:space="preserve">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rsidR="00267F73" w:rsidRPr="00353AEE" w:rsidRDefault="00E70336" w:rsidP="004B1B4D">
      <w:pPr>
        <w:pStyle w:val="PRec-Figures"/>
      </w:pPr>
      <w:bookmarkStart w:id="381" w:name="_Ref512856965"/>
      <w:proofErr w:type="gramStart"/>
      <w:r w:rsidRPr="00353AEE">
        <w:t>Fig.</w:t>
      </w:r>
      <w:r w:rsidR="0085304C">
        <w:t> 10</w:t>
      </w:r>
      <w:bookmarkStart w:id="382" w:name="_Hlk512509504"/>
      <w:bookmarkEnd w:id="381"/>
      <w:r w:rsidRPr="00353AEE">
        <w:t xml:space="preserve"> </w:t>
      </w:r>
      <w:r w:rsidR="00355B8C">
        <w:t>Measure orientation</w:t>
      </w:r>
      <w:r w:rsidR="00267F73" w:rsidRPr="00353AEE">
        <w:t>.</w:t>
      </w:r>
      <w:proofErr w:type="gramEnd"/>
      <w:r w:rsidR="00267F73" w:rsidRPr="00353AEE">
        <w:t xml:space="preserve"> </w:t>
      </w:r>
      <w:proofErr w:type="gramStart"/>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roofErr w:type="gramEnd"/>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extent cx="1494000" cy="1008000"/>
                  <wp:effectExtent l="0" t="0" r="0" b="1905"/>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rsidR="003D4743" w:rsidRPr="00353AEE" w:rsidRDefault="00E70336" w:rsidP="004B1B4D">
      <w:pPr>
        <w:pStyle w:val="PRec-Figures"/>
      </w:pPr>
      <w:bookmarkStart w:id="383" w:name="_Ref512856974"/>
      <w:proofErr w:type="gramStart"/>
      <w:r w:rsidRPr="00353AEE">
        <w:t>Fig.</w:t>
      </w:r>
      <w:r w:rsidR="0085304C">
        <w:t> 11</w:t>
      </w:r>
      <w:bookmarkEnd w:id="382"/>
      <w:bookmarkEnd w:id="383"/>
      <w:r w:rsidRPr="00353AEE">
        <w:t xml:space="preserve"> </w:t>
      </w:r>
      <w:r w:rsidR="00355B8C">
        <w:rPr>
          <w:lang w:eastAsia="en-GB"/>
        </w:rPr>
        <w:t>Orientation measurement.</w:t>
      </w:r>
      <w:proofErr w:type="gramEnd"/>
      <w:r w:rsidR="00355B8C">
        <w:rPr>
          <w:lang w:eastAsia="en-GB"/>
        </w:rPr>
        <w:t xml:space="preserve">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384" w:name="_Ref513021535"/>
      <w:r w:rsidRPr="00353AEE">
        <w:t>Fig.</w:t>
      </w:r>
      <w:bookmarkEnd w:id="384"/>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w:t>
      </w:r>
      <w:r w:rsidR="001120B6" w:rsidRPr="00353AEE">
        <w:lastRenderedPageBreak/>
        <w:t xml:space="preserve">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4B1B4D">
      <w:pPr>
        <w:pStyle w:val="PRec-MainText"/>
        <w:ind w:firstLine="0"/>
      </w:pPr>
    </w:p>
    <w:p w:rsidR="000D7AF2" w:rsidRPr="00353AEE" w:rsidRDefault="00B24384" w:rsidP="004B1B4D">
      <w:pPr>
        <w:jc w:val="center"/>
      </w:pPr>
      <w:r w:rsidRPr="00B24384">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385" w:name="_Ref513023737"/>
      <w:r w:rsidRPr="00353AEE">
        <w:t>Fig.</w:t>
      </w:r>
      <w:bookmarkEnd w:id="385"/>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w:t>
      </w:r>
      <w:r w:rsidRPr="00353AEE">
        <w:lastRenderedPageBreak/>
        <w:t xml:space="preserve">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34B" w:rsidRPr="00353AEE" w:rsidRDefault="00E70336" w:rsidP="004B1B4D">
      <w:pPr>
        <w:pStyle w:val="PRec-Figures"/>
      </w:pPr>
      <w:bookmarkStart w:id="386" w:name="_Ref513024772"/>
      <w:r w:rsidRPr="00353AEE">
        <w:t>Fig.</w:t>
      </w:r>
      <w:bookmarkEnd w:id="386"/>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w:t>
      </w:r>
      <w:del w:id="387"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388" w:author="ms699852" w:date="2018-05-16T19:17:00Z">
        <w:r w:rsidR="00311464">
          <w:t xml:space="preserve"> </w:t>
        </w:r>
      </w:ins>
      <w:r w:rsidR="00C32FD4" w:rsidRPr="00353AEE">
        <w:t>GRIT</w:t>
      </w:r>
      <w:ins w:id="389" w:author="ms699852" w:date="2018-05-16T19:18:00Z">
        <w:r w:rsidR="00311464">
          <w:t xml:space="preserve"> </w:t>
        </w:r>
        <w:r w:rsidR="00B24384" w:rsidRPr="00B24384">
          <w:rPr>
            <w:highlight w:val="yellow"/>
            <w:rPrChange w:id="390" w:author="ms699852" w:date="2018-05-16T19:18:00Z">
              <w:rPr/>
            </w:rPrChange>
          </w:rPr>
          <w:t>(refer to applications at the beginning)</w:t>
        </w:r>
      </w:ins>
      <w:del w:id="391" w:author="ms699852" w:date="2018-05-16T19:18:00Z">
        <w:r w:rsidR="00C32FD4" w:rsidRPr="00353AEE" w:rsidDel="00311464">
          <w:delText>)</w:delText>
        </w:r>
      </w:del>
      <w:r w:rsidR="00C32FD4" w:rsidRPr="00353AEE">
        <w:t xml:space="preserve"> </w:t>
      </w:r>
      <w:r w:rsidRPr="00353AEE">
        <w:t xml:space="preserve">in realistic settings for </w:t>
      </w:r>
      <w:del w:id="392"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393" w:author="ms699852" w:date="2018-05-16T19:18:00Z">
        <w:r w:rsidR="00311464">
          <w:t xml:space="preserve"> using a Google Nexus 5 </w:t>
        </w:r>
        <w:proofErr w:type="spellStart"/>
        <w:r w:rsidR="00311464">
          <w:t>smartphone</w:t>
        </w:r>
        <w:proofErr w:type="spellEnd"/>
        <w:r w:rsidR="00311464">
          <w:t xml:space="preserve"> (released in 2013, currently installed </w:t>
        </w:r>
      </w:ins>
      <w:ins w:id="394" w:author="ms699852" w:date="2018-05-16T19:19:00Z">
        <w:r w:rsidR="00311464">
          <w:t>operation system</w:t>
        </w:r>
      </w:ins>
      <w:ins w:id="395" w:author="ms699852" w:date="2018-05-16T19:18:00Z">
        <w:r w:rsidR="00311464">
          <w:t>: Android 6.0.1)</w:t>
        </w:r>
      </w:ins>
      <w:r w:rsidRPr="00353AEE">
        <w:t>.</w:t>
      </w:r>
      <w:del w:id="396"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app-specific level is not </w:t>
      </w:r>
      <w:r w:rsidRPr="00353AEE">
        <w:lastRenderedPageBreak/>
        <w:t xml:space="preserve">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397"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rsidR="00774F37" w:rsidRDefault="00765B50" w:rsidP="004B1B4D">
      <w:pPr>
        <w:pStyle w:val="PRec-MainText"/>
        <w:rPr>
          <w:ins w:id="398" w:author="ms699852" w:date="2018-05-16T19:23:00Z"/>
        </w:rPr>
      </w:pPr>
      <w:r w:rsidRPr="00353AEE">
        <w:t xml:space="preserve">Our tests involve the quantification of energy consumption contribution from application-specific tasks that relate to </w:t>
      </w:r>
      <w:ins w:id="399" w:author="ms699852" w:date="2018-05-16T19:20:00Z">
        <w:r w:rsidR="00311464">
          <w:t>Computational Processing Unit (</w:t>
        </w:r>
      </w:ins>
      <w:r w:rsidRPr="00353AEE">
        <w:t>CPU</w:t>
      </w:r>
      <w:proofErr w:type="gramStart"/>
      <w:ins w:id="400" w:author="ms699852" w:date="2018-05-16T19:21:00Z">
        <w:r w:rsidR="00311464">
          <w:t>)</w:t>
        </w:r>
      </w:ins>
      <w:r w:rsidR="00D343E6" w:rsidRPr="00353AEE">
        <w:t>-</w:t>
      </w:r>
      <w:proofErr w:type="gramEnd"/>
      <w:r w:rsidRPr="00353AEE">
        <w:t xml:space="preserve"> and </w:t>
      </w:r>
      <w:ins w:id="401" w:author="ms699852" w:date="2018-05-16T19:21:00Z">
        <w:r w:rsidR="00311464">
          <w:t>Graphical Processing Unit (</w:t>
        </w:r>
      </w:ins>
      <w:r w:rsidRPr="00353AEE">
        <w:t>GPU</w:t>
      </w:r>
      <w:ins w:id="402" w:author="ms699852" w:date="2018-05-16T19:21:00Z">
        <w:r w:rsidR="00311464">
          <w:t>)</w:t>
        </w:r>
      </w:ins>
      <w:r w:rsidRPr="00353AEE">
        <w:t xml:space="preserve">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rsidR="00765B50" w:rsidDel="00774F37" w:rsidRDefault="00765B50" w:rsidP="004B1B4D">
      <w:pPr>
        <w:pStyle w:val="PRec-MainText"/>
        <w:rPr>
          <w:del w:id="403" w:author="ms699852" w:date="2018-05-16T19:23:00Z"/>
        </w:rPr>
      </w:pPr>
      <w:r w:rsidRPr="00353AEE">
        <w:t xml:space="preserve">The </w:t>
      </w:r>
      <w:ins w:id="404"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405" w:author="ms699852" w:date="2018-05-16T19:21:00Z">
        <w:r w:rsidR="0085304C" w:rsidDel="00311464">
          <w:delText xml:space="preserve">Fig. 15 and </w:delText>
        </w:r>
      </w:del>
      <w:r w:rsidR="0085304C">
        <w:t>Fig. 16</w:t>
      </w:r>
      <w:ins w:id="406" w:author="ms699852" w:date="2018-05-16T19:22:00Z">
        <w:r w:rsidR="00311464">
          <w:t xml:space="preserve"> with direct correlations of irregular distributed </w:t>
        </w:r>
      </w:ins>
      <w:ins w:id="407" w:author="ms699852" w:date="2018-05-16T19:23:00Z">
        <w:r w:rsidR="00311464">
          <w:t>peak loads.</w:t>
        </w:r>
      </w:ins>
      <w:del w:id="408" w:author="ms699852" w:date="2018-05-16T19:22:00Z">
        <w:r w:rsidR="00975ABA" w:rsidRPr="00353AEE" w:rsidDel="00311464">
          <w:delText>.</w:delText>
        </w:r>
      </w:del>
      <w:ins w:id="409" w:author="ms699852" w:date="2018-05-16T19:23:00Z">
        <w:r w:rsidR="00774F37">
          <w:t xml:space="preserve"> </w:t>
        </w:r>
      </w:ins>
    </w:p>
    <w:p w:rsidR="00CF12CD" w:rsidRDefault="005F667B">
      <w:pPr>
        <w:pStyle w:val="PRec-MainText"/>
        <w:rPr>
          <w:del w:id="410" w:author="ms699852" w:date="2018-05-16T19:25:00Z"/>
        </w:rPr>
        <w:pPrChange w:id="411" w:author="ms699852" w:date="2018-05-16T19:25:00Z">
          <w:pPr>
            <w:pStyle w:val="PRec-MainText"/>
            <w:ind w:firstLine="0"/>
          </w:pPr>
        </w:pPrChange>
      </w:pPr>
      <w:del w:id="412" w:author="ms699852" w:date="2018-05-16T19:22:00Z">
        <w:r w:rsidRPr="005F667B" w:rsidDel="00311464">
          <w:delText xml:space="preserve">In both apps, a clear dependency with CPU load and power consumption is observable. </w:delText>
        </w:r>
      </w:del>
      <w:del w:id="413"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414" w:author="ms699852" w:date="2018-05-16T19:25:00Z">
        <w:r w:rsidR="00774F37">
          <w:t xml:space="preserve"> </w:t>
        </w:r>
      </w:ins>
      <w:ins w:id="415" w:author="ms699852" w:date="2018-05-16T19:28:00Z">
        <w:r w:rsidR="00774F37">
          <w:t>Comparing</w:t>
        </w:r>
      </w:ins>
      <w:ins w:id="416" w:author="ms699852" w:date="2018-05-16T19:27:00Z">
        <w:r w:rsidR="00774F37">
          <w:t xml:space="preserve"> </w:t>
        </w:r>
      </w:ins>
    </w:p>
    <w:p w:rsidR="00AC3EA4" w:rsidRDefault="0085304C">
      <w:pPr>
        <w:pStyle w:val="PRec-MainText"/>
        <w:rPr>
          <w:del w:id="417" w:author="ms699852" w:date="2018-05-16T19:25:00Z"/>
        </w:rPr>
      </w:pPr>
      <w:del w:id="418"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rsidR="00CF12CD" w:rsidRDefault="005F667B">
      <w:pPr>
        <w:pStyle w:val="PRec-MainText"/>
        <w:pPrChange w:id="419" w:author="ms699852" w:date="2018-05-16T19:27:00Z">
          <w:pPr>
            <w:pStyle w:val="PRec-MainText"/>
            <w:ind w:firstLine="0"/>
          </w:pPr>
        </w:pPrChange>
      </w:pPr>
      <w:del w:id="420" w:author="ms699852" w:date="2018-05-16T19:27:00Z">
        <w:r w:rsidRPr="005F667B" w:rsidDel="00774F37">
          <w:delText xml:space="preserve">When comparing the </w:delText>
        </w:r>
      </w:del>
      <w:r w:rsidRPr="005F667B">
        <w:t xml:space="preserve">2D and 3D operations, </w:t>
      </w:r>
      <w:del w:id="421"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422" w:author="ms699852" w:date="2018-05-16T19:26:00Z">
        <w:r w:rsidR="00774F37">
          <w:t xml:space="preserve">around </w:t>
        </w:r>
        <w:commentRangeStart w:id="423"/>
        <w:r w:rsidR="00774F37">
          <w:t>20 %</w:t>
        </w:r>
      </w:ins>
      <w:commentRangeEnd w:id="423"/>
      <w:ins w:id="424" w:author="ms699852" w:date="2018-05-16T19:27:00Z">
        <w:r w:rsidR="00774F37">
          <w:rPr>
            <w:rStyle w:val="Kommentarzeichen"/>
          </w:rPr>
          <w:commentReference w:id="423"/>
        </w:r>
      </w:ins>
      <w:del w:id="425"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426"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w:t>
      </w:r>
      <w:del w:id="427" w:author="ms699852" w:date="2018-05-16T19:16:00Z">
        <w:r w:rsidRPr="005F667B" w:rsidDel="00311464">
          <w:delText xml:space="preserve">specific </w:delText>
        </w:r>
      </w:del>
      <w:del w:id="428" w:author="ms699852" w:date="2018-05-16T19:15:00Z">
        <w:r w:rsidRPr="005F667B" w:rsidDel="00311464">
          <w:delText>target apps in hydrology (OWL) and geology (</w:delText>
        </w:r>
      </w:del>
      <w:r w:rsidRPr="005F667B">
        <w:t>GRIT</w:t>
      </w:r>
      <w:del w:id="429" w:author="ms699852" w:date="2018-05-16T19:16:00Z">
        <w:r w:rsidRPr="005F667B" w:rsidDel="00311464">
          <w:delText>)</w:delText>
        </w:r>
      </w:del>
      <w:r w:rsidRPr="005F667B">
        <w:t xml:space="preserve">, and </w:t>
      </w:r>
      <w:commentRangeStart w:id="430"/>
      <w:r w:rsidRPr="005F667B">
        <w:t xml:space="preserve">explain </w:t>
      </w:r>
      <w:commentRangeEnd w:id="430"/>
      <w:r w:rsidR="00311464">
        <w:rPr>
          <w:rStyle w:val="Kommentarzeichen"/>
        </w:rPr>
        <w:commentReference w:id="430"/>
      </w:r>
      <w:r w:rsidRPr="005F667B">
        <w:t xml:space="preserve">how to replicate the study on Android devices with other </w:t>
      </w:r>
      <w:r w:rsidRPr="005F667B">
        <w:lastRenderedPageBreak/>
        <w:t>field apps in the future</w:t>
      </w:r>
      <w:del w:id="431"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432" w:author="ms699852" w:date="2018-05-16T19:16:00Z">
        <w:r w:rsidR="00311464">
          <w:t>.</w:t>
        </w:r>
      </w:ins>
    </w:p>
    <w:p w:rsidR="00AC3EA4" w:rsidRDefault="00CF12CD">
      <w:pPr>
        <w:pStyle w:val="PRec-MainText"/>
        <w:spacing w:before="120"/>
        <w:rPr>
          <w:del w:id="433" w:author="ms699852" w:date="2018-05-16T19:15:00Z"/>
        </w:rPr>
      </w:pPr>
      <w:del w:id="434" w:author="ms699852" w:date="2018-05-16T19:14:00Z">
        <w:r>
          <w:rPr>
            <w:noProof/>
            <w:lang w:val="de-DE" w:eastAsia="de-DE"/>
          </w:rPr>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tretch>
                        <a:fillRect/>
                      </a:stretch>
                    </pic:blipFill>
                    <pic:spPr bwMode="auto">
                      <a:xfrm>
                        <a:off x="0" y="0"/>
                        <a:ext cx="3870000" cy="1981490"/>
                      </a:xfrm>
                      <a:prstGeom prst="rect">
                        <a:avLst/>
                      </a:prstGeom>
                      <a:noFill/>
                      <a:ln>
                        <a:noFill/>
                      </a:ln>
                    </pic:spPr>
                  </pic:pic>
                </a:graphicData>
              </a:graphic>
            </wp:inline>
          </w:drawing>
        </w:r>
      </w:del>
    </w:p>
    <w:p w:rsidR="00CF12CD" w:rsidRDefault="002160AF">
      <w:pPr>
        <w:pStyle w:val="PRec-MainText"/>
        <w:spacing w:before="120"/>
        <w:pPrChange w:id="435" w:author="ms699852" w:date="2018-05-16T19:15:00Z">
          <w:pPr>
            <w:pStyle w:val="PRec-Figures"/>
          </w:pPr>
        </w:pPrChange>
      </w:pPr>
      <w:bookmarkStart w:id="436" w:name="_Ref513026810"/>
      <w:del w:id="437" w:author="ms699852" w:date="2018-05-16T19:15:00Z">
        <w:r w:rsidRPr="00353AEE" w:rsidDel="00311464">
          <w:delText>Fig</w:delText>
        </w:r>
        <w:bookmarkStart w:id="438" w:name="_Hlk512514316"/>
        <w:bookmarkEnd w:id="436"/>
        <w:r w:rsidR="0085304C" w:rsidDel="00311464">
          <w:delText>. 15</w:delText>
        </w:r>
        <w:r w:rsidRPr="00353AEE" w:rsidDel="00311464">
          <w:delText xml:space="preserve"> Integrated diagram of power consumption, CPU &amp; GPU load of OWL in 2D mode.</w:delText>
        </w:r>
      </w:del>
      <w:bookmarkEnd w:id="438"/>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7"/>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8"/>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439" w:name="_Ref513237337"/>
      <w:r>
        <w:lastRenderedPageBreak/>
        <w:t>Fig.</w:t>
      </w:r>
      <w:bookmarkEnd w:id="439"/>
      <w:r w:rsidR="0085304C">
        <w:t xml:space="preserve"> 16 </w:t>
      </w:r>
      <w:r w:rsidR="00F100F9" w:rsidRPr="00F100F9">
        <w:t>Particular operations, such as image rendering and interpretation editing, are interpreted within the bands as they result in a distinct CPU-GPU behaviour.</w:t>
      </w:r>
    </w:p>
    <w:p w:rsidR="00C32FD4" w:rsidRPr="00353AEE" w:rsidDel="008D7DEA" w:rsidRDefault="00C32FD4" w:rsidP="004B1B4D">
      <w:pPr>
        <w:pStyle w:val="PRec-MainText"/>
        <w:rPr>
          <w:del w:id="440" w:author="ms699852" w:date="2018-05-16T19:36:00Z"/>
        </w:rPr>
      </w:pPr>
      <w:del w:id="441"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442"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443"/>
      <w:r w:rsidR="00E121FC" w:rsidRPr="00353AEE">
        <w:t>time</w:t>
      </w:r>
      <w:commentRangeEnd w:id="443"/>
      <w:r w:rsidR="00774F37">
        <w:rPr>
          <w:rStyle w:val="Kommentarzeichen"/>
        </w:rPr>
        <w:commentReference w:id="443"/>
      </w:r>
      <w:ins w:id="444" w:author="ms699852" w:date="2018-05-16T19:33:00Z">
        <w:r w:rsidR="00774F37">
          <w:t>.</w:t>
        </w:r>
      </w:ins>
      <w:del w:id="445"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rsidR="002160AF" w:rsidRPr="00353AEE" w:rsidRDefault="002160AF" w:rsidP="004B1B4D">
      <w:pPr>
        <w:pStyle w:val="PRec-Tabletitle"/>
      </w:pPr>
      <w:bookmarkStart w:id="446" w:name="_Ref513025809"/>
      <w:proofErr w:type="gramStart"/>
      <w:r w:rsidRPr="00353AEE">
        <w:t xml:space="preserve">Table </w:t>
      </w:r>
      <w:bookmarkEnd w:id="446"/>
      <w:r w:rsidR="0085304C">
        <w:t>IV</w:t>
      </w:r>
      <w:r w:rsidRPr="00353AEE">
        <w:t xml:space="preserve"> Average measurements of GRIT and OWL</w:t>
      </w:r>
      <w:r w:rsidR="00876713">
        <w:t xml:space="preserve"> using Google Nexus 5</w:t>
      </w:r>
      <w:r w:rsidRPr="00353AEE">
        <w:t>.</w:t>
      </w:r>
      <w:proofErr w:type="gramEnd"/>
    </w:p>
    <w:tbl>
      <w:tblPr>
        <w:tblW w:w="3750" w:type="pct"/>
        <w:jc w:val="center"/>
        <w:tblBorders>
          <w:top w:val="single" w:sz="4" w:space="0" w:color="auto"/>
          <w:bottom w:val="single" w:sz="4" w:space="0" w:color="auto"/>
        </w:tblBorders>
        <w:tblLayout w:type="fixed"/>
        <w:tblCellMar>
          <w:left w:w="28" w:type="dxa"/>
          <w:right w:w="28" w:type="dxa"/>
        </w:tblCellMar>
        <w:tblLook w:val="0000"/>
        <w:tblPrChange w:id="447"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tblPr>
        </w:tblPrChange>
      </w:tblPr>
      <w:tblGrid>
        <w:gridCol w:w="1876"/>
        <w:gridCol w:w="1875"/>
        <w:gridCol w:w="1876"/>
        <w:tblGridChange w:id="448">
          <w:tblGrid>
            <w:gridCol w:w="1821"/>
            <w:gridCol w:w="1821"/>
            <w:gridCol w:w="1822"/>
          </w:tblGrid>
        </w:tblGridChange>
      </w:tblGrid>
      <w:tr w:rsidR="00311464" w:rsidRPr="004B1B4D" w:rsidTr="00311464">
        <w:trPr>
          <w:cantSplit/>
          <w:jc w:val="center"/>
          <w:trPrChange w:id="449"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50"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51"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52"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(3D)</w:t>
            </w:r>
          </w:p>
        </w:tc>
      </w:tr>
      <w:tr w:rsidR="00311464" w:rsidRPr="004B1B4D" w:rsidTr="00311464">
        <w:trPr>
          <w:cantSplit/>
          <w:jc w:val="center"/>
          <w:trPrChange w:id="453"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454"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455"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456"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311464">
        <w:trPr>
          <w:cantSplit/>
          <w:jc w:val="center"/>
          <w:trPrChange w:id="457"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58"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459"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46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1.72</w:t>
            </w:r>
          </w:p>
        </w:tc>
      </w:tr>
      <w:tr w:rsidR="00311464" w:rsidRPr="004B1B4D" w:rsidTr="00311464">
        <w:trPr>
          <w:cantSplit/>
          <w:jc w:val="center"/>
          <w:trPrChange w:id="461"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62"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463"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464"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52.05</w:t>
            </w:r>
          </w:p>
        </w:tc>
      </w:tr>
      <w:tr w:rsidR="00311464" w:rsidRPr="004B1B4D" w:rsidTr="00311464">
        <w:trPr>
          <w:cantSplit/>
          <w:jc w:val="center"/>
          <w:trPrChange w:id="465"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66"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67"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468"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69"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47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71" w:author="ms699852" w:date="2018-05-16T19:14:00Z">
              <w:r w:rsidRPr="00710976">
                <w:rPr>
                  <w:b/>
                  <w:sz w:val="16"/>
                  <w:szCs w:val="16"/>
                </w:rPr>
                <w:t>3.88</w:t>
              </w:r>
            </w:ins>
          </w:p>
        </w:tc>
      </w:tr>
    </w:tbl>
    <w:p w:rsidR="00FA0E1F" w:rsidRPr="00353AEE" w:rsidRDefault="00FA0E1F" w:rsidP="004B1B4D">
      <w:pPr>
        <w:pStyle w:val="PRec-Heading1"/>
      </w:pPr>
      <w:r w:rsidRPr="00353AEE">
        <w:t>Conclusions and Discussion</w:t>
      </w:r>
    </w:p>
    <w:p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on-device 3D rendering (as presented in </w:t>
      </w:r>
      <w:proofErr w:type="spellStart"/>
      <w:r>
        <w:t>Agus</w:t>
      </w:r>
      <w:proofErr w:type="spellEnd"/>
      <w:r>
        <w:t xml:space="preserve"> et al. (2017) </w:t>
      </w:r>
      <w:r w:rsidR="00FA0E1F" w:rsidRPr="00353AEE">
        <w:t xml:space="preserve">and in this article </w:t>
      </w:r>
      <w:r w:rsidR="00FA0E1F" w:rsidRPr="00353AEE">
        <w:lastRenderedPageBreak/>
        <w:t xml:space="preserve">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proofErr w:type="spellStart"/>
      <w:r w:rsidR="008508D7">
        <w:rPr>
          <w:color w:val="000000" w:themeColor="text1"/>
        </w:rPr>
        <w:t>neglectable</w:t>
      </w:r>
      <w:proofErr w:type="spellEnd"/>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w:t>
      </w:r>
      <w:r w:rsidRPr="00353AEE">
        <w:lastRenderedPageBreak/>
        <w:t>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4B1B4D">
      <w:pPr>
        <w:pStyle w:val="PRec-Heading1"/>
      </w:pPr>
      <w:r w:rsidRPr="00353AEE">
        <w:t>Acknowledgements</w:t>
      </w:r>
    </w:p>
    <w:p w:rsidR="00FA0E1F" w:rsidRPr="00353AEE" w:rsidRDefault="00FA0E1F" w:rsidP="004B1B4D">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r w:rsidRPr="004D7DC8">
        <w:t>R</w:t>
      </w:r>
      <w:r w:rsidR="009D6322" w:rsidRPr="004D7DC8">
        <w:t>eferences</w:t>
      </w:r>
    </w:p>
    <w:p w:rsidR="004C47A8" w:rsidRPr="004C47A8" w:rsidRDefault="004C47A8" w:rsidP="004C47A8">
      <w:pPr>
        <w:pStyle w:val="PRec-Refs"/>
      </w:pPr>
      <w:proofErr w:type="spellStart"/>
      <w:proofErr w:type="gram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proofErr w:type="spellStart"/>
      <w:r w:rsidRPr="004C47A8">
        <w:rPr>
          <w:smallCaps/>
        </w:rPr>
        <w:t>Vázquez</w:t>
      </w:r>
      <w:proofErr w:type="spellEnd"/>
      <w:r w:rsidRPr="004C47A8">
        <w:rPr>
          <w:smallCaps/>
        </w:rPr>
        <w:t>, P.-P.,</w:t>
      </w:r>
      <w:r>
        <w:t xml:space="preserve"> 2017</w:t>
      </w:r>
      <w:r w:rsidRPr="004C47A8">
        <w:t>.</w:t>
      </w:r>
      <w:proofErr w:type="gramEnd"/>
      <w:r w:rsidRPr="004C47A8">
        <w:t xml:space="preserve"> </w:t>
      </w:r>
      <w:proofErr w:type="gramStart"/>
      <w:r w:rsidRPr="00DB6EFF">
        <w:t>Mobile Graphics.</w:t>
      </w:r>
      <w:proofErr w:type="gramEnd"/>
      <w:r w:rsidRPr="00DB6EFF">
        <w:t xml:space="preserve"> </w:t>
      </w:r>
      <w:proofErr w:type="gramStart"/>
      <w:r w:rsidRPr="004C47A8">
        <w:rPr>
          <w:i/>
        </w:rPr>
        <w:t>European Association for Computer Graphics (</w:t>
      </w:r>
      <w:proofErr w:type="spellStart"/>
      <w:r w:rsidRPr="004C47A8">
        <w:rPr>
          <w:i/>
        </w:rPr>
        <w:t>Eurographics</w:t>
      </w:r>
      <w:proofErr w:type="spellEnd"/>
      <w:r w:rsidRPr="004C47A8">
        <w:rPr>
          <w:i/>
        </w:rPr>
        <w:t>)</w:t>
      </w:r>
      <w:r w:rsidRPr="004C47A8">
        <w:t>.</w:t>
      </w:r>
      <w:proofErr w:type="gramEnd"/>
      <w:r>
        <w:t xml:space="preserve"> </w:t>
      </w:r>
      <w:proofErr w:type="gramStart"/>
      <w:r>
        <w:t>5 pages.</w:t>
      </w:r>
      <w:proofErr w:type="gramEnd"/>
    </w:p>
    <w:p w:rsidR="004C47A8" w:rsidRPr="004C47A8" w:rsidRDefault="004C47A8" w:rsidP="004C47A8">
      <w:pPr>
        <w:pStyle w:val="PRec-Refs"/>
      </w:pPr>
      <w:r w:rsidRPr="004C47A8">
        <w:rPr>
          <w:smallCaps/>
        </w:rPr>
        <w:t>Bentley, J. L.</w:t>
      </w:r>
      <w:r>
        <w:t>, 1975</w:t>
      </w:r>
      <w:r w:rsidRPr="004C47A8">
        <w:t xml:space="preserve">. </w:t>
      </w:r>
      <w:proofErr w:type="gramStart"/>
      <w:r w:rsidRPr="004C47A8">
        <w:t>Multidimensional binary search trees used for associative searching.</w:t>
      </w:r>
      <w:proofErr w:type="gramEnd"/>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proofErr w:type="gramStart"/>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2013.</w:t>
      </w:r>
      <w:proofErr w:type="gramEnd"/>
      <w:r w:rsidRPr="004C47A8">
        <w:rPr>
          <w:smallCaps/>
        </w:rPr>
        <w:t xml:space="preserve"> </w:t>
      </w:r>
      <w:proofErr w:type="gramStart"/>
      <w:r w:rsidRPr="004C47A8">
        <w:t>Smartphone Sensor Reliability for Augmented Reality Applications.</w:t>
      </w:r>
      <w:proofErr w:type="gramEnd"/>
      <w:r w:rsidRPr="004C47A8">
        <w:t xml:space="preserve"> In </w:t>
      </w:r>
      <w:r w:rsidRPr="00F37847">
        <w:rPr>
          <w:i/>
        </w:rPr>
        <w:t>Mobile and Ubiquitous Systems: Computing, Networking, and Services</w:t>
      </w:r>
      <w:r w:rsidR="00F37847">
        <w:t xml:space="preserve"> (Ed. K. </w:t>
      </w:r>
      <w:proofErr w:type="spellStart"/>
      <w:r w:rsidR="00F37847">
        <w:t>Zheng</w:t>
      </w:r>
      <w:proofErr w:type="spellEnd"/>
      <w:r w:rsidR="00F37847">
        <w:t xml:space="preserve">,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proofErr w:type="spellStart"/>
      <w:r w:rsidRPr="00F37847">
        <w:rPr>
          <w:lang w:val="de-DE"/>
        </w:rPr>
        <w:t>and</w:t>
      </w:r>
      <w:proofErr w:type="spellEnd"/>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proofErr w:type="gramStart"/>
      <w:r w:rsidR="004C47A8" w:rsidRPr="004C47A8">
        <w:t>Brute Force Matching Between Camera Shots and Synthetic Images from Point Clouds.</w:t>
      </w:r>
      <w:proofErr w:type="gramEnd"/>
      <w:r>
        <w:t xml:space="preserve"> </w:t>
      </w:r>
      <w:r w:rsidRPr="00F37847">
        <w:rPr>
          <w:i/>
        </w:rPr>
        <w:t xml:space="preserve">Int. Arch. </w:t>
      </w:r>
      <w:proofErr w:type="spellStart"/>
      <w:r w:rsidRPr="00F37847">
        <w:rPr>
          <w:i/>
        </w:rPr>
        <w:t>Photogramm</w:t>
      </w:r>
      <w:proofErr w:type="spellEnd"/>
      <w:r w:rsidRPr="00F37847">
        <w:rPr>
          <w:i/>
        </w:rPr>
        <w:t>. Remote Sens. Spatial Inf. Sci.</w:t>
      </w:r>
      <w:r>
        <w:t xml:space="preserve">, </w:t>
      </w:r>
      <w:proofErr w:type="gramStart"/>
      <w:r>
        <w:t>XLI(</w:t>
      </w:r>
      <w:proofErr w:type="gramEnd"/>
      <w:r w:rsidR="004C47A8" w:rsidRPr="004C47A8">
        <w:t>B5</w:t>
      </w:r>
      <w:r>
        <w:t>):</w:t>
      </w:r>
      <w:r w:rsidR="004C47A8" w:rsidRPr="004C47A8">
        <w:t xml:space="preserve"> 771-777.</w:t>
      </w:r>
    </w:p>
    <w:p w:rsidR="004C47A8" w:rsidRPr="004C47A8" w:rsidRDefault="004C47A8" w:rsidP="004C47A8">
      <w:pPr>
        <w:pStyle w:val="PRec-Refs"/>
      </w:pPr>
      <w:proofErr w:type="spellStart"/>
      <w:proofErr w:type="gramStart"/>
      <w:r w:rsidRPr="00677A65">
        <w:rPr>
          <w:smallCaps/>
        </w:rPr>
        <w:t>Borgeat</w:t>
      </w:r>
      <w:proofErr w:type="spellEnd"/>
      <w:r w:rsidRPr="00677A65">
        <w:rPr>
          <w:smallCaps/>
        </w:rPr>
        <w:t xml:space="preserve">, L., </w:t>
      </w:r>
      <w:proofErr w:type="spellStart"/>
      <w:r w:rsidRPr="00677A65">
        <w:rPr>
          <w:smallCaps/>
        </w:rPr>
        <w:t>Godin</w:t>
      </w:r>
      <w:proofErr w:type="spellEnd"/>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w:t>
      </w:r>
      <w:proofErr w:type="gramEnd"/>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rsidR="004C47A8" w:rsidRPr="004C47A8" w:rsidRDefault="004C47A8" w:rsidP="004C47A8">
      <w:pPr>
        <w:pStyle w:val="PRec-Refs"/>
      </w:pPr>
      <w:proofErr w:type="gramStart"/>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w:t>
      </w:r>
      <w:proofErr w:type="gramEnd"/>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proofErr w:type="spellStart"/>
      <w:r w:rsidRPr="00677A65">
        <w:rPr>
          <w:smallCaps/>
        </w:rPr>
        <w:t>Arnott</w:t>
      </w:r>
      <w:proofErr w:type="spellEnd"/>
      <w:r w:rsidRPr="00677A65">
        <w:rPr>
          <w:smallCaps/>
        </w:rPr>
        <w:t>, R. W.</w:t>
      </w:r>
      <w:r w:rsidR="00677A65">
        <w:t>, 2010</w:t>
      </w:r>
      <w:r w:rsidRPr="004C47A8">
        <w:t xml:space="preserve">. </w:t>
      </w:r>
      <w:proofErr w:type="gramStart"/>
      <w:r w:rsidRPr="004C47A8">
        <w:t xml:space="preserve">Combining Aerial </w:t>
      </w:r>
      <w:proofErr w:type="spellStart"/>
      <w:r w:rsidRPr="004C47A8">
        <w:t>Photogrammetry</w:t>
      </w:r>
      <w:proofErr w:type="spellEnd"/>
      <w:r w:rsidRPr="004C47A8">
        <w:t xml:space="preserve"> and Terrestrial </w:t>
      </w:r>
      <w:proofErr w:type="spellStart"/>
      <w:r w:rsidRPr="004C47A8">
        <w:t>Lidar</w:t>
      </w:r>
      <w:proofErr w:type="spellEnd"/>
      <w:r w:rsidRPr="004C47A8">
        <w:t xml:space="preserve"> for Reservoir </w:t>
      </w:r>
      <w:proofErr w:type="spellStart"/>
      <w:r w:rsidRPr="004C47A8">
        <w:t>Analog</w:t>
      </w:r>
      <w:proofErr w:type="spellEnd"/>
      <w:r w:rsidRPr="004C47A8">
        <w:t xml:space="preserve"> </w:t>
      </w:r>
      <w:proofErr w:type="spellStart"/>
      <w:r w:rsidRPr="004C47A8">
        <w:t>Modeling</w:t>
      </w:r>
      <w:proofErr w:type="spellEnd"/>
      <w:r w:rsidRPr="004C47A8">
        <w:t>.</w:t>
      </w:r>
      <w:proofErr w:type="gramEnd"/>
      <w:r w:rsidRPr="004C47A8">
        <w:t xml:space="preserve">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w:t>
      </w:r>
      <w:proofErr w:type="gramStart"/>
      <w:r w:rsidR="004C47A8" w:rsidRPr="004C47A8">
        <w:t>An Analysis of Power Consumption in a Smartphone.</w:t>
      </w:r>
      <w:proofErr w:type="gramEnd"/>
      <w:r w:rsidR="004C47A8" w:rsidRPr="004C47A8">
        <w:t xml:space="preserv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4C47A8" w:rsidP="004C47A8">
      <w:pPr>
        <w:pStyle w:val="PRec-Refs"/>
      </w:pPr>
      <w:proofErr w:type="spellStart"/>
      <w:proofErr w:type="gram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w:t>
      </w:r>
      <w:proofErr w:type="gramEnd"/>
      <w:r w:rsidRPr="004C47A8">
        <w:t xml:space="preserve"> Three-Dimensional Implicit </w:t>
      </w:r>
      <w:proofErr w:type="spellStart"/>
      <w:r w:rsidRPr="004C47A8">
        <w:t>Stratigraphic</w:t>
      </w:r>
      <w:proofErr w:type="spellEnd"/>
      <w:r w:rsidRPr="004C47A8">
        <w:t xml:space="preserve">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 xml:space="preserve">IEEE Transactions on </w:t>
      </w:r>
      <w:proofErr w:type="spellStart"/>
      <w:r w:rsidRPr="00C64B7F">
        <w:rPr>
          <w:i/>
        </w:rPr>
        <w:t>Geoscience</w:t>
      </w:r>
      <w:proofErr w:type="spellEnd"/>
      <w:r w:rsidRPr="00C64B7F">
        <w:rPr>
          <w:i/>
        </w:rPr>
        <w:t xml:space="preserve"> and Remote Sensing</w:t>
      </w:r>
      <w:r w:rsidR="00C64B7F">
        <w:t>, 51</w:t>
      </w:r>
      <w:r w:rsidR="00276FD9">
        <w:t>(3)</w:t>
      </w:r>
      <w:r w:rsidR="00C64B7F">
        <w:t xml:space="preserve">: </w:t>
      </w:r>
      <w:r w:rsidRPr="004C47A8">
        <w:t>1613-1621.</w:t>
      </w:r>
    </w:p>
    <w:p w:rsidR="004C47A8" w:rsidRPr="004C47A8" w:rsidRDefault="00B51A67" w:rsidP="00B51A67">
      <w:pPr>
        <w:pStyle w:val="PRec-Refs"/>
      </w:pPr>
      <w:proofErr w:type="gramStart"/>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w:t>
      </w:r>
      <w:proofErr w:type="gramEnd"/>
      <w:r w:rsidR="004C47A8" w:rsidRPr="004C47A8">
        <w:t xml:space="preserve"> </w:t>
      </w:r>
      <w:proofErr w:type="gramStart"/>
      <w:r w:rsidR="004C47A8" w:rsidRPr="004C47A8">
        <w:t xml:space="preserve">Structure from motion (SFM) </w:t>
      </w:r>
      <w:proofErr w:type="spellStart"/>
      <w:r w:rsidR="004C47A8" w:rsidRPr="004C47A8">
        <w:t>photogrammetry</w:t>
      </w:r>
      <w:proofErr w:type="spellEnd"/>
      <w:r w:rsidR="004C47A8" w:rsidRPr="004C47A8">
        <w:t xml:space="preserve"> </w:t>
      </w:r>
      <w:proofErr w:type="spellStart"/>
      <w:r w:rsidR="004C47A8" w:rsidRPr="004C47A8">
        <w:t>vs</w:t>
      </w:r>
      <w:proofErr w:type="spellEnd"/>
      <w:r w:rsidR="004C47A8" w:rsidRPr="004C47A8">
        <w:t xml:space="preserve"> terrestrial laser scanning.</w:t>
      </w:r>
      <w:proofErr w:type="gramEnd"/>
      <w:r w:rsidR="004C47A8" w:rsidRPr="004C47A8">
        <w:t xml:space="preserve"> </w:t>
      </w:r>
      <w:proofErr w:type="spellStart"/>
      <w:r>
        <w:t>Geoscience</w:t>
      </w:r>
      <w:proofErr w:type="spellEnd"/>
      <w:r>
        <w:t xml:space="preserve"> Handbook 2016: AGI Data Sheets, 5th ed. Alexandria, VA: American Geosciences Institute, Section 20.1 (Ed. M. B. Carpenter and </w:t>
      </w:r>
      <w:r w:rsidRPr="00B51A67">
        <w:t>C. M. Keane</w:t>
      </w:r>
      <w:r>
        <w:t>)</w:t>
      </w:r>
      <w:r w:rsidR="004C47A8" w:rsidRPr="004C47A8">
        <w:t>.</w:t>
      </w:r>
      <w:r>
        <w:t xml:space="preserve"> </w:t>
      </w:r>
      <w:proofErr w:type="gramStart"/>
      <w:r>
        <w:t>5 pages.</w:t>
      </w:r>
      <w:proofErr w:type="gramEnd"/>
    </w:p>
    <w:p w:rsidR="004C47A8" w:rsidRPr="004C47A8" w:rsidRDefault="004C47A8" w:rsidP="004C47A8">
      <w:pPr>
        <w:pStyle w:val="PRec-Refs"/>
      </w:pPr>
      <w:proofErr w:type="gramStart"/>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2013.</w:t>
      </w:r>
      <w:proofErr w:type="gramEnd"/>
      <w:r w:rsidRPr="004C47A8">
        <w:t xml:space="preserve"> </w:t>
      </w:r>
      <w:proofErr w:type="gramStart"/>
      <w:r w:rsidRPr="004C47A8">
        <w:t>Fully Automatic Registration of Image Sets on Approximate Geometry.</w:t>
      </w:r>
      <w:proofErr w:type="gramEnd"/>
      <w:r w:rsidRPr="004C47A8">
        <w:t xml:space="preserve"> </w:t>
      </w:r>
      <w:r w:rsidRPr="00B51A67">
        <w:rPr>
          <w:i/>
        </w:rPr>
        <w:t>International journal of computer vision</w:t>
      </w:r>
      <w:r w:rsidRPr="004C47A8">
        <w:t>, 102</w:t>
      </w:r>
      <w:r w:rsidR="00276FD9">
        <w:t>(1-3)</w:t>
      </w:r>
      <w:r w:rsidR="00B51A67">
        <w:t>:</w:t>
      </w:r>
      <w:r w:rsidRPr="004C47A8">
        <w:t xml:space="preserve"> 91-111.</w:t>
      </w:r>
    </w:p>
    <w:p w:rsidR="004C47A8" w:rsidRPr="00DB6EFF" w:rsidRDefault="00B51A67" w:rsidP="004C47A8">
      <w:pPr>
        <w:pStyle w:val="PRec-Refs"/>
        <w:rPr>
          <w:lang w:val="de-DE"/>
        </w:rPr>
      </w:pPr>
      <w:proofErr w:type="spellStart"/>
      <w:r w:rsidRPr="00B51A67">
        <w:rPr>
          <w:smallCaps/>
        </w:rPr>
        <w:t>Dewez</w:t>
      </w:r>
      <w:proofErr w:type="spellEnd"/>
      <w:r w:rsidRPr="00B51A67">
        <w:rPr>
          <w:smallCaps/>
        </w:rPr>
        <w:t xml:space="preserve">, T. J., </w:t>
      </w:r>
      <w:proofErr w:type="spellStart"/>
      <w:r w:rsidRPr="00B51A67">
        <w:rPr>
          <w:smallCaps/>
        </w:rPr>
        <w:t>Leroux</w:t>
      </w:r>
      <w:proofErr w:type="spellEnd"/>
      <w:r w:rsidRPr="00B51A67">
        <w:rPr>
          <w:smallCaps/>
        </w:rPr>
        <w:t>, J.</w:t>
      </w:r>
      <w:r>
        <w:t xml:space="preserve"> and</w:t>
      </w:r>
      <w:r w:rsidR="004C47A8" w:rsidRPr="004C47A8">
        <w:t xml:space="preserve"> </w:t>
      </w:r>
      <w:proofErr w:type="spellStart"/>
      <w:r w:rsidR="004C47A8" w:rsidRPr="00B51A67">
        <w:rPr>
          <w:smallCaps/>
        </w:rPr>
        <w:t>Morelli</w:t>
      </w:r>
      <w:proofErr w:type="spellEnd"/>
      <w:r w:rsidR="004C47A8" w:rsidRPr="00B51A67">
        <w:rPr>
          <w:smallCaps/>
        </w:rPr>
        <w:t>,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proofErr w:type="spellStart"/>
      <w:r w:rsidR="00B51A67" w:rsidRPr="00DB6EFF">
        <w:rPr>
          <w:lang w:val="de-DE"/>
        </w:rPr>
        <w:t>and</w:t>
      </w:r>
      <w:proofErr w:type="spellEnd"/>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 xml:space="preserve">EGU General Assembly Conference </w:t>
      </w:r>
      <w:proofErr w:type="gramStart"/>
      <w:r w:rsidRPr="00B51A67">
        <w:rPr>
          <w:i/>
        </w:rPr>
        <w:t>Abstracts</w:t>
      </w:r>
      <w:r w:rsidR="00B51A67">
        <w:t>,</w:t>
      </w:r>
      <w:proofErr w:type="gramEnd"/>
      <w:r w:rsidR="00B51A67">
        <w:t xml:space="preserve"> 19: </w:t>
      </w:r>
      <w:r w:rsidRPr="004C47A8">
        <w:t>6698.</w:t>
      </w:r>
    </w:p>
    <w:p w:rsidR="004C47A8" w:rsidRPr="004C47A8" w:rsidRDefault="004C47A8" w:rsidP="004C47A8">
      <w:pPr>
        <w:pStyle w:val="PRec-Refs"/>
      </w:pPr>
      <w:proofErr w:type="spellStart"/>
      <w:proofErr w:type="gram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w:t>
      </w:r>
      <w:proofErr w:type="gramEnd"/>
      <w:r w:rsidRPr="00DB6EFF">
        <w:t xml:space="preserve"> </w:t>
      </w:r>
      <w:proofErr w:type="gramStart"/>
      <w:r w:rsidRPr="004C47A8">
        <w:t xml:space="preserve">Image-based hydrometric measurements in </w:t>
      </w:r>
      <w:proofErr w:type="spellStart"/>
      <w:r w:rsidRPr="004C47A8">
        <w:t>ungauged</w:t>
      </w:r>
      <w:proofErr w:type="spellEnd"/>
      <w:r w:rsidRPr="004C47A8">
        <w:t xml:space="preserve"> catchments.</w:t>
      </w:r>
      <w:proofErr w:type="gramEnd"/>
      <w:r w:rsidRPr="004C47A8">
        <w:t xml:space="preserve"> </w:t>
      </w:r>
      <w:proofErr w:type="gramStart"/>
      <w:r w:rsidRPr="00B51A67">
        <w:rPr>
          <w:i/>
        </w:rPr>
        <w:t>Water Resources Research</w:t>
      </w:r>
      <w:r w:rsidRPr="004C47A8">
        <w:t>.</w:t>
      </w:r>
      <w:proofErr w:type="gramEnd"/>
    </w:p>
    <w:p w:rsidR="004C47A8" w:rsidRPr="004C47A8" w:rsidRDefault="007765DD" w:rsidP="004C47A8">
      <w:pPr>
        <w:pStyle w:val="PRec-Refs"/>
      </w:pPr>
      <w:proofErr w:type="spellStart"/>
      <w:proofErr w:type="gramStart"/>
      <w:r>
        <w:rPr>
          <w:smallCaps/>
        </w:rPr>
        <w:t>Etter</w:t>
      </w:r>
      <w:proofErr w:type="spellEnd"/>
      <w:r>
        <w:rPr>
          <w:smallCaps/>
        </w:rPr>
        <w:t xml:space="preserve">, S. </w:t>
      </w:r>
      <w:r w:rsidR="00B51A67" w:rsidRPr="00B51A67">
        <w:t>and</w:t>
      </w:r>
      <w:r w:rsidR="004C47A8" w:rsidRPr="00B51A67">
        <w:rPr>
          <w:smallCaps/>
        </w:rPr>
        <w:t xml:space="preserve"> </w:t>
      </w:r>
      <w:proofErr w:type="spellStart"/>
      <w:r w:rsidR="004C47A8" w:rsidRPr="00B51A67">
        <w:rPr>
          <w:smallCaps/>
        </w:rPr>
        <w:t>Strobl</w:t>
      </w:r>
      <w:proofErr w:type="spellEnd"/>
      <w:r w:rsidR="004C47A8" w:rsidRPr="00B51A67">
        <w:rPr>
          <w:smallCaps/>
        </w:rPr>
        <w:t>, B</w:t>
      </w:r>
      <w:r w:rsidR="00B51A67">
        <w:rPr>
          <w:smallCaps/>
        </w:rPr>
        <w:t>., 2018</w:t>
      </w:r>
      <w:r w:rsidR="004C47A8" w:rsidRPr="00B51A67">
        <w:rPr>
          <w:smallCaps/>
        </w:rPr>
        <w:t>.</w:t>
      </w:r>
      <w:proofErr w:type="gramEnd"/>
      <w:r w:rsidR="004C47A8" w:rsidRPr="004C47A8">
        <w:t xml:space="preserve"> </w:t>
      </w:r>
      <w:proofErr w:type="spellStart"/>
      <w:proofErr w:type="gramStart"/>
      <w:r w:rsidR="004C47A8" w:rsidRPr="004C47A8">
        <w:t>CrowdWater</w:t>
      </w:r>
      <w:proofErr w:type="spellEnd"/>
      <w:r w:rsidR="004C47A8" w:rsidRPr="004C47A8">
        <w:t>.</w:t>
      </w:r>
      <w:proofErr w:type="gramEnd"/>
      <w:r w:rsidR="004C47A8" w:rsidRPr="004C47A8">
        <w:t xml:space="preserve">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lastRenderedPageBreak/>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w:t>
      </w:r>
      <w:proofErr w:type="spellStart"/>
      <w:r w:rsidR="007765DD" w:rsidRPr="007765DD">
        <w:rPr>
          <w:lang w:val="de-DE"/>
        </w:rPr>
        <w:t>and</w:t>
      </w:r>
      <w:proofErr w:type="spellEnd"/>
      <w:r w:rsidR="007765DD" w:rsidRPr="007765DD">
        <w:rPr>
          <w:lang w:val="de-DE"/>
        </w:rPr>
        <w:t xml:space="preserve"> </w:t>
      </w:r>
      <w:r w:rsidRPr="007765DD">
        <w:rPr>
          <w:smallCaps/>
          <w:lang w:val="de-DE"/>
        </w:rPr>
        <w:t>Wenzel, K.</w:t>
      </w:r>
      <w:r w:rsidR="007765DD">
        <w:rPr>
          <w:lang w:val="de-DE"/>
        </w:rPr>
        <w:t>, 2011</w:t>
      </w:r>
      <w:r w:rsidRPr="004C47A8">
        <w:rPr>
          <w:lang w:val="de-DE"/>
        </w:rPr>
        <w:t xml:space="preserve">. </w:t>
      </w:r>
      <w:proofErr w:type="gramStart"/>
      <w:r w:rsidRPr="004C47A8">
        <w:t xml:space="preserve">Multi-sensors and </w:t>
      </w:r>
      <w:proofErr w:type="spellStart"/>
      <w:r w:rsidRPr="004C47A8">
        <w:t>multiray</w:t>
      </w:r>
      <w:proofErr w:type="spellEnd"/>
      <w:r w:rsidRPr="004C47A8">
        <w:t xml:space="preserve"> reconstruction for digital preservation.</w:t>
      </w:r>
      <w:proofErr w:type="gramEnd"/>
      <w:r w:rsidRPr="004C47A8">
        <w:t xml:space="preserve"> </w:t>
      </w:r>
      <w:r w:rsidRPr="007765DD">
        <w:rPr>
          <w:i/>
        </w:rPr>
        <w:t>Photogrammetric Week</w:t>
      </w:r>
      <w:r w:rsidR="007765DD">
        <w:t xml:space="preserve">, 11: </w:t>
      </w:r>
      <w:r w:rsidRPr="004C47A8">
        <w:t>305-323.</w:t>
      </w:r>
    </w:p>
    <w:p w:rsidR="004C47A8" w:rsidRPr="004C47A8" w:rsidRDefault="004C47A8" w:rsidP="004C47A8">
      <w:pPr>
        <w:pStyle w:val="PRec-Refs"/>
      </w:pPr>
      <w:proofErr w:type="spellStart"/>
      <w:proofErr w:type="gramStart"/>
      <w:r w:rsidRPr="007765DD">
        <w:rPr>
          <w:smallCaps/>
        </w:rPr>
        <w:t>García</w:t>
      </w:r>
      <w:proofErr w:type="spellEnd"/>
      <w:r w:rsidRPr="007765DD">
        <w:rPr>
          <w:smallCaps/>
        </w:rPr>
        <w:t xml:space="preserve">,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w:t>
      </w:r>
      <w:proofErr w:type="gramEnd"/>
      <w:r w:rsidRPr="004C47A8">
        <w:t xml:space="preserve"> </w:t>
      </w:r>
      <w:proofErr w:type="gramStart"/>
      <w:r w:rsidRPr="004C47A8">
        <w:t>Textured Splat-based Point Clouds for Rendering in Handheld Devices.</w:t>
      </w:r>
      <w:proofErr w:type="gramEnd"/>
      <w:r w:rsidRPr="004C47A8">
        <w:t xml:space="preserve"> </w:t>
      </w:r>
      <w:proofErr w:type="gramStart"/>
      <w:r w:rsidRPr="007765DD">
        <w:rPr>
          <w:i/>
        </w:rPr>
        <w:t>Proceedings of the 20th International Conference on 3D Web Technology</w:t>
      </w:r>
      <w:r w:rsidR="007765DD">
        <w:t>.</w:t>
      </w:r>
      <w:proofErr w:type="gramEnd"/>
      <w:r w:rsidRPr="004C47A8">
        <w:t xml:space="preserve"> </w:t>
      </w:r>
      <w:r w:rsidR="007765DD">
        <w:t xml:space="preserve">ACM, New York, USA: </w:t>
      </w:r>
      <w:r w:rsidRPr="004C47A8">
        <w:t>227-230.</w:t>
      </w:r>
    </w:p>
    <w:p w:rsidR="004C47A8" w:rsidRPr="004C47A8" w:rsidRDefault="004C47A8" w:rsidP="004C47A8">
      <w:pPr>
        <w:pStyle w:val="PRec-Refs"/>
      </w:pPr>
      <w:proofErr w:type="gramStart"/>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w:t>
      </w:r>
      <w:proofErr w:type="gramEnd"/>
      <w:r w:rsidRPr="004C47A8">
        <w:t xml:space="preserve"> Model Estimation and Selection </w:t>
      </w:r>
      <w:proofErr w:type="gramStart"/>
      <w:r w:rsidRPr="004C47A8">
        <w:t>Towards</w:t>
      </w:r>
      <w:proofErr w:type="gramEnd"/>
      <w:r w:rsidRPr="004C47A8">
        <w:t xml:space="preserve">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4C47A8" w:rsidP="004C47A8">
      <w:pPr>
        <w:pStyle w:val="PRec-Refs"/>
      </w:pPr>
      <w:proofErr w:type="spellStart"/>
      <w:r w:rsidRPr="00CD265A">
        <w:rPr>
          <w:smallCaps/>
        </w:rPr>
        <w:t>Goesele</w:t>
      </w:r>
      <w:proofErr w:type="spellEnd"/>
      <w:r w:rsidRPr="00CD265A">
        <w:rPr>
          <w:smallCaps/>
        </w:rPr>
        <w:t xml:space="preserve">, M., </w:t>
      </w:r>
      <w:proofErr w:type="spellStart"/>
      <w:r w:rsidRPr="00CD265A">
        <w:rPr>
          <w:smallCaps/>
        </w:rPr>
        <w:t>Snavely</w:t>
      </w:r>
      <w:proofErr w:type="spellEnd"/>
      <w:r w:rsidRPr="00CD265A">
        <w:rPr>
          <w:smallCaps/>
        </w:rPr>
        <w:t xml:space="preserve">,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w:t>
      </w:r>
      <w:proofErr w:type="gramStart"/>
      <w:r w:rsidRPr="004C47A8">
        <w:t>Multi-view stereo for community photo collections.</w:t>
      </w:r>
      <w:proofErr w:type="gramEnd"/>
      <w:r w:rsidRPr="004C47A8">
        <w:t xml:space="preserve"> </w:t>
      </w:r>
      <w:r w:rsidRPr="00CD265A">
        <w:rPr>
          <w:i/>
        </w:rPr>
        <w:t>IEEE 11th International Conference on Computer Vision (ICCV) 2007</w:t>
      </w:r>
      <w:r w:rsidR="00CD265A">
        <w:t>: 1-8</w:t>
      </w:r>
      <w:r w:rsidRPr="004C47A8">
        <w:t>.</w:t>
      </w:r>
    </w:p>
    <w:p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 xml:space="preserve">AAPG </w:t>
      </w:r>
      <w:proofErr w:type="spellStart"/>
      <w:r w:rsidR="004C47A8" w:rsidRPr="00CD265A">
        <w:rPr>
          <w:i/>
        </w:rPr>
        <w:t>Hedberg</w:t>
      </w:r>
      <w:proofErr w:type="spellEnd"/>
      <w:r w:rsidR="004C47A8" w:rsidRPr="00CD265A">
        <w:rPr>
          <w:i/>
        </w:rPr>
        <w:t xml:space="preserve"> Research Conference: 3D Structural Geologic Interpretation: Earth, Mind and Machine</w:t>
      </w:r>
      <w:r w:rsidR="004C47A8" w:rsidRPr="004C47A8">
        <w:t xml:space="preserve">. </w:t>
      </w:r>
    </w:p>
    <w:p w:rsidR="004C47A8" w:rsidRPr="004C47A8" w:rsidRDefault="004C47A8" w:rsidP="004C47A8">
      <w:pPr>
        <w:pStyle w:val="PRec-Refs"/>
      </w:pPr>
      <w:proofErr w:type="gramStart"/>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w:t>
      </w:r>
      <w:proofErr w:type="spellStart"/>
      <w:r w:rsidR="00CD265A">
        <w:rPr>
          <w:smallCaps/>
        </w:rPr>
        <w:t>Asakawa</w:t>
      </w:r>
      <w:proofErr w:type="spellEnd"/>
      <w:r w:rsidR="00CD265A">
        <w:rPr>
          <w:smallCaps/>
        </w:rPr>
        <w:t xml:space="preserve">, C., </w:t>
      </w:r>
      <w:r w:rsidR="00CD265A">
        <w:t>2017</w:t>
      </w:r>
      <w:r w:rsidRPr="004C47A8">
        <w:t>.</w:t>
      </w:r>
      <w:proofErr w:type="gramEnd"/>
      <w:r w:rsidRPr="004C47A8">
        <w:t xml:space="preserve"> </w:t>
      </w:r>
      <w:proofErr w:type="gramStart"/>
      <w:r w:rsidRPr="004C47A8">
        <w:t>Beacon-Guided Structure from Motion for Smartphone-Based Navigation.</w:t>
      </w:r>
      <w:proofErr w:type="gramEnd"/>
      <w:r w:rsidRPr="004C47A8">
        <w:t xml:space="preserve"> </w:t>
      </w:r>
      <w:proofErr w:type="gramStart"/>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w:t>
      </w:r>
      <w:proofErr w:type="gramEnd"/>
      <w:r w:rsidR="00276FD9">
        <w:t xml:space="preserve">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proofErr w:type="gramStart"/>
      <w:r>
        <w:t>Doctoral thesis.</w:t>
      </w:r>
      <w:proofErr w:type="gramEnd"/>
      <w:r w:rsidR="004C47A8" w:rsidRPr="004C47A8">
        <w:t xml:space="preserve"> </w:t>
      </w:r>
      <w:proofErr w:type="gramStart"/>
      <w:r w:rsidR="004C47A8" w:rsidRPr="004C47A8">
        <w:t>University of Bergen.</w:t>
      </w:r>
      <w:proofErr w:type="gramEnd"/>
    </w:p>
    <w:p w:rsidR="004C47A8" w:rsidRPr="004C47A8" w:rsidRDefault="004C47A8" w:rsidP="004C47A8">
      <w:pPr>
        <w:pStyle w:val="PRec-Refs"/>
      </w:pPr>
      <w:proofErr w:type="gramStart"/>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w:t>
      </w:r>
      <w:proofErr w:type="gramEnd"/>
      <w:r w:rsidRPr="004C47A8">
        <w:t xml:space="preserve"> Direct Image-to-Geometry Registration Using Mobile Sensor Data. </w:t>
      </w:r>
      <w:proofErr w:type="gramStart"/>
      <w:r w:rsidR="008D3AD9" w:rsidRPr="008D3AD9">
        <w:rPr>
          <w:i/>
        </w:rPr>
        <w:t xml:space="preserve">ISPRS Ann. </w:t>
      </w:r>
      <w:proofErr w:type="spellStart"/>
      <w:r w:rsidR="008D3AD9" w:rsidRPr="008D3AD9">
        <w:rPr>
          <w:i/>
        </w:rPr>
        <w:t>Photogramm</w:t>
      </w:r>
      <w:proofErr w:type="spellEnd"/>
      <w:r w:rsidR="008D3AD9" w:rsidRPr="008D3AD9">
        <w:rPr>
          <w:i/>
        </w:rPr>
        <w:t>.</w:t>
      </w:r>
      <w:proofErr w:type="gramEnd"/>
      <w:r w:rsidR="008D3AD9" w:rsidRPr="008D3AD9">
        <w:rPr>
          <w:i/>
        </w:rPr>
        <w:t xml:space="preserve"> Remote Sens. Spatial Inf. Sci.</w:t>
      </w:r>
      <w:r w:rsidR="008D3AD9">
        <w:t xml:space="preserve">, </w:t>
      </w:r>
      <w:proofErr w:type="gramStart"/>
      <w:r w:rsidR="008D3AD9">
        <w:t>III(</w:t>
      </w:r>
      <w:proofErr w:type="gramEnd"/>
      <w:r w:rsidR="008D3AD9">
        <w:t xml:space="preserve">2): </w:t>
      </w:r>
      <w:r w:rsidRPr="004C47A8">
        <w:t>121-128.</w:t>
      </w:r>
    </w:p>
    <w:p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w:t>
      </w:r>
      <w:proofErr w:type="gramStart"/>
      <w:r w:rsidRPr="004C47A8">
        <w:t>Automatic illumination-invariant image-to-geometry registration in outdoor environments.</w:t>
      </w:r>
      <w:proofErr w:type="gramEnd"/>
      <w:r w:rsidRPr="004C47A8">
        <w:t xml:space="preserve"> </w:t>
      </w:r>
      <w:r w:rsidRPr="008D3AD9">
        <w:rPr>
          <w:i/>
        </w:rPr>
        <w:t>The Photogrammetric Record</w:t>
      </w:r>
      <w:r w:rsidR="008D3AD9">
        <w:t>, 32</w:t>
      </w:r>
      <w:r w:rsidR="00276FD9">
        <w:t>(158)</w:t>
      </w:r>
      <w:r w:rsidR="008D3AD9">
        <w:t xml:space="preserve">: </w:t>
      </w:r>
      <w:r w:rsidRPr="004C47A8">
        <w:t>93-118.</w:t>
      </w:r>
    </w:p>
    <w:p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 xml:space="preserve">Proceedings of 2nd Virtual </w:t>
      </w:r>
      <w:proofErr w:type="spellStart"/>
      <w:r w:rsidRPr="008D3AD9">
        <w:rPr>
          <w:i/>
        </w:rPr>
        <w:t>Geoscience</w:t>
      </w:r>
      <w:proofErr w:type="spellEnd"/>
      <w:r w:rsidRPr="008D3AD9">
        <w:rPr>
          <w:i/>
        </w:rPr>
        <w:t xml:space="preserve"> Conference</w:t>
      </w:r>
      <w:r w:rsidR="008D3AD9">
        <w:t>: 59-60</w:t>
      </w:r>
      <w:r w:rsidRPr="004C47A8">
        <w:t>.</w:t>
      </w:r>
    </w:p>
    <w:p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proofErr w:type="gramStart"/>
      <w:r w:rsidRPr="00DB6EFF">
        <w:rPr>
          <w:i/>
        </w:rPr>
        <w:t>AGU Books - Special Issue</w:t>
      </w:r>
      <w:r w:rsidRPr="00DB6EFF">
        <w:t>.</w:t>
      </w:r>
      <w:proofErr w:type="gramEnd"/>
    </w:p>
    <w:p w:rsidR="004C47A8" w:rsidRPr="00C127F3" w:rsidRDefault="00C127F3" w:rsidP="004C47A8">
      <w:pPr>
        <w:pStyle w:val="PRec-Refs"/>
      </w:pPr>
      <w:proofErr w:type="spellStart"/>
      <w:proofErr w:type="gramStart"/>
      <w:r w:rsidRPr="00C127F3">
        <w:rPr>
          <w:smallCaps/>
        </w:rPr>
        <w:t>Kisters</w:t>
      </w:r>
      <w:proofErr w:type="spellEnd"/>
      <w:r w:rsidRPr="00C127F3">
        <w:rPr>
          <w:smallCaps/>
        </w:rPr>
        <w:t xml:space="preserve">, </w:t>
      </w:r>
      <w:r w:rsidRPr="00C127F3">
        <w:t>2014</w:t>
      </w:r>
      <w:r w:rsidR="004C47A8" w:rsidRPr="00C127F3">
        <w:t>.</w:t>
      </w:r>
      <w:proofErr w:type="gramEnd"/>
      <w:r w:rsidR="004C47A8" w:rsidRPr="00C127F3">
        <w:t xml:space="preserve">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proofErr w:type="spellStart"/>
      <w:proofErr w:type="gram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w:t>
      </w:r>
      <w:proofErr w:type="spellStart"/>
      <w:r w:rsidR="00C127F3">
        <w:rPr>
          <w:smallCaps/>
        </w:rPr>
        <w:t>Schön</w:t>
      </w:r>
      <w:proofErr w:type="spellEnd"/>
      <w:r w:rsidR="00C127F3">
        <w:rPr>
          <w:smallCaps/>
        </w:rPr>
        <w:t>, T. B., 2017</w:t>
      </w:r>
      <w:r w:rsidR="004C47A8" w:rsidRPr="008D3AD9">
        <w:rPr>
          <w:smallCaps/>
        </w:rPr>
        <w:t>.</w:t>
      </w:r>
      <w:proofErr w:type="gramEnd"/>
      <w:r w:rsidR="004C47A8" w:rsidRPr="008D3AD9">
        <w:rPr>
          <w:smallCaps/>
        </w:rPr>
        <w:t xml:space="preserve"> </w:t>
      </w:r>
      <w:proofErr w:type="gramStart"/>
      <w:r w:rsidR="004C47A8" w:rsidRPr="004C47A8">
        <w:t>Using Inertial Sensors for Position and Orientation Estimation.</w:t>
      </w:r>
      <w:proofErr w:type="gramEnd"/>
      <w:r w:rsidR="004C47A8" w:rsidRPr="004C47A8">
        <w:t xml:space="preserve"> </w:t>
      </w:r>
      <w:proofErr w:type="spellStart"/>
      <w:r w:rsidR="00A97BBA">
        <w:rPr>
          <w:i/>
        </w:rPr>
        <w:t>CoRR</w:t>
      </w:r>
      <w:proofErr w:type="spellEnd"/>
      <w:r w:rsidR="00A97BBA">
        <w:t>, abs/1704.06053: 1-92.</w:t>
      </w:r>
    </w:p>
    <w:p w:rsidR="004C47A8" w:rsidRPr="00CF12CD" w:rsidRDefault="008D3AD9" w:rsidP="004C47A8">
      <w:pPr>
        <w:pStyle w:val="PRec-Refs"/>
        <w:rPr>
          <w:lang w:val="de-DE"/>
          <w:rPrChange w:id="472" w:author="Greenich Viper" w:date="2018-05-17T12:50:00Z">
            <w:rPr/>
          </w:rPrChange>
        </w:rPr>
      </w:pPr>
      <w:proofErr w:type="gramStart"/>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w:t>
      </w:r>
      <w:proofErr w:type="gramEnd"/>
      <w:r w:rsidR="004C47A8" w:rsidRPr="00DB6EFF">
        <w:t xml:space="preserve"> </w:t>
      </w:r>
      <w:r w:rsidR="004C47A8" w:rsidRPr="004C47A8">
        <w:t xml:space="preserve">Versatile mobile and stationary low-cost approaches for hydrological measurements. </w:t>
      </w:r>
      <w:r w:rsidR="004C47A8" w:rsidRPr="00CF12CD">
        <w:rPr>
          <w:i/>
          <w:lang w:val="de-DE"/>
          <w:rPrChange w:id="473" w:author="Greenich Viper" w:date="2018-05-17T12:50:00Z">
            <w:rPr>
              <w:i/>
            </w:rPr>
          </w:rPrChange>
        </w:rPr>
        <w:t xml:space="preserve">Int. </w:t>
      </w:r>
      <w:proofErr w:type="spellStart"/>
      <w:r w:rsidR="004C47A8" w:rsidRPr="00CF12CD">
        <w:rPr>
          <w:i/>
          <w:lang w:val="de-DE"/>
          <w:rPrChange w:id="474" w:author="Greenich Viper" w:date="2018-05-17T12:50:00Z">
            <w:rPr>
              <w:i/>
            </w:rPr>
          </w:rPrChange>
        </w:rPr>
        <w:t>Arch</w:t>
      </w:r>
      <w:proofErr w:type="spellEnd"/>
      <w:r w:rsidR="004C47A8" w:rsidRPr="00CF12CD">
        <w:rPr>
          <w:i/>
          <w:lang w:val="de-DE"/>
          <w:rPrChange w:id="475" w:author="Greenich Viper" w:date="2018-05-17T12:50:00Z">
            <w:rPr>
              <w:i/>
            </w:rPr>
          </w:rPrChange>
        </w:rPr>
        <w:t xml:space="preserve">. Photogramm. Remote Sens. </w:t>
      </w:r>
      <w:proofErr w:type="spellStart"/>
      <w:r w:rsidR="004C47A8" w:rsidRPr="00CF12CD">
        <w:rPr>
          <w:i/>
          <w:lang w:val="de-DE"/>
          <w:rPrChange w:id="476" w:author="Greenich Viper" w:date="2018-05-17T12:50:00Z">
            <w:rPr>
              <w:i/>
            </w:rPr>
          </w:rPrChange>
        </w:rPr>
        <w:t>Spatial</w:t>
      </w:r>
      <w:proofErr w:type="spellEnd"/>
      <w:r w:rsidR="004C47A8" w:rsidRPr="00CF12CD">
        <w:rPr>
          <w:i/>
          <w:lang w:val="de-DE"/>
          <w:rPrChange w:id="477" w:author="Greenich Viper" w:date="2018-05-17T12:50:00Z">
            <w:rPr>
              <w:i/>
            </w:rPr>
          </w:rPrChange>
        </w:rPr>
        <w:t xml:space="preserve"> Inf. </w:t>
      </w:r>
      <w:proofErr w:type="spellStart"/>
      <w:r w:rsidR="004C47A8" w:rsidRPr="00CF12CD">
        <w:rPr>
          <w:i/>
          <w:lang w:val="de-DE"/>
          <w:rPrChange w:id="478" w:author="Greenich Viper" w:date="2018-05-17T12:50:00Z">
            <w:rPr>
              <w:i/>
            </w:rPr>
          </w:rPrChange>
        </w:rPr>
        <w:t>Sci</w:t>
      </w:r>
      <w:proofErr w:type="spellEnd"/>
      <w:r w:rsidR="004C47A8" w:rsidRPr="00CF12CD">
        <w:rPr>
          <w:lang w:val="de-DE"/>
          <w:rPrChange w:id="479" w:author="Greenich Viper" w:date="2018-05-17T12:50:00Z">
            <w:rPr/>
          </w:rPrChange>
        </w:rPr>
        <w:t xml:space="preserve">. </w:t>
      </w:r>
    </w:p>
    <w:p w:rsidR="004C47A8" w:rsidRPr="00DB6EFF" w:rsidRDefault="008D3AD9" w:rsidP="004C47A8">
      <w:pPr>
        <w:pStyle w:val="PRec-Refs"/>
        <w:rPr>
          <w:lang w:val="de-DE"/>
        </w:rPr>
      </w:pPr>
      <w:r w:rsidRPr="00CF12CD">
        <w:rPr>
          <w:smallCaps/>
          <w:lang w:val="de-DE"/>
          <w:rPrChange w:id="480" w:author="Greenich Viper" w:date="2018-05-17T12:50:00Z">
            <w:rPr>
              <w:smallCaps/>
            </w:rPr>
          </w:rPrChange>
        </w:rPr>
        <w:t xml:space="preserve">Kröhnert, M. </w:t>
      </w:r>
      <w:proofErr w:type="spellStart"/>
      <w:r w:rsidRPr="00CF12CD">
        <w:rPr>
          <w:lang w:val="de-DE"/>
          <w:rPrChange w:id="481" w:author="Greenich Viper" w:date="2018-05-17T12:50:00Z">
            <w:rPr/>
          </w:rPrChange>
        </w:rPr>
        <w:t>and</w:t>
      </w:r>
      <w:proofErr w:type="spellEnd"/>
      <w:r w:rsidR="00C127F3" w:rsidRPr="00CF12CD">
        <w:rPr>
          <w:smallCaps/>
          <w:lang w:val="de-DE"/>
          <w:rPrChange w:id="482" w:author="Greenich Viper" w:date="2018-05-17T12:50:00Z">
            <w:rPr>
              <w:smallCaps/>
            </w:rPr>
          </w:rPrChange>
        </w:rPr>
        <w:t xml:space="preserve"> Meichsner, R., 2017</w:t>
      </w:r>
      <w:r w:rsidR="004C47A8" w:rsidRPr="00CF12CD">
        <w:rPr>
          <w:smallCaps/>
          <w:lang w:val="de-DE"/>
          <w:rPrChange w:id="483" w:author="Greenich Viper" w:date="2018-05-17T12:50:00Z">
            <w:rPr>
              <w:smallCaps/>
            </w:rPr>
          </w:rPrChange>
        </w:rPr>
        <w:t xml:space="preserve">. </w:t>
      </w:r>
      <w:r w:rsidR="004C47A8" w:rsidRPr="004C47A8">
        <w:t xml:space="preserve">Segmentation of environmental time lapse image sequences for the determination of shore </w:t>
      </w:r>
      <w:proofErr w:type="spellStart"/>
      <w:r w:rsidR="004C47A8" w:rsidRPr="004C47A8">
        <w:t>lines</w:t>
      </w:r>
      <w:proofErr w:type="spellEnd"/>
      <w:r w:rsidR="004C47A8" w:rsidRPr="004C47A8">
        <w:t xml:space="preserve"> captured by hand-held </w:t>
      </w:r>
      <w:proofErr w:type="spellStart"/>
      <w:r w:rsidR="004C47A8" w:rsidRPr="004C47A8">
        <w:t>smartphone</w:t>
      </w:r>
      <w:proofErr w:type="spellEnd"/>
      <w:r w:rsidR="004C47A8" w:rsidRPr="004C47A8">
        <w:t xml:space="preserv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proofErr w:type="spellStart"/>
      <w:r w:rsidR="008D3AD9" w:rsidRPr="00C127F3">
        <w:rPr>
          <w:lang w:val="de-DE"/>
        </w:rPr>
        <w:t>and</w:t>
      </w:r>
      <w:proofErr w:type="spellEnd"/>
      <w:r w:rsidR="00C127F3" w:rsidRPr="00C127F3">
        <w:rPr>
          <w:smallCaps/>
          <w:lang w:val="de-DE"/>
        </w:rPr>
        <w:t xml:space="preserve"> Buckley, S. </w:t>
      </w:r>
      <w:proofErr w:type="gramStart"/>
      <w:r w:rsidR="00C127F3" w:rsidRPr="00C127F3">
        <w:rPr>
          <w:smallCaps/>
          <w:lang w:val="de-DE"/>
        </w:rPr>
        <w:t>J.,</w:t>
      </w:r>
      <w:proofErr w:type="gramEnd"/>
      <w:r w:rsidR="00C127F3">
        <w:rPr>
          <w:smallCaps/>
          <w:lang w:val="de-DE"/>
        </w:rPr>
        <w:t xml:space="preserve"> 2017</w:t>
      </w:r>
      <w:r w:rsidRPr="00C127F3">
        <w:rPr>
          <w:smallCaps/>
          <w:lang w:val="de-DE"/>
        </w:rPr>
        <w:t xml:space="preserve">. </w:t>
      </w:r>
      <w:proofErr w:type="gramStart"/>
      <w:r w:rsidRPr="004C47A8">
        <w:t>Image-to-Geometry Registration on Mobile Devices - Concepts, Challenges and Applications.</w:t>
      </w:r>
      <w:proofErr w:type="gramEnd"/>
      <w:r w:rsidRPr="004C47A8">
        <w:t xml:space="preserve"> </w:t>
      </w:r>
      <w:proofErr w:type="gramStart"/>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proofErr w:type="gramEnd"/>
      <w:r w:rsidR="006D64C7" w:rsidRPr="00263718">
        <w:t xml:space="preserve"> Berlin, Germany:</w:t>
      </w:r>
      <w:r w:rsidRPr="00263718">
        <w:t xml:space="preserve"> 99-108.</w:t>
      </w:r>
    </w:p>
    <w:p w:rsidR="004C47A8" w:rsidRPr="004C47A8" w:rsidRDefault="004C47A8" w:rsidP="004C47A8">
      <w:pPr>
        <w:pStyle w:val="PRec-Refs"/>
      </w:pPr>
      <w:proofErr w:type="spellStart"/>
      <w:proofErr w:type="gramStart"/>
      <w:r w:rsidRPr="00263718">
        <w:t>L</w:t>
      </w:r>
      <w:r w:rsidR="00A97BBA" w:rsidRPr="00263718">
        <w:rPr>
          <w:smallCaps/>
        </w:rPr>
        <w:t>e</w:t>
      </w:r>
      <w:r w:rsidRPr="00263718">
        <w:rPr>
          <w:smallCaps/>
        </w:rPr>
        <w:t>skens</w:t>
      </w:r>
      <w:proofErr w:type="spellEnd"/>
      <w:r w:rsidRPr="00263718">
        <w:rPr>
          <w:smallCaps/>
        </w:rPr>
        <w:t xml:space="preserve">, J. G., Kehl, C., </w:t>
      </w:r>
      <w:proofErr w:type="spellStart"/>
      <w:r w:rsidRPr="00263718">
        <w:rPr>
          <w:smallCaps/>
        </w:rPr>
        <w:t>Tutenel</w:t>
      </w:r>
      <w:proofErr w:type="spellEnd"/>
      <w:r w:rsidRPr="00263718">
        <w:rPr>
          <w:smallCaps/>
        </w:rPr>
        <w:t xml:space="preserve">, T., </w:t>
      </w:r>
      <w:proofErr w:type="spellStart"/>
      <w:r w:rsidRPr="00263718">
        <w:rPr>
          <w:smallCaps/>
        </w:rPr>
        <w:t>Ko</w:t>
      </w:r>
      <w:r w:rsidR="008D3AD9" w:rsidRPr="00263718">
        <w:rPr>
          <w:smallCaps/>
        </w:rPr>
        <w:t>l</w:t>
      </w:r>
      <w:proofErr w:type="spellEnd"/>
      <w:r w:rsidR="008D3AD9" w:rsidRPr="00263718">
        <w:rPr>
          <w:smallCaps/>
        </w:rPr>
        <w:t xml:space="preserve">, T., </w:t>
      </w:r>
      <w:proofErr w:type="spellStart"/>
      <w:r w:rsidR="008D3AD9" w:rsidRPr="00263718">
        <w:rPr>
          <w:smallCaps/>
        </w:rPr>
        <w:t>Haan</w:t>
      </w:r>
      <w:proofErr w:type="spellEnd"/>
      <w:r w:rsidR="008D3AD9" w:rsidRPr="00263718">
        <w:rPr>
          <w:smallCaps/>
        </w:rPr>
        <w:t xml:space="preserve">, G., </w:t>
      </w:r>
      <w:proofErr w:type="spellStart"/>
      <w:r w:rsidR="008D3AD9" w:rsidRPr="00263718">
        <w:rPr>
          <w:smallCaps/>
        </w:rPr>
        <w:t>Stelling</w:t>
      </w:r>
      <w:proofErr w:type="spellEnd"/>
      <w:r w:rsidR="008D3AD9" w:rsidRPr="00263718">
        <w:rPr>
          <w:smallCaps/>
        </w:rPr>
        <w:t xml:space="preserve">, G. </w:t>
      </w:r>
      <w:r w:rsidR="008D3AD9" w:rsidRPr="00263718">
        <w:t>and</w:t>
      </w:r>
      <w:r w:rsidR="006D64C7" w:rsidRPr="00263718">
        <w:rPr>
          <w:smallCaps/>
        </w:rPr>
        <w:t xml:space="preserve"> </w:t>
      </w:r>
      <w:proofErr w:type="spellStart"/>
      <w:r w:rsidR="006D64C7" w:rsidRPr="00263718">
        <w:rPr>
          <w:smallCaps/>
        </w:rPr>
        <w:t>Eisemann</w:t>
      </w:r>
      <w:proofErr w:type="spellEnd"/>
      <w:r w:rsidR="006D64C7" w:rsidRPr="00263718">
        <w:rPr>
          <w:smallCaps/>
        </w:rPr>
        <w:t xml:space="preserve">, E., </w:t>
      </w:r>
      <w:r w:rsidRPr="00263718">
        <w:rPr>
          <w:smallCaps/>
        </w:rPr>
        <w:t>201</w:t>
      </w:r>
      <w:r w:rsidR="00A97BBA" w:rsidRPr="00263718">
        <w:rPr>
          <w:smallCaps/>
        </w:rPr>
        <w:t>7</w:t>
      </w:r>
      <w:r w:rsidRPr="00263718">
        <w:t>.</w:t>
      </w:r>
      <w:proofErr w:type="gramEnd"/>
      <w:r w:rsidRPr="00263718">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w:t>
      </w:r>
      <w:proofErr w:type="spellStart"/>
      <w:r w:rsidRPr="006D64C7">
        <w:rPr>
          <w:smallCaps/>
        </w:rPr>
        <w:t>Ammann</w:t>
      </w:r>
      <w:proofErr w:type="spellEnd"/>
      <w:r w:rsidRPr="006D64C7">
        <w:rPr>
          <w:smallCaps/>
        </w:rPr>
        <w:t xml:space="preserve">,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w:t>
      </w:r>
      <w:proofErr w:type="gramStart"/>
      <w:r w:rsidRPr="004C47A8">
        <w:t>Examining high-resolution survey methods for monitoring cliff erosion at an operational scale.</w:t>
      </w:r>
      <w:proofErr w:type="gramEnd"/>
      <w:r w:rsidRPr="004C47A8">
        <w:t xml:space="preserv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rsidR="006D64C7" w:rsidRDefault="004C47A8" w:rsidP="004C47A8">
      <w:pPr>
        <w:pStyle w:val="PRec-Refs"/>
        <w:rPr>
          <w:i/>
        </w:rPr>
      </w:pPr>
      <w:proofErr w:type="gramStart"/>
      <w:r w:rsidRPr="006D64C7">
        <w:rPr>
          <w:smallCaps/>
        </w:rPr>
        <w:t xml:space="preserve">Liu, G., </w:t>
      </w:r>
      <w:proofErr w:type="spellStart"/>
      <w:r w:rsidRPr="006D64C7">
        <w:rPr>
          <w:smallCaps/>
        </w:rPr>
        <w:t>Hossain</w:t>
      </w:r>
      <w:proofErr w:type="spellEnd"/>
      <w:r w:rsidRPr="006D64C7">
        <w:rPr>
          <w:smallCaps/>
        </w:rPr>
        <w:t xml:space="preserve">,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w:t>
      </w:r>
      <w:proofErr w:type="gramEnd"/>
      <w:r w:rsidRPr="004C47A8">
        <w:t xml:space="preserve"> Beyond horizontal location context: measuring elevation using </w:t>
      </w:r>
      <w:proofErr w:type="spellStart"/>
      <w:r w:rsidRPr="004C47A8">
        <w:t>smartphone's</w:t>
      </w:r>
      <w:proofErr w:type="spellEnd"/>
      <w:r w:rsidRPr="004C47A8">
        <w:t xml:space="preserve">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w:t>
      </w:r>
      <w:proofErr w:type="gramStart"/>
      <w:r w:rsidRPr="004C47A8">
        <w:t xml:space="preserve">Distinctive Image Features from Scale-Invariant </w:t>
      </w:r>
      <w:proofErr w:type="spellStart"/>
      <w:r w:rsidRPr="004C47A8">
        <w:t>Keypoints</w:t>
      </w:r>
      <w:proofErr w:type="spellEnd"/>
      <w:r w:rsidRPr="004C47A8">
        <w:t>.</w:t>
      </w:r>
      <w:proofErr w:type="gramEnd"/>
      <w:r w:rsidRPr="004C47A8">
        <w:t xml:space="preserve">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proofErr w:type="spellStart"/>
      <w:proofErr w:type="gramStart"/>
      <w:r w:rsidRPr="00DC65D4">
        <w:rPr>
          <w:smallCaps/>
        </w:rPr>
        <w:lastRenderedPageBreak/>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w:t>
      </w:r>
      <w:proofErr w:type="gramEnd"/>
      <w:r w:rsidRPr="004C47A8">
        <w:t xml:space="preserve"> </w:t>
      </w:r>
      <w:proofErr w:type="gramStart"/>
      <w:r w:rsidRPr="004C47A8">
        <w:t xml:space="preserve">Toward the use of </w:t>
      </w:r>
      <w:proofErr w:type="spellStart"/>
      <w:r w:rsidRPr="004C47A8">
        <w:t>smartphones</w:t>
      </w:r>
      <w:proofErr w:type="spellEnd"/>
      <w:r w:rsidRPr="004C47A8">
        <w:t xml:space="preserve"> for mobile mapping.</w:t>
      </w:r>
      <w:proofErr w:type="gramEnd"/>
      <w:r w:rsidRPr="004C47A8">
        <w:t xml:space="preserve">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w:t>
      </w:r>
      <w:proofErr w:type="gramStart"/>
      <w:r w:rsidRPr="004C47A8">
        <w:t xml:space="preserve">Unlocking the spatial dimension: digital technologies and the future of </w:t>
      </w:r>
      <w:proofErr w:type="spellStart"/>
      <w:r w:rsidRPr="004C47A8">
        <w:t>geoscience</w:t>
      </w:r>
      <w:proofErr w:type="spellEnd"/>
      <w:r w:rsidRPr="004C47A8">
        <w:t xml:space="preserve"> fieldwork.</w:t>
      </w:r>
      <w:proofErr w:type="gramEnd"/>
      <w:r w:rsidRPr="004C47A8">
        <w:t xml:space="preserve"> </w:t>
      </w:r>
      <w:r w:rsidRPr="00DC65D4">
        <w:rPr>
          <w:i/>
        </w:rPr>
        <w:t>Journal of the Geological Society</w:t>
      </w:r>
      <w:r w:rsidR="00DC65D4">
        <w:t>, 162</w:t>
      </w:r>
      <w:r w:rsidR="00A97BBA">
        <w:t>(2)</w:t>
      </w:r>
      <w:r w:rsidR="00DC65D4">
        <w:t xml:space="preserve">: </w:t>
      </w:r>
      <w:r w:rsidRPr="004C47A8">
        <w:t>927-938.</w:t>
      </w:r>
    </w:p>
    <w:p w:rsidR="004C47A8" w:rsidRPr="004C47A8" w:rsidRDefault="004C47A8" w:rsidP="004C47A8">
      <w:pPr>
        <w:pStyle w:val="PRec-Refs"/>
      </w:pPr>
      <w:proofErr w:type="spellStart"/>
      <w:proofErr w:type="gram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w:t>
      </w:r>
      <w:proofErr w:type="spellStart"/>
      <w:r w:rsidR="007E3EFC" w:rsidRPr="007E3EFC">
        <w:rPr>
          <w:smallCaps/>
        </w:rPr>
        <w:t>Fauchard</w:t>
      </w:r>
      <w:proofErr w:type="spellEnd"/>
      <w:r w:rsidR="007E3EFC" w:rsidRPr="007E3EFC">
        <w:rPr>
          <w:smallCaps/>
        </w:rPr>
        <w:t xml:space="preserve">, C., Antoine, R. </w:t>
      </w:r>
      <w:r w:rsidR="007E3EFC" w:rsidRPr="00634251">
        <w:t>and</w:t>
      </w:r>
      <w:r w:rsidRPr="007E3EFC">
        <w:rPr>
          <w:smallCaps/>
        </w:rPr>
        <w:t xml:space="preserve"> Davidson, R.</w:t>
      </w:r>
      <w:r w:rsidR="00634251">
        <w:t>, 2018</w:t>
      </w:r>
      <w:r w:rsidRPr="004C47A8">
        <w:t>.</w:t>
      </w:r>
      <w:proofErr w:type="gramEnd"/>
      <w:r w:rsidRPr="004C47A8">
        <w:t xml:space="preserve"> High-resolution monitoring of complex coastal morphology changes: cross-efficiency of </w:t>
      </w:r>
      <w:proofErr w:type="spellStart"/>
      <w:r w:rsidRPr="004C47A8">
        <w:t>SfM</w:t>
      </w:r>
      <w:proofErr w:type="spellEnd"/>
      <w:r w:rsidRPr="004C47A8">
        <w:t xml:space="preserve">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rsidR="004C47A8" w:rsidRPr="004C47A8" w:rsidRDefault="004C47A8" w:rsidP="004C47A8">
      <w:pPr>
        <w:pStyle w:val="PRec-Refs"/>
      </w:pPr>
      <w:proofErr w:type="gramStart"/>
      <w:r w:rsidRPr="00634251">
        <w:rPr>
          <w:smallCaps/>
        </w:rPr>
        <w:t xml:space="preserve">Meek, S., </w:t>
      </w:r>
      <w:proofErr w:type="spellStart"/>
      <w:r w:rsidRPr="00634251">
        <w:rPr>
          <w:smallCaps/>
        </w:rPr>
        <w:t>Priestnall</w:t>
      </w:r>
      <w:proofErr w:type="spellEnd"/>
      <w:r w:rsidRPr="00634251">
        <w:rPr>
          <w:smallCaps/>
        </w:rPr>
        <w:t xml:space="preserve">, G., </w:t>
      </w:r>
      <w:proofErr w:type="spellStart"/>
      <w:r w:rsidRPr="00634251">
        <w:rPr>
          <w:smallCaps/>
        </w:rPr>
        <w:t>S</w:t>
      </w:r>
      <w:r w:rsidR="00634251" w:rsidRPr="00634251">
        <w:rPr>
          <w:smallCaps/>
        </w:rPr>
        <w:t>harples</w:t>
      </w:r>
      <w:proofErr w:type="spellEnd"/>
      <w:r w:rsidR="00634251" w:rsidRPr="00634251">
        <w:rPr>
          <w:smallCaps/>
        </w:rPr>
        <w:t xml:space="preserve">, M. </w:t>
      </w:r>
      <w:r w:rsidR="00634251" w:rsidRPr="00634251">
        <w:t>and</w:t>
      </w:r>
      <w:r w:rsidR="00634251" w:rsidRPr="00634251">
        <w:rPr>
          <w:smallCaps/>
        </w:rPr>
        <w:t xml:space="preserve"> </w:t>
      </w:r>
      <w:proofErr w:type="spellStart"/>
      <w:r w:rsidR="00634251" w:rsidRPr="00634251">
        <w:rPr>
          <w:smallCaps/>
        </w:rPr>
        <w:t>Goulding</w:t>
      </w:r>
      <w:proofErr w:type="spellEnd"/>
      <w:r w:rsidR="00634251" w:rsidRPr="00634251">
        <w:rPr>
          <w:smallCaps/>
        </w:rPr>
        <w:t>, J.</w:t>
      </w:r>
      <w:r w:rsidR="00634251">
        <w:t>, 2013</w:t>
      </w:r>
      <w:r w:rsidRPr="004C47A8">
        <w:t>.</w:t>
      </w:r>
      <w:proofErr w:type="gramEnd"/>
      <w:r w:rsidRPr="004C47A8">
        <w:t xml:space="preserve"> </w:t>
      </w:r>
      <w:proofErr w:type="gramStart"/>
      <w:r w:rsidRPr="004C47A8">
        <w:t>Mobile capture of remote points of interest using line of sight modelling.</w:t>
      </w:r>
      <w:proofErr w:type="gramEnd"/>
      <w:r w:rsidRPr="004C47A8">
        <w:t xml:space="preserve"> </w:t>
      </w:r>
      <w:r w:rsidRPr="00634251">
        <w:rPr>
          <w:i/>
        </w:rPr>
        <w:t>Computers &amp; Geosciences</w:t>
      </w:r>
      <w:r w:rsidR="00634251">
        <w:t xml:space="preserve">, 52: </w:t>
      </w:r>
      <w:r w:rsidRPr="004C47A8">
        <w:t>334-344.</w:t>
      </w:r>
    </w:p>
    <w:p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proofErr w:type="spellStart"/>
      <w:r w:rsidR="004C47A8" w:rsidRPr="00DB6EFF">
        <w:rPr>
          <w:smallCaps/>
        </w:rPr>
        <w:t>Schmid</w:t>
      </w:r>
      <w:proofErr w:type="spellEnd"/>
      <w:r w:rsidR="004C47A8" w:rsidRPr="00DB6EFF">
        <w:rPr>
          <w:smallCaps/>
        </w:rPr>
        <w:t>,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proofErr w:type="gramStart"/>
      <w:r w:rsidR="004C47A8" w:rsidRPr="004C47A8">
        <w:t>Superaccurate</w:t>
      </w:r>
      <w:proofErr w:type="spellEnd"/>
      <w:r w:rsidR="004C47A8" w:rsidRPr="004C47A8">
        <w:t xml:space="preserve"> GP</w:t>
      </w:r>
      <w:r>
        <w:t xml:space="preserve">S Coming to </w:t>
      </w:r>
      <w:proofErr w:type="spellStart"/>
      <w:r>
        <w:t>Smartphones</w:t>
      </w:r>
      <w:proofErr w:type="spellEnd"/>
      <w:r>
        <w:t xml:space="preserve"> in 2018 -</w:t>
      </w:r>
      <w:r w:rsidR="004C47A8" w:rsidRPr="004C47A8">
        <w:t xml:space="preserve"> </w:t>
      </w:r>
      <w:r>
        <w:t>IEEE Spectrum.</w:t>
      </w:r>
      <w:proofErr w:type="gramEnd"/>
      <w:r w:rsidR="004C47A8" w:rsidRPr="00634251">
        <w:t xml:space="preserve"> https://spectrum.ieee.org/semiconductors/design/superaccurate-gps-coming-to-smartphones-in-2018 </w:t>
      </w:r>
      <w:r>
        <w:t>(Accessed 03rd March 2018).</w:t>
      </w:r>
    </w:p>
    <w:p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w:t>
      </w:r>
      <w:proofErr w:type="spellStart"/>
      <w:r w:rsidR="004C47A8" w:rsidRPr="00DB6EFF">
        <w:rPr>
          <w:smallCaps/>
        </w:rPr>
        <w:t>Pfister</w:t>
      </w:r>
      <w:proofErr w:type="spellEnd"/>
      <w:r w:rsidR="004C47A8" w:rsidRPr="00DB6EFF">
        <w:rPr>
          <w:smallCaps/>
        </w:rPr>
        <w:t>, A.</w:t>
      </w:r>
      <w:r w:rsidRPr="00DB6EFF">
        <w:t>, 2011</w:t>
      </w:r>
      <w:r w:rsidR="004C47A8" w:rsidRPr="00DB6EFF">
        <w:t xml:space="preserve">. </w:t>
      </w:r>
      <w:proofErr w:type="gramStart"/>
      <w:r w:rsidR="004C47A8" w:rsidRPr="004C47A8">
        <w:t>Increasing occurrence of high-intensity rainstorm events relevant for the generation of soil erosion in a temperate lowland region in Central Europe.</w:t>
      </w:r>
      <w:proofErr w:type="gramEnd"/>
      <w:r w:rsidR="004C47A8" w:rsidRPr="004C47A8">
        <w:t xml:space="preserve"> </w:t>
      </w:r>
      <w:r w:rsidR="004C47A8" w:rsidRPr="00634251">
        <w:rPr>
          <w:i/>
        </w:rPr>
        <w:t>Journal of Hydrology</w:t>
      </w:r>
      <w:r>
        <w:t>, 411</w:t>
      </w:r>
      <w:r w:rsidR="002A051E">
        <w:t>(3-4)</w:t>
      </w:r>
      <w:r>
        <w:t xml:space="preserve">: </w:t>
      </w:r>
      <w:r w:rsidR="004C47A8" w:rsidRPr="004C47A8">
        <w:t>266-278.</w:t>
      </w:r>
    </w:p>
    <w:p w:rsidR="004C47A8" w:rsidRPr="004C47A8" w:rsidRDefault="004C47A8" w:rsidP="004C47A8">
      <w:pPr>
        <w:pStyle w:val="PRec-Refs"/>
      </w:pPr>
      <w:proofErr w:type="spellStart"/>
      <w:proofErr w:type="gram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2016).</w:t>
      </w:r>
      <w:proofErr w:type="gramEnd"/>
      <w:r w:rsidRPr="004C47A8">
        <w:t xml:space="preserve">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rsidR="004C47A8" w:rsidRPr="004C47A8" w:rsidRDefault="004C47A8" w:rsidP="004C47A8">
      <w:pPr>
        <w:pStyle w:val="PRec-Refs"/>
      </w:pPr>
      <w:proofErr w:type="spellStart"/>
      <w:proofErr w:type="gramStart"/>
      <w:r w:rsidRPr="00634251">
        <w:rPr>
          <w:smallCaps/>
        </w:rPr>
        <w:t>Pacha</w:t>
      </w:r>
      <w:proofErr w:type="spellEnd"/>
      <w:r w:rsidRPr="00634251">
        <w:rPr>
          <w:smallCaps/>
        </w:rPr>
        <w:t>, A.</w:t>
      </w:r>
      <w:r w:rsidR="00634251">
        <w:t>, 2015</w:t>
      </w:r>
      <w:r w:rsidRPr="004C47A8">
        <w:t>.</w:t>
      </w:r>
      <w:proofErr w:type="gramEnd"/>
      <w:r w:rsidRPr="004C47A8">
        <w:t xml:space="preserve"> </w:t>
      </w:r>
      <w:proofErr w:type="gramStart"/>
      <w:r w:rsidRPr="00634251">
        <w:rPr>
          <w:i/>
        </w:rPr>
        <w:t>Sensor Fusion for Robust Outdoor Augmented Reality Tracking on Mobile Devices</w:t>
      </w:r>
      <w:r w:rsidRPr="004C47A8">
        <w:t>.</w:t>
      </w:r>
      <w:proofErr w:type="gramEnd"/>
      <w:r w:rsidR="00634251">
        <w:t xml:space="preserve"> </w:t>
      </w:r>
      <w:proofErr w:type="gramStart"/>
      <w:r w:rsidR="00634251">
        <w:t>Diploma Thesis.</w:t>
      </w:r>
      <w:proofErr w:type="gramEnd"/>
      <w:r w:rsidR="00634251">
        <w:t xml:space="preserve"> </w:t>
      </w:r>
      <w:proofErr w:type="gramStart"/>
      <w:r w:rsidR="00634251">
        <w:t>GRIN</w:t>
      </w:r>
      <w:proofErr w:type="gramEnd"/>
      <w:r w:rsidR="00634251">
        <w:t xml:space="preserve"> Publishing, USA. </w:t>
      </w:r>
      <w:proofErr w:type="gramStart"/>
      <w:r w:rsidR="00634251">
        <w:t>108 pages.</w:t>
      </w:r>
      <w:proofErr w:type="gramEnd"/>
    </w:p>
    <w:p w:rsidR="004C47A8" w:rsidRPr="004C47A8" w:rsidRDefault="00634251" w:rsidP="004C47A8">
      <w:pPr>
        <w:pStyle w:val="PRec-Refs"/>
      </w:pPr>
      <w:proofErr w:type="spellStart"/>
      <w:proofErr w:type="gram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w:t>
      </w:r>
      <w:proofErr w:type="gramEnd"/>
      <w:r w:rsidR="004C47A8" w:rsidRPr="004C47A8">
        <w:t xml:space="preserve"> </w:t>
      </w:r>
      <w:proofErr w:type="spellStart"/>
      <w:proofErr w:type="gramStart"/>
      <w:r w:rsidR="004C47A8" w:rsidRPr="004C47A8">
        <w:t>Multiresolution</w:t>
      </w:r>
      <w:proofErr w:type="spellEnd"/>
      <w:r w:rsidR="004C47A8" w:rsidRPr="004C47A8">
        <w:t xml:space="preserve"> and fast decompression for optimal web-based rendering.</w:t>
      </w:r>
      <w:proofErr w:type="gramEnd"/>
      <w:r w:rsidR="004C47A8" w:rsidRPr="004C47A8">
        <w:t xml:space="preserve"> </w:t>
      </w:r>
      <w:r w:rsidR="004C47A8" w:rsidRPr="00634251">
        <w:rPr>
          <w:i/>
        </w:rPr>
        <w:t>Graphical Models</w:t>
      </w:r>
      <w:r>
        <w:t xml:space="preserve">, 88: </w:t>
      </w:r>
      <w:r w:rsidR="004C47A8" w:rsidRPr="004C47A8">
        <w:t>1-11.</w:t>
      </w:r>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w:t>
      </w:r>
      <w:proofErr w:type="gramStart"/>
      <w:r w:rsidRPr="004C47A8">
        <w:t>The NEWUOA software for unconstrained optimization without derivatives.</w:t>
      </w:r>
      <w:proofErr w:type="gramEnd"/>
      <w:r w:rsidRPr="004C47A8">
        <w:t xml:space="preserve"> </w:t>
      </w:r>
      <w:proofErr w:type="gramStart"/>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w:t>
      </w:r>
      <w:proofErr w:type="gramEnd"/>
      <w:r w:rsidR="00634251">
        <w:t xml:space="preserve"> Springer, Boston, MA: 255-297</w:t>
      </w:r>
      <w:r w:rsidRPr="004C47A8">
        <w:t>.</w:t>
      </w:r>
    </w:p>
    <w:p w:rsidR="004C47A8" w:rsidRPr="00634251" w:rsidRDefault="004C47A8" w:rsidP="004C47A8">
      <w:pPr>
        <w:pStyle w:val="PRec-Refs"/>
      </w:pPr>
      <w:proofErr w:type="spellStart"/>
      <w:proofErr w:type="gramStart"/>
      <w:r w:rsidRPr="00634251">
        <w:rPr>
          <w:smallCaps/>
        </w:rPr>
        <w:t>Rodríguez</w:t>
      </w:r>
      <w:proofErr w:type="spellEnd"/>
      <w:r w:rsidRPr="00634251">
        <w:rPr>
          <w:smallCaps/>
        </w:rPr>
        <w:t xml:space="preserve">,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w:t>
      </w:r>
      <w:proofErr w:type="gramEnd"/>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proofErr w:type="spellStart"/>
      <w:proofErr w:type="gramStart"/>
      <w:r w:rsidRPr="00634251">
        <w:rPr>
          <w:smallCaps/>
        </w:rPr>
        <w:t>Sánchez-García</w:t>
      </w:r>
      <w:proofErr w:type="spellEnd"/>
      <w:r w:rsidRPr="00634251">
        <w:rPr>
          <w:smallCaps/>
        </w:rPr>
        <w:t xml:space="preserve">, E., </w:t>
      </w:r>
      <w:proofErr w:type="spellStart"/>
      <w:r w:rsidRPr="00634251">
        <w:rPr>
          <w:smallCaps/>
        </w:rPr>
        <w:t>Balaguer-Beser</w:t>
      </w:r>
      <w:proofErr w:type="spellEnd"/>
      <w:r w:rsidRPr="00634251">
        <w:rPr>
          <w:smallCaps/>
        </w:rPr>
        <w:t>, A.</w:t>
      </w:r>
      <w:r w:rsidRPr="00634251">
        <w:t xml:space="preserve"> </w:t>
      </w:r>
      <w:r w:rsidR="00634251" w:rsidRPr="00634251">
        <w:t>and</w:t>
      </w:r>
      <w:r w:rsidRPr="00634251">
        <w:rPr>
          <w:smallCaps/>
        </w:rPr>
        <w:t xml:space="preserve"> </w:t>
      </w:r>
      <w:proofErr w:type="spellStart"/>
      <w:r w:rsidRPr="00634251">
        <w:rPr>
          <w:smallCaps/>
        </w:rPr>
        <w:t>Pardo-</w:t>
      </w:r>
      <w:r w:rsidR="00634251">
        <w:rPr>
          <w:smallCaps/>
        </w:rPr>
        <w:t>Pascual</w:t>
      </w:r>
      <w:proofErr w:type="spellEnd"/>
      <w:r w:rsidR="00634251">
        <w:rPr>
          <w:smallCaps/>
        </w:rPr>
        <w:t xml:space="preserve">, J., </w:t>
      </w:r>
      <w:r w:rsidR="00634251">
        <w:t>2017</w:t>
      </w:r>
      <w:r w:rsidRPr="004C47A8">
        <w:t>.</w:t>
      </w:r>
      <w:proofErr w:type="gramEnd"/>
      <w:r w:rsidRPr="004C47A8">
        <w:t xml:space="preserve"> C-Pro: A coastal projector monitoring system using terrestrial </w:t>
      </w:r>
      <w:proofErr w:type="spellStart"/>
      <w:r w:rsidRPr="004C47A8">
        <w:t>photogrammetry</w:t>
      </w:r>
      <w:proofErr w:type="spellEnd"/>
      <w:r w:rsidRPr="004C47A8">
        <w:t xml:space="preserve"> with a geometric horizon constraint. </w:t>
      </w:r>
      <w:r w:rsidRPr="00DB6EFF">
        <w:rPr>
          <w:i/>
        </w:rPr>
        <w:t xml:space="preserve">ISPRS Journal of </w:t>
      </w:r>
      <w:proofErr w:type="spellStart"/>
      <w:r w:rsidRPr="00DB6EFF">
        <w:rPr>
          <w:i/>
        </w:rPr>
        <w:t>Photogrammetry</w:t>
      </w:r>
      <w:proofErr w:type="spellEnd"/>
      <w:r w:rsidRPr="00DB6EFF">
        <w:rPr>
          <w:i/>
        </w:rPr>
        <w:t xml:space="preserve"> and Remote Sensing</w:t>
      </w:r>
      <w:r w:rsidR="00634251" w:rsidRPr="00DB6EFF">
        <w:t xml:space="preserve">, 128: </w:t>
      </w:r>
      <w:r w:rsidRPr="00DB6EFF">
        <w:t>255-273.</w:t>
      </w:r>
    </w:p>
    <w:p w:rsidR="004C47A8" w:rsidRPr="004C47A8" w:rsidRDefault="004C47A8" w:rsidP="00771EC9">
      <w:pPr>
        <w:pStyle w:val="PRec-Refs"/>
      </w:pPr>
      <w:proofErr w:type="spellStart"/>
      <w:proofErr w:type="gram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w:t>
      </w:r>
      <w:proofErr w:type="gramEnd"/>
      <w:r w:rsidRPr="00DB6EFF">
        <w:rPr>
          <w:smallCaps/>
        </w:rPr>
        <w:t xml:space="preserve"> </w:t>
      </w:r>
      <w:proofErr w:type="gramStart"/>
      <w:r w:rsidR="00771EC9" w:rsidRPr="00771EC9">
        <w:t>Acquisition of geometrical data of small rivers with an unmanned water vehicle</w:t>
      </w:r>
      <w:r w:rsidRPr="00771EC9">
        <w:t>.</w:t>
      </w:r>
      <w:proofErr w:type="gramEnd"/>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xml:space="preserve">. </w:t>
      </w:r>
      <w:proofErr w:type="gramStart"/>
      <w:r w:rsidR="00771EC9" w:rsidRPr="00771EC9">
        <w:rPr>
          <w:i/>
        </w:rPr>
        <w:t>Remote Sens. Spatial Inf. Sci</w:t>
      </w:r>
      <w:r w:rsidR="00111DCB" w:rsidRPr="00111DCB">
        <w:t>.</w:t>
      </w:r>
      <w:proofErr w:type="gramEnd"/>
    </w:p>
    <w:p w:rsidR="004C47A8" w:rsidRPr="004C47A8" w:rsidRDefault="004C47A8" w:rsidP="004C47A8">
      <w:pPr>
        <w:pStyle w:val="PRec-Refs"/>
      </w:pPr>
      <w:proofErr w:type="gramStart"/>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w:t>
      </w:r>
      <w:proofErr w:type="gramEnd"/>
      <w:r w:rsidRPr="00DB6EFF">
        <w:t xml:space="preserve"> </w:t>
      </w:r>
      <w:proofErr w:type="gramStart"/>
      <w:r w:rsidRPr="004C47A8">
        <w:t>Fast image-based localization usin</w:t>
      </w:r>
      <w:r w:rsidR="00111DCB">
        <w:t>g direct 2D-to-3D matching.</w:t>
      </w:r>
      <w:proofErr w:type="gramEnd"/>
      <w:r w:rsidR="00111DCB">
        <w:t xml:space="preserve">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4C47A8" w:rsidRDefault="00111DCB" w:rsidP="004C47A8">
      <w:pPr>
        <w:pStyle w:val="PRec-Refs"/>
      </w:pPr>
      <w:proofErr w:type="spellStart"/>
      <w:proofErr w:type="gramStart"/>
      <w:r w:rsidRPr="00111DCB">
        <w:rPr>
          <w:smallCaps/>
        </w:rPr>
        <w:t>Schwalbe</w:t>
      </w:r>
      <w:proofErr w:type="spellEnd"/>
      <w:r w:rsidRPr="00111DCB">
        <w:rPr>
          <w:smallCaps/>
        </w:rPr>
        <w:t>, E.</w:t>
      </w:r>
      <w:r w:rsidRPr="00111DCB">
        <w:t xml:space="preserve"> and </w:t>
      </w:r>
      <w:r w:rsidR="004C47A8" w:rsidRPr="00111DCB">
        <w:rPr>
          <w:smallCaps/>
        </w:rPr>
        <w:t>Maas, H.-G.</w:t>
      </w:r>
      <w:r w:rsidRPr="00111DCB">
        <w:t>,</w:t>
      </w:r>
      <w:r>
        <w:t xml:space="preserve"> 2017</w:t>
      </w:r>
      <w:r w:rsidR="004C47A8" w:rsidRPr="00111DCB">
        <w:t>.</w:t>
      </w:r>
      <w:proofErr w:type="gramEnd"/>
      <w:r w:rsidR="004C47A8" w:rsidRPr="00111DCB">
        <w:t xml:space="preserve"> </w:t>
      </w:r>
      <w:r w:rsidR="004C47A8" w:rsidRPr="004C47A8">
        <w:t xml:space="preserve">The determination of high-resolution </w:t>
      </w:r>
      <w:proofErr w:type="spellStart"/>
      <w:r w:rsidR="004C47A8" w:rsidRPr="004C47A8">
        <w:t>spatio</w:t>
      </w:r>
      <w:proofErr w:type="spellEnd"/>
      <w:r w:rsidR="004C47A8" w:rsidRPr="004C47A8">
        <w:t xml:space="preserve">-temporal glacier motion fields from time-lapse sequences. </w:t>
      </w:r>
      <w:r w:rsidR="004C47A8" w:rsidRPr="00111DCB">
        <w:rPr>
          <w:i/>
        </w:rPr>
        <w:t>Earth Surface Dynamics</w:t>
      </w:r>
      <w:r>
        <w:t>, 5</w:t>
      </w:r>
      <w:r w:rsidR="002A051E">
        <w:t>(4)</w:t>
      </w:r>
      <w:r>
        <w:t xml:space="preserve">: </w:t>
      </w:r>
      <w:r w:rsidR="004C47A8" w:rsidRPr="004C47A8">
        <w:t>861-879.</w:t>
      </w:r>
    </w:p>
    <w:p w:rsidR="004C47A8" w:rsidRPr="00DB6EFF" w:rsidRDefault="004C47A8" w:rsidP="004C47A8">
      <w:pPr>
        <w:pStyle w:val="PRec-Refs"/>
      </w:pPr>
      <w:proofErr w:type="spellStart"/>
      <w:proofErr w:type="gram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w:t>
      </w:r>
      <w:proofErr w:type="gramEnd"/>
      <w:r w:rsidRPr="00111DCB">
        <w:t xml:space="preserve"> </w:t>
      </w:r>
      <w:proofErr w:type="gramStart"/>
      <w:r w:rsidRPr="004C47A8">
        <w:t>SIFT-Realistic Rendering</w:t>
      </w:r>
      <w:r w:rsidRPr="00111DCB">
        <w:rPr>
          <w:i/>
        </w:rPr>
        <w:t>.</w:t>
      </w:r>
      <w:proofErr w:type="gramEnd"/>
      <w:r w:rsidRPr="00111DCB">
        <w:rPr>
          <w:i/>
        </w:rPr>
        <w:t xml:space="preserve"> </w:t>
      </w:r>
      <w:proofErr w:type="gramStart"/>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roofErr w:type="gramEnd"/>
    </w:p>
    <w:p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rsidR="004C47A8" w:rsidRPr="004C47A8" w:rsidRDefault="004C47A8" w:rsidP="004C47A8">
      <w:pPr>
        <w:pStyle w:val="PRec-Refs"/>
      </w:pPr>
      <w:proofErr w:type="gramStart"/>
      <w:r w:rsidRPr="00CF12CD">
        <w:rPr>
          <w:smallCaps/>
          <w:lang w:val="en-US"/>
          <w:rPrChange w:id="484" w:author="Greenich Viper" w:date="2018-05-17T12:49:00Z">
            <w:rPr>
              <w:smallCaps/>
              <w:lang w:val="de-DE"/>
            </w:rPr>
          </w:rPrChange>
        </w:rPr>
        <w:t>Sweeney, C., Flynn, J</w:t>
      </w:r>
      <w:r w:rsidR="00111DCB" w:rsidRPr="00CF12CD">
        <w:rPr>
          <w:smallCaps/>
          <w:lang w:val="en-US"/>
          <w:rPrChange w:id="485" w:author="Greenich Viper" w:date="2018-05-17T12:49:00Z">
            <w:rPr>
              <w:smallCaps/>
              <w:lang w:val="de-DE"/>
            </w:rPr>
          </w:rPrChange>
        </w:rPr>
        <w:t xml:space="preserve">., </w:t>
      </w:r>
      <w:proofErr w:type="spellStart"/>
      <w:r w:rsidR="00111DCB" w:rsidRPr="00CF12CD">
        <w:rPr>
          <w:smallCaps/>
          <w:lang w:val="en-US"/>
          <w:rPrChange w:id="486" w:author="Greenich Viper" w:date="2018-05-17T12:49:00Z">
            <w:rPr>
              <w:smallCaps/>
              <w:lang w:val="de-DE"/>
            </w:rPr>
          </w:rPrChange>
        </w:rPr>
        <w:t>Nuernberger</w:t>
      </w:r>
      <w:proofErr w:type="spellEnd"/>
      <w:r w:rsidR="00111DCB" w:rsidRPr="00CF12CD">
        <w:rPr>
          <w:smallCaps/>
          <w:lang w:val="en-US"/>
          <w:rPrChange w:id="487" w:author="Greenich Viper" w:date="2018-05-17T12:49:00Z">
            <w:rPr>
              <w:smallCaps/>
              <w:lang w:val="de-DE"/>
            </w:rPr>
          </w:rPrChange>
        </w:rPr>
        <w:t xml:space="preserve">, B., Turk, M. </w:t>
      </w:r>
      <w:r w:rsidR="00111DCB" w:rsidRPr="00CF12CD">
        <w:rPr>
          <w:lang w:val="en-US"/>
          <w:rPrChange w:id="488" w:author="Greenich Viper" w:date="2018-05-17T12:49:00Z">
            <w:rPr>
              <w:lang w:val="de-DE"/>
            </w:rPr>
          </w:rPrChange>
        </w:rPr>
        <w:t xml:space="preserve">and </w:t>
      </w:r>
      <w:proofErr w:type="spellStart"/>
      <w:r w:rsidRPr="00CF12CD">
        <w:rPr>
          <w:smallCaps/>
          <w:lang w:val="en-US"/>
          <w:rPrChange w:id="489" w:author="Greenich Viper" w:date="2018-05-17T12:49:00Z">
            <w:rPr>
              <w:smallCaps/>
              <w:lang w:val="de-DE"/>
            </w:rPr>
          </w:rPrChange>
        </w:rPr>
        <w:t>Hollerer</w:t>
      </w:r>
      <w:proofErr w:type="spellEnd"/>
      <w:r w:rsidRPr="00CF12CD">
        <w:rPr>
          <w:smallCaps/>
          <w:lang w:val="en-US"/>
          <w:rPrChange w:id="490" w:author="Greenich Viper" w:date="2018-05-17T12:49:00Z">
            <w:rPr>
              <w:smallCaps/>
              <w:lang w:val="de-DE"/>
            </w:rPr>
          </w:rPrChange>
        </w:rPr>
        <w:t>, T.</w:t>
      </w:r>
      <w:r w:rsidR="00111DCB" w:rsidRPr="00CF12CD">
        <w:rPr>
          <w:lang w:val="en-US"/>
          <w:rPrChange w:id="491" w:author="Greenich Viper" w:date="2018-05-17T12:49:00Z">
            <w:rPr>
              <w:lang w:val="de-DE"/>
            </w:rPr>
          </w:rPrChange>
        </w:rPr>
        <w:t>, 2015</w:t>
      </w:r>
      <w:r w:rsidRPr="00CF12CD">
        <w:rPr>
          <w:lang w:val="en-US"/>
          <w:rPrChange w:id="492" w:author="Greenich Viper" w:date="2018-05-17T12:49:00Z">
            <w:rPr>
              <w:lang w:val="de-DE"/>
            </w:rPr>
          </w:rPrChange>
        </w:rPr>
        <w:t>.</w:t>
      </w:r>
      <w:proofErr w:type="gramEnd"/>
      <w:r w:rsidRPr="00CF12CD">
        <w:rPr>
          <w:lang w:val="en-US"/>
          <w:rPrChange w:id="493" w:author="Greenich Viper" w:date="2018-05-17T12:49:00Z">
            <w:rPr>
              <w:lang w:val="de-DE"/>
            </w:rPr>
          </w:rPrChange>
        </w:rPr>
        <w:t xml:space="preserve"> </w:t>
      </w:r>
      <w:proofErr w:type="gramStart"/>
      <w:r w:rsidRPr="00DB6EFF">
        <w:t>Efficient Computation of Absolute Pose for Gravity-Aware Augmented Reality.</w:t>
      </w:r>
      <w:proofErr w:type="gramEnd"/>
      <w:r w:rsidRPr="00DB6EFF">
        <w:t xml:space="preserve"> </w:t>
      </w:r>
      <w:r w:rsidRPr="00111DCB">
        <w:rPr>
          <w:i/>
        </w:rPr>
        <w:t>IEEE International Symposium on Mixed and Augmented Reality (ISMAR), 2015</w:t>
      </w:r>
      <w:r w:rsidR="00111DCB">
        <w:t>: 19-24</w:t>
      </w:r>
      <w:r w:rsidRPr="004C47A8">
        <w:t>.</w:t>
      </w:r>
    </w:p>
    <w:p w:rsidR="004C47A8" w:rsidRPr="004C47A8" w:rsidRDefault="00111DCB" w:rsidP="004C47A8">
      <w:pPr>
        <w:pStyle w:val="PRec-Refs"/>
      </w:pPr>
      <w:proofErr w:type="gramStart"/>
      <w:r w:rsidRPr="00DB6EFF">
        <w:rPr>
          <w:smallCaps/>
        </w:rPr>
        <w:t xml:space="preserve">Torr, P. H., </w:t>
      </w:r>
      <w:r w:rsidRPr="00DB6EFF">
        <w:t>and</w:t>
      </w:r>
      <w:r w:rsidR="004C47A8" w:rsidRPr="00DB6EFF">
        <w:rPr>
          <w:smallCaps/>
        </w:rPr>
        <w:t xml:space="preserve"> </w:t>
      </w:r>
      <w:proofErr w:type="spellStart"/>
      <w:r w:rsidR="004C47A8" w:rsidRPr="00DB6EFF">
        <w:rPr>
          <w:smallCaps/>
        </w:rPr>
        <w:t>Zisserman</w:t>
      </w:r>
      <w:proofErr w:type="spellEnd"/>
      <w:r w:rsidR="004C47A8" w:rsidRPr="00DB6EFF">
        <w:rPr>
          <w:smallCaps/>
        </w:rPr>
        <w:t>, A.</w:t>
      </w:r>
      <w:r w:rsidRPr="00DB6EFF">
        <w:t>, 2000</w:t>
      </w:r>
      <w:r w:rsidR="004C47A8" w:rsidRPr="00DB6EFF">
        <w:t>.</w:t>
      </w:r>
      <w:proofErr w:type="gramEnd"/>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4C47A8" w:rsidP="004C47A8">
      <w:pPr>
        <w:pStyle w:val="PRec-Refs"/>
      </w:pPr>
      <w:proofErr w:type="spellStart"/>
      <w:proofErr w:type="gram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proofErr w:type="gramEnd"/>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rsidR="004C47A8" w:rsidRPr="004C47A8" w:rsidRDefault="00111DCB" w:rsidP="004C47A8">
      <w:pPr>
        <w:pStyle w:val="PRec-Refs"/>
      </w:pPr>
      <w:proofErr w:type="gramStart"/>
      <w:r>
        <w:rPr>
          <w:smallCaps/>
        </w:rPr>
        <w:t xml:space="preserve">Viola, P. </w:t>
      </w:r>
      <w:r>
        <w:t>and</w:t>
      </w:r>
      <w:r w:rsidR="004C47A8" w:rsidRPr="00111DCB">
        <w:rPr>
          <w:smallCaps/>
        </w:rPr>
        <w:t xml:space="preserve"> Wells, W. M.</w:t>
      </w:r>
      <w:r>
        <w:t>, 1997</w:t>
      </w:r>
      <w:r w:rsidR="004C47A8" w:rsidRPr="004C47A8">
        <w:t>.</w:t>
      </w:r>
      <w:proofErr w:type="gramEnd"/>
      <w:r w:rsidR="004C47A8" w:rsidRPr="004C47A8">
        <w:t xml:space="preserve"> </w:t>
      </w:r>
      <w:proofErr w:type="gramStart"/>
      <w:r w:rsidR="004C47A8" w:rsidRPr="004C47A8">
        <w:t>Alignment by maximization of mutual information.</w:t>
      </w:r>
      <w:proofErr w:type="gramEnd"/>
      <w:r w:rsidR="004C47A8" w:rsidRPr="004C47A8">
        <w:t xml:space="preserve">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proofErr w:type="gramStart"/>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xml:space="preserve">, R., </w:t>
      </w:r>
      <w:proofErr w:type="spellStart"/>
      <w:r w:rsidR="00111DCB">
        <w:rPr>
          <w:smallCaps/>
        </w:rPr>
        <w:t>Castelli</w:t>
      </w:r>
      <w:proofErr w:type="spellEnd"/>
      <w:r w:rsidR="00111DCB">
        <w:rPr>
          <w:smallCaps/>
        </w:rPr>
        <w:t>, M.</w:t>
      </w:r>
      <w:r w:rsidR="00111DCB" w:rsidRPr="00111DCB">
        <w:t xml:space="preserve"> and</w:t>
      </w:r>
      <w:r w:rsidR="00111DCB">
        <w:rPr>
          <w:smallCaps/>
        </w:rPr>
        <w:t xml:space="preserve"> Mari, J.-L., 2014</w:t>
      </w:r>
      <w:r w:rsidRPr="00111DCB">
        <w:rPr>
          <w:smallCaps/>
        </w:rPr>
        <w:t>.</w:t>
      </w:r>
      <w:proofErr w:type="gramEnd"/>
      <w:r w:rsidRPr="004C47A8">
        <w:t xml:space="preserve"> 3D interactive geological interpretations on digital outcrops using a touch pad. </w:t>
      </w:r>
      <w:proofErr w:type="gramStart"/>
      <w:r w:rsidRPr="00111DCB">
        <w:rPr>
          <w:i/>
        </w:rPr>
        <w:t>Vertical Geology Conference (VGC)</w:t>
      </w:r>
      <w:r w:rsidRPr="004C47A8">
        <w:t>.</w:t>
      </w:r>
      <w:proofErr w:type="gramEnd"/>
      <w:r w:rsidRPr="004C47A8">
        <w:t xml:space="preserve"> </w:t>
      </w:r>
    </w:p>
    <w:p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w:t>
      </w:r>
      <w:proofErr w:type="gramStart"/>
      <w:r w:rsidR="004C47A8" w:rsidRPr="004C47A8">
        <w:t xml:space="preserve">UAV </w:t>
      </w:r>
      <w:proofErr w:type="spellStart"/>
      <w:r w:rsidR="004C47A8" w:rsidRPr="004C47A8">
        <w:t>Photogrammetry</w:t>
      </w:r>
      <w:proofErr w:type="spellEnd"/>
      <w:r w:rsidR="004C47A8" w:rsidRPr="004C47A8">
        <w:t xml:space="preserve"> for Monitoring Changes in River Topography and Vegetation.</w:t>
      </w:r>
      <w:proofErr w:type="gramEnd"/>
      <w:r w:rsidR="004C47A8" w:rsidRPr="004C47A8">
        <w:t xml:space="preserve"> </w:t>
      </w:r>
      <w:proofErr w:type="spellStart"/>
      <w:r w:rsidR="004C47A8" w:rsidRPr="00111DCB">
        <w:rPr>
          <w:i/>
        </w:rPr>
        <w:t>Procedia</w:t>
      </w:r>
      <w:proofErr w:type="spellEnd"/>
      <w:r w:rsidR="004C47A8" w:rsidRPr="00111DCB">
        <w:rPr>
          <w:i/>
        </w:rPr>
        <w:t xml:space="preserve"> Engineering</w:t>
      </w:r>
      <w:r>
        <w:t xml:space="preserve">, 154: </w:t>
      </w:r>
      <w:r w:rsidR="004C47A8" w:rsidRPr="004C47A8">
        <w:t>317-325.</w:t>
      </w:r>
    </w:p>
    <w:p w:rsidR="004C47A8" w:rsidRPr="004C47A8" w:rsidRDefault="004C47A8" w:rsidP="004C47A8">
      <w:pPr>
        <w:pStyle w:val="PRec-Refs"/>
      </w:pPr>
      <w:proofErr w:type="spellStart"/>
      <w:r w:rsidRPr="00111DCB">
        <w:rPr>
          <w:smallCaps/>
        </w:rPr>
        <w:t>Westhead</w:t>
      </w:r>
      <w:proofErr w:type="spellEnd"/>
      <w:r w:rsidRPr="00111DCB">
        <w:rPr>
          <w:smallCaps/>
        </w:rPr>
        <w:t>,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w:t>
      </w:r>
      <w:proofErr w:type="spellStart"/>
      <w:r w:rsidRPr="004C47A8">
        <w:t>geoscience</w:t>
      </w:r>
      <w:proofErr w:type="spellEnd"/>
      <w:r w:rsidRPr="004C47A8">
        <w:t xml:space="preserv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r w:rsidRPr="00111DCB">
        <w:rPr>
          <w:smallCaps/>
        </w:rPr>
        <w:lastRenderedPageBreak/>
        <w:t xml:space="preserve">Wu, C., </w:t>
      </w:r>
      <w:r>
        <w:t>2013</w:t>
      </w:r>
      <w:r w:rsidR="004C47A8" w:rsidRPr="004C47A8">
        <w:t xml:space="preserve">. </w:t>
      </w:r>
      <w:proofErr w:type="gramStart"/>
      <w:r w:rsidR="004C47A8" w:rsidRPr="004C47A8">
        <w:t>Towards Linear-Time Incremental Structure from Motion.</w:t>
      </w:r>
      <w:proofErr w:type="gramEnd"/>
      <w:r w:rsidR="004C47A8" w:rsidRPr="004C47A8">
        <w:t xml:space="preserve"> </w:t>
      </w:r>
      <w:proofErr w:type="gramStart"/>
      <w:r w:rsidR="004C47A8" w:rsidRPr="00111DCB">
        <w:rPr>
          <w:i/>
        </w:rPr>
        <w:t>2013 International Conference on 3D Vision - 3DV 2013</w:t>
      </w:r>
      <w:r w:rsidR="002A051E">
        <w:t>.</w:t>
      </w:r>
      <w:proofErr w:type="gramEnd"/>
      <w:r w:rsidR="002A051E">
        <w:t xml:space="preserve"> Seattle, WA:</w:t>
      </w:r>
      <w:r>
        <w:t xml:space="preserve"> 127-134</w:t>
      </w:r>
      <w:r w:rsidR="004C47A8" w:rsidRPr="004C47A8">
        <w:t>.</w:t>
      </w:r>
    </w:p>
    <w:p w:rsidR="004C47A8" w:rsidRPr="004C47A8" w:rsidRDefault="00111DCB" w:rsidP="004C47A8">
      <w:pPr>
        <w:pStyle w:val="PRec-Refs"/>
      </w:pPr>
      <w:proofErr w:type="spellStart"/>
      <w:proofErr w:type="gram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w:t>
      </w:r>
      <w:proofErr w:type="gramEnd"/>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w:t>
      </w:r>
      <w:proofErr w:type="spellStart"/>
      <w:r w:rsidR="004C47A8" w:rsidRPr="004C47A8">
        <w:t>smartphones</w:t>
      </w:r>
      <w:proofErr w:type="spellEnd"/>
      <w:r w:rsidR="004C47A8" w:rsidRPr="004C47A8">
        <w:t xml:space="preserve">.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w:t>
      </w:r>
      <w:proofErr w:type="spellStart"/>
      <w:r w:rsidRPr="00013B05">
        <w:rPr>
          <w:i/>
          <w:sz w:val="16"/>
          <w:szCs w:val="16"/>
          <w:lang w:val="de-DE"/>
        </w:rPr>
        <w:t>Smartphones</w:t>
      </w:r>
      <w:proofErr w:type="spellEnd"/>
      <w:r w:rsidRPr="00013B05">
        <w:rPr>
          <w:i/>
          <w:sz w:val="16"/>
          <w:szCs w:val="16"/>
          <w:lang w:val="de-DE"/>
        </w:rPr>
        <w:t xml:space="preserve"> nunmehr für den wissenschaftlichen Einsatz attraktiv sind. Ausgestattet mit umfassender </w:t>
      </w:r>
      <w:proofErr w:type="spellStart"/>
      <w:r w:rsidRPr="00013B05">
        <w:rPr>
          <w:i/>
          <w:sz w:val="16"/>
          <w:szCs w:val="16"/>
          <w:lang w:val="de-DE"/>
        </w:rPr>
        <w:t>Sensorik</w:t>
      </w:r>
      <w:proofErr w:type="spellEnd"/>
      <w:r w:rsidRPr="00013B05">
        <w:rPr>
          <w:i/>
          <w:sz w:val="16"/>
          <w:szCs w:val="16"/>
          <w:lang w:val="de-DE"/>
        </w:rPr>
        <w:t xml:space="preserve">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w:t>
      </w:r>
      <w:proofErr w:type="spellStart"/>
      <w:r w:rsidRPr="00013B05">
        <w:rPr>
          <w:i/>
          <w:sz w:val="16"/>
          <w:szCs w:val="16"/>
          <w:lang w:val="de-DE"/>
        </w:rPr>
        <w:t>Smartphones</w:t>
      </w:r>
      <w:proofErr w:type="spellEnd"/>
      <w:r w:rsidRPr="00013B05">
        <w:rPr>
          <w:i/>
          <w:sz w:val="16"/>
          <w:szCs w:val="16"/>
          <w:lang w:val="de-DE"/>
        </w:rPr>
        <w:t xml:space="preserve"> prädestiniert für die </w:t>
      </w:r>
      <w:proofErr w:type="spellStart"/>
      <w:r w:rsidR="0051798B" w:rsidRPr="00013B05">
        <w:rPr>
          <w:i/>
          <w:sz w:val="16"/>
          <w:szCs w:val="16"/>
          <w:lang w:val="de-DE"/>
        </w:rPr>
        <w:t>feld</w:t>
      </w:r>
      <w:proofErr w:type="spellEnd"/>
      <w:r w:rsidR="0051798B" w:rsidRPr="00013B05">
        <w:rPr>
          <w:i/>
          <w:sz w:val="16"/>
          <w:szCs w:val="16"/>
          <w:lang w:val="de-DE"/>
        </w:rPr>
        <w:t>-basierte Datenakquisition, -</w:t>
      </w:r>
      <w:proofErr w:type="spellStart"/>
      <w:r w:rsidR="0051798B" w:rsidRPr="00013B05">
        <w:rPr>
          <w:i/>
          <w:sz w:val="16"/>
          <w:szCs w:val="16"/>
          <w:lang w:val="de-DE"/>
        </w:rPr>
        <w:t>prozessierung</w:t>
      </w:r>
      <w:proofErr w:type="spellEnd"/>
      <w:r w:rsidR="0051798B" w:rsidRPr="00013B05">
        <w:rPr>
          <w:i/>
          <w:sz w:val="16"/>
          <w:szCs w:val="16"/>
          <w:lang w:val="de-DE"/>
        </w:rPr>
        <w:t xml:space="preserve">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w:t>
      </w:r>
      <w:proofErr w:type="spellStart"/>
      <w:r w:rsidRPr="00013B05">
        <w:rPr>
          <w:i/>
          <w:sz w:val="16"/>
          <w:szCs w:val="16"/>
          <w:lang w:val="de-DE"/>
        </w:rPr>
        <w:t>Android</w:t>
      </w:r>
      <w:proofErr w:type="spellEnd"/>
      <w:r w:rsidRPr="00013B05">
        <w:rPr>
          <w:i/>
          <w:sz w:val="16"/>
          <w:szCs w:val="16"/>
          <w:lang w:val="de-DE"/>
        </w:rPr>
        <w:t xml:space="preserve">)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proofErr w:type="gramStart"/>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w:t>
      </w:r>
      <w:proofErr w:type="gramEnd"/>
      <w:r w:rsidR="00705CD1" w:rsidRPr="00013B05">
        <w:rPr>
          <w:i/>
          <w:sz w:val="16"/>
          <w:szCs w:val="16"/>
          <w:lang w:val="de-DE"/>
        </w:rPr>
        <w:t>.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w:t>
      </w:r>
      <w:proofErr w:type="spellStart"/>
      <w:r w:rsidR="00D414E9" w:rsidRPr="00013B05">
        <w:rPr>
          <w:i/>
          <w:sz w:val="16"/>
          <w:szCs w:val="16"/>
          <w:lang w:val="de-DE"/>
        </w:rPr>
        <w:t>colorierte</w:t>
      </w:r>
      <w:proofErr w:type="spellEnd"/>
      <w:r w:rsidR="00D414E9" w:rsidRPr="00013B05">
        <w:rPr>
          <w:i/>
          <w:sz w:val="16"/>
          <w:szCs w:val="16"/>
          <w:lang w:val="de-DE"/>
        </w:rPr>
        <w:t xml:space="preserv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w:t>
      </w:r>
      <w:proofErr w:type="spellStart"/>
      <w:r w:rsidR="00682A4D" w:rsidRPr="00013B05">
        <w:rPr>
          <w:i/>
          <w:sz w:val="16"/>
          <w:szCs w:val="16"/>
          <w:lang w:val="de-DE"/>
        </w:rPr>
        <w:t>Smartphones</w:t>
      </w:r>
      <w:proofErr w:type="spellEnd"/>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w:t>
      </w:r>
      <w:proofErr w:type="spellStart"/>
      <w:r w:rsidR="00682A4D" w:rsidRPr="00013B05">
        <w:rPr>
          <w:i/>
          <w:sz w:val="16"/>
          <w:szCs w:val="16"/>
          <w:lang w:val="de-DE"/>
        </w:rPr>
        <w:t>Smartphones</w:t>
      </w:r>
      <w:proofErr w:type="spellEnd"/>
      <w:r w:rsidR="00682A4D" w:rsidRPr="00013B05">
        <w:rPr>
          <w:i/>
          <w:sz w:val="16"/>
          <w:szCs w:val="16"/>
          <w:lang w:val="de-DE"/>
        </w:rPr>
        <w:t xml:space="preserve">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Greenich Viper" w:date="2018-05-17T13:45:00Z" w:initials="GV">
    <w:p w:rsidR="00CF12CD" w:rsidRDefault="00CF12CD">
      <w:pPr>
        <w:pStyle w:val="Kommentartext"/>
      </w:pPr>
      <w:r>
        <w:rPr>
          <w:rStyle w:val="Kommentarzeichen"/>
        </w:rPr>
        <w:annotationRef/>
      </w:r>
      <w:proofErr w:type="spellStart"/>
      <w:proofErr w:type="gramStart"/>
      <w:r>
        <w:t>wanna</w:t>
      </w:r>
      <w:proofErr w:type="spellEnd"/>
      <w:proofErr w:type="gramEnd"/>
      <w:r>
        <w:t xml:space="preserve"> make it THAT short (in terms of applications) ?</w:t>
      </w:r>
    </w:p>
    <w:p w:rsidR="00CF12CD" w:rsidRDefault="00CF12CD">
      <w:pPr>
        <w:pStyle w:val="Kommentartext"/>
      </w:pPr>
    </w:p>
    <w:p w:rsidR="00CF12CD" w:rsidRPr="008E218A" w:rsidRDefault="00CF12CD">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rsidR="00CF12CD" w:rsidRPr="008E218A" w:rsidRDefault="00CF12CD">
      <w:pPr>
        <w:pStyle w:val="Kommentartext"/>
        <w:rPr>
          <w:lang w:val="en-US"/>
        </w:rPr>
      </w:pPr>
    </w:p>
    <w:p w:rsidR="00CF12CD" w:rsidRPr="008E218A" w:rsidRDefault="00CF12CD">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59" w:author="Greenich Viper" w:date="2018-05-17T13:45:00Z" w:initials="GV">
    <w:p w:rsidR="00CF12CD" w:rsidRPr="00CF12CD" w:rsidRDefault="00CF12CD">
      <w:pPr>
        <w:pStyle w:val="Kommentartext"/>
        <w:rPr>
          <w:lang w:val="en-US"/>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proofErr w:type="spellStart"/>
      <w:r w:rsidRPr="00CF12CD">
        <w:rPr>
          <w:lang w:val="en-US"/>
        </w:rPr>
        <w:t>Bei</w:t>
      </w:r>
      <w:proofErr w:type="spellEnd"/>
      <w:r w:rsidRPr="00CF12CD">
        <w:rPr>
          <w:lang w:val="en-US"/>
        </w:rPr>
        <w:t xml:space="preserve"> </w:t>
      </w:r>
      <w:proofErr w:type="spellStart"/>
      <w:r w:rsidRPr="00CF12CD">
        <w:rPr>
          <w:lang w:val="en-US"/>
        </w:rPr>
        <w:t>uns</w:t>
      </w:r>
      <w:proofErr w:type="spellEnd"/>
      <w:r w:rsidRPr="00CF12CD">
        <w:rPr>
          <w:lang w:val="en-US"/>
        </w:rPr>
        <w:t xml:space="preserve"> </w:t>
      </w:r>
      <w:proofErr w:type="spellStart"/>
      <w:r w:rsidRPr="00CF12CD">
        <w:rPr>
          <w:lang w:val="en-US"/>
        </w:rPr>
        <w:t>heißt</w:t>
      </w:r>
      <w:proofErr w:type="spellEnd"/>
      <w:r w:rsidRPr="00CF12CD">
        <w:rPr>
          <w:lang w:val="en-US"/>
        </w:rPr>
        <w:t xml:space="preserve"> </w:t>
      </w:r>
      <w:proofErr w:type="spellStart"/>
      <w:r w:rsidRPr="00CF12CD">
        <w:rPr>
          <w:lang w:val="en-US"/>
        </w:rPr>
        <w:t>es</w:t>
      </w:r>
      <w:proofErr w:type="spellEnd"/>
      <w:r w:rsidRPr="00CF12CD">
        <w:rPr>
          <w:lang w:val="en-US"/>
        </w:rPr>
        <w:t xml:space="preserve"> halt „we</w:t>
      </w:r>
      <w:proofErr w:type="gramStart"/>
      <w:r w:rsidRPr="00CF12CD">
        <w:rPr>
          <w:lang w:val="en-US"/>
        </w:rPr>
        <w:t>“ (</w:t>
      </w:r>
      <w:proofErr w:type="spellStart"/>
      <w:proofErr w:type="gramEnd"/>
      <w:r w:rsidRPr="00CF12CD">
        <w:rPr>
          <w:lang w:val="en-US"/>
        </w:rPr>
        <w:t>wir</w:t>
      </w:r>
      <w:proofErr w:type="spellEnd"/>
      <w:r w:rsidRPr="00CF12CD">
        <w:rPr>
          <w:lang w:val="en-US"/>
        </w:rPr>
        <w:t>).</w:t>
      </w:r>
    </w:p>
  </w:comment>
  <w:comment w:id="135" w:author="Greenich Viper" w:date="2018-05-17T13:45:00Z" w:initials="GV">
    <w:p w:rsidR="00CF12CD" w:rsidRDefault="00CF12CD">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rsidR="00CF12CD" w:rsidRDefault="00CF12CD">
      <w:pPr>
        <w:pStyle w:val="Kommentartext"/>
      </w:pPr>
    </w:p>
    <w:p w:rsidR="00CF12CD" w:rsidRDefault="00CF12CD">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217" w:author="ms699852" w:date="2018-05-17T13:45:00Z" w:initials="m">
    <w:p w:rsidR="00CF12CD" w:rsidRDefault="00CF12CD">
      <w:pPr>
        <w:pStyle w:val="Kommentartext"/>
      </w:pPr>
      <w:r>
        <w:rPr>
          <w:rStyle w:val="Kommentarzeichen"/>
        </w:rPr>
        <w:annotationRef/>
      </w:r>
      <w:r w:rsidRPr="00AC3EA4">
        <w:rPr>
          <w:lang w:val="en-US"/>
        </w:rPr>
        <w:t>Maybe you have an idea how I can shorten this, maybe in one sentence? You talked about th</w:t>
      </w:r>
      <w:r w:rsidRPr="008E218A">
        <w:rPr>
          <w:lang w:val="en-US"/>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18" w:author="Greenich Viper" w:date="2018-05-17T13:45:00Z" w:initials="GV">
    <w:p w:rsidR="00CF12CD" w:rsidRDefault="00CF12CD">
      <w:pPr>
        <w:pStyle w:val="Kommentartext"/>
      </w:pPr>
      <w:r>
        <w:rPr>
          <w:rStyle w:val="Kommentarzeichen"/>
        </w:rPr>
        <w:annotationRef/>
      </w:r>
      <w:proofErr w:type="spellStart"/>
      <w:proofErr w:type="gramStart"/>
      <w:r>
        <w:t>hm</w:t>
      </w:r>
      <w:proofErr w:type="spellEnd"/>
      <w:proofErr w:type="gramEnd"/>
      <w:r>
        <w:t>, so if I read your part and now look on the figure, there is a bit of a mismatch:</w:t>
      </w:r>
    </w:p>
    <w:p w:rsidR="00CF12CD" w:rsidRDefault="00CF12CD">
      <w:pPr>
        <w:pStyle w:val="Kommentartext"/>
      </w:pPr>
      <w:proofErr w:type="gramStart"/>
      <w:r>
        <w:t>in</w:t>
      </w:r>
      <w:proofErr w:type="gramEnd"/>
      <w:r>
        <w:t xml:space="preserve"> the figure, ‘r’ and ‘dh’ actually show the image’s centre point.</w:t>
      </w:r>
    </w:p>
    <w:p w:rsidR="00CF12CD" w:rsidRDefault="00CF12CD">
      <w:pPr>
        <w:pStyle w:val="Kommentartext"/>
      </w:pPr>
      <w:r>
        <w:t xml:space="preserve">The text says, they represent the degree of uncertainty in the image centre point (resp. the size of the halo). So it may be that the figure is a bit misleading for showing the two </w:t>
      </w:r>
      <w:proofErr w:type="gramStart"/>
      <w:r>
        <w:t>parameters ?</w:t>
      </w:r>
      <w:proofErr w:type="gramEnd"/>
      <w:r>
        <w:t xml:space="preserve"> </w:t>
      </w:r>
      <w:proofErr w:type="gramStart"/>
      <w:r>
        <w:t>unsure</w:t>
      </w:r>
      <w:proofErr w:type="gramEnd"/>
      <w:r>
        <w:t>.</w:t>
      </w:r>
    </w:p>
  </w:comment>
  <w:comment w:id="232" w:author="Greenich Viper" w:date="2018-05-17T13:45:00Z" w:initials="GV">
    <w:p w:rsidR="00CE21D4" w:rsidRDefault="00CE21D4">
      <w:pPr>
        <w:pStyle w:val="Kommentartext"/>
      </w:pPr>
      <w:r>
        <w:rPr>
          <w:rStyle w:val="Kommentarzeichen"/>
        </w:rPr>
        <w:annotationRef/>
      </w:r>
      <w:r>
        <w:t>Image doesn’t have to be there – just if you think it enhances readability and comprehension.</w:t>
      </w:r>
    </w:p>
  </w:comment>
  <w:comment w:id="255" w:author="Greenich Viper" w:date="2018-05-17T13:45:00Z" w:initials="GV">
    <w:p w:rsidR="00CF12CD" w:rsidRDefault="00CF12CD">
      <w:pPr>
        <w:pStyle w:val="Kommentartext"/>
      </w:pPr>
      <w:r>
        <w:rPr>
          <w:rStyle w:val="Kommentarzeichen"/>
        </w:rPr>
        <w:annotationRef/>
      </w:r>
      <w:proofErr w:type="gramStart"/>
      <w:r>
        <w:t>is</w:t>
      </w:r>
      <w:proofErr w:type="gramEnd"/>
      <w:r>
        <w:t xml:space="preserve"> that correctly understood ?</w:t>
      </w:r>
    </w:p>
  </w:comment>
  <w:comment w:id="259" w:author="Greenich Viper" w:date="2018-05-17T13:45:00Z" w:initials="GV">
    <w:p w:rsidR="00CF12CD" w:rsidRDefault="00CF12CD">
      <w:pPr>
        <w:pStyle w:val="Kommentartext"/>
      </w:pPr>
      <w:r>
        <w:rPr>
          <w:rStyle w:val="Kommentarzeichen"/>
        </w:rPr>
        <w:annotationRef/>
      </w:r>
      <w:r>
        <w:t>Although this is entirely correct, it may better be placed as a notice at the end of the section when discussing possible algorithmic improvements.</w:t>
      </w:r>
    </w:p>
  </w:comment>
  <w:comment w:id="264" w:author="Greenich Viper" w:date="2018-05-17T13:45:00Z" w:initials="GV">
    <w:p w:rsidR="00CF12CD" w:rsidRDefault="00CF12CD">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74" w:author="Greenich Viper" w:date="2018-05-17T13:45:00Z" w:initials="GV">
    <w:p w:rsidR="00CF12CD" w:rsidRDefault="00CF12CD">
      <w:pPr>
        <w:pStyle w:val="Kommentartext"/>
      </w:pPr>
      <w:r>
        <w:rPr>
          <w:rStyle w:val="Kommentarzeichen"/>
        </w:rPr>
        <w:annotationRef/>
      </w:r>
      <w:r>
        <w:t xml:space="preserve">Isn’t this rather a result of the finite image resolution and the limited point </w:t>
      </w:r>
      <w:proofErr w:type="gramStart"/>
      <w:r>
        <w:t>size ?</w:t>
      </w:r>
      <w:proofErr w:type="gramEnd"/>
    </w:p>
    <w:p w:rsidR="00CF12CD" w:rsidRDefault="00CF12CD">
      <w:pPr>
        <w:pStyle w:val="Kommentartext"/>
      </w:pPr>
    </w:p>
    <w:p w:rsidR="00CF12CD" w:rsidRDefault="00CF12CD">
      <w:pPr>
        <w:pStyle w:val="Kommentartext"/>
      </w:pPr>
      <w:r>
        <w:t xml:space="preserve">The finite image plane resolution and limited point size during </w:t>
      </w:r>
      <w:proofErr w:type="spellStart"/>
      <w:r>
        <w:t>rasterization</w:t>
      </w:r>
      <w:proofErr w:type="spellEnd"/>
      <w:r>
        <w:t xml:space="preserve"> results in </w:t>
      </w:r>
      <w:proofErr w:type="gramStart"/>
      <w:r>
        <w:t>multiple ...</w:t>
      </w:r>
      <w:proofErr w:type="gramEnd"/>
    </w:p>
  </w:comment>
  <w:comment w:id="315" w:author="Greenich Viper" w:date="2018-05-17T13:45:00Z" w:initials="GV">
    <w:p w:rsidR="00CF12CD" w:rsidRDefault="00CF12CD">
      <w:pPr>
        <w:pStyle w:val="Kommentartext"/>
      </w:pPr>
      <w:r>
        <w:t xml:space="preserve">Modified until here </w:t>
      </w:r>
      <w:proofErr w:type="spellStart"/>
      <w:r>
        <w:t>CKehl</w:t>
      </w:r>
      <w:proofErr w:type="spellEnd"/>
      <w:r>
        <w:t xml:space="preserve"> Thursday 14:00</w:t>
      </w:r>
      <w:r>
        <w:rPr>
          <w:rStyle w:val="Kommentarzeichen"/>
        </w:rPr>
        <w:annotationRef/>
      </w:r>
    </w:p>
  </w:comment>
  <w:comment w:id="343" w:author="ms699852" w:date="2018-05-17T13:45:00Z" w:initials="m">
    <w:p w:rsidR="00CF12CD" w:rsidRDefault="00CF12CD">
      <w:pPr>
        <w:pStyle w:val="Kommentartext"/>
      </w:pPr>
      <w:r>
        <w:rPr>
          <w:rStyle w:val="Kommentarzeichen"/>
        </w:rPr>
        <w:annotationRef/>
      </w:r>
      <w:r>
        <w:t>@MK: reminder, check if this has to be deleted</w:t>
      </w:r>
    </w:p>
  </w:comment>
  <w:comment w:id="354" w:author="ms699852" w:date="2018-05-17T13:45:00Z" w:initials="m">
    <w:p w:rsidR="00CF12CD" w:rsidRDefault="00CF12CD">
      <w:pPr>
        <w:pStyle w:val="Kommentartext"/>
      </w:pPr>
      <w:r>
        <w:rPr>
          <w:rStyle w:val="Kommentarzeichen"/>
        </w:rPr>
        <w:annotationRef/>
      </w:r>
      <w:r>
        <w:t>OCV framework too much information here…</w:t>
      </w:r>
    </w:p>
  </w:comment>
  <w:comment w:id="355" w:author="Greenich Viper" w:date="2018-05-17T13:45:00Z" w:initials="GV">
    <w:p w:rsidR="00CE21D4" w:rsidRDefault="00CE21D4">
      <w:pPr>
        <w:pStyle w:val="Kommentartext"/>
      </w:pPr>
      <w:r>
        <w:rPr>
          <w:rStyle w:val="Kommentarzeichen"/>
        </w:rPr>
        <w:annotationRef/>
      </w:r>
      <w:r>
        <w:t>I slightly tend to disagree – it is actually useful information. But I leave it to your good judgement. If you think it can go, it goes.</w:t>
      </w:r>
    </w:p>
  </w:comment>
  <w:comment w:id="423" w:author="ms699852" w:date="2018-05-17T13:45:00Z" w:initials="m">
    <w:p w:rsidR="00CF12CD" w:rsidRDefault="00CF12CD">
      <w:pPr>
        <w:pStyle w:val="Kommentartext"/>
      </w:pPr>
      <w:r>
        <w:rPr>
          <w:rStyle w:val="Kommentarzeichen"/>
        </w:rPr>
        <w:annotationRef/>
      </w:r>
      <w:proofErr w:type="spellStart"/>
      <w:proofErr w:type="gramStart"/>
      <w:r>
        <w:t>mA</w:t>
      </w:r>
      <w:proofErr w:type="spellEnd"/>
      <w:r>
        <w:t>/h</w:t>
      </w:r>
      <w:proofErr w:type="gramEnd"/>
      <w:r>
        <w:t xml:space="preserve">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430" w:author="ms699852" w:date="2018-05-17T13:45:00Z" w:initials="m">
    <w:p w:rsidR="00CF12CD" w:rsidRDefault="00CF12CD">
      <w:pPr>
        <w:pStyle w:val="Kommentartext"/>
      </w:pPr>
      <w:r>
        <w:rPr>
          <w:rStyle w:val="Kommentarzeichen"/>
        </w:rPr>
        <w:annotationRef/>
      </w:r>
      <w:r>
        <w:t>Really, do we explain this?</w:t>
      </w:r>
    </w:p>
  </w:comment>
  <w:comment w:id="443" w:author="ms699852" w:date="2018-05-17T13:45:00Z" w:initials="m">
    <w:p w:rsidR="00CF12CD" w:rsidRDefault="00CF12CD">
      <w:pPr>
        <w:pStyle w:val="Kommentartext"/>
      </w:pPr>
      <w:r>
        <w:rPr>
          <w:rStyle w:val="Kommentarzeichen"/>
        </w:rPr>
        <w:annotationRef/>
      </w:r>
      <w:r>
        <w:t xml:space="preserve">I would delete the thing with the battery pack… we don’t have measurements with external hardware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1BFDA0" w15:done="0"/>
  <w15:commentEx w15:paraId="0881B771" w15:done="0"/>
  <w15:commentEx w15:paraId="57DBBEFF" w15:done="0"/>
  <w15:commentEx w15:paraId="4CB69094" w15:done="0"/>
  <w15:commentEx w15:paraId="7EF119F1" w15:done="0"/>
  <w15:commentEx w15:paraId="6E5623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1BFDA0" w16cid:durableId="1EA70A70"/>
  <w16cid:commentId w16cid:paraId="0881B771" w16cid:durableId="1EA71380"/>
  <w16cid:commentId w16cid:paraId="57DBBEFF" w16cid:durableId="1EA71452"/>
  <w16cid:commentId w16cid:paraId="4CB69094" w16cid:durableId="1EA70484"/>
  <w16cid:commentId w16cid:paraId="7EF119F1" w16cid:durableId="1EA701FF"/>
  <w16cid:commentId w16cid:paraId="6E5623EF" w16cid:durableId="1EA705F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159D" w:rsidRDefault="00AA159D">
      <w:r>
        <w:separator/>
      </w:r>
    </w:p>
  </w:endnote>
  <w:endnote w:type="continuationSeparator" w:id="0">
    <w:p w:rsidR="00AA159D" w:rsidRDefault="00AA159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Segoe UI Emoji">
    <w:altName w:val="Microsoft YaHei"/>
    <w:charset w:val="00"/>
    <w:family w:val="swiss"/>
    <w:pitch w:val="variable"/>
    <w:sig w:usb0="00000003" w:usb1="02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2CD" w:rsidRDefault="00CF12C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CE21D4">
      <w:rPr>
        <w:rStyle w:val="Seitenzahl"/>
        <w:noProof/>
        <w:sz w:val="16"/>
      </w:rPr>
      <w:t>2</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2CD" w:rsidRDefault="00CF12CD">
    <w:pPr>
      <w:tabs>
        <w:tab w:val="right" w:pos="6663"/>
      </w:tabs>
    </w:pPr>
    <w:r>
      <w:rPr>
        <w:sz w:val="16"/>
      </w:rPr>
      <w:tab/>
    </w:r>
    <w:r>
      <w:rPr>
        <w:sz w:val="16"/>
      </w:rPr>
      <w:fldChar w:fldCharType="begin"/>
    </w:r>
    <w:r>
      <w:rPr>
        <w:sz w:val="16"/>
      </w:rPr>
      <w:instrText xml:space="preserve"> PAGE </w:instrText>
    </w:r>
    <w:r>
      <w:rPr>
        <w:sz w:val="16"/>
      </w:rPr>
      <w:fldChar w:fldCharType="separate"/>
    </w:r>
    <w:r w:rsidR="00CE21D4">
      <w:rPr>
        <w:noProof/>
        <w:sz w:val="16"/>
      </w:rPr>
      <w:t>5</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2CD" w:rsidRDefault="00CF12CD">
    <w:pPr>
      <w:tabs>
        <w:tab w:val="right" w:pos="6663"/>
      </w:tabs>
    </w:pPr>
    <w:r>
      <w:rPr>
        <w:sz w:val="16"/>
      </w:rPr>
      <w:tab/>
    </w:r>
    <w:r>
      <w:rPr>
        <w:sz w:val="16"/>
      </w:rPr>
      <w:fldChar w:fldCharType="begin"/>
    </w:r>
    <w:r>
      <w:rPr>
        <w:sz w:val="16"/>
      </w:rPr>
      <w:instrText xml:space="preserve"> PAGE </w:instrText>
    </w:r>
    <w:r>
      <w:rPr>
        <w:sz w:val="16"/>
      </w:rPr>
      <w:fldChar w:fldCharType="separate"/>
    </w:r>
    <w:r w:rsidR="00CE21D4">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159D" w:rsidRDefault="00AA159D">
      <w:r>
        <w:separator/>
      </w:r>
    </w:p>
  </w:footnote>
  <w:footnote w:type="continuationSeparator" w:id="0">
    <w:p w:rsidR="00AA159D" w:rsidRDefault="00AA159D">
      <w:r>
        <w:continuationSeparator/>
      </w:r>
    </w:p>
  </w:footnote>
  <w:footnote w:id="1">
    <w:p w:rsidR="00CF12CD" w:rsidRPr="00A85D37" w:rsidRDefault="00CF12CD"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CF12CD" w:rsidRPr="00E21FB0" w:rsidRDefault="00CF12CD"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rsidR="00CF12CD" w:rsidRPr="00CE4A8B" w:rsidRDefault="00CF12CD"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rsidR="00CF12CD" w:rsidRPr="00636C17" w:rsidDel="00656023" w:rsidRDefault="00CF12CD" w:rsidP="006B1C7D">
      <w:pPr>
        <w:pStyle w:val="Funotentext"/>
        <w:rPr>
          <w:del w:id="357" w:author="ms699852" w:date="2018-05-16T20:34:00Z"/>
          <w:sz w:val="12"/>
          <w:szCs w:val="12"/>
        </w:rPr>
      </w:pPr>
      <w:del w:id="358"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rsidR="00CF12CD" w:rsidRPr="00636C17" w:rsidDel="00656023" w:rsidRDefault="00CF12CD" w:rsidP="006B1C7D">
      <w:pPr>
        <w:pStyle w:val="Funotentext"/>
        <w:rPr>
          <w:del w:id="359" w:author="ms699852" w:date="2018-05-16T20:34:00Z"/>
        </w:rPr>
      </w:pPr>
      <w:del w:id="360"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rsidR="00CF12CD" w:rsidRPr="0034504A" w:rsidRDefault="00CF12CD">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rsidR="00CF12CD" w:rsidRPr="0015350D" w:rsidRDefault="00CF12CD">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rsidR="00CF12CD" w:rsidRPr="0015350D" w:rsidRDefault="00CF12CD">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rsidR="00CF12CD" w:rsidRPr="0015350D" w:rsidRDefault="00CF12CD">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rsidR="00CF12CD" w:rsidRPr="00A85D37" w:rsidRDefault="00CF12CD">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2CD" w:rsidRPr="00130270" w:rsidRDefault="00CF12CD"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12CD" w:rsidRDefault="00CF12CD"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2A5B"/>
    <w:rsid w:val="0000387C"/>
    <w:rsid w:val="000130C0"/>
    <w:rsid w:val="00013B05"/>
    <w:rsid w:val="000147E6"/>
    <w:rsid w:val="00021D47"/>
    <w:rsid w:val="00022163"/>
    <w:rsid w:val="0003753C"/>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2172"/>
    <w:rsid w:val="00545E5A"/>
    <w:rsid w:val="0055042B"/>
    <w:rsid w:val="00566A3E"/>
    <w:rsid w:val="00574C69"/>
    <w:rsid w:val="005865CB"/>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97BBA"/>
    <w:rsid w:val="00AA159D"/>
    <w:rsid w:val="00AA506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4384"/>
    <w:rsid w:val="00B255B2"/>
    <w:rsid w:val="00B301E5"/>
    <w:rsid w:val="00B319EE"/>
    <w:rsid w:val="00B413B6"/>
    <w:rsid w:val="00B4372A"/>
    <w:rsid w:val="00B46533"/>
    <w:rsid w:val="00B51A67"/>
    <w:rsid w:val="00B55D11"/>
    <w:rsid w:val="00B60D81"/>
    <w:rsid w:val="00B63B68"/>
    <w:rsid w:val="00B64B11"/>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C4B2C"/>
    <w:rsid w:val="00CC5F52"/>
    <w:rsid w:val="00CD265A"/>
    <w:rsid w:val="00CD2B51"/>
    <w:rsid w:val="00CD3049"/>
    <w:rsid w:val="00CE21D4"/>
    <w:rsid w:val="00CE4A8B"/>
    <w:rsid w:val="00CE59A5"/>
    <w:rsid w:val="00CF12CD"/>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colormru v:ext="edit" colors="#777,#b2b2b2"/>
    </o:shapedefaults>
    <o:shapelayout v:ext="edit">
      <o:idmap v:ext="edit" data="1"/>
      <o:rules v:ext="edit">
        <o:r id="V:Rule2"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UnresolvedMention">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NULL"/><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6.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6.xml"/><Relationship Id="rId41" Type="http://schemas.openxmlformats.org/officeDocument/2006/relationships/chart" Target="charts/chart18.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oter" Target="footer3.xml"/><Relationship Id="rId58"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header" Target="header1.xml"/><Relationship Id="rId57"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3.png"/><Relationship Id="rId48" Type="http://schemas.openxmlformats.org/officeDocument/2006/relationships/image" Target="media/image17.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4"/>
          <c:w val="0.89019685039370211"/>
          <c:h val="0.54329249759889309"/>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21.403508771929783</c:v>
                </c:pt>
                <c:pt idx="10">
                  <c:v>81.403508771929808</c:v>
                </c:pt>
                <c:pt idx="11">
                  <c:v>100</c:v>
                </c:pt>
                <c:pt idx="12">
                  <c:v>65.614035087719301</c:v>
                </c:pt>
                <c:pt idx="13">
                  <c:v>29.824561403508792</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21.982758620689633</c:v>
                </c:pt>
                <c:pt idx="8">
                  <c:v>62.931034482758569</c:v>
                </c:pt>
                <c:pt idx="9">
                  <c:v>99.137931034482605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47380864"/>
        <c:axId val="147433344"/>
      </c:lineChart>
      <c:catAx>
        <c:axId val="14738086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7433344"/>
        <c:crosses val="autoZero"/>
        <c:auto val="1"/>
        <c:lblAlgn val="ctr"/>
        <c:lblOffset val="100"/>
      </c:catAx>
      <c:valAx>
        <c:axId val="14743334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738086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3"/>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1.3502027062185973</c:v>
                </c:pt>
                <c:pt idx="2">
                  <c:v>1.3508279962186123</c:v>
                </c:pt>
                <c:pt idx="3">
                  <c:v>1.3519454762185887</c:v>
                </c:pt>
                <c:pt idx="4">
                  <c:v>1.3528841172356039</c:v>
                </c:pt>
                <c:pt idx="5">
                  <c:v>1.3561547062186321</c:v>
                </c:pt>
                <c:pt idx="6">
                  <c:v>1.3565843562185762</c:v>
                </c:pt>
                <c:pt idx="7">
                  <c:v>1.3571892036933519</c:v>
                </c:pt>
                <c:pt idx="8">
                  <c:v>1.3561606749687078</c:v>
                </c:pt>
                <c:pt idx="9">
                  <c:v>1.3543529862185322</c:v>
                </c:pt>
                <c:pt idx="10">
                  <c:v>1.3534975962185321</c:v>
                </c:pt>
                <c:pt idx="11">
                  <c:v>1.3497279062185621</c:v>
                </c:pt>
                <c:pt idx="12">
                  <c:v>1.3452335471277337</c:v>
                </c:pt>
                <c:pt idx="13">
                  <c:v>1.47581533121857</c:v>
                </c:pt>
                <c:pt idx="14">
                  <c:v>1.8524323262186342</c:v>
                </c:pt>
                <c:pt idx="15">
                  <c:v>2.0102841362186568</c:v>
                </c:pt>
                <c:pt idx="16">
                  <c:v>1.3056039962186077</c:v>
                </c:pt>
                <c:pt idx="17">
                  <c:v>0.33477251621855025</c:v>
                </c:pt>
                <c:pt idx="18">
                  <c:v>-0.15675871725083823</c:v>
                </c:pt>
                <c:pt idx="19">
                  <c:v>-0.21046569529671899</c:v>
                </c:pt>
                <c:pt idx="20">
                  <c:v>-0.35074067198648645</c:v>
                </c:pt>
                <c:pt idx="21">
                  <c:v>-0.33995702378149456</c:v>
                </c:pt>
                <c:pt idx="22">
                  <c:v>-0.42920208378137681</c:v>
                </c:pt>
                <c:pt idx="23">
                  <c:v>-1.2170990337813938</c:v>
                </c:pt>
                <c:pt idx="24">
                  <c:v>-2.0135312237814302</c:v>
                </c:pt>
                <c:pt idx="25">
                  <c:v>-2.4614865137814093</c:v>
                </c:pt>
                <c:pt idx="26">
                  <c:v>-2.4096473821652866</c:v>
                </c:pt>
                <c:pt idx="27">
                  <c:v>-2.081326623781365</c:v>
                </c:pt>
                <c:pt idx="28">
                  <c:v>-1.4398858294957377</c:v>
                </c:pt>
                <c:pt idx="29">
                  <c:v>5.2318989562185578</c:v>
                </c:pt>
                <c:pt idx="30">
                  <c:v>5.3301789107639763</c:v>
                </c:pt>
                <c:pt idx="31">
                  <c:v>5.1471730962185065</c:v>
                </c:pt>
                <c:pt idx="32">
                  <c:v>4.6923682362184778</c:v>
                </c:pt>
                <c:pt idx="33">
                  <c:v>4.116513766218425</c:v>
                </c:pt>
                <c:pt idx="34">
                  <c:v>3.8613915262186254</c:v>
                </c:pt>
                <c:pt idx="35">
                  <c:v>3.6977745781698164</c:v>
                </c:pt>
                <c:pt idx="36">
                  <c:v>3.1528294562185804</c:v>
                </c:pt>
                <c:pt idx="37">
                  <c:v>3.6709186362186577</c:v>
                </c:pt>
                <c:pt idx="38">
                  <c:v>4.6052697862186198</c:v>
                </c:pt>
                <c:pt idx="39">
                  <c:v>4.7886007725450099</c:v>
                </c:pt>
                <c:pt idx="40">
                  <c:v>4.580271926218586</c:v>
                </c:pt>
                <c:pt idx="41">
                  <c:v>4.4361265150421278</c:v>
                </c:pt>
                <c:pt idx="42">
                  <c:v>4.7616430444538578</c:v>
                </c:pt>
                <c:pt idx="43">
                  <c:v>4.532847116218619</c:v>
                </c:pt>
                <c:pt idx="44">
                  <c:v>3.1548764262184927</c:v>
                </c:pt>
                <c:pt idx="45">
                  <c:v>1.3110741462185445</c:v>
                </c:pt>
                <c:pt idx="46">
                  <c:v>3.7236366218593331E-2</c:v>
                </c:pt>
                <c:pt idx="47">
                  <c:v>-2.5769267637813753</c:v>
                </c:pt>
                <c:pt idx="48">
                  <c:v>-4.2513099737813675</c:v>
                </c:pt>
                <c:pt idx="49">
                  <c:v>-5.4013852437815473</c:v>
                </c:pt>
                <c:pt idx="50">
                  <c:v>-6.4178406490445781</c:v>
                </c:pt>
                <c:pt idx="51">
                  <c:v>-8.9030496062813977</c:v>
                </c:pt>
                <c:pt idx="52">
                  <c:v>-8.8232104537814422</c:v>
                </c:pt>
                <c:pt idx="53">
                  <c:v>-8.6462996062815449</c:v>
                </c:pt>
                <c:pt idx="54">
                  <c:v>-8.3266388037815062</c:v>
                </c:pt>
                <c:pt idx="55">
                  <c:v>-8.0371783837813489</c:v>
                </c:pt>
                <c:pt idx="56">
                  <c:v>-7.7252919136445879</c:v>
                </c:pt>
                <c:pt idx="57">
                  <c:v>-4.8262584983268937</c:v>
                </c:pt>
                <c:pt idx="58">
                  <c:v>-4.1408555537814289</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10.216587276218601</c:v>
                </c:pt>
                <c:pt idx="73">
                  <c:v>10.356571859727403</c:v>
                </c:pt>
                <c:pt idx="74">
                  <c:v>7.4356249062186084</c:v>
                </c:pt>
                <c:pt idx="75">
                  <c:v>5.8842263062185065</c:v>
                </c:pt>
                <c:pt idx="76">
                  <c:v>3.9208469662184768</c:v>
                </c:pt>
                <c:pt idx="77">
                  <c:v>1.6564304462185659</c:v>
                </c:pt>
                <c:pt idx="78">
                  <c:v>-0.4726361437815001</c:v>
                </c:pt>
                <c:pt idx="79">
                  <c:v>-2.6421927937814358</c:v>
                </c:pt>
                <c:pt idx="80">
                  <c:v>-5.8189957137813764</c:v>
                </c:pt>
                <c:pt idx="81">
                  <c:v>-8.3403674437814477</c:v>
                </c:pt>
                <c:pt idx="82">
                  <c:v>-10.016357816508705</c:v>
                </c:pt>
                <c:pt idx="83">
                  <c:v>-16.104970543781448</c:v>
                </c:pt>
                <c:pt idx="84">
                  <c:v>-16.737603823781456</c:v>
                </c:pt>
                <c:pt idx="85">
                  <c:v>-17.512346463781427</c:v>
                </c:pt>
                <c:pt idx="86">
                  <c:v>-17.747810333781331</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3.0792454562185556</c:v>
                </c:pt>
                <c:pt idx="99">
                  <c:v>3.8925642254493478</c:v>
                </c:pt>
                <c:pt idx="100">
                  <c:v>8.611411456218562</c:v>
                </c:pt>
                <c:pt idx="101">
                  <c:v>9.8341319062184454</c:v>
                </c:pt>
                <c:pt idx="102">
                  <c:v>11.072293976218656</c:v>
                </c:pt>
                <c:pt idx="103">
                  <c:v>12.122710416218666</c:v>
                </c:pt>
                <c:pt idx="104">
                  <c:v>12.424032526218653</c:v>
                </c:pt>
                <c:pt idx="105">
                  <c:v>11.823248946014548</c:v>
                </c:pt>
                <c:pt idx="106">
                  <c:v>10.553360619262136</c:v>
                </c:pt>
                <c:pt idx="107">
                  <c:v>-0.74372569378145736</c:v>
                </c:pt>
                <c:pt idx="108">
                  <c:v>-2.1008924237813877</c:v>
                </c:pt>
                <c:pt idx="109">
                  <c:v>-4.2377557637815073</c:v>
                </c:pt>
                <c:pt idx="110">
                  <c:v>-6.196707023781471</c:v>
                </c:pt>
                <c:pt idx="111">
                  <c:v>-7.7583815337813888</c:v>
                </c:pt>
                <c:pt idx="112">
                  <c:v>-12.055972333781453</c:v>
                </c:pt>
                <c:pt idx="113">
                  <c:v>-14.367669553781564</c:v>
                </c:pt>
                <c:pt idx="114">
                  <c:v>-15.659729918781379</c:v>
                </c:pt>
                <c:pt idx="115">
                  <c:v>-17.291157496906337</c:v>
                </c:pt>
                <c:pt idx="116">
                  <c:v>-17.407801291256185</c:v>
                </c:pt>
                <c:pt idx="117">
                  <c:v>-17.364449943781239</c:v>
                </c:pt>
                <c:pt idx="118">
                  <c:v>-17.458582533781289</c:v>
                </c:pt>
                <c:pt idx="119">
                  <c:v>-17.525517773781406</c:v>
                </c:pt>
                <c:pt idx="120">
                  <c:v>-17.314622903781313</c:v>
                </c:pt>
                <c:pt idx="121">
                  <c:v>-16.489240913781277</c:v>
                </c:pt>
                <c:pt idx="122">
                  <c:v>-15.65677484107862</c:v>
                </c:pt>
                <c:pt idx="123">
                  <c:v>-10.76118054378145</c:v>
                </c:pt>
                <c:pt idx="124">
                  <c:v>-9.5803931737812729</c:v>
                </c:pt>
                <c:pt idx="125">
                  <c:v>-7.7578705537813715</c:v>
                </c:pt>
                <c:pt idx="126">
                  <c:v>-5.6576937837814114</c:v>
                </c:pt>
                <c:pt idx="127">
                  <c:v>-3.5086488737814792</c:v>
                </c:pt>
                <c:pt idx="128">
                  <c:v>-1.4616983437813498</c:v>
                </c:pt>
                <c:pt idx="129">
                  <c:v>1.0426966583462858</c:v>
                </c:pt>
                <c:pt idx="130">
                  <c:v>6.5243734562185782</c:v>
                </c:pt>
                <c:pt idx="131">
                  <c:v>7.3276155762185464</c:v>
                </c:pt>
                <c:pt idx="132">
                  <c:v>7.9656346562184446</c:v>
                </c:pt>
                <c:pt idx="133">
                  <c:v>8.1479134562185855</c:v>
                </c:pt>
                <c:pt idx="134">
                  <c:v>8.0010093562185709</c:v>
                </c:pt>
                <c:pt idx="135">
                  <c:v>7.5859452662185785</c:v>
                </c:pt>
                <c:pt idx="136">
                  <c:v>6.6286714162186087</c:v>
                </c:pt>
                <c:pt idx="137">
                  <c:v>4.8001795945164787</c:v>
                </c:pt>
                <c:pt idx="138">
                  <c:v>3.3156074562185975</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-14.589433513781476</c:v>
                </c:pt>
                <c:pt idx="149">
                  <c:v>-12.880025773781469</c:v>
                </c:pt>
                <c:pt idx="150">
                  <c:v>-11.062011863781366</c:v>
                </c:pt>
                <c:pt idx="151">
                  <c:v>-9.1385427276894209</c:v>
                </c:pt>
                <c:pt idx="152">
                  <c:v>0.41142893973510347</c:v>
                </c:pt>
                <c:pt idx="153">
                  <c:v>2.2707275637454147</c:v>
                </c:pt>
                <c:pt idx="154">
                  <c:v>4.3973363562185925</c:v>
                </c:pt>
                <c:pt idx="155">
                  <c:v>5.9697801362186169</c:v>
                </c:pt>
                <c:pt idx="156">
                  <c:v>7.6793994562186194</c:v>
                </c:pt>
                <c:pt idx="157">
                  <c:v>9.6394391705042732</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5.1535044562186352</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-15.336257293781369</c:v>
                </c:pt>
                <c:pt idx="178">
                  <c:v>-14.661502463781417</c:v>
                </c:pt>
                <c:pt idx="179">
                  <c:v>-13.688908433781465</c:v>
                </c:pt>
                <c:pt idx="180">
                  <c:v>-12.329124553781494</c:v>
                </c:pt>
                <c:pt idx="181">
                  <c:v>-11.086102053781499</c:v>
                </c:pt>
                <c:pt idx="182">
                  <c:v>-10.233440215423157</c:v>
                </c:pt>
                <c:pt idx="183">
                  <c:v>-5.8203291152099874</c:v>
                </c:pt>
                <c:pt idx="184">
                  <c:v>-4.9317991037814126</c:v>
                </c:pt>
                <c:pt idx="185">
                  <c:v>-2.8116322237814577</c:v>
                </c:pt>
                <c:pt idx="186">
                  <c:v>-1.3802356437813621</c:v>
                </c:pt>
                <c:pt idx="187">
                  <c:v>-0.24315367378150637</c:v>
                </c:pt>
                <c:pt idx="188">
                  <c:v>0.98599653621853711</c:v>
                </c:pt>
                <c:pt idx="189">
                  <c:v>2.7746419062185907</c:v>
                </c:pt>
                <c:pt idx="190">
                  <c:v>4.2955083962186222</c:v>
                </c:pt>
                <c:pt idx="191">
                  <c:v>5.0082697228852506</c:v>
                </c:pt>
                <c:pt idx="192">
                  <c:v>8.014699669551959</c:v>
                </c:pt>
                <c:pt idx="193">
                  <c:v>8.6463743062186786</c:v>
                </c:pt>
                <c:pt idx="194">
                  <c:v>9.6152377862185681</c:v>
                </c:pt>
                <c:pt idx="195">
                  <c:v>10.008276296218551</c:v>
                </c:pt>
                <c:pt idx="196">
                  <c:v>9.6517007562185881</c:v>
                </c:pt>
                <c:pt idx="197">
                  <c:v>8.9139619662186185</c:v>
                </c:pt>
                <c:pt idx="198">
                  <c:v>7.7392077006629254</c:v>
                </c:pt>
                <c:pt idx="199">
                  <c:v>2.7080757062185796</c:v>
                </c:pt>
                <c:pt idx="200">
                  <c:v>1.9365614262185615</c:v>
                </c:pt>
                <c:pt idx="201">
                  <c:v>-2.3243363781290379E-2</c:v>
                </c:pt>
                <c:pt idx="202">
                  <c:v>-1.8513992137813058</c:v>
                </c:pt>
                <c:pt idx="203">
                  <c:v>-3.780339243781504</c:v>
                </c:pt>
                <c:pt idx="204">
                  <c:v>-5.9342759537813814</c:v>
                </c:pt>
                <c:pt idx="205">
                  <c:v>-8.2656298522921006</c:v>
                </c:pt>
                <c:pt idx="206">
                  <c:v>-10.646997543781538</c:v>
                </c:pt>
                <c:pt idx="207">
                  <c:v>-12.231741877114683</c:v>
                </c:pt>
                <c:pt idx="208">
                  <c:v>-16.461535513478289</c:v>
                </c:pt>
                <c:pt idx="209">
                  <c:v>-16.511646283781289</c:v>
                </c:pt>
                <c:pt idx="210">
                  <c:v>-16.224722743781356</c:v>
                </c:pt>
                <c:pt idx="211">
                  <c:v>-15.761201230650201</c:v>
                </c:pt>
                <c:pt idx="212">
                  <c:v>-15.211291772948019</c:v>
                </c:pt>
                <c:pt idx="213">
                  <c:v>-14.864004833781454</c:v>
                </c:pt>
                <c:pt idx="214">
                  <c:v>-14.675699943781492</c:v>
                </c:pt>
                <c:pt idx="215">
                  <c:v>-13.849085993781404</c:v>
                </c:pt>
                <c:pt idx="216">
                  <c:v>-13.011753943781368</c:v>
                </c:pt>
                <c:pt idx="217">
                  <c:v>-11.161486469707327</c:v>
                </c:pt>
                <c:pt idx="218">
                  <c:v>-10.785869027991907</c:v>
                </c:pt>
                <c:pt idx="219">
                  <c:v>-9.8447667237814613</c:v>
                </c:pt>
                <c:pt idx="220">
                  <c:v>-8.8990776237814107</c:v>
                </c:pt>
                <c:pt idx="221">
                  <c:v>-8.2466651037814422</c:v>
                </c:pt>
                <c:pt idx="222">
                  <c:v>-7.5935597637812293</c:v>
                </c:pt>
                <c:pt idx="223">
                  <c:v>-6.1676868842070078</c:v>
                </c:pt>
                <c:pt idx="224">
                  <c:v>-5.4633505437814449</c:v>
                </c:pt>
                <c:pt idx="225">
                  <c:v>-0.41052188420691527</c:v>
                </c:pt>
                <c:pt idx="226">
                  <c:v>0.24947507621861567</c:v>
                </c:pt>
                <c:pt idx="227">
                  <c:v>1.2570906062185538</c:v>
                </c:pt>
                <c:pt idx="228">
                  <c:v>2.3280036562185558</c:v>
                </c:pt>
                <c:pt idx="229">
                  <c:v>3.7033641062186011</c:v>
                </c:pt>
                <c:pt idx="230">
                  <c:v>5.0804489612690844</c:v>
                </c:pt>
                <c:pt idx="231">
                  <c:v>6.4312207999686422</c:v>
                </c:pt>
                <c:pt idx="232">
                  <c:v>5.6853756339963866</c:v>
                </c:pt>
                <c:pt idx="233">
                  <c:v>5.4026709562186284</c:v>
                </c:pt>
                <c:pt idx="234">
                  <c:v>4.9989886862184898</c:v>
                </c:pt>
                <c:pt idx="235">
                  <c:v>4.0718674877975118</c:v>
                </c:pt>
                <c:pt idx="236">
                  <c:v>2.5623337462186591</c:v>
                </c:pt>
                <c:pt idx="237">
                  <c:v>0.62589138621858553</c:v>
                </c:pt>
                <c:pt idx="238">
                  <c:v>-1.7750976937815466</c:v>
                </c:pt>
                <c:pt idx="239">
                  <c:v>-3.5623875437813872</c:v>
                </c:pt>
                <c:pt idx="240">
                  <c:v>-8.6370622104480788</c:v>
                </c:pt>
                <c:pt idx="241">
                  <c:v>-9.0844803828616847</c:v>
                </c:pt>
                <c:pt idx="242">
                  <c:v>-10.652339925224679</c:v>
                </c:pt>
                <c:pt idx="243">
                  <c:v>-12.367426013781538</c:v>
                </c:pt>
                <c:pt idx="244">
                  <c:v>-13.928973943781413</c:v>
                </c:pt>
                <c:pt idx="245">
                  <c:v>-15.571841643781497</c:v>
                </c:pt>
                <c:pt idx="246">
                  <c:v>-16.606526493276249</c:v>
                </c:pt>
                <c:pt idx="247">
                  <c:v>-17.437793790972432</c:v>
                </c:pt>
                <c:pt idx="248">
                  <c:v>-18.158567171986448</c:v>
                </c:pt>
                <c:pt idx="249">
                  <c:v>-18.199245703781287</c:v>
                </c:pt>
                <c:pt idx="250">
                  <c:v>-18.139749943781347</c:v>
                </c:pt>
                <c:pt idx="251">
                  <c:v>-17.199696493781403</c:v>
                </c:pt>
                <c:pt idx="252">
                  <c:v>-15.54846982660975</c:v>
                </c:pt>
                <c:pt idx="253">
                  <c:v>-13.172163183781448</c:v>
                </c:pt>
                <c:pt idx="254">
                  <c:v>-11.088954143781523</c:v>
                </c:pt>
                <c:pt idx="255">
                  <c:v>-8.846139543781316</c:v>
                </c:pt>
                <c:pt idx="256">
                  <c:v>-3.6970193730496561</c:v>
                </c:pt>
                <c:pt idx="257">
                  <c:v>-1.8745916943190211</c:v>
                </c:pt>
                <c:pt idx="258">
                  <c:v>0.11331004621851549</c:v>
                </c:pt>
                <c:pt idx="259">
                  <c:v>2.2099792262185645</c:v>
                </c:pt>
                <c:pt idx="260">
                  <c:v>4.0015776362185509</c:v>
                </c:pt>
                <c:pt idx="261">
                  <c:v>5.4804980562185506</c:v>
                </c:pt>
                <c:pt idx="262">
                  <c:v>6.0768960854320637</c:v>
                </c:pt>
                <c:pt idx="263">
                  <c:v>6.0978212270519032</c:v>
                </c:pt>
                <c:pt idx="264">
                  <c:v>3.9870558330301655</c:v>
                </c:pt>
                <c:pt idx="265">
                  <c:v>2.3031761962186863</c:v>
                </c:pt>
                <c:pt idx="266">
                  <c:v>7.4373862186547512E-3</c:v>
                </c:pt>
                <c:pt idx="267">
                  <c:v>-2.5016828097388921</c:v>
                </c:pt>
                <c:pt idx="268">
                  <c:v>-5.2672757237814674</c:v>
                </c:pt>
                <c:pt idx="269">
                  <c:v>-6.7257433137814271</c:v>
                </c:pt>
                <c:pt idx="270">
                  <c:v>-7.9115535837814583</c:v>
                </c:pt>
                <c:pt idx="271">
                  <c:v>-8.9023170437813803</c:v>
                </c:pt>
                <c:pt idx="272">
                  <c:v>-9.8644187660036238</c:v>
                </c:pt>
                <c:pt idx="273">
                  <c:v>-14.58648219895387</c:v>
                </c:pt>
                <c:pt idx="274">
                  <c:v>-15.54192004378149</c:v>
                </c:pt>
                <c:pt idx="275">
                  <c:v>-16.700305743781456</c:v>
                </c:pt>
                <c:pt idx="276">
                  <c:v>-17.3456000137814</c:v>
                </c:pt>
                <c:pt idx="277">
                  <c:v>-17.910165213781411</c:v>
                </c:pt>
                <c:pt idx="278">
                  <c:v>-18.450784614488491</c:v>
                </c:pt>
                <c:pt idx="279">
                  <c:v>-18.831429673781372</c:v>
                </c:pt>
                <c:pt idx="280">
                  <c:v>-18.784295583781354</c:v>
                </c:pt>
                <c:pt idx="281">
                  <c:v>-18.643212543781392</c:v>
                </c:pt>
                <c:pt idx="282">
                  <c:v>-16.356994168781398</c:v>
                </c:pt>
                <c:pt idx="283">
                  <c:v>-15.193125943781368</c:v>
                </c:pt>
                <c:pt idx="284">
                  <c:v>-13.442042937720682</c:v>
                </c:pt>
                <c:pt idx="285">
                  <c:v>-11.358548723781396</c:v>
                </c:pt>
                <c:pt idx="286">
                  <c:v>-8.6313398137813948</c:v>
                </c:pt>
                <c:pt idx="287">
                  <c:v>-5.7285394637813454</c:v>
                </c:pt>
                <c:pt idx="288">
                  <c:v>-3.3769162205491594</c:v>
                </c:pt>
                <c:pt idx="289">
                  <c:v>-0.34819099832678546</c:v>
                </c:pt>
                <c:pt idx="290">
                  <c:v>6.4822065331416514</c:v>
                </c:pt>
                <c:pt idx="291">
                  <c:v>7.1429753062186085</c:v>
                </c:pt>
                <c:pt idx="292">
                  <c:v>7.3474781362184913</c:v>
                </c:pt>
                <c:pt idx="293">
                  <c:v>7.1329762170881903</c:v>
                </c:pt>
                <c:pt idx="294">
                  <c:v>6.3439711762185969</c:v>
                </c:pt>
                <c:pt idx="295">
                  <c:v>4.3549429762185721</c:v>
                </c:pt>
                <c:pt idx="296">
                  <c:v>1.1910847162186542</c:v>
                </c:pt>
                <c:pt idx="297">
                  <c:v>-2.38132774378143</c:v>
                </c:pt>
                <c:pt idx="298">
                  <c:v>-11.673456183781351</c:v>
                </c:pt>
                <c:pt idx="299">
                  <c:v>-13.16206980378136</c:v>
                </c:pt>
                <c:pt idx="300">
                  <c:v>-14.732543023781489</c:v>
                </c:pt>
                <c:pt idx="301">
                  <c:v>-16.222543193781416</c:v>
                </c:pt>
                <c:pt idx="302">
                  <c:v>-17.547220483781306</c:v>
                </c:pt>
                <c:pt idx="303">
                  <c:v>-18.716156988225677</c:v>
                </c:pt>
                <c:pt idx="304">
                  <c:v>-19.151039326389963</c:v>
                </c:pt>
                <c:pt idx="305">
                  <c:v>-18.694069383781425</c:v>
                </c:pt>
                <c:pt idx="306">
                  <c:v>-18.297630543781374</c:v>
                </c:pt>
                <c:pt idx="307">
                  <c:v>-17.910233566003686</c:v>
                </c:pt>
                <c:pt idx="308">
                  <c:v>-17.75591896378144</c:v>
                </c:pt>
                <c:pt idx="309">
                  <c:v>-17.804125523781323</c:v>
                </c:pt>
                <c:pt idx="310">
                  <c:v>-17.878688813781359</c:v>
                </c:pt>
                <c:pt idx="311">
                  <c:v>-17.748602321559083</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-5.0376079137813061</c:v>
                </c:pt>
                <c:pt idx="320">
                  <c:v>-4.9158425437814373</c:v>
                </c:pt>
                <c:pt idx="321">
                  <c:v>-4.3484425815172774</c:v>
                </c:pt>
                <c:pt idx="322">
                  <c:v>-4.1371982737814026</c:v>
                </c:pt>
                <c:pt idx="323">
                  <c:v>-4.0109045336804501</c:v>
                </c:pt>
                <c:pt idx="324">
                  <c:v>-4.0442075137813474</c:v>
                </c:pt>
                <c:pt idx="325">
                  <c:v>-4.022000703781444</c:v>
                </c:pt>
                <c:pt idx="326">
                  <c:v>-3.9809929437815299</c:v>
                </c:pt>
                <c:pt idx="327">
                  <c:v>-3.931549633781426</c:v>
                </c:pt>
                <c:pt idx="328">
                  <c:v>-4.0888822031220826</c:v>
                </c:pt>
                <c:pt idx="329">
                  <c:v>-4.4451710437814294</c:v>
                </c:pt>
                <c:pt idx="330">
                  <c:v>-7.6262900229479955</c:v>
                </c:pt>
                <c:pt idx="331">
                  <c:v>-8.7970565237812792</c:v>
                </c:pt>
                <c:pt idx="332">
                  <c:v>-10.505234093781338</c:v>
                </c:pt>
                <c:pt idx="333">
                  <c:v>-12.263205023781367</c:v>
                </c:pt>
                <c:pt idx="334">
                  <c:v>-14.573561583781455</c:v>
                </c:pt>
                <c:pt idx="335">
                  <c:v>-16.705073490017927</c:v>
                </c:pt>
                <c:pt idx="336">
                  <c:v>-18.482123963781472</c:v>
                </c:pt>
                <c:pt idx="337">
                  <c:v>-19.285423403781582</c:v>
                </c:pt>
                <c:pt idx="338">
                  <c:v>-19.29920785412617</c:v>
                </c:pt>
                <c:pt idx="339">
                  <c:v>-14.61632018663849</c:v>
                </c:pt>
                <c:pt idx="340">
                  <c:v>-13.200120806407796</c:v>
                </c:pt>
                <c:pt idx="341">
                  <c:v>-11.268802963781418</c:v>
                </c:pt>
                <c:pt idx="342">
                  <c:v>-9.9380953629302997</c:v>
                </c:pt>
                <c:pt idx="343">
                  <c:v>-8.4025955737814986</c:v>
                </c:pt>
                <c:pt idx="344">
                  <c:v>-7.0682475837814884</c:v>
                </c:pt>
                <c:pt idx="345">
                  <c:v>-5.4837074137814508</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1.7580079362186485</c:v>
                </c:pt>
                <c:pt idx="363">
                  <c:v>1.6988681962186121</c:v>
                </c:pt>
                <c:pt idx="364">
                  <c:v>1.8802194562185981</c:v>
                </c:pt>
                <c:pt idx="365">
                  <c:v>2.6228766257102167</c:v>
                </c:pt>
                <c:pt idx="366">
                  <c:v>2.6442246497669863</c:v>
                </c:pt>
                <c:pt idx="367">
                  <c:v>2.6521542362186477</c:v>
                </c:pt>
                <c:pt idx="368">
                  <c:v>2.6367421662186361</c:v>
                </c:pt>
                <c:pt idx="369">
                  <c:v>2.4487034362184632</c:v>
                </c:pt>
                <c:pt idx="370">
                  <c:v>2.2837143962185187</c:v>
                </c:pt>
                <c:pt idx="371">
                  <c:v>2.2351408970787929</c:v>
                </c:pt>
                <c:pt idx="372">
                  <c:v>2.1375344342406066</c:v>
                </c:pt>
                <c:pt idx="373">
                  <c:v>1.7488187187186099</c:v>
                </c:pt>
                <c:pt idx="374">
                  <c:v>1.6903211462185097</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1.3733515162187204</c:v>
                </c:pt>
                <c:pt idx="384">
                  <c:v>1.358531636218544</c:v>
                </c:pt>
                <c:pt idx="385">
                  <c:v>1.3445634562186797</c:v>
                </c:pt>
                <c:pt idx="386">
                  <c:v>1.3356378662185775</c:v>
                </c:pt>
                <c:pt idx="387">
                  <c:v>1.3170179107640507</c:v>
                </c:pt>
                <c:pt idx="388">
                  <c:v>1.3056518062185631</c:v>
                </c:pt>
                <c:pt idx="389">
                  <c:v>1.2954447462186338</c:v>
                </c:pt>
                <c:pt idx="390">
                  <c:v>1.2873758713130181</c:v>
                </c:pt>
                <c:pt idx="391">
                  <c:v>1.2613798910011682</c:v>
                </c:pt>
                <c:pt idx="392">
                  <c:v>1.2585212062187452</c:v>
                </c:pt>
                <c:pt idx="393">
                  <c:v>1.2534809825343978</c:v>
                </c:pt>
                <c:pt idx="394">
                  <c:v>1.2496241962185182</c:v>
                </c:pt>
                <c:pt idx="395">
                  <c:v>1.248011096218562</c:v>
                </c:pt>
                <c:pt idx="396">
                  <c:v>1.2469455162185321</c:v>
                </c:pt>
                <c:pt idx="397">
                  <c:v>1.246049112784263</c:v>
                </c:pt>
                <c:pt idx="398">
                  <c:v>1.2443679562186531</c:v>
                </c:pt>
                <c:pt idx="399">
                  <c:v>1.2436163451074806</c:v>
                </c:pt>
                <c:pt idx="400">
                  <c:v>1.2468343385715173</c:v>
                </c:pt>
                <c:pt idx="401">
                  <c:v>1.2484165362185293</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1.2488451266731757</c:v>
                </c:pt>
                <c:pt idx="417">
                  <c:v>1.2474297150421698</c:v>
                </c:pt>
                <c:pt idx="418">
                  <c:v>1.2470057562185979</c:v>
                </c:pt>
                <c:pt idx="419">
                  <c:v>1.2463375838782031</c:v>
                </c:pt>
                <c:pt idx="420">
                  <c:v>1.2458006962185932</c:v>
                </c:pt>
                <c:pt idx="421">
                  <c:v>1.2453430462185793</c:v>
                </c:pt>
                <c:pt idx="422">
                  <c:v>1.2448539762185233</c:v>
                </c:pt>
                <c:pt idx="423">
                  <c:v>1.2444733745859082</c:v>
                </c:pt>
                <c:pt idx="424">
                  <c:v>1.244176811057315</c:v>
                </c:pt>
                <c:pt idx="425">
                  <c:v>1.2438974562185618</c:v>
                </c:pt>
                <c:pt idx="426">
                  <c:v>1.24304412288528</c:v>
                </c:pt>
                <c:pt idx="427">
                  <c:v>1.2428507662186241</c:v>
                </c:pt>
                <c:pt idx="428">
                  <c:v>1.2425852762185485</c:v>
                </c:pt>
                <c:pt idx="429">
                  <c:v>1.2423861228852942</c:v>
                </c:pt>
                <c:pt idx="430">
                  <c:v>1.242391826218594</c:v>
                </c:pt>
                <c:pt idx="431">
                  <c:v>1.2431658862186479</c:v>
                </c:pt>
                <c:pt idx="432">
                  <c:v>1.2446270762185501</c:v>
                </c:pt>
                <c:pt idx="433">
                  <c:v>1.2464428262185991</c:v>
                </c:pt>
                <c:pt idx="434">
                  <c:v>1.2485781518707184</c:v>
                </c:pt>
                <c:pt idx="435">
                  <c:v>1.2563550117741613</c:v>
                </c:pt>
                <c:pt idx="436">
                  <c:v>1.2579959162185899</c:v>
                </c:pt>
                <c:pt idx="437">
                  <c:v>1.2619869662185441</c:v>
                </c:pt>
                <c:pt idx="438">
                  <c:v>1.2653919762184942</c:v>
                </c:pt>
                <c:pt idx="439">
                  <c:v>1.2692025962186193</c:v>
                </c:pt>
                <c:pt idx="440">
                  <c:v>1.2722824670881607</c:v>
                </c:pt>
                <c:pt idx="441">
                  <c:v>1.2753677162185824</c:v>
                </c:pt>
                <c:pt idx="442">
                  <c:v>1.278065056218566</c:v>
                </c:pt>
                <c:pt idx="443">
                  <c:v>1.279982769944084</c:v>
                </c:pt>
                <c:pt idx="444">
                  <c:v>1.286335056218562</c:v>
                </c:pt>
                <c:pt idx="445">
                  <c:v>1.2873617035304348</c:v>
                </c:pt>
                <c:pt idx="446">
                  <c:v>1.2892072962185495</c:v>
                </c:pt>
                <c:pt idx="447">
                  <c:v>1.2913507362186465</c:v>
                </c:pt>
                <c:pt idx="448">
                  <c:v>1.2929428062184911</c:v>
                </c:pt>
                <c:pt idx="449">
                  <c:v>1.2945856362186001</c:v>
                </c:pt>
                <c:pt idx="450">
                  <c:v>1.2960468097539048</c:v>
                </c:pt>
                <c:pt idx="451">
                  <c:v>1.2972249562186418</c:v>
                </c:pt>
                <c:pt idx="452">
                  <c:v>1.3007931228851959</c:v>
                </c:pt>
                <c:pt idx="453">
                  <c:v>1.3013874162185899</c:v>
                </c:pt>
                <c:pt idx="454">
                  <c:v>1.3019097362184753</c:v>
                </c:pt>
                <c:pt idx="455">
                  <c:v>1.3025931157931154</c:v>
                </c:pt>
                <c:pt idx="456">
                  <c:v>1.303180366218684</c:v>
                </c:pt>
                <c:pt idx="457">
                  <c:v>1.3036449462186539</c:v>
                </c:pt>
                <c:pt idx="458">
                  <c:v>1.3041543662185981</c:v>
                </c:pt>
                <c:pt idx="459">
                  <c:v>1.3045054992293359</c:v>
                </c:pt>
                <c:pt idx="460">
                  <c:v>1.3046974284408477</c:v>
                </c:pt>
                <c:pt idx="461">
                  <c:v>1.3053486100647538</c:v>
                </c:pt>
                <c:pt idx="462">
                  <c:v>1.3053885362187307</c:v>
                </c:pt>
                <c:pt idx="463">
                  <c:v>1.305498936218612</c:v>
                </c:pt>
                <c:pt idx="464">
                  <c:v>1.3055700962186438</c:v>
                </c:pt>
                <c:pt idx="465">
                  <c:v>1.3056033754103695</c:v>
                </c:pt>
                <c:pt idx="466">
                  <c:v>1.30573313621855</c:v>
                </c:pt>
                <c:pt idx="467">
                  <c:v>1.3058383562184714</c:v>
                </c:pt>
                <c:pt idx="468">
                  <c:v>1.3059112562185775</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1.3082754362186377</c:v>
                </c:pt>
                <c:pt idx="481">
                  <c:v>1.3086692162185614</c:v>
                </c:pt>
                <c:pt idx="482">
                  <c:v>1.3089894057135467</c:v>
                </c:pt>
                <c:pt idx="483">
                  <c:v>1.3091401962186353</c:v>
                </c:pt>
                <c:pt idx="484">
                  <c:v>1.3092075562186807</c:v>
                </c:pt>
                <c:pt idx="485">
                  <c:v>1.3092294362186152</c:v>
                </c:pt>
                <c:pt idx="486">
                  <c:v>1.3093575088500997</c:v>
                </c:pt>
                <c:pt idx="487">
                  <c:v>1.3091454249686496</c:v>
                </c:pt>
                <c:pt idx="488">
                  <c:v>1.3090335649142459</c:v>
                </c:pt>
                <c:pt idx="489">
                  <c:v>1.3088380462185825</c:v>
                </c:pt>
                <c:pt idx="490">
                  <c:v>1.308553276218632</c:v>
                </c:pt>
                <c:pt idx="491">
                  <c:v>1.3082377162186001</c:v>
                </c:pt>
                <c:pt idx="492">
                  <c:v>1.3078700262185521</c:v>
                </c:pt>
                <c:pt idx="493">
                  <c:v>1.3074895711610861</c:v>
                </c:pt>
                <c:pt idx="494">
                  <c:v>1.3059852720079008</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1.3046529789457844</c:v>
                </c:pt>
                <c:pt idx="503">
                  <c:v>1.304591732080665</c:v>
                </c:pt>
                <c:pt idx="504">
                  <c:v>1.3045431462186485</c:v>
                </c:pt>
                <c:pt idx="505">
                  <c:v>1.3044421062186315</c:v>
                </c:pt>
                <c:pt idx="506">
                  <c:v>1.3042069762185251</c:v>
                </c:pt>
                <c:pt idx="507">
                  <c:v>1.3037938518230159</c:v>
                </c:pt>
                <c:pt idx="508">
                  <c:v>1.303423836218542</c:v>
                </c:pt>
                <c:pt idx="509">
                  <c:v>1.303072976218546</c:v>
                </c:pt>
                <c:pt idx="510">
                  <c:v>1.302819496622704</c:v>
                </c:pt>
                <c:pt idx="511">
                  <c:v>1.3027634884767141</c:v>
                </c:pt>
                <c:pt idx="512">
                  <c:v>1.3029086705042232</c:v>
                </c:pt>
                <c:pt idx="513">
                  <c:v>1.3032256462184351</c:v>
                </c:pt>
                <c:pt idx="514">
                  <c:v>1.3034908962186194</c:v>
                </c:pt>
                <c:pt idx="515">
                  <c:v>1.3036931962186458</c:v>
                </c:pt>
                <c:pt idx="516">
                  <c:v>1.303906326218538</c:v>
                </c:pt>
                <c:pt idx="517">
                  <c:v>1.3041984259155441</c:v>
                </c:pt>
                <c:pt idx="518">
                  <c:v>1.3044568228854001</c:v>
                </c:pt>
                <c:pt idx="519">
                  <c:v>1.3046335694261599</c:v>
                </c:pt>
                <c:pt idx="520">
                  <c:v>1.3062894562185363</c:v>
                </c:pt>
                <c:pt idx="521">
                  <c:v>1.3066125162187086</c:v>
                </c:pt>
                <c:pt idx="522">
                  <c:v>1.3069561862186561</c:v>
                </c:pt>
                <c:pt idx="523">
                  <c:v>1.3072526462186289</c:v>
                </c:pt>
                <c:pt idx="524">
                  <c:v>1.3075205323055314</c:v>
                </c:pt>
                <c:pt idx="525">
                  <c:v>1.3078216262185398</c:v>
                </c:pt>
                <c:pt idx="526">
                  <c:v>1.3082169862185269</c:v>
                </c:pt>
                <c:pt idx="527">
                  <c:v>1.3084894562185951</c:v>
                </c:pt>
                <c:pt idx="528">
                  <c:v>1.3099954562185872</c:v>
                </c:pt>
                <c:pt idx="529">
                  <c:v>1.3101553862186401</c:v>
                </c:pt>
                <c:pt idx="530">
                  <c:v>1.3105332562185898</c:v>
                </c:pt>
                <c:pt idx="531">
                  <c:v>1.3110261228852806</c:v>
                </c:pt>
                <c:pt idx="532">
                  <c:v>1.3116225395517931</c:v>
                </c:pt>
                <c:pt idx="533">
                  <c:v>1.312108316218584</c:v>
                </c:pt>
                <c:pt idx="534">
                  <c:v>1.3125084362186925</c:v>
                </c:pt>
                <c:pt idx="535">
                  <c:v>1.3128329078314351</c:v>
                </c:pt>
                <c:pt idx="536">
                  <c:v>1.3140320222563573</c:v>
                </c:pt>
                <c:pt idx="537">
                  <c:v>1.3139443031573972</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1.3105704662186084</c:v>
                </c:pt>
                <c:pt idx="550">
                  <c:v>1.3111331962186057</c:v>
                </c:pt>
                <c:pt idx="551">
                  <c:v>1.3119551874013666</c:v>
                </c:pt>
                <c:pt idx="552">
                  <c:v>1.317871352770281</c:v>
                </c:pt>
                <c:pt idx="553">
                  <c:v>1.3188990888716177</c:v>
                </c:pt>
                <c:pt idx="554">
                  <c:v>1.3207794062186906</c:v>
                </c:pt>
                <c:pt idx="555">
                  <c:v>1.3225585362186243</c:v>
                </c:pt>
                <c:pt idx="556">
                  <c:v>1.3238293762186104</c:v>
                </c:pt>
                <c:pt idx="557">
                  <c:v>1.3254029962186564</c:v>
                </c:pt>
                <c:pt idx="558">
                  <c:v>1.3269093350066044</c:v>
                </c:pt>
                <c:pt idx="559">
                  <c:v>1.3278782431037968</c:v>
                </c:pt>
                <c:pt idx="560">
                  <c:v>1.3331809612689669</c:v>
                </c:pt>
                <c:pt idx="561">
                  <c:v>1.3350323862185007</c:v>
                </c:pt>
                <c:pt idx="562">
                  <c:v>1.3368864262186841</c:v>
                </c:pt>
                <c:pt idx="563">
                  <c:v>1.3386934664225691</c:v>
                </c:pt>
                <c:pt idx="564">
                  <c:v>1.34021836621868</c:v>
                </c:pt>
                <c:pt idx="565">
                  <c:v>1.3416101162186465</c:v>
                </c:pt>
                <c:pt idx="566">
                  <c:v>1.3427961736098837</c:v>
                </c:pt>
                <c:pt idx="567">
                  <c:v>1.3480870726570104</c:v>
                </c:pt>
                <c:pt idx="568">
                  <c:v>1.3490325684634861</c:v>
                </c:pt>
                <c:pt idx="569">
                  <c:v>1.3498289862186958</c:v>
                </c:pt>
                <c:pt idx="570">
                  <c:v>1.350734266218538</c:v>
                </c:pt>
                <c:pt idx="571">
                  <c:v>1.3514379862185435</c:v>
                </c:pt>
                <c:pt idx="572">
                  <c:v>1.3521873562185236</c:v>
                </c:pt>
                <c:pt idx="573">
                  <c:v>1.3530687787991824</c:v>
                </c:pt>
                <c:pt idx="574">
                  <c:v>1.3534894562185968</c:v>
                </c:pt>
                <c:pt idx="575">
                  <c:v>1.3555126365464645</c:v>
                </c:pt>
                <c:pt idx="576">
                  <c:v>1.3559478362185062</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1.3580559344794398</c:v>
                </c:pt>
                <c:pt idx="593">
                  <c:v>1.3580470962186566</c:v>
                </c:pt>
                <c:pt idx="594">
                  <c:v>1.358134656218553</c:v>
                </c:pt>
                <c:pt idx="595">
                  <c:v>1.3582670276472031</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1.3602608362185593</c:v>
                </c:pt>
                <c:pt idx="604">
                  <c:v>1.3609279358103805</c:v>
                </c:pt>
                <c:pt idx="605">
                  <c:v>1.3615400062186325</c:v>
                </c:pt>
                <c:pt idx="606">
                  <c:v>1.3621443462184857</c:v>
                </c:pt>
                <c:pt idx="607">
                  <c:v>1.362393026218585</c:v>
                </c:pt>
                <c:pt idx="608">
                  <c:v>1.3624605844236739</c:v>
                </c:pt>
                <c:pt idx="609">
                  <c:v>1.362337081218628</c:v>
                </c:pt>
                <c:pt idx="610">
                  <c:v>1.3622207162185447</c:v>
                </c:pt>
                <c:pt idx="611">
                  <c:v>1.3620782762185129</c:v>
                </c:pt>
                <c:pt idx="612">
                  <c:v>1.3620082762187182</c:v>
                </c:pt>
                <c:pt idx="613">
                  <c:v>1.3619392462185957</c:v>
                </c:pt>
                <c:pt idx="614">
                  <c:v>1.3619784868307505</c:v>
                </c:pt>
                <c:pt idx="615">
                  <c:v>1.3621354962185281</c:v>
                </c:pt>
                <c:pt idx="616">
                  <c:v>1.3622888462184903</c:v>
                </c:pt>
                <c:pt idx="617">
                  <c:v>1.3622574562185878</c:v>
                </c:pt>
                <c:pt idx="618">
                  <c:v>1.3616811784408753</c:v>
                </c:pt>
                <c:pt idx="619">
                  <c:v>1.3615506862185782</c:v>
                </c:pt>
                <c:pt idx="620">
                  <c:v>1.3612895962184695</c:v>
                </c:pt>
                <c:pt idx="621">
                  <c:v>1.3610393562184684</c:v>
                </c:pt>
                <c:pt idx="622">
                  <c:v>1.3607004239605249</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1.3604373962187153</c:v>
                </c:pt>
                <c:pt idx="637">
                  <c:v>1.3611542462184898</c:v>
                </c:pt>
                <c:pt idx="638">
                  <c:v>1.3620598962185269</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c:v>
                </c:pt>
                <c:pt idx="647">
                  <c:v>1.3645554800281445</c:v>
                </c:pt>
                <c:pt idx="648">
                  <c:v>1.3642618262185819</c:v>
                </c:pt>
                <c:pt idx="649">
                  <c:v>1.3639568462185565</c:v>
                </c:pt>
                <c:pt idx="650">
                  <c:v>1.3635636462186498</c:v>
                </c:pt>
                <c:pt idx="651">
                  <c:v>1.3631929041352762</c:v>
                </c:pt>
                <c:pt idx="652">
                  <c:v>1.3626448083311544</c:v>
                </c:pt>
                <c:pt idx="653">
                  <c:v>1.3627300747753861</c:v>
                </c:pt>
                <c:pt idx="654">
                  <c:v>1.3627963762185402</c:v>
                </c:pt>
                <c:pt idx="655">
                  <c:v>1.3628442562184362</c:v>
                </c:pt>
                <c:pt idx="656">
                  <c:v>1.3629787062185701</c:v>
                </c:pt>
                <c:pt idx="657">
                  <c:v>1.3630776762185521</c:v>
                </c:pt>
                <c:pt idx="658">
                  <c:v>1.3631435168246213</c:v>
                </c:pt>
                <c:pt idx="659">
                  <c:v>1.3630502762186723</c:v>
                </c:pt>
                <c:pt idx="660">
                  <c:v>1.3629629895519186</c:v>
                </c:pt>
                <c:pt idx="661">
                  <c:v>1.3625340312185585</c:v>
                </c:pt>
                <c:pt idx="662">
                  <c:v>1.3624598262186693</c:v>
                </c:pt>
                <c:pt idx="663">
                  <c:v>1.3624746062184978</c:v>
                </c:pt>
                <c:pt idx="664">
                  <c:v>1.3626989062185981</c:v>
                </c:pt>
                <c:pt idx="665">
                  <c:v>1.362855630637128</c:v>
                </c:pt>
                <c:pt idx="666">
                  <c:v>1.362961266218548</c:v>
                </c:pt>
                <c:pt idx="667">
                  <c:v>1.3630637262187419</c:v>
                </c:pt>
                <c:pt idx="668">
                  <c:v>1.3631606562186958</c:v>
                </c:pt>
                <c:pt idx="669">
                  <c:v>1.3631361909124977</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1.3589517762187187</c:v>
                </c:pt>
                <c:pt idx="687">
                  <c:v>1.3587921762186439</c:v>
                </c:pt>
                <c:pt idx="688">
                  <c:v>1.3581787113207482</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1.3543172762185112</c:v>
                </c:pt>
                <c:pt idx="699">
                  <c:v>1.3541973862186301</c:v>
                </c:pt>
                <c:pt idx="700">
                  <c:v>1.3539808162185665</c:v>
                </c:pt>
                <c:pt idx="701">
                  <c:v>1.3538430258388141</c:v>
                </c:pt>
                <c:pt idx="702">
                  <c:v>1.3541195299027633</c:v>
                </c:pt>
                <c:pt idx="703">
                  <c:v>1.3545083462187093</c:v>
                </c:pt>
                <c:pt idx="704">
                  <c:v>1.3553167162185247</c:v>
                </c:pt>
                <c:pt idx="705">
                  <c:v>1.3559268762184886</c:v>
                </c:pt>
                <c:pt idx="706">
                  <c:v>1.3563784051981713</c:v>
                </c:pt>
                <c:pt idx="707">
                  <c:v>1.3568612662187149</c:v>
                </c:pt>
                <c:pt idx="708">
                  <c:v>1.3571767662186431</c:v>
                </c:pt>
                <c:pt idx="709">
                  <c:v>1.3575057451074017</c:v>
                </c:pt>
                <c:pt idx="710">
                  <c:v>1.3583667854868651</c:v>
                </c:pt>
                <c:pt idx="711">
                  <c:v>1.3582266762184918</c:v>
                </c:pt>
                <c:pt idx="712">
                  <c:v>1.3581124459093001</c:v>
                </c:pt>
                <c:pt idx="713">
                  <c:v>1.3577538462186425</c:v>
                </c:pt>
                <c:pt idx="714">
                  <c:v>1.357190406218564</c:v>
                </c:pt>
                <c:pt idx="715">
                  <c:v>1.3565621862185269</c:v>
                </c:pt>
                <c:pt idx="716">
                  <c:v>1.3560962540908998</c:v>
                </c:pt>
                <c:pt idx="717">
                  <c:v>1.3554266890953088</c:v>
                </c:pt>
                <c:pt idx="718">
                  <c:v>1.3550292087958682</c:v>
                </c:pt>
                <c:pt idx="719">
                  <c:v>1.3542877162184801</c:v>
                </c:pt>
                <c:pt idx="720">
                  <c:v>1.3533316562186555</c:v>
                </c:pt>
                <c:pt idx="721">
                  <c:v>1.3521280162186429</c:v>
                </c:pt>
                <c:pt idx="722">
                  <c:v>1.3511563862185767</c:v>
                </c:pt>
                <c:pt idx="723">
                  <c:v>1.3501505062184989</c:v>
                </c:pt>
                <c:pt idx="724">
                  <c:v>1.3492722827492116</c:v>
                </c:pt>
                <c:pt idx="725">
                  <c:v>1.3488418679832961</c:v>
                </c:pt>
                <c:pt idx="726">
                  <c:v>1.3472987999686552</c:v>
                </c:pt>
                <c:pt idx="727">
                  <c:v>1.3470995462186437</c:v>
                </c:pt>
                <c:pt idx="728">
                  <c:v>1.3469042762186376</c:v>
                </c:pt>
                <c:pt idx="729">
                  <c:v>1.3467178762186351</c:v>
                </c:pt>
                <c:pt idx="730">
                  <c:v>1.3464370539197161</c:v>
                </c:pt>
                <c:pt idx="731">
                  <c:v>1.3461018162186633</c:v>
                </c:pt>
                <c:pt idx="732">
                  <c:v>1.3457423362184642</c:v>
                </c:pt>
                <c:pt idx="733">
                  <c:v>1.3454767562185594</c:v>
                </c:pt>
                <c:pt idx="734">
                  <c:v>1.3452994562185836</c:v>
                </c:pt>
                <c:pt idx="735">
                  <c:v>1.3447724006630761</c:v>
                </c:pt>
                <c:pt idx="736">
                  <c:v>1.3446549062185669</c:v>
                </c:pt>
                <c:pt idx="737">
                  <c:v>1.3445562113207221</c:v>
                </c:pt>
                <c:pt idx="738">
                  <c:v>1.3445389162185821</c:v>
                </c:pt>
                <c:pt idx="739">
                  <c:v>1.344643346218604</c:v>
                </c:pt>
                <c:pt idx="740">
                  <c:v>1.3446812162186177</c:v>
                </c:pt>
                <c:pt idx="741">
                  <c:v>1.3446083662186097</c:v>
                </c:pt>
                <c:pt idx="742">
                  <c:v>1.3445564358103197</c:v>
                </c:pt>
                <c:pt idx="743">
                  <c:v>1.3445378952430644</c:v>
                </c:pt>
                <c:pt idx="744">
                  <c:v>1.344165318287537</c:v>
                </c:pt>
                <c:pt idx="745">
                  <c:v>1.3439639362186284</c:v>
                </c:pt>
                <c:pt idx="746">
                  <c:v>1.3436053562186316</c:v>
                </c:pt>
                <c:pt idx="747">
                  <c:v>1.3432907862187307</c:v>
                </c:pt>
                <c:pt idx="748">
                  <c:v>1.342937786218684</c:v>
                </c:pt>
                <c:pt idx="749">
                  <c:v>1.3425952521370714</c:v>
                </c:pt>
                <c:pt idx="750">
                  <c:v>1.3422581562186069</c:v>
                </c:pt>
                <c:pt idx="751">
                  <c:v>1.3419344562186084</c:v>
                </c:pt>
                <c:pt idx="752">
                  <c:v>1.3417233705042677</c:v>
                </c:pt>
                <c:pt idx="753">
                  <c:v>1.3407344562185839</c:v>
                </c:pt>
                <c:pt idx="754">
                  <c:v>1.3406263162186878</c:v>
                </c:pt>
                <c:pt idx="755">
                  <c:v>1.3404291362185603</c:v>
                </c:pt>
                <c:pt idx="756">
                  <c:v>1.3402949407545606</c:v>
                </c:pt>
                <c:pt idx="757">
                  <c:v>1.3402054262184901</c:v>
                </c:pt>
                <c:pt idx="758">
                  <c:v>1.3401686562185802</c:v>
                </c:pt>
                <c:pt idx="759">
                  <c:v>1.340136852052082</c:v>
                </c:pt>
                <c:pt idx="760">
                  <c:v>1.34003143152745</c:v>
                </c:pt>
                <c:pt idx="761">
                  <c:v>1.3400316727133514</c:v>
                </c:pt>
                <c:pt idx="762">
                  <c:v>1.340087346218712</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1.3408538362186009</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1.3416963583924795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1.3412359088502099</c:v>
                </c:pt>
                <c:pt idx="793">
                  <c:v>1.3410289237509971</c:v>
                </c:pt>
                <c:pt idx="794">
                  <c:v>1.3409821162186133</c:v>
                </c:pt>
                <c:pt idx="795">
                  <c:v>1.3409543840535463</c:v>
                </c:pt>
                <c:pt idx="796">
                  <c:v>1.340946636218618</c:v>
                </c:pt>
                <c:pt idx="797">
                  <c:v>1.3409663362185569</c:v>
                </c:pt>
                <c:pt idx="798">
                  <c:v>1.3409554862185771</c:v>
                </c:pt>
                <c:pt idx="799">
                  <c:v>1.3408024162186507</c:v>
                </c:pt>
                <c:pt idx="800">
                  <c:v>1.3406697725452259</c:v>
                </c:pt>
                <c:pt idx="801">
                  <c:v>1.3405855331416792</c:v>
                </c:pt>
                <c:pt idx="802">
                  <c:v>1.3397449136652284</c:v>
                </c:pt>
                <c:pt idx="803">
                  <c:v>1.3395612362185432</c:v>
                </c:pt>
                <c:pt idx="804">
                  <c:v>1.3394071762185591</c:v>
                </c:pt>
                <c:pt idx="805">
                  <c:v>1.3392497162186032</c:v>
                </c:pt>
                <c:pt idx="806">
                  <c:v>1.3391055283834987</c:v>
                </c:pt>
                <c:pt idx="807">
                  <c:v>1.3389911160124073</c:v>
                </c:pt>
                <c:pt idx="808">
                  <c:v>1.3387528198549745</c:v>
                </c:pt>
                <c:pt idx="809">
                  <c:v>1.3386808362186584</c:v>
                </c:pt>
                <c:pt idx="810">
                  <c:v>1.3386123362186608</c:v>
                </c:pt>
                <c:pt idx="811">
                  <c:v>1.3385536830227807</c:v>
                </c:pt>
                <c:pt idx="812">
                  <c:v>1.3384860562185565</c:v>
                </c:pt>
                <c:pt idx="813">
                  <c:v>1.3384414162186005</c:v>
                </c:pt>
                <c:pt idx="814">
                  <c:v>1.338405756218606</c:v>
                </c:pt>
                <c:pt idx="815">
                  <c:v>1.3383723847900497</c:v>
                </c:pt>
                <c:pt idx="816">
                  <c:v>1.3382854295519193</c:v>
                </c:pt>
                <c:pt idx="817">
                  <c:v>1.3382870162185601</c:v>
                </c:pt>
                <c:pt idx="818">
                  <c:v>1.3382893762184551</c:v>
                </c:pt>
                <c:pt idx="819">
                  <c:v>1.3382943562186678</c:v>
                </c:pt>
                <c:pt idx="820">
                  <c:v>1.338298256218593</c:v>
                </c:pt>
                <c:pt idx="821">
                  <c:v>1.3383055582593784</c:v>
                </c:pt>
                <c:pt idx="822">
                  <c:v>1.3383169962186101</c:v>
                </c:pt>
                <c:pt idx="823">
                  <c:v>1.3383659996969057</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1.3400688362185507</c:v>
                </c:pt>
                <c:pt idx="832">
                  <c:v>1.340120256218583</c:v>
                </c:pt>
                <c:pt idx="833">
                  <c:v>1.3399337062185595</c:v>
                </c:pt>
                <c:pt idx="834">
                  <c:v>1.3398413711122572</c:v>
                </c:pt>
                <c:pt idx="835">
                  <c:v>1.3396473362186481</c:v>
                </c:pt>
                <c:pt idx="836">
                  <c:v>1.339508216218489</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1.3392470541567874</c:v>
                </c:pt>
                <c:pt idx="848">
                  <c:v>1.3391505562186139</c:v>
                </c:pt>
                <c:pt idx="849">
                  <c:v>1.339083395612505</c:v>
                </c:pt>
                <c:pt idx="850">
                  <c:v>1.3388392895519132</c:v>
                </c:pt>
                <c:pt idx="851">
                  <c:v>1.3388387996528899</c:v>
                </c:pt>
                <c:pt idx="852">
                  <c:v>1.3388827862185777</c:v>
                </c:pt>
                <c:pt idx="853">
                  <c:v>1.3389054762186421</c:v>
                </c:pt>
                <c:pt idx="854">
                  <c:v>1.3387710480553778</c:v>
                </c:pt>
                <c:pt idx="855">
                  <c:v>1.3385377962185601</c:v>
                </c:pt>
                <c:pt idx="856">
                  <c:v>1.3381858462185949</c:v>
                </c:pt>
                <c:pt idx="857">
                  <c:v>1.3378659862185884</c:v>
                </c:pt>
                <c:pt idx="858">
                  <c:v>1.3376298312185924</c:v>
                </c:pt>
                <c:pt idx="859">
                  <c:v>1.3369910562184926</c:v>
                </c:pt>
                <c:pt idx="860">
                  <c:v>1.3367868246396468</c:v>
                </c:pt>
                <c:pt idx="861">
                  <c:v>1.3366048762187441</c:v>
                </c:pt>
                <c:pt idx="862">
                  <c:v>1.3364884962185939</c:v>
                </c:pt>
                <c:pt idx="863">
                  <c:v>1.3363674362187814</c:v>
                </c:pt>
                <c:pt idx="864">
                  <c:v>1.3363251562185923</c:v>
                </c:pt>
                <c:pt idx="865">
                  <c:v>1.3363060827244198</c:v>
                </c:pt>
                <c:pt idx="866">
                  <c:v>1.3359809825344642</c:v>
                </c:pt>
                <c:pt idx="867">
                  <c:v>1.3360046062184519</c:v>
                </c:pt>
                <c:pt idx="868">
                  <c:v>1.3362484062186879</c:v>
                </c:pt>
                <c:pt idx="869">
                  <c:v>1.3364522362186348</c:v>
                </c:pt>
                <c:pt idx="870">
                  <c:v>1.3366612162185874</c:v>
                </c:pt>
                <c:pt idx="871">
                  <c:v>1.3367094562187845</c:v>
                </c:pt>
                <c:pt idx="872">
                  <c:v>1.3366784149814079</c:v>
                </c:pt>
                <c:pt idx="873">
                  <c:v>1.3365685366783722</c:v>
                </c:pt>
                <c:pt idx="874">
                  <c:v>1.336369480315085</c:v>
                </c:pt>
                <c:pt idx="875">
                  <c:v>1.3363419562185481</c:v>
                </c:pt>
                <c:pt idx="876">
                  <c:v>1.3363262062185726</c:v>
                </c:pt>
                <c:pt idx="877">
                  <c:v>1.3363171366308984</c:v>
                </c:pt>
                <c:pt idx="878">
                  <c:v>1.3362880162187187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1.3342167289458062</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1.3769451511338544</c:v>
                </c:pt>
                <c:pt idx="5">
                  <c:v>1.3769850312185545</c:v>
                </c:pt>
                <c:pt idx="6">
                  <c:v>1.3770035462186601</c:v>
                </c:pt>
                <c:pt idx="7">
                  <c:v>1.3770695168246758</c:v>
                </c:pt>
                <c:pt idx="8">
                  <c:v>1.3757868728853424</c:v>
                </c:pt>
                <c:pt idx="9">
                  <c:v>1.3755379962184833</c:v>
                </c:pt>
                <c:pt idx="10">
                  <c:v>1.3755149362185519</c:v>
                </c:pt>
                <c:pt idx="11">
                  <c:v>1.3735107862185321</c:v>
                </c:pt>
                <c:pt idx="12">
                  <c:v>1.3730199107640573</c:v>
                </c:pt>
                <c:pt idx="13">
                  <c:v>1.500752599075682</c:v>
                </c:pt>
                <c:pt idx="14">
                  <c:v>1.9077876062185353</c:v>
                </c:pt>
                <c:pt idx="15">
                  <c:v>2.0599383362185479</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-1.1290500037814453</c:v>
                </c:pt>
                <c:pt idx="24">
                  <c:v>-1.8887993637814446</c:v>
                </c:pt>
                <c:pt idx="25">
                  <c:v>-2.3811640037813957</c:v>
                </c:pt>
                <c:pt idx="26">
                  <c:v>-2.3406281397412099</c:v>
                </c:pt>
                <c:pt idx="27">
                  <c:v>-2.0446669537813875</c:v>
                </c:pt>
                <c:pt idx="28">
                  <c:v>-1.4241442342576378</c:v>
                </c:pt>
                <c:pt idx="29">
                  <c:v>5.2923358562185756</c:v>
                </c:pt>
                <c:pt idx="30">
                  <c:v>5.4368375774307065</c:v>
                </c:pt>
                <c:pt idx="31">
                  <c:v>5.2436426662186504</c:v>
                </c:pt>
                <c:pt idx="32">
                  <c:v>4.7980556462185664</c:v>
                </c:pt>
                <c:pt idx="33">
                  <c:v>4.2180388562186266</c:v>
                </c:pt>
                <c:pt idx="34">
                  <c:v>3.8743446062185143</c:v>
                </c:pt>
                <c:pt idx="35">
                  <c:v>3.6943039928039672</c:v>
                </c:pt>
                <c:pt idx="36">
                  <c:v>3.0009744562185858</c:v>
                </c:pt>
                <c:pt idx="37">
                  <c:v>3.580620286218493</c:v>
                </c:pt>
                <c:pt idx="38">
                  <c:v>4.5880509962186284</c:v>
                </c:pt>
                <c:pt idx="39">
                  <c:v>4.7937917113204715</c:v>
                </c:pt>
                <c:pt idx="40">
                  <c:v>4.5682832762185646</c:v>
                </c:pt>
                <c:pt idx="41">
                  <c:v>4.4368265738656474</c:v>
                </c:pt>
                <c:pt idx="42">
                  <c:v>4.7511160444538518</c:v>
                </c:pt>
                <c:pt idx="43">
                  <c:v>4.5290375262185947</c:v>
                </c:pt>
                <c:pt idx="44">
                  <c:v>3.2363704962185267</c:v>
                </c:pt>
                <c:pt idx="45">
                  <c:v>2.2736655362185587</c:v>
                </c:pt>
                <c:pt idx="46">
                  <c:v>-0.38758491378143911</c:v>
                </c:pt>
                <c:pt idx="47">
                  <c:v>-2.4264994237812765</c:v>
                </c:pt>
                <c:pt idx="48">
                  <c:v>-4.2895138437814895</c:v>
                </c:pt>
                <c:pt idx="49">
                  <c:v>-5.7176400637812463</c:v>
                </c:pt>
                <c:pt idx="50">
                  <c:v>-6.6500750700972358</c:v>
                </c:pt>
                <c:pt idx="51">
                  <c:v>-8.9325713250314429</c:v>
                </c:pt>
                <c:pt idx="52">
                  <c:v>-8.8559147337815745</c:v>
                </c:pt>
                <c:pt idx="53">
                  <c:v>-8.7310250021147535</c:v>
                </c:pt>
                <c:pt idx="54">
                  <c:v>-8.3821817037813027</c:v>
                </c:pt>
                <c:pt idx="55">
                  <c:v>-8.1129396637814324</c:v>
                </c:pt>
                <c:pt idx="56">
                  <c:v>-7.8077252013157414</c:v>
                </c:pt>
                <c:pt idx="57">
                  <c:v>-4.8450769074177851</c:v>
                </c:pt>
                <c:pt idx="58">
                  <c:v>-4.1479047337815098</c:v>
                </c:pt>
                <c:pt idx="59">
                  <c:v>-3.031772273781371</c:v>
                </c:pt>
                <c:pt idx="60">
                  <c:v>-1.9554922537815713</c:v>
                </c:pt>
                <c:pt idx="61">
                  <c:v>-1.0311571737814109</c:v>
                </c:pt>
                <c:pt idx="62">
                  <c:v>-0.37296709378139781</c:v>
                </c:pt>
                <c:pt idx="63">
                  <c:v>7.6516426218631903E-2</c:v>
                </c:pt>
                <c:pt idx="64">
                  <c:v>0.65139339064484225</c:v>
                </c:pt>
                <c:pt idx="65">
                  <c:v>4.1933694562185764</c:v>
                </c:pt>
                <c:pt idx="66">
                  <c:v>5.0251025862185656</c:v>
                </c:pt>
                <c:pt idx="67">
                  <c:v>6.4603871462185651</c:v>
                </c:pt>
                <c:pt idx="68">
                  <c:v>7.8353179462184741</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4.0025859962185653</c:v>
                </c:pt>
                <c:pt idx="77">
                  <c:v>1.767119996218625</c:v>
                </c:pt>
                <c:pt idx="78">
                  <c:v>-0.15803930378130851</c:v>
                </c:pt>
                <c:pt idx="79">
                  <c:v>-2.9554483637813687</c:v>
                </c:pt>
                <c:pt idx="80">
                  <c:v>-5.7410566537814987</c:v>
                </c:pt>
                <c:pt idx="81">
                  <c:v>-8.0896931937813861</c:v>
                </c:pt>
                <c:pt idx="82">
                  <c:v>-9.9080755437814219</c:v>
                </c:pt>
                <c:pt idx="83">
                  <c:v>-15.6144405437814</c:v>
                </c:pt>
                <c:pt idx="84">
                  <c:v>-16.591595713781405</c:v>
                </c:pt>
                <c:pt idx="85">
                  <c:v>-17.371575943781366</c:v>
                </c:pt>
                <c:pt idx="86">
                  <c:v>-17.661313673781326</c:v>
                </c:pt>
                <c:pt idx="87">
                  <c:v>-17.436246333781561</c:v>
                </c:pt>
                <c:pt idx="88">
                  <c:v>-17.106850319291539</c:v>
                </c:pt>
                <c:pt idx="89">
                  <c:v>-16.548208573781348</c:v>
                </c:pt>
                <c:pt idx="90">
                  <c:v>-15.992682643781448</c:v>
                </c:pt>
                <c:pt idx="91">
                  <c:v>-15.354327516384275</c:v>
                </c:pt>
                <c:pt idx="92">
                  <c:v>-8.7593019947617279</c:v>
                </c:pt>
                <c:pt idx="93">
                  <c:v>-6.9545389237814499</c:v>
                </c:pt>
                <c:pt idx="94">
                  <c:v>-4.7570787087297663</c:v>
                </c:pt>
                <c:pt idx="95">
                  <c:v>-2.4472155637813282</c:v>
                </c:pt>
                <c:pt idx="96">
                  <c:v>-0.31354806378141165</c:v>
                </c:pt>
                <c:pt idx="97">
                  <c:v>1.5550271262186199</c:v>
                </c:pt>
                <c:pt idx="98">
                  <c:v>3.092475536218624</c:v>
                </c:pt>
                <c:pt idx="99">
                  <c:v>3.7404241639108449</c:v>
                </c:pt>
                <c:pt idx="100">
                  <c:v>8.5350704373506829</c:v>
                </c:pt>
                <c:pt idx="101">
                  <c:v>9.792169696218707</c:v>
                </c:pt>
                <c:pt idx="102">
                  <c:v>11.043692676218544</c:v>
                </c:pt>
                <c:pt idx="103">
                  <c:v>12.076181076218704</c:v>
                </c:pt>
                <c:pt idx="104">
                  <c:v>12.376416396218548</c:v>
                </c:pt>
                <c:pt idx="105">
                  <c:v>11.788753466422538</c:v>
                </c:pt>
                <c:pt idx="106">
                  <c:v>10.555308988827305</c:v>
                </c:pt>
                <c:pt idx="107">
                  <c:v>-0.5026205437814325</c:v>
                </c:pt>
                <c:pt idx="108">
                  <c:v>-2.2096977637813118</c:v>
                </c:pt>
                <c:pt idx="109">
                  <c:v>-4.1786560237815564</c:v>
                </c:pt>
                <c:pt idx="110">
                  <c:v>-5.0188027637814505</c:v>
                </c:pt>
                <c:pt idx="111">
                  <c:v>-8.8202867237813027</c:v>
                </c:pt>
                <c:pt idx="112">
                  <c:v>-12.101055383781398</c:v>
                </c:pt>
                <c:pt idx="113">
                  <c:v>-14.031619943781493</c:v>
                </c:pt>
                <c:pt idx="114">
                  <c:v>-15.687943252114763</c:v>
                </c:pt>
                <c:pt idx="115">
                  <c:v>-17.242900387531275</c:v>
                </c:pt>
                <c:pt idx="116">
                  <c:v>-17.375028755902665</c:v>
                </c:pt>
                <c:pt idx="117">
                  <c:v>-17.336403933781483</c:v>
                </c:pt>
                <c:pt idx="118">
                  <c:v>-17.430295773781424</c:v>
                </c:pt>
                <c:pt idx="119">
                  <c:v>-17.490365243781412</c:v>
                </c:pt>
                <c:pt idx="120">
                  <c:v>-17.295270623781462</c:v>
                </c:pt>
                <c:pt idx="121">
                  <c:v>-16.465306173781485</c:v>
                </c:pt>
                <c:pt idx="122">
                  <c:v>-15.63209561134885</c:v>
                </c:pt>
                <c:pt idx="123">
                  <c:v>-10.819514904892472</c:v>
                </c:pt>
                <c:pt idx="124">
                  <c:v>-9.5736926537813893</c:v>
                </c:pt>
                <c:pt idx="125">
                  <c:v>-7.7558055837813704</c:v>
                </c:pt>
                <c:pt idx="126">
                  <c:v>-5.6315361837814688</c:v>
                </c:pt>
                <c:pt idx="127">
                  <c:v>-3.4576842137814481</c:v>
                </c:pt>
                <c:pt idx="128">
                  <c:v>-1.6133624437814689</c:v>
                </c:pt>
                <c:pt idx="129">
                  <c:v>1.0593640519632004</c:v>
                </c:pt>
                <c:pt idx="130">
                  <c:v>6.8427759562185804</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3.373449456218605</c:v>
                </c:pt>
                <c:pt idx="139">
                  <c:v>-9.6911560525534099</c:v>
                </c:pt>
                <c:pt idx="140">
                  <c:v>-12.045660113781349</c:v>
                </c:pt>
                <c:pt idx="141">
                  <c:v>-14.08516118378131</c:v>
                </c:pt>
                <c:pt idx="142">
                  <c:v>-15.608569183781373</c:v>
                </c:pt>
                <c:pt idx="143">
                  <c:v>-16.704283659570862</c:v>
                </c:pt>
                <c:pt idx="144">
                  <c:v>-17.335740113781426</c:v>
                </c:pt>
                <c:pt idx="145">
                  <c:v>-17.72216817711481</c:v>
                </c:pt>
                <c:pt idx="146">
                  <c:v>-16.596235418781387</c:v>
                </c:pt>
                <c:pt idx="147">
                  <c:v>-16.015403673781297</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7.1661106662186036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-15.850822503781329</c:v>
                </c:pt>
                <c:pt idx="177">
                  <c:v>-15.388431483781332</c:v>
                </c:pt>
                <c:pt idx="178">
                  <c:v>-14.707026783781398</c:v>
                </c:pt>
                <c:pt idx="179">
                  <c:v>-13.876299323781256</c:v>
                </c:pt>
                <c:pt idx="180">
                  <c:v>-12.372698803781256</c:v>
                </c:pt>
                <c:pt idx="181">
                  <c:v>-11.155122383781432</c:v>
                </c:pt>
                <c:pt idx="182">
                  <c:v>-10.185075633333682</c:v>
                </c:pt>
                <c:pt idx="183">
                  <c:v>-5.8245519723528298</c:v>
                </c:pt>
                <c:pt idx="184">
                  <c:v>-5.1308491237813243</c:v>
                </c:pt>
                <c:pt idx="185">
                  <c:v>-2.82094112378131</c:v>
                </c:pt>
                <c:pt idx="186">
                  <c:v>-1.3436585837814481</c:v>
                </c:pt>
                <c:pt idx="187">
                  <c:v>-0.20310128378140774</c:v>
                </c:pt>
                <c:pt idx="188">
                  <c:v>0.98115413621863468</c:v>
                </c:pt>
                <c:pt idx="189">
                  <c:v>2.8514445862186579</c:v>
                </c:pt>
                <c:pt idx="190">
                  <c:v>4.3308609562185865</c:v>
                </c:pt>
                <c:pt idx="191">
                  <c:v>5.1627283895519156</c:v>
                </c:pt>
                <c:pt idx="192">
                  <c:v>8.0953403762184735</c:v>
                </c:pt>
                <c:pt idx="193">
                  <c:v>8.6885017962186453</c:v>
                </c:pt>
                <c:pt idx="194">
                  <c:v>9.6643125062186517</c:v>
                </c:pt>
                <c:pt idx="195">
                  <c:v>10.052044196218652</c:v>
                </c:pt>
                <c:pt idx="196">
                  <c:v>9.7019941362186017</c:v>
                </c:pt>
                <c:pt idx="197">
                  <c:v>8.9152092962186043</c:v>
                </c:pt>
                <c:pt idx="198">
                  <c:v>7.7898938228852899</c:v>
                </c:pt>
                <c:pt idx="199">
                  <c:v>2.7845739562185972</c:v>
                </c:pt>
                <c:pt idx="200">
                  <c:v>1.9848501562185723</c:v>
                </c:pt>
                <c:pt idx="201">
                  <c:v>-3.5948033781423361E-2</c:v>
                </c:pt>
                <c:pt idx="202">
                  <c:v>-1.7921201637815065</c:v>
                </c:pt>
                <c:pt idx="203">
                  <c:v>-3.7958235137814431</c:v>
                </c:pt>
                <c:pt idx="204">
                  <c:v>-5.9082282737814662</c:v>
                </c:pt>
                <c:pt idx="205">
                  <c:v>-7.9661086076112468</c:v>
                </c:pt>
                <c:pt idx="206">
                  <c:v>-10.589981893781456</c:v>
                </c:pt>
                <c:pt idx="207">
                  <c:v>-12.006440448543312</c:v>
                </c:pt>
                <c:pt idx="208">
                  <c:v>-16.438525846811629</c:v>
                </c:pt>
                <c:pt idx="209">
                  <c:v>-16.503052153781553</c:v>
                </c:pt>
                <c:pt idx="210">
                  <c:v>-16.194282733781428</c:v>
                </c:pt>
                <c:pt idx="211">
                  <c:v>-15.844016200346996</c:v>
                </c:pt>
                <c:pt idx="212">
                  <c:v>-15.333220897948182</c:v>
                </c:pt>
                <c:pt idx="213">
                  <c:v>-14.833483213781399</c:v>
                </c:pt>
                <c:pt idx="214">
                  <c:v>-14.645698183781368</c:v>
                </c:pt>
                <c:pt idx="215">
                  <c:v>-13.847123873781271</c:v>
                </c:pt>
                <c:pt idx="216">
                  <c:v>-13.146627743781412</c:v>
                </c:pt>
                <c:pt idx="217">
                  <c:v>-11.256250543781405</c:v>
                </c:pt>
                <c:pt idx="218">
                  <c:v>-10.843027912202389</c:v>
                </c:pt>
                <c:pt idx="219">
                  <c:v>-9.8715554437814337</c:v>
                </c:pt>
                <c:pt idx="220">
                  <c:v>-8.9196877237813705</c:v>
                </c:pt>
                <c:pt idx="221">
                  <c:v>-8.221179063781447</c:v>
                </c:pt>
                <c:pt idx="222">
                  <c:v>-7.6015131837812415</c:v>
                </c:pt>
                <c:pt idx="223">
                  <c:v>-6.1264339480366852</c:v>
                </c:pt>
                <c:pt idx="224">
                  <c:v>-5.2938604568248904</c:v>
                </c:pt>
                <c:pt idx="225">
                  <c:v>-0.21188794803676123</c:v>
                </c:pt>
                <c:pt idx="226">
                  <c:v>0.46919696621853291</c:v>
                </c:pt>
                <c:pt idx="227">
                  <c:v>1.4872311862186498</c:v>
                </c:pt>
                <c:pt idx="228">
                  <c:v>2.5314662562186347</c:v>
                </c:pt>
                <c:pt idx="229">
                  <c:v>3.9540603562186187</c:v>
                </c:pt>
                <c:pt idx="230">
                  <c:v>5.280415840057068</c:v>
                </c:pt>
                <c:pt idx="231">
                  <c:v>6.6628059353853146</c:v>
                </c:pt>
                <c:pt idx="232">
                  <c:v>5.8967637673296505</c:v>
                </c:pt>
                <c:pt idx="233">
                  <c:v>5.5764472562185148</c:v>
                </c:pt>
                <c:pt idx="234">
                  <c:v>5.1527573362186265</c:v>
                </c:pt>
                <c:pt idx="235">
                  <c:v>4.237607919376444</c:v>
                </c:pt>
                <c:pt idx="236">
                  <c:v>2.7214849262185647</c:v>
                </c:pt>
                <c:pt idx="237">
                  <c:v>0.81906195621856248</c:v>
                </c:pt>
                <c:pt idx="238">
                  <c:v>-1.6693909837814402</c:v>
                </c:pt>
                <c:pt idx="239">
                  <c:v>-2.9306955080671457</c:v>
                </c:pt>
                <c:pt idx="240">
                  <c:v>-8.4729533771147345</c:v>
                </c:pt>
                <c:pt idx="241">
                  <c:v>-9.1351615092985714</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-18.195512323781266</c:v>
                </c:pt>
                <c:pt idx="250">
                  <c:v>-18.140134333781489</c:v>
                </c:pt>
                <c:pt idx="251">
                  <c:v>-17.220916293781237</c:v>
                </c:pt>
                <c:pt idx="252">
                  <c:v>-15.666495937720915</c:v>
                </c:pt>
                <c:pt idx="253">
                  <c:v>-13.194037703781305</c:v>
                </c:pt>
                <c:pt idx="254">
                  <c:v>-11.039218143781348</c:v>
                </c:pt>
                <c:pt idx="255">
                  <c:v>-8.8622668663619919</c:v>
                </c:pt>
                <c:pt idx="256">
                  <c:v>-3.617625958415533</c:v>
                </c:pt>
                <c:pt idx="257">
                  <c:v>-1.8931168878673359</c:v>
                </c:pt>
                <c:pt idx="258">
                  <c:v>4.0739096218615677E-2</c:v>
                </c:pt>
                <c:pt idx="259">
                  <c:v>2.1379857662185939</c:v>
                </c:pt>
                <c:pt idx="260">
                  <c:v>3.8953380762185077</c:v>
                </c:pt>
                <c:pt idx="261">
                  <c:v>5.4007558462185949</c:v>
                </c:pt>
                <c:pt idx="262">
                  <c:v>5.9889075798139917</c:v>
                </c:pt>
                <c:pt idx="263">
                  <c:v>6.0325717895519384</c:v>
                </c:pt>
                <c:pt idx="264">
                  <c:v>4.118702905493933</c:v>
                </c:pt>
                <c:pt idx="265">
                  <c:v>2.2580720462185297</c:v>
                </c:pt>
                <c:pt idx="266">
                  <c:v>0.10032214621853103</c:v>
                </c:pt>
                <c:pt idx="267">
                  <c:v>-2.6564626608026307</c:v>
                </c:pt>
                <c:pt idx="268">
                  <c:v>-5.3048333137815291</c:v>
                </c:pt>
                <c:pt idx="269">
                  <c:v>-6.8561146437813365</c:v>
                </c:pt>
                <c:pt idx="270">
                  <c:v>-7.9989430937814934</c:v>
                </c:pt>
                <c:pt idx="271">
                  <c:v>-8.9734302637813812</c:v>
                </c:pt>
                <c:pt idx="272">
                  <c:v>-9.9491219326702698</c:v>
                </c:pt>
                <c:pt idx="273">
                  <c:v>-14.615292267919354</c:v>
                </c:pt>
                <c:pt idx="274">
                  <c:v>-15.520829713781339</c:v>
                </c:pt>
                <c:pt idx="275">
                  <c:v>-16.68147440378133</c:v>
                </c:pt>
                <c:pt idx="276">
                  <c:v>-17.308194633781529</c:v>
                </c:pt>
                <c:pt idx="277">
                  <c:v>-17.851339193781413</c:v>
                </c:pt>
                <c:pt idx="278">
                  <c:v>-18.350128210447988</c:v>
                </c:pt>
                <c:pt idx="279">
                  <c:v>-18.744213713781463</c:v>
                </c:pt>
                <c:pt idx="280">
                  <c:v>-18.706790833781284</c:v>
                </c:pt>
                <c:pt idx="281">
                  <c:v>-18.57232454378137</c:v>
                </c:pt>
                <c:pt idx="282">
                  <c:v>-16.345510621906335</c:v>
                </c:pt>
                <c:pt idx="283">
                  <c:v>-15.136240213781496</c:v>
                </c:pt>
                <c:pt idx="284">
                  <c:v>-13.390675998326968</c:v>
                </c:pt>
                <c:pt idx="285">
                  <c:v>-11.536069663781561</c:v>
                </c:pt>
                <c:pt idx="286">
                  <c:v>-8.5744554237813588</c:v>
                </c:pt>
                <c:pt idx="287">
                  <c:v>-5.6881574137815694</c:v>
                </c:pt>
                <c:pt idx="288">
                  <c:v>-3.2840985033774395</c:v>
                </c:pt>
                <c:pt idx="289">
                  <c:v>-0.39686131650863388</c:v>
                </c:pt>
                <c:pt idx="290">
                  <c:v>6.3431249177570752</c:v>
                </c:pt>
                <c:pt idx="291">
                  <c:v>6.9747182162185766</c:v>
                </c:pt>
                <c:pt idx="292">
                  <c:v>7.158847526218544</c:v>
                </c:pt>
                <c:pt idx="293">
                  <c:v>6.957310641001186</c:v>
                </c:pt>
                <c:pt idx="294">
                  <c:v>6.2042909762185445</c:v>
                </c:pt>
                <c:pt idx="295">
                  <c:v>4.2388657762185176</c:v>
                </c:pt>
                <c:pt idx="296">
                  <c:v>1.2675796962186168</c:v>
                </c:pt>
                <c:pt idx="297">
                  <c:v>-2.5446571122024748</c:v>
                </c:pt>
                <c:pt idx="298">
                  <c:v>-11.679004783781282</c:v>
                </c:pt>
                <c:pt idx="299">
                  <c:v>-13.125572593781257</c:v>
                </c:pt>
                <c:pt idx="300">
                  <c:v>-14.773302843781337</c:v>
                </c:pt>
                <c:pt idx="301">
                  <c:v>-16.196214923781511</c:v>
                </c:pt>
                <c:pt idx="302">
                  <c:v>-17.515499413781487</c:v>
                </c:pt>
                <c:pt idx="303">
                  <c:v>-18.644597705397501</c:v>
                </c:pt>
                <c:pt idx="304">
                  <c:v>-19.091956511172711</c:v>
                </c:pt>
                <c:pt idx="305">
                  <c:v>-18.610171543781362</c:v>
                </c:pt>
                <c:pt idx="306">
                  <c:v>-18.205398043781372</c:v>
                </c:pt>
                <c:pt idx="307">
                  <c:v>-17.901480143781363</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-4.2128318973168408</c:v>
                </c:pt>
                <c:pt idx="324">
                  <c:v>-4.2284489437813884</c:v>
                </c:pt>
                <c:pt idx="325">
                  <c:v>-4.1872984637814881</c:v>
                </c:pt>
                <c:pt idx="326">
                  <c:v>-4.1336972837815082</c:v>
                </c:pt>
                <c:pt idx="327">
                  <c:v>-4.0610791037814007</c:v>
                </c:pt>
                <c:pt idx="328">
                  <c:v>-4.1754351261989999</c:v>
                </c:pt>
                <c:pt idx="329">
                  <c:v>-4.5178493619631874</c:v>
                </c:pt>
                <c:pt idx="330">
                  <c:v>-7.7096755437814721</c:v>
                </c:pt>
                <c:pt idx="331">
                  <c:v>-8.8311422037814147</c:v>
                </c:pt>
                <c:pt idx="332">
                  <c:v>-10.598285223781417</c:v>
                </c:pt>
                <c:pt idx="333">
                  <c:v>-12.27419862378142</c:v>
                </c:pt>
                <c:pt idx="334">
                  <c:v>-14.644224833781498</c:v>
                </c:pt>
                <c:pt idx="335">
                  <c:v>-16.48815629646948</c:v>
                </c:pt>
                <c:pt idx="336">
                  <c:v>-18.454356513781427</c:v>
                </c:pt>
                <c:pt idx="337">
                  <c:v>-19.230544543781235</c:v>
                </c:pt>
                <c:pt idx="338">
                  <c:v>-19.227016716195166</c:v>
                </c:pt>
                <c:pt idx="339">
                  <c:v>-14.594827900924315</c:v>
                </c:pt>
                <c:pt idx="340">
                  <c:v>-12.9810247761047</c:v>
                </c:pt>
                <c:pt idx="341">
                  <c:v>-11.247611153781394</c:v>
                </c:pt>
                <c:pt idx="342">
                  <c:v>-10.080556873568677</c:v>
                </c:pt>
                <c:pt idx="343">
                  <c:v>-8.3628752737815066</c:v>
                </c:pt>
                <c:pt idx="344">
                  <c:v>-6.9942461637813889</c:v>
                </c:pt>
                <c:pt idx="345">
                  <c:v>-5.4165603637813771</c:v>
                </c:pt>
                <c:pt idx="346">
                  <c:v>-4.2592553837813458</c:v>
                </c:pt>
                <c:pt idx="347">
                  <c:v>-3.7850397398598545</c:v>
                </c:pt>
                <c:pt idx="348">
                  <c:v>-1.706117168781434</c:v>
                </c:pt>
                <c:pt idx="349">
                  <c:v>-1.4065796837813438</c:v>
                </c:pt>
                <c:pt idx="350">
                  <c:v>-8.9283403781507759E-2</c:v>
                </c:pt>
                <c:pt idx="351">
                  <c:v>0.99922320621865879</c:v>
                </c:pt>
                <c:pt idx="352">
                  <c:v>2.0190778962186329</c:v>
                </c:pt>
                <c:pt idx="353">
                  <c:v>2.2320701262186269</c:v>
                </c:pt>
                <c:pt idx="354">
                  <c:v>2.0946094966227067</c:v>
                </c:pt>
                <c:pt idx="355">
                  <c:v>1.9298484162186327</c:v>
                </c:pt>
                <c:pt idx="356">
                  <c:v>2.1125311526471253</c:v>
                </c:pt>
                <c:pt idx="357">
                  <c:v>3.4274698937186368</c:v>
                </c:pt>
                <c:pt idx="358">
                  <c:v>3.3908069362185622</c:v>
                </c:pt>
                <c:pt idx="359">
                  <c:v>3.2690194362186817</c:v>
                </c:pt>
                <c:pt idx="360">
                  <c:v>2.7613117008993466</c:v>
                </c:pt>
                <c:pt idx="361">
                  <c:v>2.2501508562185402</c:v>
                </c:pt>
                <c:pt idx="362">
                  <c:v>1.7843779962185962</c:v>
                </c:pt>
                <c:pt idx="363">
                  <c:v>1.673398876218656</c:v>
                </c:pt>
                <c:pt idx="364">
                  <c:v>1.7914908198549413</c:v>
                </c:pt>
                <c:pt idx="365">
                  <c:v>2.5866571680830197</c:v>
                </c:pt>
                <c:pt idx="366">
                  <c:v>2.594126251917479</c:v>
                </c:pt>
                <c:pt idx="367">
                  <c:v>2.5797862662186617</c:v>
                </c:pt>
                <c:pt idx="368">
                  <c:v>2.5632720162186189</c:v>
                </c:pt>
                <c:pt idx="369">
                  <c:v>2.4058530162184835</c:v>
                </c:pt>
                <c:pt idx="370">
                  <c:v>2.2687530962185471</c:v>
                </c:pt>
                <c:pt idx="371">
                  <c:v>2.2660090476164969</c:v>
                </c:pt>
                <c:pt idx="372">
                  <c:v>2.2182696540208271</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1.8066059814710105</c:v>
                </c:pt>
                <c:pt idx="388">
                  <c:v>1.7812460562186618</c:v>
                </c:pt>
                <c:pt idx="389">
                  <c:v>1.7576816662185877</c:v>
                </c:pt>
                <c:pt idx="390">
                  <c:v>1.7351345882940574</c:v>
                </c:pt>
                <c:pt idx="391">
                  <c:v>1.7130998910011626</c:v>
                </c:pt>
                <c:pt idx="392">
                  <c:v>1.7123668862186179</c:v>
                </c:pt>
                <c:pt idx="393">
                  <c:v>1.7110990983237557</c:v>
                </c:pt>
                <c:pt idx="394">
                  <c:v>1.709557756218502</c:v>
                </c:pt>
                <c:pt idx="395">
                  <c:v>1.7086630962185718</c:v>
                </c:pt>
                <c:pt idx="396">
                  <c:v>1.7074348462185882</c:v>
                </c:pt>
                <c:pt idx="397">
                  <c:v>1.7061539107640442</c:v>
                </c:pt>
                <c:pt idx="398">
                  <c:v>1.704092706218518</c:v>
                </c:pt>
                <c:pt idx="399">
                  <c:v>1.703569252514878</c:v>
                </c:pt>
                <c:pt idx="400">
                  <c:v>1.7009027503362404</c:v>
                </c:pt>
                <c:pt idx="401">
                  <c:v>1.7002685862185984</c:v>
                </c:pt>
                <c:pt idx="402">
                  <c:v>1.6999009562185281</c:v>
                </c:pt>
                <c:pt idx="403">
                  <c:v>1.6993159208650772</c:v>
                </c:pt>
                <c:pt idx="404">
                  <c:v>1.6989961962186868</c:v>
                </c:pt>
                <c:pt idx="405">
                  <c:v>1.6986181462186229</c:v>
                </c:pt>
                <c:pt idx="406">
                  <c:v>1.6983220562185308</c:v>
                </c:pt>
                <c:pt idx="407">
                  <c:v>1.6981036962185669</c:v>
                </c:pt>
                <c:pt idx="408">
                  <c:v>1.6979204789459175</c:v>
                </c:pt>
                <c:pt idx="409">
                  <c:v>1.6970024162186101</c:v>
                </c:pt>
                <c:pt idx="410">
                  <c:v>1.6968602362185841</c:v>
                </c:pt>
                <c:pt idx="411">
                  <c:v>1.6965584162186091</c:v>
                </c:pt>
                <c:pt idx="412">
                  <c:v>1.6963251862184741</c:v>
                </c:pt>
                <c:pt idx="413">
                  <c:v>1.6961860162185491</c:v>
                </c:pt>
                <c:pt idx="414">
                  <c:v>1.6958535214359514</c:v>
                </c:pt>
                <c:pt idx="415">
                  <c:v>1.695670346218578</c:v>
                </c:pt>
                <c:pt idx="416">
                  <c:v>1.6954370357639741</c:v>
                </c:pt>
                <c:pt idx="417">
                  <c:v>1.6942898679833733</c:v>
                </c:pt>
                <c:pt idx="418">
                  <c:v>1.6940335762185181</c:v>
                </c:pt>
                <c:pt idx="419">
                  <c:v>1.6937287008994546</c:v>
                </c:pt>
                <c:pt idx="420">
                  <c:v>1.6934240062185069</c:v>
                </c:pt>
                <c:pt idx="421">
                  <c:v>1.6931392062186319</c:v>
                </c:pt>
                <c:pt idx="422">
                  <c:v>1.6928687562185445</c:v>
                </c:pt>
                <c:pt idx="423">
                  <c:v>1.6926225684634641</c:v>
                </c:pt>
                <c:pt idx="424">
                  <c:v>1.6923504669712242</c:v>
                </c:pt>
                <c:pt idx="425">
                  <c:v>1.692158539551915</c:v>
                </c:pt>
                <c:pt idx="426">
                  <c:v>1.6915347895519091</c:v>
                </c:pt>
                <c:pt idx="427">
                  <c:v>1.6913321162186605</c:v>
                </c:pt>
                <c:pt idx="428">
                  <c:v>1.6911053962185463</c:v>
                </c:pt>
                <c:pt idx="429">
                  <c:v>1.6909354461174786</c:v>
                </c:pt>
                <c:pt idx="430">
                  <c:v>1.6906595862186027</c:v>
                </c:pt>
                <c:pt idx="431">
                  <c:v>1.6903263162186022</c:v>
                </c:pt>
                <c:pt idx="432">
                  <c:v>1.6900226062184913</c:v>
                </c:pt>
                <c:pt idx="433">
                  <c:v>1.6896800562185781</c:v>
                </c:pt>
                <c:pt idx="434">
                  <c:v>1.6894066301316428</c:v>
                </c:pt>
                <c:pt idx="435">
                  <c:v>1.6882834562185722</c:v>
                </c:pt>
                <c:pt idx="436">
                  <c:v>1.6881484362186985</c:v>
                </c:pt>
                <c:pt idx="437">
                  <c:v>1.6879040862186088</c:v>
                </c:pt>
                <c:pt idx="438">
                  <c:v>1.6877259262187201</c:v>
                </c:pt>
                <c:pt idx="439">
                  <c:v>1.6875427662186142</c:v>
                </c:pt>
                <c:pt idx="440">
                  <c:v>1.6873698692621844</c:v>
                </c:pt>
                <c:pt idx="441">
                  <c:v>1.6871887262186234</c:v>
                </c:pt>
                <c:pt idx="442">
                  <c:v>1.6870175762185398</c:v>
                </c:pt>
                <c:pt idx="443">
                  <c:v>1.6868881621010003</c:v>
                </c:pt>
                <c:pt idx="444">
                  <c:v>1.6859854562185745</c:v>
                </c:pt>
                <c:pt idx="445">
                  <c:v>1.6858187465412031</c:v>
                </c:pt>
                <c:pt idx="446">
                  <c:v>1.6854860362186201</c:v>
                </c:pt>
                <c:pt idx="447">
                  <c:v>1.685138816218668</c:v>
                </c:pt>
                <c:pt idx="448">
                  <c:v>1.6848430862183941</c:v>
                </c:pt>
                <c:pt idx="449">
                  <c:v>1.6844804562185391</c:v>
                </c:pt>
                <c:pt idx="450">
                  <c:v>1.6842569814710826</c:v>
                </c:pt>
                <c:pt idx="451">
                  <c:v>1.6840784562185591</c:v>
                </c:pt>
                <c:pt idx="452">
                  <c:v>1.6831288173297019</c:v>
                </c:pt>
                <c:pt idx="453">
                  <c:v>1.6828206762185687</c:v>
                </c:pt>
                <c:pt idx="454">
                  <c:v>1.6825470562187117</c:v>
                </c:pt>
                <c:pt idx="455">
                  <c:v>1.6821619987718321</c:v>
                </c:pt>
                <c:pt idx="456">
                  <c:v>1.6818588762187143</c:v>
                </c:pt>
                <c:pt idx="457">
                  <c:v>1.6815691162186255</c:v>
                </c:pt>
                <c:pt idx="458">
                  <c:v>1.6813411762186661</c:v>
                </c:pt>
                <c:pt idx="459">
                  <c:v>1.6811598755732731</c:v>
                </c:pt>
                <c:pt idx="460">
                  <c:v>1.680993122885198</c:v>
                </c:pt>
                <c:pt idx="461">
                  <c:v>1.6802644562186089</c:v>
                </c:pt>
                <c:pt idx="462">
                  <c:v>1.6799649062184718</c:v>
                </c:pt>
                <c:pt idx="463">
                  <c:v>1.6796275362185058</c:v>
                </c:pt>
                <c:pt idx="464">
                  <c:v>1.6794315062184919</c:v>
                </c:pt>
                <c:pt idx="465">
                  <c:v>1.679033941067118</c:v>
                </c:pt>
                <c:pt idx="466">
                  <c:v>1.6787681462186301</c:v>
                </c:pt>
                <c:pt idx="467">
                  <c:v>1.6784488862185345</c:v>
                </c:pt>
                <c:pt idx="468">
                  <c:v>1.6783009062187686</c:v>
                </c:pt>
                <c:pt idx="469">
                  <c:v>1.6780380480551997</c:v>
                </c:pt>
                <c:pt idx="470">
                  <c:v>1.6778756100647172</c:v>
                </c:pt>
                <c:pt idx="471">
                  <c:v>1.677179252136908</c:v>
                </c:pt>
                <c:pt idx="472">
                  <c:v>1.676979376218654</c:v>
                </c:pt>
                <c:pt idx="473">
                  <c:v>1.67677909621861</c:v>
                </c:pt>
                <c:pt idx="474">
                  <c:v>1.6765183062185984</c:v>
                </c:pt>
                <c:pt idx="475">
                  <c:v>1.6761981162186861</c:v>
                </c:pt>
                <c:pt idx="476">
                  <c:v>1.675929112784202</c:v>
                </c:pt>
                <c:pt idx="477">
                  <c:v>1.6757050465800631</c:v>
                </c:pt>
                <c:pt idx="478">
                  <c:v>1.6749644562187171</c:v>
                </c:pt>
                <c:pt idx="479">
                  <c:v>1.6747477462184721</c:v>
                </c:pt>
                <c:pt idx="480">
                  <c:v>1.6744875662185628</c:v>
                </c:pt>
                <c:pt idx="481">
                  <c:v>1.6742016562186137</c:v>
                </c:pt>
                <c:pt idx="482">
                  <c:v>1.6739806481377713</c:v>
                </c:pt>
                <c:pt idx="483">
                  <c:v>1.6736490562186077</c:v>
                </c:pt>
                <c:pt idx="484">
                  <c:v>1.6734002262186607</c:v>
                </c:pt>
                <c:pt idx="485">
                  <c:v>1.6731407462185088</c:v>
                </c:pt>
                <c:pt idx="486">
                  <c:v>1.6729828421834441</c:v>
                </c:pt>
                <c:pt idx="487">
                  <c:v>1.671904846843504</c:v>
                </c:pt>
                <c:pt idx="488">
                  <c:v>1.6716968910012042</c:v>
                </c:pt>
                <c:pt idx="489">
                  <c:v>1.6713652262186827</c:v>
                </c:pt>
                <c:pt idx="490">
                  <c:v>1.6711180262187098</c:v>
                </c:pt>
                <c:pt idx="491">
                  <c:v>1.6707750362186304</c:v>
                </c:pt>
                <c:pt idx="492">
                  <c:v>1.6704061362185472</c:v>
                </c:pt>
                <c:pt idx="493">
                  <c:v>1.6701333527702502</c:v>
                </c:pt>
                <c:pt idx="494">
                  <c:v>1.6692597456923295</c:v>
                </c:pt>
                <c:pt idx="495">
                  <c:v>1.6689013262185326</c:v>
                </c:pt>
                <c:pt idx="496">
                  <c:v>1.6685205462185038</c:v>
                </c:pt>
                <c:pt idx="497">
                  <c:v>1.6682295762186783</c:v>
                </c:pt>
                <c:pt idx="498">
                  <c:v>1.6679335162185822</c:v>
                </c:pt>
                <c:pt idx="499">
                  <c:v>1.6676896462186899</c:v>
                </c:pt>
                <c:pt idx="500">
                  <c:v>1.6674437572938814</c:v>
                </c:pt>
                <c:pt idx="501">
                  <c:v>1.6671902762185766</c:v>
                </c:pt>
                <c:pt idx="502">
                  <c:v>1.667053888036834</c:v>
                </c:pt>
                <c:pt idx="503">
                  <c:v>1.6662938700116721</c:v>
                </c:pt>
                <c:pt idx="504">
                  <c:v>1.6661757962185961</c:v>
                </c:pt>
                <c:pt idx="505">
                  <c:v>1.6658477662184481</c:v>
                </c:pt>
                <c:pt idx="506">
                  <c:v>1.6656367762184914</c:v>
                </c:pt>
                <c:pt idx="507">
                  <c:v>1.6653473683064561</c:v>
                </c:pt>
                <c:pt idx="508">
                  <c:v>1.6651324062185338</c:v>
                </c:pt>
                <c:pt idx="509">
                  <c:v>1.664897146218594</c:v>
                </c:pt>
                <c:pt idx="510">
                  <c:v>1.6646529511679391</c:v>
                </c:pt>
                <c:pt idx="511">
                  <c:v>1.6639897787993334</c:v>
                </c:pt>
                <c:pt idx="512">
                  <c:v>1.6638189562186341</c:v>
                </c:pt>
                <c:pt idx="513">
                  <c:v>1.6634757962186484</c:v>
                </c:pt>
                <c:pt idx="514">
                  <c:v>1.6631838262186012</c:v>
                </c:pt>
                <c:pt idx="515">
                  <c:v>1.662984876218446</c:v>
                </c:pt>
                <c:pt idx="516">
                  <c:v>1.6627983062185763</c:v>
                </c:pt>
                <c:pt idx="517">
                  <c:v>1.6625241026832924</c:v>
                </c:pt>
                <c:pt idx="518">
                  <c:v>1.6623899895518572</c:v>
                </c:pt>
                <c:pt idx="519">
                  <c:v>1.6622067015016611</c:v>
                </c:pt>
                <c:pt idx="520">
                  <c:v>1.6615096228852479</c:v>
                </c:pt>
                <c:pt idx="521">
                  <c:v>1.6612634862186155</c:v>
                </c:pt>
                <c:pt idx="522">
                  <c:v>1.6609528262186497</c:v>
                </c:pt>
                <c:pt idx="523">
                  <c:v>1.6606607762185219</c:v>
                </c:pt>
                <c:pt idx="524">
                  <c:v>1.6604256844793497</c:v>
                </c:pt>
                <c:pt idx="525">
                  <c:v>1.660123706218684</c:v>
                </c:pt>
                <c:pt idx="526">
                  <c:v>1.6598757162186217</c:v>
                </c:pt>
                <c:pt idx="527">
                  <c:v>1.6597794562185868</c:v>
                </c:pt>
                <c:pt idx="528">
                  <c:v>1.6591194562185905</c:v>
                </c:pt>
                <c:pt idx="529">
                  <c:v>1.6590246562186182</c:v>
                </c:pt>
                <c:pt idx="530">
                  <c:v>1.6587791862185821</c:v>
                </c:pt>
                <c:pt idx="531">
                  <c:v>1.6584851124685842</c:v>
                </c:pt>
                <c:pt idx="532">
                  <c:v>1.6582650603852205</c:v>
                </c:pt>
                <c:pt idx="533">
                  <c:v>1.6579023362186689</c:v>
                </c:pt>
                <c:pt idx="534">
                  <c:v>1.6577010162186518</c:v>
                </c:pt>
                <c:pt idx="535">
                  <c:v>1.6574184669712251</c:v>
                </c:pt>
                <c:pt idx="536">
                  <c:v>1.6566658335769957</c:v>
                </c:pt>
                <c:pt idx="537">
                  <c:v>1.6564714868309101</c:v>
                </c:pt>
                <c:pt idx="538">
                  <c:v>1.6562121062185071</c:v>
                </c:pt>
                <c:pt idx="539">
                  <c:v>1.6559881662186355</c:v>
                </c:pt>
                <c:pt idx="540">
                  <c:v>1.6557996962185499</c:v>
                </c:pt>
                <c:pt idx="541">
                  <c:v>1.6555399062184932</c:v>
                </c:pt>
                <c:pt idx="542">
                  <c:v>1.6552973662186201</c:v>
                </c:pt>
                <c:pt idx="543">
                  <c:v>1.6550770633615057</c:v>
                </c:pt>
                <c:pt idx="544">
                  <c:v>1.6543695508132301</c:v>
                </c:pt>
                <c:pt idx="545">
                  <c:v>1.6541738562185073</c:v>
                </c:pt>
                <c:pt idx="546">
                  <c:v>1.6539373162186166</c:v>
                </c:pt>
                <c:pt idx="547">
                  <c:v>1.6537010962185974</c:v>
                </c:pt>
                <c:pt idx="548">
                  <c:v>1.6534656109805042</c:v>
                </c:pt>
                <c:pt idx="549">
                  <c:v>1.6531643362186088</c:v>
                </c:pt>
                <c:pt idx="550">
                  <c:v>1.6528984362185226</c:v>
                </c:pt>
                <c:pt idx="551">
                  <c:v>1.6526685744981235</c:v>
                </c:pt>
                <c:pt idx="552">
                  <c:v>1.6516596975979052</c:v>
                </c:pt>
                <c:pt idx="553">
                  <c:v>1.6514275072389495</c:v>
                </c:pt>
                <c:pt idx="554">
                  <c:v>1.6511779862187435</c:v>
                </c:pt>
                <c:pt idx="555">
                  <c:v>1.6509849462186141</c:v>
                </c:pt>
                <c:pt idx="556">
                  <c:v>1.6507911162186275</c:v>
                </c:pt>
                <c:pt idx="557">
                  <c:v>1.6505746862186328</c:v>
                </c:pt>
                <c:pt idx="558">
                  <c:v>1.6504008400571024</c:v>
                </c:pt>
                <c:pt idx="559">
                  <c:v>1.6502835873661197</c:v>
                </c:pt>
                <c:pt idx="560">
                  <c:v>1.6496091329863845</c:v>
                </c:pt>
                <c:pt idx="561">
                  <c:v>1.6494036262184579</c:v>
                </c:pt>
                <c:pt idx="562">
                  <c:v>1.6492377462185046</c:v>
                </c:pt>
                <c:pt idx="563">
                  <c:v>1.649001588871656</c:v>
                </c:pt>
                <c:pt idx="564">
                  <c:v>1.6488279462185615</c:v>
                </c:pt>
                <c:pt idx="565">
                  <c:v>1.6486051962185697</c:v>
                </c:pt>
                <c:pt idx="566">
                  <c:v>1.6484402388271917</c:v>
                </c:pt>
                <c:pt idx="567">
                  <c:v>1.6476053466294616</c:v>
                </c:pt>
                <c:pt idx="568">
                  <c:v>1.6474515888716481</c:v>
                </c:pt>
                <c:pt idx="569">
                  <c:v>1.6473237962187</c:v>
                </c:pt>
                <c:pt idx="570">
                  <c:v>1.6470997862185612</c:v>
                </c:pt>
                <c:pt idx="571">
                  <c:v>1.6469103562185421</c:v>
                </c:pt>
                <c:pt idx="572">
                  <c:v>1.6467579662186045</c:v>
                </c:pt>
                <c:pt idx="573">
                  <c:v>1.646594660519753</c:v>
                </c:pt>
                <c:pt idx="574">
                  <c:v>1.6465094562185953</c:v>
                </c:pt>
                <c:pt idx="575">
                  <c:v>1.6459907185136857</c:v>
                </c:pt>
                <c:pt idx="576">
                  <c:v>1.6458247662186658</c:v>
                </c:pt>
                <c:pt idx="577">
                  <c:v>1.6456508062185136</c:v>
                </c:pt>
                <c:pt idx="578">
                  <c:v>1.6454086762186222</c:v>
                </c:pt>
                <c:pt idx="579">
                  <c:v>1.6452610812184638</c:v>
                </c:pt>
                <c:pt idx="580">
                  <c:v>1.6450546462184974</c:v>
                </c:pt>
                <c:pt idx="581">
                  <c:v>1.6448543062185763</c:v>
                </c:pt>
                <c:pt idx="582">
                  <c:v>1.6447174562185736</c:v>
                </c:pt>
                <c:pt idx="583">
                  <c:v>1.6445512419328741</c:v>
                </c:pt>
                <c:pt idx="584">
                  <c:v>1.6440634562185761</c:v>
                </c:pt>
                <c:pt idx="585">
                  <c:v>1.6439445784408093</c:v>
                </c:pt>
                <c:pt idx="586">
                  <c:v>1.6437691062186133</c:v>
                </c:pt>
                <c:pt idx="587">
                  <c:v>1.6435368162185284</c:v>
                </c:pt>
                <c:pt idx="588">
                  <c:v>1.6434075262186827</c:v>
                </c:pt>
                <c:pt idx="589">
                  <c:v>1.6432311162185442</c:v>
                </c:pt>
                <c:pt idx="590">
                  <c:v>1.6430565174431564</c:v>
                </c:pt>
                <c:pt idx="591">
                  <c:v>1.6428414562186333</c:v>
                </c:pt>
                <c:pt idx="592">
                  <c:v>1.642155919986809</c:v>
                </c:pt>
                <c:pt idx="593">
                  <c:v>1.6419457262187382</c:v>
                </c:pt>
                <c:pt idx="594">
                  <c:v>1.6417724262185955</c:v>
                </c:pt>
                <c:pt idx="595">
                  <c:v>1.6415885276472451</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1.6381609062185465</c:v>
                </c:pt>
                <c:pt idx="611">
                  <c:v>1.637996506218613</c:v>
                </c:pt>
                <c:pt idx="612">
                  <c:v>1.6378305362187306</c:v>
                </c:pt>
                <c:pt idx="613">
                  <c:v>1.6376315762185669</c:v>
                </c:pt>
                <c:pt idx="614">
                  <c:v>1.6374387725452522</c:v>
                </c:pt>
                <c:pt idx="615">
                  <c:v>1.6372193562186368</c:v>
                </c:pt>
                <c:pt idx="616">
                  <c:v>1.6370102762186181</c:v>
                </c:pt>
                <c:pt idx="617">
                  <c:v>1.636895737468592</c:v>
                </c:pt>
                <c:pt idx="618">
                  <c:v>1.6362285673297101</c:v>
                </c:pt>
                <c:pt idx="619">
                  <c:v>1.6360745462185109</c:v>
                </c:pt>
                <c:pt idx="620">
                  <c:v>1.6358877262185714</c:v>
                </c:pt>
                <c:pt idx="621">
                  <c:v>1.6357490162186252</c:v>
                </c:pt>
                <c:pt idx="622">
                  <c:v>1.6355040046056928</c:v>
                </c:pt>
                <c:pt idx="623">
                  <c:v>1.6353267462186378</c:v>
                </c:pt>
                <c:pt idx="624">
                  <c:v>1.6351693762183857</c:v>
                </c:pt>
                <c:pt idx="625">
                  <c:v>1.6351214762184298</c:v>
                </c:pt>
                <c:pt idx="626">
                  <c:v>1.6348354901168562</c:v>
                </c:pt>
                <c:pt idx="627">
                  <c:v>1.6342727895519022</c:v>
                </c:pt>
                <c:pt idx="628">
                  <c:v>1.634187266744904</c:v>
                </c:pt>
                <c:pt idx="629">
                  <c:v>1.6339800462186105</c:v>
                </c:pt>
                <c:pt idx="630">
                  <c:v>1.6337522562186564</c:v>
                </c:pt>
                <c:pt idx="631">
                  <c:v>1.6335648162184937</c:v>
                </c:pt>
                <c:pt idx="632">
                  <c:v>1.6333360762184839</c:v>
                </c:pt>
                <c:pt idx="633">
                  <c:v>1.6331661062186527</c:v>
                </c:pt>
                <c:pt idx="634">
                  <c:v>1.6330058198548443</c:v>
                </c:pt>
                <c:pt idx="635">
                  <c:v>1.6323656587502171</c:v>
                </c:pt>
                <c:pt idx="636">
                  <c:v>1.6321780162186601</c:v>
                </c:pt>
                <c:pt idx="637">
                  <c:v>1.631985916218555</c:v>
                </c:pt>
                <c:pt idx="638">
                  <c:v>1.631761796218568</c:v>
                </c:pt>
                <c:pt idx="639">
                  <c:v>1.6315720462185661</c:v>
                </c:pt>
                <c:pt idx="640">
                  <c:v>1.6314169154022977</c:v>
                </c:pt>
                <c:pt idx="641">
                  <c:v>1.6311565962185601</c:v>
                </c:pt>
                <c:pt idx="642">
                  <c:v>1.6309944962187188</c:v>
                </c:pt>
                <c:pt idx="643">
                  <c:v>1.6308549362186129</c:v>
                </c:pt>
                <c:pt idx="644">
                  <c:v>1.6303494562185121</c:v>
                </c:pt>
                <c:pt idx="645">
                  <c:v>1.6301594162185482</c:v>
                </c:pt>
                <c:pt idx="646">
                  <c:v>1.6298839962185951</c:v>
                </c:pt>
                <c:pt idx="647">
                  <c:v>1.6297063371710718</c:v>
                </c:pt>
                <c:pt idx="648">
                  <c:v>1.6294313062184913</c:v>
                </c:pt>
                <c:pt idx="649">
                  <c:v>1.6292569462185627</c:v>
                </c:pt>
                <c:pt idx="650">
                  <c:v>1.6291140562185404</c:v>
                </c:pt>
                <c:pt idx="651">
                  <c:v>1.6289984562185111</c:v>
                </c:pt>
                <c:pt idx="652">
                  <c:v>1.6284072731199899</c:v>
                </c:pt>
                <c:pt idx="653">
                  <c:v>1.6282479304454271</c:v>
                </c:pt>
                <c:pt idx="654">
                  <c:v>1.6280461662185839</c:v>
                </c:pt>
                <c:pt idx="655">
                  <c:v>1.6278654962186598</c:v>
                </c:pt>
                <c:pt idx="656">
                  <c:v>1.6276652862186578</c:v>
                </c:pt>
                <c:pt idx="657">
                  <c:v>1.627565876218654</c:v>
                </c:pt>
                <c:pt idx="658">
                  <c:v>1.6272411127841608</c:v>
                </c:pt>
                <c:pt idx="659">
                  <c:v>1.6270511262185343</c:v>
                </c:pt>
                <c:pt idx="660">
                  <c:v>1.6269349895518985</c:v>
                </c:pt>
                <c:pt idx="661">
                  <c:v>1.6264597062186541</c:v>
                </c:pt>
                <c:pt idx="662">
                  <c:v>1.6263670962186301</c:v>
                </c:pt>
                <c:pt idx="663">
                  <c:v>1.6262079862186753</c:v>
                </c:pt>
                <c:pt idx="664">
                  <c:v>1.6260777262185853</c:v>
                </c:pt>
                <c:pt idx="665">
                  <c:v>1.6259070143581624</c:v>
                </c:pt>
                <c:pt idx="666">
                  <c:v>1.625763146218518</c:v>
                </c:pt>
                <c:pt idx="667">
                  <c:v>1.625609206218654</c:v>
                </c:pt>
                <c:pt idx="668">
                  <c:v>1.625434298323823</c:v>
                </c:pt>
                <c:pt idx="669">
                  <c:v>1.624813619483874</c:v>
                </c:pt>
                <c:pt idx="670">
                  <c:v>1.6246217895520232</c:v>
                </c:pt>
                <c:pt idx="671">
                  <c:v>1.624395696218514</c:v>
                </c:pt>
                <c:pt idx="672">
                  <c:v>1.6242158862185665</c:v>
                </c:pt>
                <c:pt idx="673">
                  <c:v>1.6240520062185366</c:v>
                </c:pt>
                <c:pt idx="674">
                  <c:v>1.6238979762187442</c:v>
                </c:pt>
                <c:pt idx="675">
                  <c:v>1.6237442162186808</c:v>
                </c:pt>
                <c:pt idx="676">
                  <c:v>1.6236276705042898</c:v>
                </c:pt>
                <c:pt idx="677">
                  <c:v>1.6231167585441413</c:v>
                </c:pt>
                <c:pt idx="678">
                  <c:v>1.6229986962187297</c:v>
                </c:pt>
                <c:pt idx="679">
                  <c:v>1.6228177362185949</c:v>
                </c:pt>
                <c:pt idx="680">
                  <c:v>1.6226747862184958</c:v>
                </c:pt>
                <c:pt idx="681">
                  <c:v>1.6224769762184801</c:v>
                </c:pt>
                <c:pt idx="682">
                  <c:v>1.6223002725451598</c:v>
                </c:pt>
                <c:pt idx="683">
                  <c:v>1.622167793297379</c:v>
                </c:pt>
                <c:pt idx="684">
                  <c:v>1.6219743362186136</c:v>
                </c:pt>
                <c:pt idx="685">
                  <c:v>1.621544900663054</c:v>
                </c:pt>
                <c:pt idx="686">
                  <c:v>1.6212881762186286</c:v>
                </c:pt>
                <c:pt idx="687">
                  <c:v>1.6211146162185344</c:v>
                </c:pt>
                <c:pt idx="688">
                  <c:v>1.6209190480553417</c:v>
                </c:pt>
                <c:pt idx="689">
                  <c:v>1.6207409662186496</c:v>
                </c:pt>
                <c:pt idx="690">
                  <c:v>1.6205695462185481</c:v>
                </c:pt>
                <c:pt idx="691">
                  <c:v>1.6203901462186261</c:v>
                </c:pt>
                <c:pt idx="692">
                  <c:v>1.6202595462187075</c:v>
                </c:pt>
                <c:pt idx="693">
                  <c:v>1.6201579562186363</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1.6184801144464998</c:v>
                </c:pt>
                <c:pt idx="702">
                  <c:v>1.617918066744878</c:v>
                </c:pt>
                <c:pt idx="703">
                  <c:v>1.6177613262186128</c:v>
                </c:pt>
                <c:pt idx="704">
                  <c:v>1.6175419162186415</c:v>
                </c:pt>
                <c:pt idx="705">
                  <c:v>1.6173771162185502</c:v>
                </c:pt>
                <c:pt idx="706">
                  <c:v>1.6171685174431474</c:v>
                </c:pt>
                <c:pt idx="707">
                  <c:v>1.6169258162185542</c:v>
                </c:pt>
                <c:pt idx="708">
                  <c:v>1.616776246218663</c:v>
                </c:pt>
                <c:pt idx="709">
                  <c:v>1.6166400006630126</c:v>
                </c:pt>
                <c:pt idx="710">
                  <c:v>1.6159315537794594</c:v>
                </c:pt>
                <c:pt idx="711">
                  <c:v>1.6157372862185753</c:v>
                </c:pt>
                <c:pt idx="712">
                  <c:v>1.6155945902390962</c:v>
                </c:pt>
                <c:pt idx="713">
                  <c:v>1.6154038362186043</c:v>
                </c:pt>
                <c:pt idx="714">
                  <c:v>1.6152358962184934</c:v>
                </c:pt>
                <c:pt idx="715">
                  <c:v>1.6150452962185682</c:v>
                </c:pt>
                <c:pt idx="716">
                  <c:v>1.6148681796228885</c:v>
                </c:pt>
                <c:pt idx="717">
                  <c:v>1.6143097438897485</c:v>
                </c:pt>
                <c:pt idx="718">
                  <c:v>1.6141388685897353</c:v>
                </c:pt>
                <c:pt idx="719">
                  <c:v>1.6139509462186239</c:v>
                </c:pt>
                <c:pt idx="720">
                  <c:v>1.61380316621839</c:v>
                </c:pt>
                <c:pt idx="721">
                  <c:v>1.6135972862186208</c:v>
                </c:pt>
                <c:pt idx="722">
                  <c:v>1.6134204362185045</c:v>
                </c:pt>
                <c:pt idx="723">
                  <c:v>1.613222726218652</c:v>
                </c:pt>
                <c:pt idx="724">
                  <c:v>1.6130170582594718</c:v>
                </c:pt>
                <c:pt idx="725">
                  <c:v>1.6128943973950645</c:v>
                </c:pt>
                <c:pt idx="726">
                  <c:v>1.6124464874685884</c:v>
                </c:pt>
                <c:pt idx="727">
                  <c:v>1.6123202662185605</c:v>
                </c:pt>
                <c:pt idx="728">
                  <c:v>1.6121398962185509</c:v>
                </c:pt>
                <c:pt idx="729">
                  <c:v>1.6119791462186299</c:v>
                </c:pt>
                <c:pt idx="730">
                  <c:v>1.6117746516209466</c:v>
                </c:pt>
                <c:pt idx="731">
                  <c:v>1.611570226218646</c:v>
                </c:pt>
                <c:pt idx="732">
                  <c:v>1.6113885062185473</c:v>
                </c:pt>
                <c:pt idx="733">
                  <c:v>1.6112409562185945</c:v>
                </c:pt>
                <c:pt idx="734">
                  <c:v>1.6111530117741211</c:v>
                </c:pt>
                <c:pt idx="735">
                  <c:v>1.6106772339964701</c:v>
                </c:pt>
                <c:pt idx="736">
                  <c:v>1.6105177162186393</c:v>
                </c:pt>
                <c:pt idx="737">
                  <c:v>1.610308986830846</c:v>
                </c:pt>
                <c:pt idx="738">
                  <c:v>1.6101229162186015</c:v>
                </c:pt>
                <c:pt idx="739">
                  <c:v>1.6099169462185901</c:v>
                </c:pt>
                <c:pt idx="740">
                  <c:v>1.6097525562185961</c:v>
                </c:pt>
                <c:pt idx="741">
                  <c:v>1.6095491962185946</c:v>
                </c:pt>
                <c:pt idx="742">
                  <c:v>1.6094094766266807</c:v>
                </c:pt>
                <c:pt idx="743">
                  <c:v>1.6092713830478678</c:v>
                </c:pt>
                <c:pt idx="744">
                  <c:v>1.6088003527703592</c:v>
                </c:pt>
                <c:pt idx="745">
                  <c:v>1.6087183662187123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1.6065583362185709</c:v>
                </c:pt>
                <c:pt idx="756">
                  <c:v>1.6064147242598221</c:v>
                </c:pt>
                <c:pt idx="757">
                  <c:v>1.6062109562186053</c:v>
                </c:pt>
                <c:pt idx="758">
                  <c:v>1.6060785462186415</c:v>
                </c:pt>
                <c:pt idx="759">
                  <c:v>1.6058664978853145</c:v>
                </c:pt>
                <c:pt idx="760">
                  <c:v>1.6053071352309021</c:v>
                </c:pt>
                <c:pt idx="761">
                  <c:v>1.605199528383594</c:v>
                </c:pt>
                <c:pt idx="762">
                  <c:v>1.6050871462185814</c:v>
                </c:pt>
                <c:pt idx="763">
                  <c:v>1.6049259162186047</c:v>
                </c:pt>
                <c:pt idx="764">
                  <c:v>1.604792246218679</c:v>
                </c:pt>
                <c:pt idx="765">
                  <c:v>1.6045779562185223</c:v>
                </c:pt>
                <c:pt idx="766">
                  <c:v>1.6044254762185661</c:v>
                </c:pt>
                <c:pt idx="767">
                  <c:v>1.6042186398919982</c:v>
                </c:pt>
                <c:pt idx="768">
                  <c:v>1.6041283451074535</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1.6024517299026839</c:v>
                </c:pt>
                <c:pt idx="777">
                  <c:v>1.6019034562185936</c:v>
                </c:pt>
                <c:pt idx="778">
                  <c:v>1.6018202062185338</c:v>
                </c:pt>
                <c:pt idx="779">
                  <c:v>1.6016811881773236</c:v>
                </c:pt>
                <c:pt idx="780">
                  <c:v>1.6015368362185853</c:v>
                </c:pt>
                <c:pt idx="781">
                  <c:v>1.6014043562185094</c:v>
                </c:pt>
                <c:pt idx="782">
                  <c:v>1.6012237162185414</c:v>
                </c:pt>
                <c:pt idx="783">
                  <c:v>1.6010757262186117</c:v>
                </c:pt>
                <c:pt idx="784">
                  <c:v>1.6009062279577648</c:v>
                </c:pt>
                <c:pt idx="785">
                  <c:v>1.6003403847900315</c:v>
                </c:pt>
                <c:pt idx="786">
                  <c:v>1.6002056362184902</c:v>
                </c:pt>
                <c:pt idx="787">
                  <c:v>1.6000874262186668</c:v>
                </c:pt>
                <c:pt idx="788">
                  <c:v>1.5998971462185807</c:v>
                </c:pt>
                <c:pt idx="789">
                  <c:v>1.5997584462185599</c:v>
                </c:pt>
                <c:pt idx="790">
                  <c:v>1.5995738133614594</c:v>
                </c:pt>
                <c:pt idx="791">
                  <c:v>1.5994233062184962</c:v>
                </c:pt>
                <c:pt idx="792">
                  <c:v>1.5992998035870718</c:v>
                </c:pt>
                <c:pt idx="793">
                  <c:v>1.5988106769977861</c:v>
                </c:pt>
                <c:pt idx="794">
                  <c:v>1.5986618762187141</c:v>
                </c:pt>
                <c:pt idx="795">
                  <c:v>1.5984996108577718</c:v>
                </c:pt>
                <c:pt idx="796">
                  <c:v>1.5983031062186099</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1.5948942862186597</c:v>
                </c:pt>
                <c:pt idx="814">
                  <c:v>1.5947603662185521</c:v>
                </c:pt>
                <c:pt idx="815">
                  <c:v>1.5945990174430018</c:v>
                </c:pt>
                <c:pt idx="816">
                  <c:v>1.5940355762186742</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1.5920589687186206</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1.5881356380367619</c:v>
                </c:pt>
                <c:pt idx="850">
                  <c:v>1.5875343562186246</c:v>
                </c:pt>
                <c:pt idx="851">
                  <c:v>1.5874127491479157</c:v>
                </c:pt>
                <c:pt idx="852">
                  <c:v>1.5872126962186854</c:v>
                </c:pt>
                <c:pt idx="853">
                  <c:v>1.5870925862186169</c:v>
                </c:pt>
                <c:pt idx="854">
                  <c:v>1.5869361398920603</c:v>
                </c:pt>
                <c:pt idx="855">
                  <c:v>1.5867837962185689</c:v>
                </c:pt>
                <c:pt idx="856">
                  <c:v>1.5866550362186602</c:v>
                </c:pt>
                <c:pt idx="857">
                  <c:v>1.5864956062185485</c:v>
                </c:pt>
                <c:pt idx="858">
                  <c:v>1.5863778062184379</c:v>
                </c:pt>
                <c:pt idx="859">
                  <c:v>1.585914918718629</c:v>
                </c:pt>
                <c:pt idx="860">
                  <c:v>1.5857660667448099</c:v>
                </c:pt>
                <c:pt idx="861">
                  <c:v>1.5856061562185744</c:v>
                </c:pt>
                <c:pt idx="862">
                  <c:v>1.5854918962186686</c:v>
                </c:pt>
                <c:pt idx="863">
                  <c:v>1.5853125262185324</c:v>
                </c:pt>
                <c:pt idx="864">
                  <c:v>1.5851350162186009</c:v>
                </c:pt>
                <c:pt idx="865">
                  <c:v>1.5849928779052931</c:v>
                </c:pt>
                <c:pt idx="866">
                  <c:v>1.5845111930606066</c:v>
                </c:pt>
                <c:pt idx="867">
                  <c:v>1.5843947962185598</c:v>
                </c:pt>
                <c:pt idx="868">
                  <c:v>1.5842742162186028</c:v>
                </c:pt>
                <c:pt idx="869">
                  <c:v>1.5841761362183759</c:v>
                </c:pt>
                <c:pt idx="870">
                  <c:v>1.5841479562184033</c:v>
                </c:pt>
                <c:pt idx="871">
                  <c:v>1.5839765762186033</c:v>
                </c:pt>
                <c:pt idx="872">
                  <c:v>1.5837740232289548</c:v>
                </c:pt>
                <c:pt idx="873">
                  <c:v>1.5835996286324256</c:v>
                </c:pt>
                <c:pt idx="874">
                  <c:v>1.5830602152547173</c:v>
                </c:pt>
                <c:pt idx="875">
                  <c:v>1.5829223862186268</c:v>
                </c:pt>
                <c:pt idx="876">
                  <c:v>1.5827777862186001</c:v>
                </c:pt>
                <c:pt idx="877">
                  <c:v>1.5826260747752201</c:v>
                </c:pt>
                <c:pt idx="878">
                  <c:v>1.5824915462186624</c:v>
                </c:pt>
                <c:pt idx="879">
                  <c:v>1.5823668162185811</c:v>
                </c:pt>
                <c:pt idx="880">
                  <c:v>1.5822280262185742</c:v>
                </c:pt>
                <c:pt idx="881">
                  <c:v>1.5821224262185769</c:v>
                </c:pt>
                <c:pt idx="882">
                  <c:v>1.5820444562185969</c:v>
                </c:pt>
                <c:pt idx="883">
                  <c:v>1.5816133091598488</c:v>
                </c:pt>
                <c:pt idx="884">
                  <c:v>1.5814971469402521</c:v>
                </c:pt>
                <c:pt idx="885">
                  <c:v>1.5813174062186881</c:v>
                </c:pt>
                <c:pt idx="886">
                  <c:v>1.5811564562184373</c:v>
                </c:pt>
                <c:pt idx="887">
                  <c:v>1.581010686218534</c:v>
                </c:pt>
                <c:pt idx="888">
                  <c:v>1.5808097262185057</c:v>
                </c:pt>
                <c:pt idx="889">
                  <c:v>1.5806420662186313</c:v>
                </c:pt>
                <c:pt idx="890">
                  <c:v>1.5804161089963049</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1.3620729562185847</c:v>
                </c:pt>
                <c:pt idx="2">
                  <c:v>1.3622574962186762</c:v>
                </c:pt>
                <c:pt idx="3">
                  <c:v>1.363143656218496</c:v>
                </c:pt>
                <c:pt idx="4">
                  <c:v>1.3643355579134635</c:v>
                </c:pt>
                <c:pt idx="5">
                  <c:v>1.3631094562186234</c:v>
                </c:pt>
                <c:pt idx="6">
                  <c:v>1.3613808062186481</c:v>
                </c:pt>
                <c:pt idx="7">
                  <c:v>1.3648830521781719</c:v>
                </c:pt>
                <c:pt idx="8">
                  <c:v>1.3549253103852976</c:v>
                </c:pt>
                <c:pt idx="9">
                  <c:v>1.3325421462185592</c:v>
                </c:pt>
                <c:pt idx="10">
                  <c:v>1.3501485162184681</c:v>
                </c:pt>
                <c:pt idx="11">
                  <c:v>1.3067622562186179</c:v>
                </c:pt>
                <c:pt idx="12">
                  <c:v>1.2590591531883177</c:v>
                </c:pt>
                <c:pt idx="13">
                  <c:v>1.3849198133614635</c:v>
                </c:pt>
                <c:pt idx="14">
                  <c:v>1.8196970562187005</c:v>
                </c:pt>
                <c:pt idx="15">
                  <c:v>1.9781639562186384</c:v>
                </c:pt>
                <c:pt idx="16">
                  <c:v>1.2837603962186095</c:v>
                </c:pt>
                <c:pt idx="17">
                  <c:v>0.24806389621866742</c:v>
                </c:pt>
                <c:pt idx="18">
                  <c:v>-0.38011105398560158</c:v>
                </c:pt>
                <c:pt idx="19">
                  <c:v>-0.49723159428633323</c:v>
                </c:pt>
                <c:pt idx="20">
                  <c:v>-0.67010285147368742</c:v>
                </c:pt>
                <c:pt idx="21">
                  <c:v>-0.11423754378139975</c:v>
                </c:pt>
                <c:pt idx="22">
                  <c:v>-0.25666066378136082</c:v>
                </c:pt>
                <c:pt idx="23">
                  <c:v>-1.0532314937813818</c:v>
                </c:pt>
                <c:pt idx="24">
                  <c:v>-1.8242787837813821</c:v>
                </c:pt>
                <c:pt idx="25">
                  <c:v>-2.2304931937814274</c:v>
                </c:pt>
                <c:pt idx="26">
                  <c:v>-2.1858561599430262</c:v>
                </c:pt>
                <c:pt idx="27">
                  <c:v>-1.865201143781434</c:v>
                </c:pt>
                <c:pt idx="28">
                  <c:v>-1.3206079247338101</c:v>
                </c:pt>
                <c:pt idx="29">
                  <c:v>4.9030181562185788</c:v>
                </c:pt>
                <c:pt idx="30">
                  <c:v>5.1884454158144138</c:v>
                </c:pt>
                <c:pt idx="31">
                  <c:v>5.3311605862186013</c:v>
                </c:pt>
                <c:pt idx="32">
                  <c:v>5.1062372562184999</c:v>
                </c:pt>
                <c:pt idx="33">
                  <c:v>4.5955669562185415</c:v>
                </c:pt>
                <c:pt idx="34">
                  <c:v>4.1304972562185274</c:v>
                </c:pt>
                <c:pt idx="35">
                  <c:v>3.9203678952429213</c:v>
                </c:pt>
                <c:pt idx="36">
                  <c:v>2.9765144562185948</c:v>
                </c:pt>
                <c:pt idx="37">
                  <c:v>3.4800452962186177</c:v>
                </c:pt>
                <c:pt idx="38">
                  <c:v>4.4258469962186284</c:v>
                </c:pt>
                <c:pt idx="39">
                  <c:v>4.6410960684633977</c:v>
                </c:pt>
                <c:pt idx="40">
                  <c:v>4.4710157462185549</c:v>
                </c:pt>
                <c:pt idx="41">
                  <c:v>4.3259992503362303</c:v>
                </c:pt>
                <c:pt idx="42">
                  <c:v>4.6765818091598277</c:v>
                </c:pt>
                <c:pt idx="43">
                  <c:v>4.4789944662186087</c:v>
                </c:pt>
                <c:pt idx="44">
                  <c:v>3.2897794962186993</c:v>
                </c:pt>
                <c:pt idx="45">
                  <c:v>1.8311032662186619</c:v>
                </c:pt>
                <c:pt idx="46">
                  <c:v>2.5088036218605232E-2</c:v>
                </c:pt>
                <c:pt idx="47">
                  <c:v>-2.2423190337813166</c:v>
                </c:pt>
                <c:pt idx="48">
                  <c:v>-3.8904262437814352</c:v>
                </c:pt>
                <c:pt idx="49">
                  <c:v>-4.9843732537815564</c:v>
                </c:pt>
                <c:pt idx="50">
                  <c:v>-6.0594031753603366</c:v>
                </c:pt>
                <c:pt idx="51">
                  <c:v>-8.6446405125314509</c:v>
                </c:pt>
                <c:pt idx="52">
                  <c:v>-8.6077494037812148</c:v>
                </c:pt>
                <c:pt idx="53">
                  <c:v>-8.4951753354479536</c:v>
                </c:pt>
                <c:pt idx="54">
                  <c:v>-8.2489180737812919</c:v>
                </c:pt>
                <c:pt idx="55">
                  <c:v>-8.0307668637813396</c:v>
                </c:pt>
                <c:pt idx="56">
                  <c:v>-7.7252386807678324</c:v>
                </c:pt>
                <c:pt idx="57">
                  <c:v>-5.1697524528723484</c:v>
                </c:pt>
                <c:pt idx="58">
                  <c:v>-4.6637142537813734</c:v>
                </c:pt>
                <c:pt idx="59">
                  <c:v>-3.6890375837813756</c:v>
                </c:pt>
                <c:pt idx="60">
                  <c:v>-2.6257244137813291</c:v>
                </c:pt>
                <c:pt idx="61">
                  <c:v>-1.743972443781459</c:v>
                </c:pt>
                <c:pt idx="62">
                  <c:v>-1.0554456237813525</c:v>
                </c:pt>
                <c:pt idx="63">
                  <c:v>-0.5870631237814754</c:v>
                </c:pt>
                <c:pt idx="64">
                  <c:v>-2.2321166732268687E-2</c:v>
                </c:pt>
                <c:pt idx="65">
                  <c:v>3.441045856218619</c:v>
                </c:pt>
                <c:pt idx="66">
                  <c:v>4.3842426062186224</c:v>
                </c:pt>
                <c:pt idx="67">
                  <c:v>5.8700269162186061</c:v>
                </c:pt>
                <c:pt idx="68">
                  <c:v>7.2844394962186394</c:v>
                </c:pt>
                <c:pt idx="69">
                  <c:v>8.2884305162185825</c:v>
                </c:pt>
                <c:pt idx="70">
                  <c:v>9.0894273762184525</c:v>
                </c:pt>
                <c:pt idx="71">
                  <c:v>9.6690839562186106</c:v>
                </c:pt>
                <c:pt idx="72">
                  <c:v>10.0239874562187</c:v>
                </c:pt>
                <c:pt idx="73">
                  <c:v>10.21216377200804</c:v>
                </c:pt>
                <c:pt idx="74">
                  <c:v>7.5694527062186125</c:v>
                </c:pt>
                <c:pt idx="75">
                  <c:v>6.1732179062185795</c:v>
                </c:pt>
                <c:pt idx="76">
                  <c:v>4.3013167362185243</c:v>
                </c:pt>
                <c:pt idx="77">
                  <c:v>2.1273773762184804</c:v>
                </c:pt>
                <c:pt idx="78">
                  <c:v>0.20250015621856218</c:v>
                </c:pt>
                <c:pt idx="79">
                  <c:v>-2.1983225437814893</c:v>
                </c:pt>
                <c:pt idx="80">
                  <c:v>-5.0436543337813902</c:v>
                </c:pt>
                <c:pt idx="81">
                  <c:v>-7.2259970337813826</c:v>
                </c:pt>
                <c:pt idx="82">
                  <c:v>-8.6436261801450485</c:v>
                </c:pt>
                <c:pt idx="83">
                  <c:v>-15.089171720251995</c:v>
                </c:pt>
                <c:pt idx="84">
                  <c:v>-16.086401183781366</c:v>
                </c:pt>
                <c:pt idx="85">
                  <c:v>-16.872923943781366</c:v>
                </c:pt>
                <c:pt idx="86">
                  <c:v>-17.214418713781384</c:v>
                </c:pt>
                <c:pt idx="87">
                  <c:v>-17.129416093781426</c:v>
                </c:pt>
                <c:pt idx="88">
                  <c:v>-16.876466462148695</c:v>
                </c:pt>
                <c:pt idx="89">
                  <c:v>-16.365519043781305</c:v>
                </c:pt>
                <c:pt idx="90">
                  <c:v>-15.854528363781499</c:v>
                </c:pt>
                <c:pt idx="91">
                  <c:v>-15.366781968438941</c:v>
                </c:pt>
                <c:pt idx="92">
                  <c:v>-9.9740487986833468</c:v>
                </c:pt>
                <c:pt idx="93">
                  <c:v>-7.5023341337813463</c:v>
                </c:pt>
                <c:pt idx="94">
                  <c:v>-5.5140520283175745</c:v>
                </c:pt>
                <c:pt idx="95">
                  <c:v>-3.1423597037814543</c:v>
                </c:pt>
                <c:pt idx="96">
                  <c:v>-1.1556225037814161</c:v>
                </c:pt>
                <c:pt idx="97">
                  <c:v>0.58419730621859933</c:v>
                </c:pt>
                <c:pt idx="98">
                  <c:v>2.3513013662185784</c:v>
                </c:pt>
                <c:pt idx="99">
                  <c:v>3.0132025485261806</c:v>
                </c:pt>
                <c:pt idx="100">
                  <c:v>7.8443396260299574</c:v>
                </c:pt>
                <c:pt idx="101">
                  <c:v>9.2403261262185428</c:v>
                </c:pt>
                <c:pt idx="102">
                  <c:v>10.509211836218523</c:v>
                </c:pt>
                <c:pt idx="103">
                  <c:v>11.634064826218561</c:v>
                </c:pt>
                <c:pt idx="104">
                  <c:v>12.014485216218675</c:v>
                </c:pt>
                <c:pt idx="105">
                  <c:v>11.547940966422658</c:v>
                </c:pt>
                <c:pt idx="106">
                  <c:v>10.457094108392454</c:v>
                </c:pt>
                <c:pt idx="107">
                  <c:v>8.9535456218570286E-2</c:v>
                </c:pt>
                <c:pt idx="108">
                  <c:v>-1.5710698437814017</c:v>
                </c:pt>
                <c:pt idx="109">
                  <c:v>-3.5140439637812442</c:v>
                </c:pt>
                <c:pt idx="110">
                  <c:v>-4.8241065437813457</c:v>
                </c:pt>
                <c:pt idx="111">
                  <c:v>-6.8341776437814685</c:v>
                </c:pt>
                <c:pt idx="112">
                  <c:v>-11.237963533781469</c:v>
                </c:pt>
                <c:pt idx="113">
                  <c:v>-13.376709543781406</c:v>
                </c:pt>
                <c:pt idx="114">
                  <c:v>-14.982631793781362</c:v>
                </c:pt>
                <c:pt idx="115">
                  <c:v>-16.72911445003124</c:v>
                </c:pt>
                <c:pt idx="116">
                  <c:v>-16.991589483175396</c:v>
                </c:pt>
                <c:pt idx="117">
                  <c:v>-17.008826993781305</c:v>
                </c:pt>
                <c:pt idx="118">
                  <c:v>-17.156075743781578</c:v>
                </c:pt>
                <c:pt idx="119">
                  <c:v>-17.291751183781386</c:v>
                </c:pt>
                <c:pt idx="120">
                  <c:v>-17.220762293781451</c:v>
                </c:pt>
                <c:pt idx="121">
                  <c:v>-16.515542043781249</c:v>
                </c:pt>
                <c:pt idx="122">
                  <c:v>-15.745715124862532</c:v>
                </c:pt>
                <c:pt idx="123">
                  <c:v>-11.61572376600364</c:v>
                </c:pt>
                <c:pt idx="124">
                  <c:v>-10.111112583781518</c:v>
                </c:pt>
                <c:pt idx="125">
                  <c:v>-8.447443793781499</c:v>
                </c:pt>
                <c:pt idx="126">
                  <c:v>-6.4196910737814932</c:v>
                </c:pt>
                <c:pt idx="127">
                  <c:v>-4.2603825637814854</c:v>
                </c:pt>
                <c:pt idx="128">
                  <c:v>-2.2756845637815246</c:v>
                </c:pt>
                <c:pt idx="129">
                  <c:v>0.33450376472922083</c:v>
                </c:pt>
                <c:pt idx="130">
                  <c:v>5.8502349562185776</c:v>
                </c:pt>
                <c:pt idx="131">
                  <c:v>6.7550693562184705</c:v>
                </c:pt>
                <c:pt idx="132">
                  <c:v>7.4801798062184535</c:v>
                </c:pt>
                <c:pt idx="133">
                  <c:v>7.7348653943628358</c:v>
                </c:pt>
                <c:pt idx="134">
                  <c:v>7.6290427962185561</c:v>
                </c:pt>
                <c:pt idx="135">
                  <c:v>7.2748683762185475</c:v>
                </c:pt>
                <c:pt idx="136">
                  <c:v>6.4413457062186898</c:v>
                </c:pt>
                <c:pt idx="137">
                  <c:v>4.8199045626015158</c:v>
                </c:pt>
                <c:pt idx="138">
                  <c:v>3.4233834562185752</c:v>
                </c:pt>
                <c:pt idx="139">
                  <c:v>-8.8003305437814845</c:v>
                </c:pt>
                <c:pt idx="140">
                  <c:v>-11.121547643781312</c:v>
                </c:pt>
                <c:pt idx="141">
                  <c:v>-13.436274693781414</c:v>
                </c:pt>
                <c:pt idx="142">
                  <c:v>-15.092141993781439</c:v>
                </c:pt>
                <c:pt idx="143">
                  <c:v>-16.275053796412983</c:v>
                </c:pt>
                <c:pt idx="144">
                  <c:v>-16.975527903781263</c:v>
                </c:pt>
                <c:pt idx="145">
                  <c:v>-17.422942677114861</c:v>
                </c:pt>
                <c:pt idx="146">
                  <c:v>-16.538493043781365</c:v>
                </c:pt>
                <c:pt idx="147">
                  <c:v>-15.967674663781349</c:v>
                </c:pt>
                <c:pt idx="148">
                  <c:v>-14.679847103781253</c:v>
                </c:pt>
                <c:pt idx="149">
                  <c:v>-13.03576924378153</c:v>
                </c:pt>
                <c:pt idx="150">
                  <c:v>-11.31641858378147</c:v>
                </c:pt>
                <c:pt idx="151">
                  <c:v>-9.4648630955055211</c:v>
                </c:pt>
                <c:pt idx="152">
                  <c:v>-8.1333269056102581E-2</c:v>
                </c:pt>
                <c:pt idx="153">
                  <c:v>1.8014458863262219</c:v>
                </c:pt>
                <c:pt idx="154">
                  <c:v>3.8869734662185627</c:v>
                </c:pt>
                <c:pt idx="155">
                  <c:v>5.4666803762185445</c:v>
                </c:pt>
                <c:pt idx="156">
                  <c:v>7.0803424362185723</c:v>
                </c:pt>
                <c:pt idx="157">
                  <c:v>9.065188731728723</c:v>
                </c:pt>
                <c:pt idx="158">
                  <c:v>13.970609456218584</c:v>
                </c:pt>
                <c:pt idx="159">
                  <c:v>14.26623770621862</c:v>
                </c:pt>
                <c:pt idx="160">
                  <c:v>14.383716926218636</c:v>
                </c:pt>
                <c:pt idx="161">
                  <c:v>14.229827546218687</c:v>
                </c:pt>
                <c:pt idx="162">
                  <c:v>13.527346366218651</c:v>
                </c:pt>
                <c:pt idx="163">
                  <c:v>12.061255806218442</c:v>
                </c:pt>
                <c:pt idx="164">
                  <c:v>10.395711576218684</c:v>
                </c:pt>
                <c:pt idx="165">
                  <c:v>7.6280057962186305</c:v>
                </c:pt>
                <c:pt idx="166">
                  <c:v>5.9624471485263086</c:v>
                </c:pt>
                <c:pt idx="167">
                  <c:v>-3.6143705437813223</c:v>
                </c:pt>
                <c:pt idx="168">
                  <c:v>-5.5558397660036425</c:v>
                </c:pt>
                <c:pt idx="169">
                  <c:v>-7.3224441437814676</c:v>
                </c:pt>
                <c:pt idx="170">
                  <c:v>-9.0085592937814898</c:v>
                </c:pt>
                <c:pt idx="171">
                  <c:v>-10.604683753781471</c:v>
                </c:pt>
                <c:pt idx="172">
                  <c:v>-12.34901166378144</c:v>
                </c:pt>
                <c:pt idx="173">
                  <c:v>-13.732408119539002</c:v>
                </c:pt>
                <c:pt idx="174">
                  <c:v>-14.964481293781377</c:v>
                </c:pt>
                <c:pt idx="175">
                  <c:v>-15.92105606461476</c:v>
                </c:pt>
                <c:pt idx="176">
                  <c:v>-15.639215353781438</c:v>
                </c:pt>
                <c:pt idx="177">
                  <c:v>-15.248822353781451</c:v>
                </c:pt>
                <c:pt idx="178">
                  <c:v>-14.691571303781476</c:v>
                </c:pt>
                <c:pt idx="179">
                  <c:v>-13.809982693781407</c:v>
                </c:pt>
                <c:pt idx="180">
                  <c:v>-12.521026853781521</c:v>
                </c:pt>
                <c:pt idx="181">
                  <c:v>-11.332647673781491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4.5349338562185766</c:v>
                </c:pt>
                <c:pt idx="192">
                  <c:v>7.6642921362185863</c:v>
                </c:pt>
                <c:pt idx="193">
                  <c:v>8.317289566218534</c:v>
                </c:pt>
                <c:pt idx="194">
                  <c:v>9.3947273962186841</c:v>
                </c:pt>
                <c:pt idx="195">
                  <c:v>9.8030111362186467</c:v>
                </c:pt>
                <c:pt idx="196">
                  <c:v>9.4807370862186513</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-5.2793229437814437</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-14.624501183781492</c:v>
                </c:pt>
                <c:pt idx="215">
                  <c:v>-13.935058993781523</c:v>
                </c:pt>
                <c:pt idx="216">
                  <c:v>-13.234289258067179</c:v>
                </c:pt>
                <c:pt idx="217">
                  <c:v>-11.26739054378146</c:v>
                </c:pt>
                <c:pt idx="218">
                  <c:v>-10.855888364833984</c:v>
                </c:pt>
                <c:pt idx="219">
                  <c:v>-9.9849019037813349</c:v>
                </c:pt>
                <c:pt idx="220">
                  <c:v>-9.0666483037814967</c:v>
                </c:pt>
                <c:pt idx="221">
                  <c:v>-8.4719213437813679</c:v>
                </c:pt>
                <c:pt idx="222">
                  <c:v>-8.0572095437814966</c:v>
                </c:pt>
                <c:pt idx="223">
                  <c:v>-7.0269137352707505</c:v>
                </c:pt>
                <c:pt idx="224">
                  <c:v>-6.2382605437813998</c:v>
                </c:pt>
                <c:pt idx="225">
                  <c:v>-1.1954260756962753</c:v>
                </c:pt>
                <c:pt idx="226">
                  <c:v>-0.49355670378139427</c:v>
                </c:pt>
                <c:pt idx="227">
                  <c:v>0.5312254362185499</c:v>
                </c:pt>
                <c:pt idx="228">
                  <c:v>1.6610891162186341</c:v>
                </c:pt>
                <c:pt idx="229">
                  <c:v>3.0722561262184009</c:v>
                </c:pt>
                <c:pt idx="230">
                  <c:v>4.4041951026832038</c:v>
                </c:pt>
                <c:pt idx="231">
                  <c:v>5.9468087270519474</c:v>
                </c:pt>
                <c:pt idx="232">
                  <c:v>5.5070032117741192</c:v>
                </c:pt>
                <c:pt idx="233">
                  <c:v>5.2897995562185969</c:v>
                </c:pt>
                <c:pt idx="234">
                  <c:v>5.0211361562185397</c:v>
                </c:pt>
                <c:pt idx="235">
                  <c:v>4.2294686772712708</c:v>
                </c:pt>
                <c:pt idx="236">
                  <c:v>2.8378535062186043</c:v>
                </c:pt>
                <c:pt idx="237">
                  <c:v>1.1085087562184412</c:v>
                </c:pt>
                <c:pt idx="238">
                  <c:v>-1.2701913337813977</c:v>
                </c:pt>
                <c:pt idx="239">
                  <c:v>-2.7521976866386098</c:v>
                </c:pt>
                <c:pt idx="240">
                  <c:v>-7.9767505437814261</c:v>
                </c:pt>
                <c:pt idx="241">
                  <c:v>-8.5218276817122565</c:v>
                </c:pt>
                <c:pt idx="242">
                  <c:v>-10.201720533472198</c:v>
                </c:pt>
                <c:pt idx="243">
                  <c:v>-11.801653483781394</c:v>
                </c:pt>
                <c:pt idx="244">
                  <c:v>-13.16997520378135</c:v>
                </c:pt>
                <c:pt idx="245">
                  <c:v>-15.05288890378139</c:v>
                </c:pt>
                <c:pt idx="246">
                  <c:v>-16.220896957922911</c:v>
                </c:pt>
                <c:pt idx="247">
                  <c:v>-17.151229835916126</c:v>
                </c:pt>
                <c:pt idx="248">
                  <c:v>-18.001168184806922</c:v>
                </c:pt>
                <c:pt idx="249">
                  <c:v>-17.96680929378121</c:v>
                </c:pt>
                <c:pt idx="250">
                  <c:v>-17.938754993781437</c:v>
                </c:pt>
                <c:pt idx="251">
                  <c:v>-17.059235403781475</c:v>
                </c:pt>
                <c:pt idx="252">
                  <c:v>-15.508971897316886</c:v>
                </c:pt>
                <c:pt idx="253">
                  <c:v>-13.18992289378135</c:v>
                </c:pt>
                <c:pt idx="254">
                  <c:v>-11.137134393781349</c:v>
                </c:pt>
                <c:pt idx="255">
                  <c:v>-8.9412084039963489</c:v>
                </c:pt>
                <c:pt idx="256">
                  <c:v>-4.0887884340253038</c:v>
                </c:pt>
                <c:pt idx="257">
                  <c:v>-2.5179875115234602</c:v>
                </c:pt>
                <c:pt idx="258">
                  <c:v>-0.63823174378136116</c:v>
                </c:pt>
                <c:pt idx="259">
                  <c:v>1.4654079862186933</c:v>
                </c:pt>
                <c:pt idx="260">
                  <c:v>3.2183212562184638</c:v>
                </c:pt>
                <c:pt idx="261">
                  <c:v>4.7829160562185438</c:v>
                </c:pt>
                <c:pt idx="262">
                  <c:v>5.4359872314993485</c:v>
                </c:pt>
                <c:pt idx="263">
                  <c:v>5.5857997687186494</c:v>
                </c:pt>
                <c:pt idx="264">
                  <c:v>3.8761820649141328</c:v>
                </c:pt>
                <c:pt idx="265">
                  <c:v>2.2828813562186672</c:v>
                </c:pt>
                <c:pt idx="266">
                  <c:v>0.57194958621855219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-16.049209893781249</c:v>
                </c:pt>
                <c:pt idx="276">
                  <c:v>-16.696705863781659</c:v>
                </c:pt>
                <c:pt idx="277">
                  <c:v>-17.351237343781229</c:v>
                </c:pt>
                <c:pt idx="278">
                  <c:v>-17.890733129640168</c:v>
                </c:pt>
                <c:pt idx="279">
                  <c:v>-18.354116673781316</c:v>
                </c:pt>
                <c:pt idx="280">
                  <c:v>-18.400012383781565</c:v>
                </c:pt>
                <c:pt idx="281">
                  <c:v>-18.326961543781433</c:v>
                </c:pt>
                <c:pt idx="282">
                  <c:v>-16.411601950031312</c:v>
                </c:pt>
                <c:pt idx="283">
                  <c:v>-15.329121463781517</c:v>
                </c:pt>
                <c:pt idx="284">
                  <c:v>-13.763992190246185</c:v>
                </c:pt>
                <c:pt idx="285">
                  <c:v>-12.105496493781361</c:v>
                </c:pt>
                <c:pt idx="286">
                  <c:v>-9.4794727937812659</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4.4476939962186695</c:v>
                </c:pt>
                <c:pt idx="296">
                  <c:v>1.8063034962186606</c:v>
                </c:pt>
                <c:pt idx="297">
                  <c:v>-1.5124251016764001</c:v>
                </c:pt>
                <c:pt idx="298">
                  <c:v>-10.705705290448062</c:v>
                </c:pt>
                <c:pt idx="299">
                  <c:v>-12.172990363781409</c:v>
                </c:pt>
                <c:pt idx="300">
                  <c:v>-13.844709183781433</c:v>
                </c:pt>
                <c:pt idx="301">
                  <c:v>-15.374287303781546</c:v>
                </c:pt>
                <c:pt idx="302">
                  <c:v>-16.633469503781292</c:v>
                </c:pt>
                <c:pt idx="303">
                  <c:v>-18.043403957922816</c:v>
                </c:pt>
                <c:pt idx="304">
                  <c:v>-18.613291022042297</c:v>
                </c:pt>
                <c:pt idx="305">
                  <c:v>-18.322563053781529</c:v>
                </c:pt>
                <c:pt idx="306">
                  <c:v>-18.001140543781379</c:v>
                </c:pt>
                <c:pt idx="307">
                  <c:v>-17.690830543781427</c:v>
                </c:pt>
                <c:pt idx="308">
                  <c:v>-17.551963443781435</c:v>
                </c:pt>
                <c:pt idx="309">
                  <c:v>-17.575461503781369</c:v>
                </c:pt>
                <c:pt idx="310">
                  <c:v>-17.706722803781432</c:v>
                </c:pt>
                <c:pt idx="311">
                  <c:v>-17.708775695296588</c:v>
                </c:pt>
                <c:pt idx="312">
                  <c:v>-17.578201483781335</c:v>
                </c:pt>
                <c:pt idx="313">
                  <c:v>-17.454543993781513</c:v>
                </c:pt>
                <c:pt idx="314">
                  <c:v>-17.246549595505552</c:v>
                </c:pt>
                <c:pt idx="315">
                  <c:v>-11.179886911597354</c:v>
                </c:pt>
                <c:pt idx="316">
                  <c:v>-9.1798773518622738</c:v>
                </c:pt>
                <c:pt idx="317">
                  <c:v>-7.455961843781381</c:v>
                </c:pt>
                <c:pt idx="318">
                  <c:v>-6.4151499937814833</c:v>
                </c:pt>
                <c:pt idx="319">
                  <c:v>-5.9871822137812671</c:v>
                </c:pt>
                <c:pt idx="320">
                  <c:v>-5.8507854385182245</c:v>
                </c:pt>
                <c:pt idx="321">
                  <c:v>-5.0634198645360673</c:v>
                </c:pt>
                <c:pt idx="322">
                  <c:v>-4.7656851437814254</c:v>
                </c:pt>
                <c:pt idx="323">
                  <c:v>-4.4963255033773919</c:v>
                </c:pt>
                <c:pt idx="324">
                  <c:v>-4.3832434437813914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-9.9026055337814824</c:v>
                </c:pt>
                <c:pt idx="333">
                  <c:v>-11.349240383781266</c:v>
                </c:pt>
                <c:pt idx="334">
                  <c:v>-13.724779793781426</c:v>
                </c:pt>
                <c:pt idx="335">
                  <c:v>-15.647034403996448</c:v>
                </c:pt>
                <c:pt idx="336">
                  <c:v>-17.651725933781627</c:v>
                </c:pt>
                <c:pt idx="337">
                  <c:v>-18.509537543781367</c:v>
                </c:pt>
                <c:pt idx="338">
                  <c:v>-18.641002267919276</c:v>
                </c:pt>
                <c:pt idx="339">
                  <c:v>-14.323082508067186</c:v>
                </c:pt>
                <c:pt idx="340">
                  <c:v>-12.951572523579301</c:v>
                </c:pt>
                <c:pt idx="341">
                  <c:v>-11.167547543781421</c:v>
                </c:pt>
                <c:pt idx="342">
                  <c:v>-10.176870958675039</c:v>
                </c:pt>
                <c:pt idx="343">
                  <c:v>-8.5409763937813636</c:v>
                </c:pt>
                <c:pt idx="344">
                  <c:v>-7.3438355537814397</c:v>
                </c:pt>
                <c:pt idx="345">
                  <c:v>-5.9805288737813811</c:v>
                </c:pt>
                <c:pt idx="346">
                  <c:v>-4.9388711037812589</c:v>
                </c:pt>
                <c:pt idx="347">
                  <c:v>-4.2961407790755288</c:v>
                </c:pt>
                <c:pt idx="348">
                  <c:v>-2.4463811687814032</c:v>
                </c:pt>
                <c:pt idx="349">
                  <c:v>-2.1405355037813405</c:v>
                </c:pt>
                <c:pt idx="350">
                  <c:v>-0.78124908378165958</c:v>
                </c:pt>
                <c:pt idx="351">
                  <c:v>0.40421059621849081</c:v>
                </c:pt>
                <c:pt idx="352">
                  <c:v>1.2912187162184097</c:v>
                </c:pt>
                <c:pt idx="353">
                  <c:v>1.6145721562185162</c:v>
                </c:pt>
                <c:pt idx="354">
                  <c:v>1.647598728945852</c:v>
                </c:pt>
                <c:pt idx="355">
                  <c:v>1.57290353621852</c:v>
                </c:pt>
                <c:pt idx="356">
                  <c:v>1.9127390633613721</c:v>
                </c:pt>
                <c:pt idx="357">
                  <c:v>3.2840286749685959</c:v>
                </c:pt>
                <c:pt idx="358">
                  <c:v>3.2765006562186443</c:v>
                </c:pt>
                <c:pt idx="359">
                  <c:v>3.2109427762186584</c:v>
                </c:pt>
                <c:pt idx="360">
                  <c:v>2.8754974349420337</c:v>
                </c:pt>
                <c:pt idx="361">
                  <c:v>2.3837612462185596</c:v>
                </c:pt>
                <c:pt idx="362">
                  <c:v>1.8665297062185431</c:v>
                </c:pt>
                <c:pt idx="363">
                  <c:v>1.7608470062184693</c:v>
                </c:pt>
                <c:pt idx="364">
                  <c:v>1.8822494562185881</c:v>
                </c:pt>
                <c:pt idx="365">
                  <c:v>2.9215682697779384</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1.1829757312185214</c:v>
                </c:pt>
                <c:pt idx="374">
                  <c:v>1.1766994962184598</c:v>
                </c:pt>
                <c:pt idx="375">
                  <c:v>1.175544266218566</c:v>
                </c:pt>
                <c:pt idx="376">
                  <c:v>1.1947829713701756</c:v>
                </c:pt>
                <c:pt idx="377">
                  <c:v>1.2115814162184493</c:v>
                </c:pt>
                <c:pt idx="378">
                  <c:v>1.2359802362186088</c:v>
                </c:pt>
                <c:pt idx="379">
                  <c:v>1.2502165562187046</c:v>
                </c:pt>
                <c:pt idx="380">
                  <c:v>1.2428146662185497</c:v>
                </c:pt>
                <c:pt idx="381">
                  <c:v>1.2393694562185957</c:v>
                </c:pt>
                <c:pt idx="382">
                  <c:v>1.1837725381857511</c:v>
                </c:pt>
                <c:pt idx="383">
                  <c:v>1.2005605062186646</c:v>
                </c:pt>
                <c:pt idx="384">
                  <c:v>1.2019415962185318</c:v>
                </c:pt>
                <c:pt idx="385">
                  <c:v>1.1893020362184081</c:v>
                </c:pt>
                <c:pt idx="386">
                  <c:v>1.1755036562187229</c:v>
                </c:pt>
                <c:pt idx="387">
                  <c:v>1.1629249713702179</c:v>
                </c:pt>
                <c:pt idx="388">
                  <c:v>1.1473361762185881</c:v>
                </c:pt>
                <c:pt idx="389">
                  <c:v>1.1657180562183811</c:v>
                </c:pt>
                <c:pt idx="390">
                  <c:v>1.1802719090488711</c:v>
                </c:pt>
                <c:pt idx="391">
                  <c:v>1.1977179344794719</c:v>
                </c:pt>
                <c:pt idx="392">
                  <c:v>1.1945738162187653</c:v>
                </c:pt>
                <c:pt idx="393">
                  <c:v>1.209772140429108</c:v>
                </c:pt>
                <c:pt idx="394">
                  <c:v>1.2254340562186441</c:v>
                </c:pt>
                <c:pt idx="395">
                  <c:v>1.2373010462186458</c:v>
                </c:pt>
                <c:pt idx="396">
                  <c:v>1.2412643062185678</c:v>
                </c:pt>
                <c:pt idx="397">
                  <c:v>1.235524193592465</c:v>
                </c:pt>
                <c:pt idx="398">
                  <c:v>1.2237427062185446</c:v>
                </c:pt>
                <c:pt idx="399">
                  <c:v>1.230617048811198</c:v>
                </c:pt>
                <c:pt idx="400">
                  <c:v>1.2599759268068327</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1.2520123762185607</c:v>
                </c:pt>
                <c:pt idx="410">
                  <c:v>1.2495027162185999</c:v>
                </c:pt>
                <c:pt idx="411">
                  <c:v>1.2449987762184658</c:v>
                </c:pt>
                <c:pt idx="412">
                  <c:v>1.2422616062184757</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1.2743678040447022</c:v>
                </c:pt>
                <c:pt idx="435">
                  <c:v>1.2891394562185918</c:v>
                </c:pt>
                <c:pt idx="436">
                  <c:v>1.2914760962186862</c:v>
                </c:pt>
                <c:pt idx="437">
                  <c:v>1.3000998362186067</c:v>
                </c:pt>
                <c:pt idx="438">
                  <c:v>1.3012800562185589</c:v>
                </c:pt>
                <c:pt idx="439">
                  <c:v>1.30206055621845</c:v>
                </c:pt>
                <c:pt idx="440">
                  <c:v>1.3029078801316281</c:v>
                </c:pt>
                <c:pt idx="441">
                  <c:v>1.3044961362187601</c:v>
                </c:pt>
                <c:pt idx="442">
                  <c:v>1.3063359962185361</c:v>
                </c:pt>
                <c:pt idx="443">
                  <c:v>1.3069185738656315</c:v>
                </c:pt>
                <c:pt idx="444">
                  <c:v>1.3068994562185452</c:v>
                </c:pt>
                <c:pt idx="445">
                  <c:v>1.3068994562187726</c:v>
                </c:pt>
                <c:pt idx="446">
                  <c:v>1.3084856562187221</c:v>
                </c:pt>
                <c:pt idx="447">
                  <c:v>1.3096394562187186</c:v>
                </c:pt>
                <c:pt idx="448">
                  <c:v>1.3096394562187186</c:v>
                </c:pt>
                <c:pt idx="449">
                  <c:v>1.3096817562187084</c:v>
                </c:pt>
                <c:pt idx="450">
                  <c:v>1.3099336986428916</c:v>
                </c:pt>
                <c:pt idx="451">
                  <c:v>1.3099344562186546</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1.3076922734229426</c:v>
                </c:pt>
                <c:pt idx="460">
                  <c:v>1.307559456218641</c:v>
                </c:pt>
                <c:pt idx="461">
                  <c:v>1.3064394562185839</c:v>
                </c:pt>
                <c:pt idx="462">
                  <c:v>1.3064394562186408</c:v>
                </c:pt>
                <c:pt idx="463">
                  <c:v>1.3064394562186408</c:v>
                </c:pt>
                <c:pt idx="464">
                  <c:v>1.3064394562186408</c:v>
                </c:pt>
                <c:pt idx="465">
                  <c:v>1.3064952137944754</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1.3077294562186366</c:v>
                </c:pt>
                <c:pt idx="488">
                  <c:v>1.3077294562187234</c:v>
                </c:pt>
                <c:pt idx="489">
                  <c:v>1.3060896562187025</c:v>
                </c:pt>
                <c:pt idx="490">
                  <c:v>1.3050679562183802</c:v>
                </c:pt>
                <c:pt idx="491">
                  <c:v>1.3048465562185081</c:v>
                </c:pt>
                <c:pt idx="492">
                  <c:v>1.304353566218625</c:v>
                </c:pt>
                <c:pt idx="493">
                  <c:v>1.3032795711610987</c:v>
                </c:pt>
                <c:pt idx="494">
                  <c:v>1.3006039299027512</c:v>
                </c:pt>
                <c:pt idx="495">
                  <c:v>1.3014725562185421</c:v>
                </c:pt>
                <c:pt idx="496">
                  <c:v>1.302379606218679</c:v>
                </c:pt>
                <c:pt idx="497">
                  <c:v>1.3033769962186028</c:v>
                </c:pt>
                <c:pt idx="498">
                  <c:v>1.3030908562185886</c:v>
                </c:pt>
                <c:pt idx="499">
                  <c:v>1.3028940062184646</c:v>
                </c:pt>
                <c:pt idx="500">
                  <c:v>1.3053275852508079</c:v>
                </c:pt>
                <c:pt idx="501">
                  <c:v>1.3053756762184738</c:v>
                </c:pt>
                <c:pt idx="502">
                  <c:v>1.3053094562186516</c:v>
                </c:pt>
                <c:pt idx="503">
                  <c:v>1.3039886975978854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1.3061387062187477</c:v>
                </c:pt>
                <c:pt idx="517">
                  <c:v>1.3071315774306798</c:v>
                </c:pt>
                <c:pt idx="518">
                  <c:v>1.3071644562186422</c:v>
                </c:pt>
                <c:pt idx="519">
                  <c:v>1.3073310033883978</c:v>
                </c:pt>
                <c:pt idx="520">
                  <c:v>1.3113094562185519</c:v>
                </c:pt>
                <c:pt idx="521">
                  <c:v>1.3105700962187683</c:v>
                </c:pt>
                <c:pt idx="522">
                  <c:v>1.3101736962186976</c:v>
                </c:pt>
                <c:pt idx="523">
                  <c:v>1.3103994562186472</c:v>
                </c:pt>
                <c:pt idx="524">
                  <c:v>1.310399456218704</c:v>
                </c:pt>
                <c:pt idx="525">
                  <c:v>1.3105824562187269</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1.3172006390144291</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1.3216666605196095</c:v>
                </c:pt>
                <c:pt idx="552">
                  <c:v>1.333569938977206</c:v>
                </c:pt>
                <c:pt idx="553">
                  <c:v>1.3353970072387682</c:v>
                </c:pt>
                <c:pt idx="554">
                  <c:v>1.3385585162185709</c:v>
                </c:pt>
                <c:pt idx="555">
                  <c:v>1.3374763562185308</c:v>
                </c:pt>
                <c:pt idx="556">
                  <c:v>1.338015296218444</c:v>
                </c:pt>
                <c:pt idx="557">
                  <c:v>1.3400709762185294</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1.3586292521369201</c:v>
                </c:pt>
                <c:pt idx="569">
                  <c:v>1.3582397562187367</c:v>
                </c:pt>
                <c:pt idx="570">
                  <c:v>1.3581994562183579</c:v>
                </c:pt>
                <c:pt idx="571">
                  <c:v>1.3588061762185375</c:v>
                </c:pt>
                <c:pt idx="572">
                  <c:v>1.360294336218459</c:v>
                </c:pt>
                <c:pt idx="573">
                  <c:v>1.3609350691219517</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1.3613150062187049</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1.3666165062185502</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c:v>
                </c:pt>
                <c:pt idx="614">
                  <c:v>1.3623589256062902</c:v>
                </c:pt>
                <c:pt idx="615">
                  <c:v>1.3643773762184281</c:v>
                </c:pt>
                <c:pt idx="616">
                  <c:v>1.3624180062185631</c:v>
                </c:pt>
                <c:pt idx="617">
                  <c:v>1.3611794562185935</c:v>
                </c:pt>
                <c:pt idx="618">
                  <c:v>1.3595794562186398</c:v>
                </c:pt>
                <c:pt idx="619">
                  <c:v>1.359569256218661</c:v>
                </c:pt>
                <c:pt idx="620">
                  <c:v>1.3582194562186487</c:v>
                </c:pt>
                <c:pt idx="621">
                  <c:v>1.3578217762184139</c:v>
                </c:pt>
                <c:pt idx="622">
                  <c:v>1.3580662949281788</c:v>
                </c:pt>
                <c:pt idx="623">
                  <c:v>1.3565660362185101</c:v>
                </c:pt>
                <c:pt idx="624">
                  <c:v>1.3584588962185378</c:v>
                </c:pt>
                <c:pt idx="625">
                  <c:v>1.3587729562186723</c:v>
                </c:pt>
                <c:pt idx="626">
                  <c:v>1.359484439269437</c:v>
                </c:pt>
                <c:pt idx="627">
                  <c:v>1.3575655673297291</c:v>
                </c:pt>
                <c:pt idx="628">
                  <c:v>1.3585297088500419</c:v>
                </c:pt>
                <c:pt idx="629">
                  <c:v>1.359089456218542</c:v>
                </c:pt>
                <c:pt idx="630">
                  <c:v>1.359358256218514</c:v>
                </c:pt>
                <c:pt idx="631">
                  <c:v>1.3593578362183809</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1.3687128962185695</c:v>
                </c:pt>
                <c:pt idx="642">
                  <c:v>1.3685344562185975</c:v>
                </c:pt>
                <c:pt idx="643">
                  <c:v>1.367079456218534</c:v>
                </c:pt>
                <c:pt idx="644">
                  <c:v>1.3651821083925468</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1.3635012562186248</c:v>
                </c:pt>
                <c:pt idx="655">
                  <c:v>1.3639757162184898</c:v>
                </c:pt>
                <c:pt idx="656">
                  <c:v>1.3646043862185309</c:v>
                </c:pt>
                <c:pt idx="657">
                  <c:v>1.3641110062184509</c:v>
                </c:pt>
                <c:pt idx="658">
                  <c:v>1.362323466319566</c:v>
                </c:pt>
                <c:pt idx="659">
                  <c:v>1.3618871362184719</c:v>
                </c:pt>
                <c:pt idx="660">
                  <c:v>1.3611924562186317</c:v>
                </c:pt>
                <c:pt idx="661">
                  <c:v>1.3611694562186039</c:v>
                </c:pt>
                <c:pt idx="662">
                  <c:v>1.3612527562185481</c:v>
                </c:pt>
                <c:pt idx="663">
                  <c:v>1.364634306218534</c:v>
                </c:pt>
                <c:pt idx="664">
                  <c:v>1.3645556662185518</c:v>
                </c:pt>
                <c:pt idx="665">
                  <c:v>1.3641294562184778</c:v>
                </c:pt>
                <c:pt idx="666">
                  <c:v>1.3641294562185493</c:v>
                </c:pt>
                <c:pt idx="667">
                  <c:v>1.3641294562185493</c:v>
                </c:pt>
                <c:pt idx="668">
                  <c:v>1.3638901930606679</c:v>
                </c:pt>
                <c:pt idx="669">
                  <c:v>1.3618045582594061</c:v>
                </c:pt>
                <c:pt idx="670">
                  <c:v>1.3605994562185231</c:v>
                </c:pt>
                <c:pt idx="671">
                  <c:v>1.3605994562185939</c:v>
                </c:pt>
                <c:pt idx="672">
                  <c:v>1.3601826562185706</c:v>
                </c:pt>
                <c:pt idx="673">
                  <c:v>1.3607281562187561</c:v>
                </c:pt>
                <c:pt idx="674">
                  <c:v>1.360909456218764</c:v>
                </c:pt>
                <c:pt idx="675">
                  <c:v>1.360909456218764</c:v>
                </c:pt>
                <c:pt idx="676">
                  <c:v>1.360909456218593</c:v>
                </c:pt>
                <c:pt idx="677">
                  <c:v>1.3523694562185682</c:v>
                </c:pt>
                <c:pt idx="678">
                  <c:v>1.3530210962186957</c:v>
                </c:pt>
                <c:pt idx="679">
                  <c:v>1.3555724562186242</c:v>
                </c:pt>
                <c:pt idx="680">
                  <c:v>1.3556294562186211</c:v>
                </c:pt>
                <c:pt idx="681">
                  <c:v>1.3556166562185012</c:v>
                </c:pt>
                <c:pt idx="682">
                  <c:v>1.3559856807083293</c:v>
                </c:pt>
                <c:pt idx="683">
                  <c:v>1.358541366331012</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1.3603924062186379</c:v>
                </c:pt>
                <c:pt idx="708">
                  <c:v>1.3605264562185511</c:v>
                </c:pt>
                <c:pt idx="709">
                  <c:v>1.3604239006630507</c:v>
                </c:pt>
                <c:pt idx="710">
                  <c:v>1.3571796147552391</c:v>
                </c:pt>
                <c:pt idx="711">
                  <c:v>1.3572534162187126</c:v>
                </c:pt>
                <c:pt idx="712">
                  <c:v>1.3561485283835024</c:v>
                </c:pt>
                <c:pt idx="713">
                  <c:v>1.3540098062185293</c:v>
                </c:pt>
                <c:pt idx="714">
                  <c:v>1.348382836218649</c:v>
                </c:pt>
                <c:pt idx="715">
                  <c:v>1.3514755862185841</c:v>
                </c:pt>
                <c:pt idx="716">
                  <c:v>1.3522965732398404</c:v>
                </c:pt>
                <c:pt idx="717">
                  <c:v>1.3521102096431861</c:v>
                </c:pt>
                <c:pt idx="718">
                  <c:v>1.3493727036412941</c:v>
                </c:pt>
                <c:pt idx="719">
                  <c:v>1.3451151362186962</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c:v>
                </c:pt>
                <c:pt idx="730">
                  <c:v>1.342531065413866</c:v>
                </c:pt>
                <c:pt idx="731">
                  <c:v>1.3425236562185459</c:v>
                </c:pt>
                <c:pt idx="732">
                  <c:v>1.3426038562185321</c:v>
                </c:pt>
                <c:pt idx="733">
                  <c:v>1.3422242562186413</c:v>
                </c:pt>
                <c:pt idx="734">
                  <c:v>1.3415894562185855</c:v>
                </c:pt>
                <c:pt idx="735">
                  <c:v>1.3432794562185535</c:v>
                </c:pt>
                <c:pt idx="736">
                  <c:v>1.3432794562185535</c:v>
                </c:pt>
                <c:pt idx="737">
                  <c:v>1.3442792521369418</c:v>
                </c:pt>
                <c:pt idx="738">
                  <c:v>1.3446396562186178</c:v>
                </c:pt>
                <c:pt idx="739">
                  <c:v>1.3458494562184726</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1.3391944562186624</c:v>
                </c:pt>
                <c:pt idx="750">
                  <c:v>1.3387355562185521</c:v>
                </c:pt>
                <c:pt idx="751">
                  <c:v>1.3385594562185481</c:v>
                </c:pt>
                <c:pt idx="752">
                  <c:v>1.3385594562186185</c:v>
                </c:pt>
                <c:pt idx="753">
                  <c:v>1.3385594562185901</c:v>
                </c:pt>
                <c:pt idx="754">
                  <c:v>1.3385628162185561</c:v>
                </c:pt>
                <c:pt idx="755">
                  <c:v>1.3388954562186797</c:v>
                </c:pt>
                <c:pt idx="756">
                  <c:v>1.3389582397238244</c:v>
                </c:pt>
                <c:pt idx="757">
                  <c:v>1.3395334562185894</c:v>
                </c:pt>
                <c:pt idx="758">
                  <c:v>1.3397654562185579</c:v>
                </c:pt>
                <c:pt idx="759">
                  <c:v>1.3397884562185567</c:v>
                </c:pt>
                <c:pt idx="760">
                  <c:v>1.339719456218488</c:v>
                </c:pt>
                <c:pt idx="761">
                  <c:v>1.340343683022724</c:v>
                </c:pt>
                <c:pt idx="762">
                  <c:v>1.3411332062185719</c:v>
                </c:pt>
                <c:pt idx="763">
                  <c:v>1.3416644562185518</c:v>
                </c:pt>
                <c:pt idx="764">
                  <c:v>1.3416644562185518</c:v>
                </c:pt>
                <c:pt idx="765">
                  <c:v>1.3415187062185661</c:v>
                </c:pt>
                <c:pt idx="766">
                  <c:v>1.3411447562185828</c:v>
                </c:pt>
                <c:pt idx="767">
                  <c:v>1.3411803745860469</c:v>
                </c:pt>
                <c:pt idx="768">
                  <c:v>1.3411394562185848</c:v>
                </c:pt>
                <c:pt idx="769">
                  <c:v>1.3413694562185858</c:v>
                </c:pt>
                <c:pt idx="770">
                  <c:v>1.3413694562186578</c:v>
                </c:pt>
                <c:pt idx="771">
                  <c:v>1.3412801162185146</c:v>
                </c:pt>
                <c:pt idx="772">
                  <c:v>1.3410594562184315</c:v>
                </c:pt>
                <c:pt idx="773">
                  <c:v>1.3410545077649374</c:v>
                </c:pt>
                <c:pt idx="774">
                  <c:v>1.3410394562186798</c:v>
                </c:pt>
                <c:pt idx="775">
                  <c:v>1.3410394562186798</c:v>
                </c:pt>
                <c:pt idx="776">
                  <c:v>1.3410394562186798</c:v>
                </c:pt>
                <c:pt idx="777">
                  <c:v>1.3424594562185921</c:v>
                </c:pt>
                <c:pt idx="778">
                  <c:v>1.3424084562187502</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1.3402591562185662</c:v>
                </c:pt>
                <c:pt idx="799">
                  <c:v>1.3391544562184379</c:v>
                </c:pt>
                <c:pt idx="800">
                  <c:v>1.3391544562184379</c:v>
                </c:pt>
                <c:pt idx="801">
                  <c:v>1.3391544562185942</c:v>
                </c:pt>
                <c:pt idx="802">
                  <c:v>1.3378294562186694</c:v>
                </c:pt>
                <c:pt idx="803">
                  <c:v>1.3378294562186268</c:v>
                </c:pt>
                <c:pt idx="804">
                  <c:v>1.3378294562186268</c:v>
                </c:pt>
                <c:pt idx="805">
                  <c:v>1.3378294562186268</c:v>
                </c:pt>
                <c:pt idx="806">
                  <c:v>1.3378294562186552</c:v>
                </c:pt>
                <c:pt idx="807">
                  <c:v>1.3380546108577107</c:v>
                </c:pt>
                <c:pt idx="808">
                  <c:v>1.3378694562186966</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1.3383534562187283</c:v>
                </c:pt>
                <c:pt idx="822">
                  <c:v>1.3383534562187283</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1.3382587115378199</c:v>
                </c:pt>
                <c:pt idx="835">
                  <c:v>1.3381894562186289</c:v>
                </c:pt>
                <c:pt idx="836">
                  <c:v>1.3381894562186289</c:v>
                </c:pt>
                <c:pt idx="837">
                  <c:v>1.3383763362185035</c:v>
                </c:pt>
                <c:pt idx="838">
                  <c:v>1.3384454562185097</c:v>
                </c:pt>
                <c:pt idx="839">
                  <c:v>1.3384454562185097</c:v>
                </c:pt>
                <c:pt idx="840">
                  <c:v>1.3395212374686716</c:v>
                </c:pt>
                <c:pt idx="841">
                  <c:v>1.3397294562185906</c:v>
                </c:pt>
                <c:pt idx="842">
                  <c:v>1.3397294562184623</c:v>
                </c:pt>
                <c:pt idx="843">
                  <c:v>1.3397294562184623</c:v>
                </c:pt>
                <c:pt idx="844">
                  <c:v>1.3395807762185401</c:v>
                </c:pt>
                <c:pt idx="845">
                  <c:v>1.3386894562187037</c:v>
                </c:pt>
                <c:pt idx="846">
                  <c:v>1.3386894562187037</c:v>
                </c:pt>
                <c:pt idx="847">
                  <c:v>1.3385530232289271</c:v>
                </c:pt>
                <c:pt idx="848">
                  <c:v>1.3382234562185857</c:v>
                </c:pt>
                <c:pt idx="849">
                  <c:v>1.3382234562185857</c:v>
                </c:pt>
                <c:pt idx="850">
                  <c:v>1.3381559228852384</c:v>
                </c:pt>
                <c:pt idx="851">
                  <c:v>1.3391282440974224</c:v>
                </c:pt>
                <c:pt idx="852">
                  <c:v>1.3392694562186298</c:v>
                </c:pt>
                <c:pt idx="853">
                  <c:v>1.3387648062186344</c:v>
                </c:pt>
                <c:pt idx="854">
                  <c:v>1.3364243031573708</c:v>
                </c:pt>
                <c:pt idx="855">
                  <c:v>1.3355811062186405</c:v>
                </c:pt>
                <c:pt idx="856">
                  <c:v>1.3347813762186433</c:v>
                </c:pt>
                <c:pt idx="857">
                  <c:v>1.3348094562186359</c:v>
                </c:pt>
                <c:pt idx="858">
                  <c:v>1.3348094562187081</c:v>
                </c:pt>
                <c:pt idx="859">
                  <c:v>1.3351879562187059</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1.3388024062187487</c:v>
                </c:pt>
                <c:pt idx="869">
                  <c:v>1.3383154562187389</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1.2276302452629269</c:v>
                </c:pt>
                <c:pt idx="1">
                  <c:v>1.2258296461293665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1.16699336260413</c:v>
                </c:pt>
                <c:pt idx="12">
                  <c:v>1.1414849302157264</c:v>
                </c:pt>
                <c:pt idx="13">
                  <c:v>1.1378541534349154</c:v>
                </c:pt>
                <c:pt idx="14">
                  <c:v>1.5467448024361516</c:v>
                </c:pt>
                <c:pt idx="15">
                  <c:v>1.9268892793378143</c:v>
                </c:pt>
                <c:pt idx="16">
                  <c:v>1.4518599763475777</c:v>
                </c:pt>
                <c:pt idx="17">
                  <c:v>0.38331817547734293</c:v>
                </c:pt>
                <c:pt idx="18">
                  <c:v>-0.31782377574015258</c:v>
                </c:pt>
                <c:pt idx="19">
                  <c:v>-0.42873466421255602</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-0.32480441879938893</c:v>
                </c:pt>
                <c:pt idx="29">
                  <c:v>5.1401649082548886</c:v>
                </c:pt>
                <c:pt idx="30">
                  <c:v>4.6281335540636475</c:v>
                </c:pt>
                <c:pt idx="31">
                  <c:v>4.0531245165212741</c:v>
                </c:pt>
                <c:pt idx="32">
                  <c:v>3.7313621594395268</c:v>
                </c:pt>
                <c:pt idx="33">
                  <c:v>3.4910457100966679</c:v>
                </c:pt>
                <c:pt idx="34">
                  <c:v>2.9784200915021444</c:v>
                </c:pt>
                <c:pt idx="35">
                  <c:v>1.5603640531952578</c:v>
                </c:pt>
                <c:pt idx="36">
                  <c:v>1.9230879577137916</c:v>
                </c:pt>
                <c:pt idx="37">
                  <c:v>3.037023152526348</c:v>
                </c:pt>
                <c:pt idx="38">
                  <c:v>4.0420058412988951</c:v>
                </c:pt>
                <c:pt idx="39">
                  <c:v>4.5439004737974358</c:v>
                </c:pt>
                <c:pt idx="40">
                  <c:v>4.4439005089601835</c:v>
                </c:pt>
                <c:pt idx="41">
                  <c:v>4.2646285338148573</c:v>
                </c:pt>
                <c:pt idx="42">
                  <c:v>4.1809720732965845</c:v>
                </c:pt>
                <c:pt idx="43">
                  <c:v>4.202720761651733</c:v>
                </c:pt>
                <c:pt idx="44">
                  <c:v>1.7533702563223115</c:v>
                </c:pt>
                <c:pt idx="45">
                  <c:v>-0.34798063566384557</c:v>
                </c:pt>
                <c:pt idx="46">
                  <c:v>-2.1016843164939591</c:v>
                </c:pt>
                <c:pt idx="47">
                  <c:v>-3.6512365838082967</c:v>
                </c:pt>
                <c:pt idx="48">
                  <c:v>-5.3714107711390966</c:v>
                </c:pt>
                <c:pt idx="49">
                  <c:v>-6.8055937060548271</c:v>
                </c:pt>
                <c:pt idx="50">
                  <c:v>-9.1121645258761532</c:v>
                </c:pt>
                <c:pt idx="51">
                  <c:v>-9.2431226266904591</c:v>
                </c:pt>
                <c:pt idx="52">
                  <c:v>-9.1930476260274361</c:v>
                </c:pt>
                <c:pt idx="53">
                  <c:v>-9.048031478081441</c:v>
                </c:pt>
                <c:pt idx="54">
                  <c:v>-8.8102048983095482</c:v>
                </c:pt>
                <c:pt idx="55">
                  <c:v>-8.5489512250303896</c:v>
                </c:pt>
                <c:pt idx="56">
                  <c:v>-8.2278933260705642</c:v>
                </c:pt>
                <c:pt idx="57">
                  <c:v>-7.702144371732274</c:v>
                </c:pt>
                <c:pt idx="58">
                  <c:v>-6.0813104288558861</c:v>
                </c:pt>
                <c:pt idx="59">
                  <c:v>-5.0314124540468352</c:v>
                </c:pt>
                <c:pt idx="60">
                  <c:v>-3.8837361472645604</c:v>
                </c:pt>
                <c:pt idx="61">
                  <c:v>-2.780861555651061</c:v>
                </c:pt>
                <c:pt idx="62">
                  <c:v>-1.7254818986871197</c:v>
                </c:pt>
                <c:pt idx="63">
                  <c:v>-0.8964100869148125</c:v>
                </c:pt>
                <c:pt idx="64">
                  <c:v>-0.34732848540731753</c:v>
                </c:pt>
                <c:pt idx="65">
                  <c:v>0.33679073712373508</c:v>
                </c:pt>
                <c:pt idx="66">
                  <c:v>1.4619448425563617</c:v>
                </c:pt>
                <c:pt idx="67">
                  <c:v>6.0218933804144994</c:v>
                </c:pt>
                <c:pt idx="68">
                  <c:v>7.5034357086702386</c:v>
                </c:pt>
                <c:pt idx="69">
                  <c:v>8.6603788366634404</c:v>
                </c:pt>
                <c:pt idx="70">
                  <c:v>9.5511806080074706</c:v>
                </c:pt>
                <c:pt idx="71">
                  <c:v>10.240039943877035</c:v>
                </c:pt>
                <c:pt idx="72">
                  <c:v>10.692213493348049</c:v>
                </c:pt>
                <c:pt idx="73">
                  <c:v>10.985337588204375</c:v>
                </c:pt>
                <c:pt idx="74">
                  <c:v>11.027282690589299</c:v>
                </c:pt>
                <c:pt idx="75">
                  <c:v>10.573548518783946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-17.972884241787959</c:v>
                </c:pt>
                <c:pt idx="87">
                  <c:v>-18.02336267895797</c:v>
                </c:pt>
                <c:pt idx="88">
                  <c:v>-17.73411782798631</c:v>
                </c:pt>
                <c:pt idx="89">
                  <c:v>-17.409049393727742</c:v>
                </c:pt>
                <c:pt idx="90">
                  <c:v>-17.022273691303759</c:v>
                </c:pt>
                <c:pt idx="91">
                  <c:v>-16.318105472992521</c:v>
                </c:pt>
                <c:pt idx="92">
                  <c:v>-15.157033723319003</c:v>
                </c:pt>
                <c:pt idx="93">
                  <c:v>-8.7981037762660019</c:v>
                </c:pt>
                <c:pt idx="94">
                  <c:v>-6.5581072656307473</c:v>
                </c:pt>
                <c:pt idx="95">
                  <c:v>-4.2831026204045397</c:v>
                </c:pt>
                <c:pt idx="96">
                  <c:v>-2.0509848088678266</c:v>
                </c:pt>
                <c:pt idx="97">
                  <c:v>6.4087086501999124E-2</c:v>
                </c:pt>
                <c:pt idx="98">
                  <c:v>1.8244507235234564</c:v>
                </c:pt>
                <c:pt idx="99">
                  <c:v>3.1252342108561519</c:v>
                </c:pt>
                <c:pt idx="100">
                  <c:v>9.174975913470913</c:v>
                </c:pt>
                <c:pt idx="101">
                  <c:v>10.715354781383978</c:v>
                </c:pt>
                <c:pt idx="102">
                  <c:v>11.960089062855015</c:v>
                </c:pt>
                <c:pt idx="103">
                  <c:v>12.715060076430817</c:v>
                </c:pt>
                <c:pt idx="104">
                  <c:v>12.635706635089678</c:v>
                </c:pt>
                <c:pt idx="105">
                  <c:v>11.650712912323637</c:v>
                </c:pt>
                <c:pt idx="106">
                  <c:v>9.9437736584385519</c:v>
                </c:pt>
                <c:pt idx="107">
                  <c:v>7.6363120301674305</c:v>
                </c:pt>
                <c:pt idx="108">
                  <c:v>-0.52254042535525957</c:v>
                </c:pt>
                <c:pt idx="109">
                  <c:v>-2.7696236177366726</c:v>
                </c:pt>
                <c:pt idx="110">
                  <c:v>-4.9896921407765911</c:v>
                </c:pt>
                <c:pt idx="111">
                  <c:v>-7.6503616719947729</c:v>
                </c:pt>
                <c:pt idx="112">
                  <c:v>-10.559650999693277</c:v>
                </c:pt>
                <c:pt idx="113">
                  <c:v>-13.355849697882304</c:v>
                </c:pt>
                <c:pt idx="114">
                  <c:v>-15.695581693252052</c:v>
                </c:pt>
                <c:pt idx="115">
                  <c:v>-17.048484618134687</c:v>
                </c:pt>
                <c:pt idx="116">
                  <c:v>-17.865381010583519</c:v>
                </c:pt>
                <c:pt idx="117">
                  <c:v>-17.948927580947124</c:v>
                </c:pt>
                <c:pt idx="118">
                  <c:v>-18.109321368572495</c:v>
                </c:pt>
                <c:pt idx="119">
                  <c:v>-18.352346784776636</c:v>
                </c:pt>
                <c:pt idx="120">
                  <c:v>-18.399666942474454</c:v>
                </c:pt>
                <c:pt idx="121">
                  <c:v>-17.946861221050231</c:v>
                </c:pt>
                <c:pt idx="122">
                  <c:v>-16.97771019795502</c:v>
                </c:pt>
                <c:pt idx="123">
                  <c:v>-12.906856132706888</c:v>
                </c:pt>
                <c:pt idx="124">
                  <c:v>-11.495642820405957</c:v>
                </c:pt>
                <c:pt idx="125">
                  <c:v>-9.8163333513153948</c:v>
                </c:pt>
                <c:pt idx="126">
                  <c:v>-7.7935316956991034</c:v>
                </c:pt>
                <c:pt idx="127">
                  <c:v>-5.6162346520427207</c:v>
                </c:pt>
                <c:pt idx="128">
                  <c:v>-3.2106800477506012</c:v>
                </c:pt>
                <c:pt idx="129">
                  <c:v>-0.77852682750118263</c:v>
                </c:pt>
                <c:pt idx="130">
                  <c:v>1.5418392242076198</c:v>
                </c:pt>
                <c:pt idx="131">
                  <c:v>3.5333303108288732</c:v>
                </c:pt>
                <c:pt idx="132">
                  <c:v>7.9892113603460064</c:v>
                </c:pt>
                <c:pt idx="133">
                  <c:v>7.7745169616911145</c:v>
                </c:pt>
                <c:pt idx="134">
                  <c:v>7.2564229798105941</c:v>
                </c:pt>
                <c:pt idx="135">
                  <c:v>5.89363882025566</c:v>
                </c:pt>
                <c:pt idx="136">
                  <c:v>3.5694212011579269</c:v>
                </c:pt>
                <c:pt idx="137">
                  <c:v>0.97228103336195204</c:v>
                </c:pt>
                <c:pt idx="138">
                  <c:v>-1.4581012801040298</c:v>
                </c:pt>
                <c:pt idx="139">
                  <c:v>-8.4314642304251528</c:v>
                </c:pt>
                <c:pt idx="140">
                  <c:v>-10.927839784219914</c:v>
                </c:pt>
                <c:pt idx="141">
                  <c:v>-13.267383266368512</c:v>
                </c:pt>
                <c:pt idx="142">
                  <c:v>-15.152477835360621</c:v>
                </c:pt>
                <c:pt idx="143">
                  <c:v>-16.537149943238774</c:v>
                </c:pt>
                <c:pt idx="144">
                  <c:v>-17.422487259682818</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0.63204793326014053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14.613167218265641</c:v>
                </c:pt>
                <c:pt idx="162">
                  <c:v>14.262787924326854</c:v>
                </c:pt>
                <c:pt idx="163">
                  <c:v>13.022750384493094</c:v>
                </c:pt>
                <c:pt idx="164">
                  <c:v>11.229433978070375</c:v>
                </c:pt>
                <c:pt idx="165">
                  <c:v>8.7811485719658151</c:v>
                </c:pt>
                <c:pt idx="166">
                  <c:v>5.7551682702642637</c:v>
                </c:pt>
                <c:pt idx="167">
                  <c:v>2.5931714130479282</c:v>
                </c:pt>
                <c:pt idx="168">
                  <c:v>-5.3616308509395143</c:v>
                </c:pt>
                <c:pt idx="169">
                  <c:v>-7.4897578181069377</c:v>
                </c:pt>
                <c:pt idx="170">
                  <c:v>-9.0883547899934189</c:v>
                </c:pt>
                <c:pt idx="171">
                  <c:v>-10.677075915468109</c:v>
                </c:pt>
                <c:pt idx="172">
                  <c:v>-12.680735282916501</c:v>
                </c:pt>
                <c:pt idx="173">
                  <c:v>-14.536250882906955</c:v>
                </c:pt>
                <c:pt idx="174">
                  <c:v>-15.941329471077356</c:v>
                </c:pt>
                <c:pt idx="175">
                  <c:v>-16.752615090796013</c:v>
                </c:pt>
                <c:pt idx="176">
                  <c:v>-16.83636626327079</c:v>
                </c:pt>
                <c:pt idx="177">
                  <c:v>-16.609335632282932</c:v>
                </c:pt>
                <c:pt idx="178">
                  <c:v>-16.302725101237485</c:v>
                </c:pt>
                <c:pt idx="179">
                  <c:v>-15.807406157471387</c:v>
                </c:pt>
                <c:pt idx="180">
                  <c:v>-14.98789759711998</c:v>
                </c:pt>
                <c:pt idx="181">
                  <c:v>-13.851926944428282</c:v>
                </c:pt>
                <c:pt idx="182">
                  <c:v>-12.575933163855794</c:v>
                </c:pt>
                <c:pt idx="183">
                  <c:v>-11.349810388963107</c:v>
                </c:pt>
                <c:pt idx="184">
                  <c:v>-9.9834859905793767</c:v>
                </c:pt>
                <c:pt idx="185">
                  <c:v>-4.5682128543076743</c:v>
                </c:pt>
                <c:pt idx="186">
                  <c:v>-2.831939759321159</c:v>
                </c:pt>
                <c:pt idx="187">
                  <c:v>-1.6106694543788365</c:v>
                </c:pt>
                <c:pt idx="188">
                  <c:v>-0.35629603049609626</c:v>
                </c:pt>
                <c:pt idx="189">
                  <c:v>1.3070804393167657</c:v>
                </c:pt>
                <c:pt idx="190">
                  <c:v>3.0791748112154242</c:v>
                </c:pt>
                <c:pt idx="191">
                  <c:v>4.5479571887639736</c:v>
                </c:pt>
                <c:pt idx="192">
                  <c:v>7.4566771443042343</c:v>
                </c:pt>
                <c:pt idx="193">
                  <c:v>8.2412643134671679</c:v>
                </c:pt>
                <c:pt idx="194">
                  <c:v>9.2928557198444537</c:v>
                </c:pt>
                <c:pt idx="195">
                  <c:v>10.137035834169836</c:v>
                </c:pt>
                <c:pt idx="196">
                  <c:v>10.164508372831435</c:v>
                </c:pt>
                <c:pt idx="197">
                  <c:v>9.5894463633775047</c:v>
                </c:pt>
                <c:pt idx="198">
                  <c:v>8.6173418147031811</c:v>
                </c:pt>
                <c:pt idx="199">
                  <c:v>7.4449595753280935</c:v>
                </c:pt>
                <c:pt idx="200">
                  <c:v>6.0483728095707905</c:v>
                </c:pt>
                <c:pt idx="201">
                  <c:v>3.1095347364576806</c:v>
                </c:pt>
                <c:pt idx="202">
                  <c:v>1.3484129395448876</c:v>
                </c:pt>
                <c:pt idx="203">
                  <c:v>-0.55505168943133754</c:v>
                </c:pt>
                <c:pt idx="204">
                  <c:v>-2.4609744270059393</c:v>
                </c:pt>
                <c:pt idx="205">
                  <c:v>-4.557235677837574</c:v>
                </c:pt>
                <c:pt idx="206">
                  <c:v>-6.9225848289263636</c:v>
                </c:pt>
                <c:pt idx="207">
                  <c:v>-9.370977848455821</c:v>
                </c:pt>
                <c:pt idx="208">
                  <c:v>-11.83682746546603</c:v>
                </c:pt>
                <c:pt idx="209">
                  <c:v>-14.085410434579941</c:v>
                </c:pt>
                <c:pt idx="210">
                  <c:v>-16.621429620573309</c:v>
                </c:pt>
                <c:pt idx="211">
                  <c:v>-16.332376622026317</c:v>
                </c:pt>
                <c:pt idx="212">
                  <c:v>-15.85863500475817</c:v>
                </c:pt>
                <c:pt idx="213">
                  <c:v>-15.56984580329507</c:v>
                </c:pt>
                <c:pt idx="214">
                  <c:v>-15.499805400778246</c:v>
                </c:pt>
                <c:pt idx="215">
                  <c:v>-15.086370103985843</c:v>
                </c:pt>
                <c:pt idx="216">
                  <c:v>-14.079252639588239</c:v>
                </c:pt>
                <c:pt idx="217">
                  <c:v>-13.33158947307837</c:v>
                </c:pt>
                <c:pt idx="218">
                  <c:v>-11.991302970066585</c:v>
                </c:pt>
                <c:pt idx="219">
                  <c:v>-11.27652094134905</c:v>
                </c:pt>
                <c:pt idx="220">
                  <c:v>-10.255366679297151</c:v>
                </c:pt>
                <c:pt idx="221">
                  <c:v>-9.4850691765697235</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7.1139962324699244</c:v>
                </c:pt>
                <c:pt idx="233">
                  <c:v>6.132562176626287</c:v>
                </c:pt>
                <c:pt idx="234">
                  <c:v>5.940632494911128</c:v>
                </c:pt>
                <c:pt idx="235">
                  <c:v>5.6656735917164074</c:v>
                </c:pt>
                <c:pt idx="236">
                  <c:v>5.0807623735883336</c:v>
                </c:pt>
                <c:pt idx="237">
                  <c:v>3.8734208354749313</c:v>
                </c:pt>
                <c:pt idx="238">
                  <c:v>2.0560246018764872</c:v>
                </c:pt>
                <c:pt idx="239">
                  <c:v>-0.17554949339997031</c:v>
                </c:pt>
                <c:pt idx="240">
                  <c:v>-2.6271945177752847</c:v>
                </c:pt>
                <c:pt idx="241">
                  <c:v>-8.4341195044104982</c:v>
                </c:pt>
                <c:pt idx="242">
                  <c:v>-9.8935639698624698</c:v>
                </c:pt>
                <c:pt idx="243">
                  <c:v>-11.507963874540721</c:v>
                </c:pt>
                <c:pt idx="244">
                  <c:v>-13.143080198317469</c:v>
                </c:pt>
                <c:pt idx="245">
                  <c:v>-14.855884307969918</c:v>
                </c:pt>
                <c:pt idx="246">
                  <c:v>-16.355564962476535</c:v>
                </c:pt>
                <c:pt idx="247">
                  <c:v>-17.337140858581886</c:v>
                </c:pt>
                <c:pt idx="248">
                  <c:v>-17.928556314074587</c:v>
                </c:pt>
                <c:pt idx="249">
                  <c:v>-18.567059397269329</c:v>
                </c:pt>
                <c:pt idx="250">
                  <c:v>-18.725311844698922</c:v>
                </c:pt>
                <c:pt idx="251">
                  <c:v>-18.253983560937513</c:v>
                </c:pt>
                <c:pt idx="252">
                  <c:v>-16.820778557328943</c:v>
                </c:pt>
                <c:pt idx="253">
                  <c:v>-14.777713855392989</c:v>
                </c:pt>
                <c:pt idx="254">
                  <c:v>-12.52050056280782</c:v>
                </c:pt>
                <c:pt idx="255">
                  <c:v>-10.282868967227103</c:v>
                </c:pt>
                <c:pt idx="256">
                  <c:v>-8.3680900925382247</c:v>
                </c:pt>
                <c:pt idx="257">
                  <c:v>-3.124239298562661</c:v>
                </c:pt>
                <c:pt idx="258">
                  <c:v>-1.0715534403798299</c:v>
                </c:pt>
                <c:pt idx="259">
                  <c:v>1.1321977939352061</c:v>
                </c:pt>
                <c:pt idx="260">
                  <c:v>3.284722713825289</c:v>
                </c:pt>
                <c:pt idx="261">
                  <c:v>5.0721169478099251</c:v>
                </c:pt>
                <c:pt idx="262">
                  <c:v>6.1325519313425465</c:v>
                </c:pt>
                <c:pt idx="263">
                  <c:v>6.5317243512191308</c:v>
                </c:pt>
                <c:pt idx="264">
                  <c:v>6.1772675102368311</c:v>
                </c:pt>
                <c:pt idx="265">
                  <c:v>5.5911682945391226</c:v>
                </c:pt>
                <c:pt idx="266">
                  <c:v>3.9035306619570678</c:v>
                </c:pt>
                <c:pt idx="267">
                  <c:v>1.6765093715674766</c:v>
                </c:pt>
                <c:pt idx="268">
                  <c:v>-0.91371911436397191</c:v>
                </c:pt>
                <c:pt idx="269">
                  <c:v>-3.5606841366309991</c:v>
                </c:pt>
                <c:pt idx="270">
                  <c:v>-5.5889049402257376</c:v>
                </c:pt>
                <c:pt idx="271">
                  <c:v>-6.8446780216514043</c:v>
                </c:pt>
                <c:pt idx="272">
                  <c:v>-7.9563804050941593</c:v>
                </c:pt>
                <c:pt idx="273">
                  <c:v>-9.3202509441820354</c:v>
                </c:pt>
                <c:pt idx="274">
                  <c:v>-11.019034041506199</c:v>
                </c:pt>
                <c:pt idx="275">
                  <c:v>-14.819952959476186</c:v>
                </c:pt>
                <c:pt idx="276">
                  <c:v>-16.307649212283089</c:v>
                </c:pt>
                <c:pt idx="277">
                  <c:v>-17.267525142049408</c:v>
                </c:pt>
                <c:pt idx="278">
                  <c:v>-17.96887507252713</c:v>
                </c:pt>
                <c:pt idx="279">
                  <c:v>-18.679920532422756</c:v>
                </c:pt>
                <c:pt idx="280">
                  <c:v>-19.304824253633996</c:v>
                </c:pt>
                <c:pt idx="281">
                  <c:v>-19.550342537103237</c:v>
                </c:pt>
                <c:pt idx="282">
                  <c:v>-19.430698872322019</c:v>
                </c:pt>
                <c:pt idx="283">
                  <c:v>-16.868678825760206</c:v>
                </c:pt>
                <c:pt idx="284">
                  <c:v>-15.366223293066792</c:v>
                </c:pt>
                <c:pt idx="285">
                  <c:v>-13.37028659284001</c:v>
                </c:pt>
                <c:pt idx="286">
                  <c:v>-10.796028365105315</c:v>
                </c:pt>
                <c:pt idx="287">
                  <c:v>-7.7994698621635106</c:v>
                </c:pt>
                <c:pt idx="288">
                  <c:v>-4.8971564343372709</c:v>
                </c:pt>
                <c:pt idx="289">
                  <c:v>-2.0575017579734185</c:v>
                </c:pt>
                <c:pt idx="290">
                  <c:v>1.0176842178349799</c:v>
                </c:pt>
                <c:pt idx="291">
                  <c:v>6.935207758826869</c:v>
                </c:pt>
                <c:pt idx="292">
                  <c:v>7.5063927252349112</c:v>
                </c:pt>
                <c:pt idx="293">
                  <c:v>7.6815858631898752</c:v>
                </c:pt>
                <c:pt idx="294">
                  <c:v>7.3684046901628619</c:v>
                </c:pt>
                <c:pt idx="295">
                  <c:v>6.1500485233753972</c:v>
                </c:pt>
                <c:pt idx="296">
                  <c:v>3.4489983351153057</c:v>
                </c:pt>
                <c:pt idx="297">
                  <c:v>-0.2806246113272558</c:v>
                </c:pt>
                <c:pt idx="298">
                  <c:v>-4.1069191050199105</c:v>
                </c:pt>
                <c:pt idx="299">
                  <c:v>-7.3177756279717769</c:v>
                </c:pt>
                <c:pt idx="300">
                  <c:v>-13.666170691248851</c:v>
                </c:pt>
                <c:pt idx="301">
                  <c:v>-15.330174465319388</c:v>
                </c:pt>
                <c:pt idx="302">
                  <c:v>-16.944077132226028</c:v>
                </c:pt>
                <c:pt idx="303">
                  <c:v>-18.35746639101459</c:v>
                </c:pt>
                <c:pt idx="304">
                  <c:v>-19.314694939458597</c:v>
                </c:pt>
                <c:pt idx="305">
                  <c:v>-19.341612563195589</c:v>
                </c:pt>
                <c:pt idx="306">
                  <c:v>-18.712336610223613</c:v>
                </c:pt>
                <c:pt idx="307">
                  <c:v>-18.383109046106512</c:v>
                </c:pt>
                <c:pt idx="308">
                  <c:v>-18.984232780703419</c:v>
                </c:pt>
                <c:pt idx="309">
                  <c:v>-19.002586257913176</c:v>
                </c:pt>
                <c:pt idx="310">
                  <c:v>-18.869129825682492</c:v>
                </c:pt>
                <c:pt idx="311">
                  <c:v>-18.757854812236381</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-3.2188845468726051</c:v>
                </c:pt>
                <c:pt idx="328">
                  <c:v>-3.0933266212890942</c:v>
                </c:pt>
                <c:pt idx="329">
                  <c:v>-3.0953969275175153</c:v>
                </c:pt>
                <c:pt idx="330">
                  <c:v>-3.602744669212913</c:v>
                </c:pt>
                <c:pt idx="331">
                  <c:v>-4.6359795627408289</c:v>
                </c:pt>
                <c:pt idx="332">
                  <c:v>-7.3074656850926312</c:v>
                </c:pt>
                <c:pt idx="333">
                  <c:v>-8.9460033265156369</c:v>
                </c:pt>
                <c:pt idx="334">
                  <c:v>-10.783311159998661</c:v>
                </c:pt>
                <c:pt idx="335">
                  <c:v>-12.966494308899774</c:v>
                </c:pt>
                <c:pt idx="336">
                  <c:v>-15.39474555591285</c:v>
                </c:pt>
                <c:pt idx="337">
                  <c:v>-17.527520998047379</c:v>
                </c:pt>
                <c:pt idx="338">
                  <c:v>-18.881355864296836</c:v>
                </c:pt>
                <c:pt idx="339">
                  <c:v>-19.236435542640464</c:v>
                </c:pt>
                <c:pt idx="340">
                  <c:v>-18.457018674897199</c:v>
                </c:pt>
                <c:pt idx="341">
                  <c:v>-14.379451596168838</c:v>
                </c:pt>
                <c:pt idx="342">
                  <c:v>-12.513662784538718</c:v>
                </c:pt>
                <c:pt idx="343">
                  <c:v>-11.052881119829246</c:v>
                </c:pt>
                <c:pt idx="344">
                  <c:v>-9.8156163332344715</c:v>
                </c:pt>
                <c:pt idx="345">
                  <c:v>-8.3047350791809578</c:v>
                </c:pt>
                <c:pt idx="346">
                  <c:v>-6.8569952812366353</c:v>
                </c:pt>
                <c:pt idx="347">
                  <c:v>-5.4444658673736228</c:v>
                </c:pt>
                <c:pt idx="348">
                  <c:v>-4.1792199206971103</c:v>
                </c:pt>
                <c:pt idx="349">
                  <c:v>-3.1890901233481777</c:v>
                </c:pt>
                <c:pt idx="350">
                  <c:v>-1.0324251459541074</c:v>
                </c:pt>
                <c:pt idx="351">
                  <c:v>0.4754146533211529</c:v>
                </c:pt>
                <c:pt idx="352">
                  <c:v>1.5803942072582928</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1.8225655818261557</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1.3293675446065851</c:v>
                </c:pt>
                <c:pt idx="374">
                  <c:v>1.2454593584150744</c:v>
                </c:pt>
                <c:pt idx="375">
                  <c:v>1.1172470078766721</c:v>
                </c:pt>
                <c:pt idx="376">
                  <c:v>1.1351231117816667</c:v>
                </c:pt>
                <c:pt idx="377">
                  <c:v>1.154365168143288</c:v>
                </c:pt>
                <c:pt idx="378">
                  <c:v>1.1870565594859681</c:v>
                </c:pt>
                <c:pt idx="379">
                  <c:v>1.2223629931025073</c:v>
                </c:pt>
                <c:pt idx="380">
                  <c:v>1.2286085749978084</c:v>
                </c:pt>
                <c:pt idx="381">
                  <c:v>1.2372242420214659</c:v>
                </c:pt>
                <c:pt idx="382">
                  <c:v>1.2380894941800733</c:v>
                </c:pt>
                <c:pt idx="383">
                  <c:v>1.2235264114774909</c:v>
                </c:pt>
                <c:pt idx="384">
                  <c:v>1.2287582225452383</c:v>
                </c:pt>
                <c:pt idx="385">
                  <c:v>1.2216747092480198</c:v>
                </c:pt>
                <c:pt idx="386">
                  <c:v>1.1976137457267144</c:v>
                </c:pt>
                <c:pt idx="387">
                  <c:v>1.1788060135053087</c:v>
                </c:pt>
                <c:pt idx="388">
                  <c:v>1.1676465279026331</c:v>
                </c:pt>
                <c:pt idx="389">
                  <c:v>1.173514846196412</c:v>
                </c:pt>
                <c:pt idx="390">
                  <c:v>1.1758702274453015</c:v>
                </c:pt>
                <c:pt idx="391">
                  <c:v>1.1727751651684186</c:v>
                </c:pt>
                <c:pt idx="392">
                  <c:v>1.1734047663142917</c:v>
                </c:pt>
                <c:pt idx="393">
                  <c:v>1.1782693977959</c:v>
                </c:pt>
                <c:pt idx="394">
                  <c:v>1.2075564046696314</c:v>
                </c:pt>
                <c:pt idx="395">
                  <c:v>1.2198511246306083</c:v>
                </c:pt>
                <c:pt idx="396">
                  <c:v>1.2268910195808898</c:v>
                </c:pt>
                <c:pt idx="397">
                  <c:v>1.2338481459193378</c:v>
                </c:pt>
                <c:pt idx="398">
                  <c:v>1.2269440958425675</c:v>
                </c:pt>
                <c:pt idx="399">
                  <c:v>1.222140234071817</c:v>
                </c:pt>
                <c:pt idx="400">
                  <c:v>1.2560434432688661</c:v>
                </c:pt>
                <c:pt idx="401">
                  <c:v>1.2601435062207018</c:v>
                </c:pt>
                <c:pt idx="402">
                  <c:v>1.2525063064843058</c:v>
                </c:pt>
                <c:pt idx="403">
                  <c:v>1.2521503018465852</c:v>
                </c:pt>
                <c:pt idx="404">
                  <c:v>1.253222062877454</c:v>
                </c:pt>
                <c:pt idx="405">
                  <c:v>1.2522887222705501</c:v>
                </c:pt>
                <c:pt idx="406">
                  <c:v>1.2530807491094436</c:v>
                </c:pt>
                <c:pt idx="407">
                  <c:v>1.2546466743267799</c:v>
                </c:pt>
                <c:pt idx="408">
                  <c:v>1.2548158827770948</c:v>
                </c:pt>
                <c:pt idx="409">
                  <c:v>1.2582629274692323</c:v>
                </c:pt>
                <c:pt idx="410">
                  <c:v>1.2598009769770044</c:v>
                </c:pt>
                <c:pt idx="411">
                  <c:v>1.264031709985403</c:v>
                </c:pt>
                <c:pt idx="412">
                  <c:v>1.26160332160336</c:v>
                </c:pt>
                <c:pt idx="413">
                  <c:v>1.2626309140776186</c:v>
                </c:pt>
                <c:pt idx="414">
                  <c:v>1.2618633715696306</c:v>
                </c:pt>
                <c:pt idx="415">
                  <c:v>1.2653131056487441</c:v>
                </c:pt>
                <c:pt idx="416">
                  <c:v>1.2659140958910755</c:v>
                </c:pt>
                <c:pt idx="417">
                  <c:v>1.2656941495702654</c:v>
                </c:pt>
                <c:pt idx="418">
                  <c:v>1.2668414126505918</c:v>
                </c:pt>
                <c:pt idx="419">
                  <c:v>1.2676096524070433</c:v>
                </c:pt>
                <c:pt idx="420">
                  <c:v>1.2663092839960086</c:v>
                </c:pt>
                <c:pt idx="421">
                  <c:v>1.2675046287621807</c:v>
                </c:pt>
                <c:pt idx="422">
                  <c:v>1.2684412753703638</c:v>
                </c:pt>
                <c:pt idx="423">
                  <c:v>1.2701610411124018</c:v>
                </c:pt>
                <c:pt idx="424">
                  <c:v>1.2699552532045133</c:v>
                </c:pt>
                <c:pt idx="425">
                  <c:v>1.2703442229913833</c:v>
                </c:pt>
                <c:pt idx="426">
                  <c:v>1.2713325655938241</c:v>
                </c:pt>
                <c:pt idx="427">
                  <c:v>1.2739755262659287</c:v>
                </c:pt>
                <c:pt idx="428">
                  <c:v>1.2754541626143094</c:v>
                </c:pt>
                <c:pt idx="429">
                  <c:v>1.2757893968365153</c:v>
                </c:pt>
                <c:pt idx="430">
                  <c:v>1.2752259489186599</c:v>
                </c:pt>
                <c:pt idx="431">
                  <c:v>1.2771766651751746</c:v>
                </c:pt>
                <c:pt idx="432">
                  <c:v>1.2786655942391858</c:v>
                </c:pt>
                <c:pt idx="433">
                  <c:v>1.278871994018175</c:v>
                </c:pt>
                <c:pt idx="434">
                  <c:v>1.2770162553366038</c:v>
                </c:pt>
                <c:pt idx="435">
                  <c:v>1.2765018377419892</c:v>
                </c:pt>
                <c:pt idx="436">
                  <c:v>1.2774099303648958</c:v>
                </c:pt>
                <c:pt idx="437">
                  <c:v>1.2804124008898441</c:v>
                </c:pt>
                <c:pt idx="438">
                  <c:v>1.2806657297602739</c:v>
                </c:pt>
                <c:pt idx="439">
                  <c:v>1.281380580204712</c:v>
                </c:pt>
                <c:pt idx="440">
                  <c:v>1.2821936762799158</c:v>
                </c:pt>
                <c:pt idx="441">
                  <c:v>1.2829247341940673</c:v>
                </c:pt>
                <c:pt idx="442">
                  <c:v>1.2832570560995009</c:v>
                </c:pt>
                <c:pt idx="443">
                  <c:v>1.2855563681357864</c:v>
                </c:pt>
                <c:pt idx="444">
                  <c:v>1.2856950257191202</c:v>
                </c:pt>
                <c:pt idx="445">
                  <c:v>1.286440275248566</c:v>
                </c:pt>
                <c:pt idx="446">
                  <c:v>1.2870398472780096</c:v>
                </c:pt>
                <c:pt idx="447">
                  <c:v>1.2864264868041588</c:v>
                </c:pt>
                <c:pt idx="448">
                  <c:v>1.2867007568448372</c:v>
                </c:pt>
                <c:pt idx="449">
                  <c:v>1.2862635014151067</c:v>
                </c:pt>
                <c:pt idx="450">
                  <c:v>1.2870859557980907</c:v>
                </c:pt>
                <c:pt idx="451">
                  <c:v>1.2869180232650601</c:v>
                </c:pt>
                <c:pt idx="452">
                  <c:v>1.2884829666427069</c:v>
                </c:pt>
                <c:pt idx="453">
                  <c:v>1.2896327625848578</c:v>
                </c:pt>
                <c:pt idx="454">
                  <c:v>1.2907589848880172</c:v>
                </c:pt>
                <c:pt idx="455">
                  <c:v>1.2897474291287399</c:v>
                </c:pt>
                <c:pt idx="456">
                  <c:v>1.2899845410430544</c:v>
                </c:pt>
                <c:pt idx="457">
                  <c:v>1.2894605516972319</c:v>
                </c:pt>
                <c:pt idx="458">
                  <c:v>1.2903162605637433</c:v>
                </c:pt>
                <c:pt idx="459">
                  <c:v>1.2895857244001405</c:v>
                </c:pt>
                <c:pt idx="460">
                  <c:v>1.2910719071589218</c:v>
                </c:pt>
                <c:pt idx="461">
                  <c:v>1.2930970297886981</c:v>
                </c:pt>
                <c:pt idx="462">
                  <c:v>1.2943284986664878</c:v>
                </c:pt>
                <c:pt idx="463">
                  <c:v>1.2950775617182329</c:v>
                </c:pt>
                <c:pt idx="464">
                  <c:v>1.2952187474201922</c:v>
                </c:pt>
                <c:pt idx="465">
                  <c:v>1.2958669608315461</c:v>
                </c:pt>
                <c:pt idx="466">
                  <c:v>1.2970589948532467</c:v>
                </c:pt>
                <c:pt idx="467">
                  <c:v>1.2972723860897588</c:v>
                </c:pt>
                <c:pt idx="468">
                  <c:v>1.2977030484896646</c:v>
                </c:pt>
                <c:pt idx="469">
                  <c:v>1.2986019725322535</c:v>
                </c:pt>
                <c:pt idx="470">
                  <c:v>1.2985902616037501</c:v>
                </c:pt>
                <c:pt idx="471">
                  <c:v>1.2976872821363372</c:v>
                </c:pt>
                <c:pt idx="472">
                  <c:v>1.2982767986095212</c:v>
                </c:pt>
                <c:pt idx="473">
                  <c:v>1.299673411026447</c:v>
                </c:pt>
                <c:pt idx="474">
                  <c:v>1.299524588793517</c:v>
                </c:pt>
                <c:pt idx="475">
                  <c:v>1.3005438142860455</c:v>
                </c:pt>
                <c:pt idx="476">
                  <c:v>1.3007450392480862</c:v>
                </c:pt>
                <c:pt idx="477">
                  <c:v>1.3012170290356564</c:v>
                </c:pt>
                <c:pt idx="478">
                  <c:v>1.3012348207298174</c:v>
                </c:pt>
                <c:pt idx="479">
                  <c:v>1.301014974015914</c:v>
                </c:pt>
                <c:pt idx="480">
                  <c:v>1.2994533840714269</c:v>
                </c:pt>
                <c:pt idx="481">
                  <c:v>1.3006211329760902</c:v>
                </c:pt>
                <c:pt idx="482">
                  <c:v>1.3008250900138019</c:v>
                </c:pt>
                <c:pt idx="483">
                  <c:v>1.301513582568504</c:v>
                </c:pt>
                <c:pt idx="484">
                  <c:v>1.3021267675444206</c:v>
                </c:pt>
                <c:pt idx="485">
                  <c:v>1.3038600845714958</c:v>
                </c:pt>
                <c:pt idx="486">
                  <c:v>1.3019455825471338</c:v>
                </c:pt>
                <c:pt idx="487">
                  <c:v>1.301434409292368</c:v>
                </c:pt>
                <c:pt idx="488">
                  <c:v>1.3025513349491575</c:v>
                </c:pt>
                <c:pt idx="489">
                  <c:v>1.3019693269408776</c:v>
                </c:pt>
                <c:pt idx="490">
                  <c:v>1.3017210068758798</c:v>
                </c:pt>
                <c:pt idx="491">
                  <c:v>1.3012929864310649</c:v>
                </c:pt>
                <c:pt idx="492">
                  <c:v>1.3032010614371217</c:v>
                </c:pt>
                <c:pt idx="493">
                  <c:v>1.3044628013338708</c:v>
                </c:pt>
                <c:pt idx="494">
                  <c:v>1.3053101337322781</c:v>
                </c:pt>
                <c:pt idx="495">
                  <c:v>1.3058699910576181</c:v>
                </c:pt>
                <c:pt idx="496">
                  <c:v>1.3047217888262708</c:v>
                </c:pt>
                <c:pt idx="497">
                  <c:v>1.3046487295180795</c:v>
                </c:pt>
                <c:pt idx="498">
                  <c:v>1.3041927290136228</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1.3088829155665722</c:v>
                </c:pt>
                <c:pt idx="507">
                  <c:v>1.3080703602146855</c:v>
                </c:pt>
                <c:pt idx="508">
                  <c:v>1.3080429208783384</c:v>
                </c:pt>
                <c:pt idx="509">
                  <c:v>1.3070161015435404</c:v>
                </c:pt>
                <c:pt idx="510">
                  <c:v>1.306337232915098</c:v>
                </c:pt>
                <c:pt idx="511">
                  <c:v>1.3062740916107742</c:v>
                </c:pt>
                <c:pt idx="512">
                  <c:v>1.3051359781380121</c:v>
                </c:pt>
                <c:pt idx="513">
                  <c:v>1.3077291780360838</c:v>
                </c:pt>
                <c:pt idx="514">
                  <c:v>1.307610214164852</c:v>
                </c:pt>
                <c:pt idx="515">
                  <c:v>1.306998518549618</c:v>
                </c:pt>
                <c:pt idx="516">
                  <c:v>1.3059436717232984</c:v>
                </c:pt>
                <c:pt idx="517">
                  <c:v>1.3059453081228014</c:v>
                </c:pt>
                <c:pt idx="518">
                  <c:v>1.3062209489444854</c:v>
                </c:pt>
                <c:pt idx="519">
                  <c:v>1.3057153157320438</c:v>
                </c:pt>
                <c:pt idx="520">
                  <c:v>1.3059966199189275</c:v>
                </c:pt>
                <c:pt idx="521">
                  <c:v>1.3054487201678171</c:v>
                </c:pt>
                <c:pt idx="522">
                  <c:v>1.3052242488466546</c:v>
                </c:pt>
                <c:pt idx="523">
                  <c:v>1.3051695266991175</c:v>
                </c:pt>
                <c:pt idx="524">
                  <c:v>1.3049082482474275</c:v>
                </c:pt>
                <c:pt idx="525">
                  <c:v>1.306588379919519</c:v>
                </c:pt>
                <c:pt idx="526">
                  <c:v>1.306855701191354</c:v>
                </c:pt>
                <c:pt idx="527">
                  <c:v>1.3067024156195259</c:v>
                </c:pt>
                <c:pt idx="528">
                  <c:v>1.3051169864175591</c:v>
                </c:pt>
                <c:pt idx="529">
                  <c:v>1.3059134528794072</c:v>
                </c:pt>
                <c:pt idx="530">
                  <c:v>1.3056839822392299</c:v>
                </c:pt>
                <c:pt idx="531">
                  <c:v>1.3052727811352725</c:v>
                </c:pt>
                <c:pt idx="532">
                  <c:v>1.3051098574076132</c:v>
                </c:pt>
                <c:pt idx="533">
                  <c:v>1.3038755046721917</c:v>
                </c:pt>
                <c:pt idx="534">
                  <c:v>1.3049792537556884</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1.3083585183066773</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1.3069336459820691</c:v>
                </c:pt>
                <c:pt idx="553">
                  <c:v>1.3050649584002088</c:v>
                </c:pt>
                <c:pt idx="554">
                  <c:v>1.3057625768465484</c:v>
                </c:pt>
                <c:pt idx="555">
                  <c:v>1.3029910378633358</c:v>
                </c:pt>
                <c:pt idx="556">
                  <c:v>1.3032504664721221</c:v>
                </c:pt>
                <c:pt idx="557">
                  <c:v>1.3035628812220494</c:v>
                </c:pt>
                <c:pt idx="558">
                  <c:v>1.3035564257446453</c:v>
                </c:pt>
                <c:pt idx="559">
                  <c:v>1.3016929461820297</c:v>
                </c:pt>
                <c:pt idx="560">
                  <c:v>1.3060806549616486</c:v>
                </c:pt>
                <c:pt idx="561">
                  <c:v>1.306438983760984</c:v>
                </c:pt>
                <c:pt idx="562">
                  <c:v>1.306645018314569</c:v>
                </c:pt>
                <c:pt idx="563">
                  <c:v>1.3051354469010761</c:v>
                </c:pt>
                <c:pt idx="564">
                  <c:v>1.3044649357679958</c:v>
                </c:pt>
                <c:pt idx="565">
                  <c:v>1.3042564869322475</c:v>
                </c:pt>
                <c:pt idx="566">
                  <c:v>1.3050811042084831</c:v>
                </c:pt>
                <c:pt idx="567">
                  <c:v>1.3038989644746977</c:v>
                </c:pt>
                <c:pt idx="568">
                  <c:v>1.30210840192467</c:v>
                </c:pt>
                <c:pt idx="569">
                  <c:v>1.3018341555999318</c:v>
                </c:pt>
                <c:pt idx="570">
                  <c:v>1.3026208084080224</c:v>
                </c:pt>
                <c:pt idx="571">
                  <c:v>1.301111905783884</c:v>
                </c:pt>
                <c:pt idx="572">
                  <c:v>1.3004871996069216</c:v>
                </c:pt>
                <c:pt idx="573">
                  <c:v>1.3008500866088901</c:v>
                </c:pt>
                <c:pt idx="574">
                  <c:v>1.3006403381399418</c:v>
                </c:pt>
                <c:pt idx="575">
                  <c:v>1.2992601561225279</c:v>
                </c:pt>
                <c:pt idx="576">
                  <c:v>1.3013700063003313</c:v>
                </c:pt>
                <c:pt idx="577">
                  <c:v>1.2998144117441073</c:v>
                </c:pt>
                <c:pt idx="578">
                  <c:v>1.3006473295974681</c:v>
                </c:pt>
                <c:pt idx="579">
                  <c:v>1.2995552250378637</c:v>
                </c:pt>
                <c:pt idx="580">
                  <c:v>1.2984507834490699</c:v>
                </c:pt>
                <c:pt idx="581">
                  <c:v>1.2980666944015553</c:v>
                </c:pt>
                <c:pt idx="582">
                  <c:v>1.2973549365149779</c:v>
                </c:pt>
                <c:pt idx="583">
                  <c:v>1.2952816657947324</c:v>
                </c:pt>
                <c:pt idx="584">
                  <c:v>1.2964678656965292</c:v>
                </c:pt>
                <c:pt idx="585">
                  <c:v>1.2961645341495682</c:v>
                </c:pt>
                <c:pt idx="586">
                  <c:v>1.2951365717067365</c:v>
                </c:pt>
                <c:pt idx="587">
                  <c:v>1.2942035915820469</c:v>
                </c:pt>
                <c:pt idx="588">
                  <c:v>1.2940857755620527</c:v>
                </c:pt>
                <c:pt idx="589">
                  <c:v>1.293960579143218</c:v>
                </c:pt>
                <c:pt idx="590">
                  <c:v>1.2930314220271826</c:v>
                </c:pt>
                <c:pt idx="591">
                  <c:v>1.2922097882155299</c:v>
                </c:pt>
                <c:pt idx="592">
                  <c:v>1.2911049576854039</c:v>
                </c:pt>
                <c:pt idx="593">
                  <c:v>1.2926236739632913</c:v>
                </c:pt>
                <c:pt idx="594">
                  <c:v>1.2907883831605602</c:v>
                </c:pt>
                <c:pt idx="595">
                  <c:v>1.2903273027029059</c:v>
                </c:pt>
                <c:pt idx="596">
                  <c:v>1.2877873118757321</c:v>
                </c:pt>
                <c:pt idx="597">
                  <c:v>1.2889050201583541</c:v>
                </c:pt>
                <c:pt idx="598">
                  <c:v>1.2891335137020259</c:v>
                </c:pt>
                <c:pt idx="599">
                  <c:v>1.2897973606574866</c:v>
                </c:pt>
                <c:pt idx="600">
                  <c:v>1.2895367367655837</c:v>
                </c:pt>
                <c:pt idx="601">
                  <c:v>1.288490513053091</c:v>
                </c:pt>
                <c:pt idx="602">
                  <c:v>1.2880257091937053</c:v>
                </c:pt>
                <c:pt idx="603">
                  <c:v>1.2874807739344192</c:v>
                </c:pt>
                <c:pt idx="604">
                  <c:v>1.2864993326689378</c:v>
                </c:pt>
                <c:pt idx="605">
                  <c:v>1.2861828767237597</c:v>
                </c:pt>
                <c:pt idx="606">
                  <c:v>1.2852996668594709</c:v>
                </c:pt>
                <c:pt idx="607">
                  <c:v>1.2857863605265301</c:v>
                </c:pt>
                <c:pt idx="608">
                  <c:v>1.2862659583859255</c:v>
                </c:pt>
                <c:pt idx="609">
                  <c:v>1.285801624102048</c:v>
                </c:pt>
                <c:pt idx="610">
                  <c:v>1.2839385666830481</c:v>
                </c:pt>
                <c:pt idx="611">
                  <c:v>1.2822302889397719</c:v>
                </c:pt>
                <c:pt idx="612">
                  <c:v>1.2832603241552789</c:v>
                </c:pt>
                <c:pt idx="613">
                  <c:v>1.2850148289983423</c:v>
                </c:pt>
                <c:pt idx="614">
                  <c:v>1.286098789505985</c:v>
                </c:pt>
                <c:pt idx="615">
                  <c:v>1.2834242392089816</c:v>
                </c:pt>
                <c:pt idx="616">
                  <c:v>1.2823880378504811</c:v>
                </c:pt>
                <c:pt idx="617">
                  <c:v>1.2822501676361653</c:v>
                </c:pt>
                <c:pt idx="618">
                  <c:v>1.2823123081280421</c:v>
                </c:pt>
                <c:pt idx="619">
                  <c:v>1.2816278852277059</c:v>
                </c:pt>
                <c:pt idx="620">
                  <c:v>1.2804457692098765</c:v>
                </c:pt>
                <c:pt idx="621">
                  <c:v>1.2803403234213717</c:v>
                </c:pt>
                <c:pt idx="622">
                  <c:v>1.2809901258003435</c:v>
                </c:pt>
                <c:pt idx="623">
                  <c:v>1.2802959177053879</c:v>
                </c:pt>
                <c:pt idx="624">
                  <c:v>1.2784943841639902</c:v>
                </c:pt>
                <c:pt idx="625">
                  <c:v>1.2763979429756205</c:v>
                </c:pt>
                <c:pt idx="626">
                  <c:v>1.2751027066928202</c:v>
                </c:pt>
                <c:pt idx="627">
                  <c:v>1.2748761768285433</c:v>
                </c:pt>
                <c:pt idx="628">
                  <c:v>1.2739206902818958</c:v>
                </c:pt>
                <c:pt idx="629">
                  <c:v>1.2730781864477905</c:v>
                </c:pt>
                <c:pt idx="630">
                  <c:v>1.2732870052521008</c:v>
                </c:pt>
                <c:pt idx="631">
                  <c:v>1.2746238487705739</c:v>
                </c:pt>
                <c:pt idx="632">
                  <c:v>1.2727273898292992</c:v>
                </c:pt>
                <c:pt idx="633">
                  <c:v>1.2727414581216858</c:v>
                </c:pt>
                <c:pt idx="634">
                  <c:v>1.2716487701501078</c:v>
                </c:pt>
                <c:pt idx="635">
                  <c:v>1.2712210058373883</c:v>
                </c:pt>
                <c:pt idx="636">
                  <c:v>1.2700127121709102</c:v>
                </c:pt>
                <c:pt idx="637">
                  <c:v>1.2686925694135753</c:v>
                </c:pt>
                <c:pt idx="638">
                  <c:v>1.2679658277995138</c:v>
                </c:pt>
                <c:pt idx="639">
                  <c:v>1.2657450344795791</c:v>
                </c:pt>
                <c:pt idx="640">
                  <c:v>1.2657303732887897</c:v>
                </c:pt>
                <c:pt idx="641">
                  <c:v>1.2637196557176908</c:v>
                </c:pt>
                <c:pt idx="642">
                  <c:v>1.2667229942458675</c:v>
                </c:pt>
                <c:pt idx="643">
                  <c:v>1.2659247965207905</c:v>
                </c:pt>
                <c:pt idx="644">
                  <c:v>1.2683716928181907</c:v>
                </c:pt>
                <c:pt idx="645">
                  <c:v>1.266202486399238</c:v>
                </c:pt>
                <c:pt idx="646">
                  <c:v>1.2659190525214385</c:v>
                </c:pt>
                <c:pt idx="647">
                  <c:v>1.264648789117786</c:v>
                </c:pt>
                <c:pt idx="648">
                  <c:v>1.2645814975249137</c:v>
                </c:pt>
                <c:pt idx="649">
                  <c:v>1.2649971050495168</c:v>
                </c:pt>
                <c:pt idx="650">
                  <c:v>1.2651032148842059</c:v>
                </c:pt>
                <c:pt idx="651">
                  <c:v>1.2663809298344981</c:v>
                </c:pt>
                <c:pt idx="652">
                  <c:v>1.2654016988941066</c:v>
                </c:pt>
                <c:pt idx="653">
                  <c:v>1.2651527290124847</c:v>
                </c:pt>
                <c:pt idx="654">
                  <c:v>1.2651199203885297</c:v>
                </c:pt>
                <c:pt idx="655">
                  <c:v>1.2652359482270719</c:v>
                </c:pt>
                <c:pt idx="656">
                  <c:v>1.2642450158445371</c:v>
                </c:pt>
                <c:pt idx="657">
                  <c:v>1.2629575109564271</c:v>
                </c:pt>
                <c:pt idx="658">
                  <c:v>1.2607311254190978</c:v>
                </c:pt>
                <c:pt idx="659">
                  <c:v>1.2597999903941117</c:v>
                </c:pt>
                <c:pt idx="660">
                  <c:v>1.260177353602586</c:v>
                </c:pt>
                <c:pt idx="661">
                  <c:v>1.2626621716794375</c:v>
                </c:pt>
                <c:pt idx="662">
                  <c:v>1.2600895287534981</c:v>
                </c:pt>
                <c:pt idx="663">
                  <c:v>1.2593983515549902</c:v>
                </c:pt>
                <c:pt idx="664">
                  <c:v>1.2588606591421561</c:v>
                </c:pt>
                <c:pt idx="665">
                  <c:v>1.2580306441192022</c:v>
                </c:pt>
                <c:pt idx="666">
                  <c:v>1.2583116305125515</c:v>
                </c:pt>
                <c:pt idx="667">
                  <c:v>1.2580663840326736</c:v>
                </c:pt>
                <c:pt idx="668">
                  <c:v>1.2575270504771492</c:v>
                </c:pt>
                <c:pt idx="669">
                  <c:v>1.2574658918249484</c:v>
                </c:pt>
                <c:pt idx="670">
                  <c:v>1.2573995441262582</c:v>
                </c:pt>
                <c:pt idx="671">
                  <c:v>1.2570176369447241</c:v>
                </c:pt>
                <c:pt idx="672">
                  <c:v>1.2570298221919378</c:v>
                </c:pt>
                <c:pt idx="673">
                  <c:v>1.2561220046738701</c:v>
                </c:pt>
                <c:pt idx="674">
                  <c:v>1.2568366796204198</c:v>
                </c:pt>
                <c:pt idx="675">
                  <c:v>1.256275309218438</c:v>
                </c:pt>
                <c:pt idx="676">
                  <c:v>1.2575167625046915</c:v>
                </c:pt>
                <c:pt idx="677">
                  <c:v>1.2579873767680709</c:v>
                </c:pt>
                <c:pt idx="678">
                  <c:v>1.2620210967643986</c:v>
                </c:pt>
                <c:pt idx="679">
                  <c:v>1.2622523698156289</c:v>
                </c:pt>
                <c:pt idx="680">
                  <c:v>1.2615832294635541</c:v>
                </c:pt>
                <c:pt idx="681">
                  <c:v>1.2612895076133128</c:v>
                </c:pt>
                <c:pt idx="682">
                  <c:v>1.2601387962360917</c:v>
                </c:pt>
                <c:pt idx="683">
                  <c:v>1.2591873413983321</c:v>
                </c:pt>
                <c:pt idx="684">
                  <c:v>1.2590112410973957</c:v>
                </c:pt>
                <c:pt idx="685">
                  <c:v>1.25660709514375</c:v>
                </c:pt>
                <c:pt idx="686">
                  <c:v>1.2572526096817442</c:v>
                </c:pt>
                <c:pt idx="687">
                  <c:v>1.2575711051972858</c:v>
                </c:pt>
                <c:pt idx="688">
                  <c:v>1.2564796836565932</c:v>
                </c:pt>
                <c:pt idx="689">
                  <c:v>1.2553830256375562</c:v>
                </c:pt>
                <c:pt idx="690">
                  <c:v>1.2549002830452158</c:v>
                </c:pt>
                <c:pt idx="691">
                  <c:v>1.2546696598106153</c:v>
                </c:pt>
                <c:pt idx="692">
                  <c:v>1.2531685028107233</c:v>
                </c:pt>
                <c:pt idx="693">
                  <c:v>1.2512560545862925</c:v>
                </c:pt>
                <c:pt idx="694">
                  <c:v>1.2516201416145518</c:v>
                </c:pt>
                <c:pt idx="695">
                  <c:v>1.2496370863095898</c:v>
                </c:pt>
                <c:pt idx="696">
                  <c:v>1.2484283752426522</c:v>
                </c:pt>
                <c:pt idx="697">
                  <c:v>1.2486042905592829</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1.2478733844270935</c:v>
                </c:pt>
                <c:pt idx="707">
                  <c:v>1.2476807209174579</c:v>
                </c:pt>
                <c:pt idx="708">
                  <c:v>1.2467137748312087</c:v>
                </c:pt>
                <c:pt idx="709">
                  <c:v>1.2492064191664838</c:v>
                </c:pt>
                <c:pt idx="710">
                  <c:v>1.2461096540854852</c:v>
                </c:pt>
                <c:pt idx="711">
                  <c:v>1.2458250533837116</c:v>
                </c:pt>
                <c:pt idx="712">
                  <c:v>1.2439304537716818</c:v>
                </c:pt>
                <c:pt idx="713">
                  <c:v>1.2465001559217241</c:v>
                </c:pt>
                <c:pt idx="714">
                  <c:v>1.2474475837937873</c:v>
                </c:pt>
                <c:pt idx="715">
                  <c:v>1.2461385970120902</c:v>
                </c:pt>
                <c:pt idx="716">
                  <c:v>1.2470610472618078</c:v>
                </c:pt>
                <c:pt idx="717">
                  <c:v>1.2455613227043736</c:v>
                </c:pt>
                <c:pt idx="718">
                  <c:v>1.247005120344796</c:v>
                </c:pt>
                <c:pt idx="719">
                  <c:v>1.2444584463672761</c:v>
                </c:pt>
                <c:pt idx="720">
                  <c:v>1.2436120720926158</c:v>
                </c:pt>
                <c:pt idx="721">
                  <c:v>1.2430205207922569</c:v>
                </c:pt>
                <c:pt idx="722">
                  <c:v>1.2421480210440321</c:v>
                </c:pt>
                <c:pt idx="723">
                  <c:v>1.242800095409534</c:v>
                </c:pt>
                <c:pt idx="724">
                  <c:v>1.2424817991078356</c:v>
                </c:pt>
                <c:pt idx="725">
                  <c:v>1.2427552058884856</c:v>
                </c:pt>
                <c:pt idx="726">
                  <c:v>1.2440065534626819</c:v>
                </c:pt>
                <c:pt idx="727">
                  <c:v>1.2423946193321715</c:v>
                </c:pt>
                <c:pt idx="728">
                  <c:v>1.2414144397544218</c:v>
                </c:pt>
                <c:pt idx="729">
                  <c:v>1.241405902017958</c:v>
                </c:pt>
                <c:pt idx="730">
                  <c:v>1.2412935833515917</c:v>
                </c:pt>
                <c:pt idx="731">
                  <c:v>1.240129330175705</c:v>
                </c:pt>
                <c:pt idx="732">
                  <c:v>1.2418632401011231</c:v>
                </c:pt>
                <c:pt idx="733">
                  <c:v>1.2426047709720218</c:v>
                </c:pt>
                <c:pt idx="734">
                  <c:v>1.2414760822116748</c:v>
                </c:pt>
                <c:pt idx="735">
                  <c:v>1.2424813532482799</c:v>
                </c:pt>
                <c:pt idx="736">
                  <c:v>1.2416938798688193</c:v>
                </c:pt>
                <c:pt idx="737">
                  <c:v>1.2415196815858838</c:v>
                </c:pt>
                <c:pt idx="738">
                  <c:v>1.2427493433094536</c:v>
                </c:pt>
                <c:pt idx="739">
                  <c:v>1.2438489231316521</c:v>
                </c:pt>
                <c:pt idx="740">
                  <c:v>1.2430642150301847</c:v>
                </c:pt>
                <c:pt idx="741">
                  <c:v>1.2426300331855771</c:v>
                </c:pt>
                <c:pt idx="742">
                  <c:v>1.2401703302834619</c:v>
                </c:pt>
                <c:pt idx="743">
                  <c:v>1.2386041299613042</c:v>
                </c:pt>
                <c:pt idx="744">
                  <c:v>1.2385393475142887</c:v>
                </c:pt>
                <c:pt idx="745">
                  <c:v>1.2388633640994158</c:v>
                </c:pt>
                <c:pt idx="746">
                  <c:v>1.2358424473205218</c:v>
                </c:pt>
                <c:pt idx="747">
                  <c:v>1.2348762696305471</c:v>
                </c:pt>
                <c:pt idx="748">
                  <c:v>1.2344559758372513</c:v>
                </c:pt>
                <c:pt idx="749">
                  <c:v>1.233941975643063</c:v>
                </c:pt>
                <c:pt idx="750">
                  <c:v>1.2349970786014808</c:v>
                </c:pt>
                <c:pt idx="751">
                  <c:v>1.2351763426080837</c:v>
                </c:pt>
                <c:pt idx="752">
                  <c:v>1.2355809079935369</c:v>
                </c:pt>
                <c:pt idx="753">
                  <c:v>1.2329193065968411</c:v>
                </c:pt>
                <c:pt idx="754">
                  <c:v>1.2325170843457316</c:v>
                </c:pt>
                <c:pt idx="755">
                  <c:v>1.2321750721093978</c:v>
                </c:pt>
                <c:pt idx="756">
                  <c:v>1.2316230505288657</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1.2322862524108857</c:v>
                </c:pt>
                <c:pt idx="765">
                  <c:v>1.2318403643809575</c:v>
                </c:pt>
                <c:pt idx="766">
                  <c:v>1.2324147168855291</c:v>
                </c:pt>
                <c:pt idx="767">
                  <c:v>1.2329516266725449</c:v>
                </c:pt>
                <c:pt idx="768">
                  <c:v>1.2328144916522206</c:v>
                </c:pt>
                <c:pt idx="769">
                  <c:v>1.2328518015605425</c:v>
                </c:pt>
                <c:pt idx="770">
                  <c:v>1.2340741777490079</c:v>
                </c:pt>
                <c:pt idx="771">
                  <c:v>1.2339991500182617</c:v>
                </c:pt>
                <c:pt idx="772">
                  <c:v>1.2332880229755581</c:v>
                </c:pt>
                <c:pt idx="773">
                  <c:v>1.2319343553730255</c:v>
                </c:pt>
                <c:pt idx="774">
                  <c:v>1.2313880920214175</c:v>
                </c:pt>
                <c:pt idx="775">
                  <c:v>1.2309114681402065</c:v>
                </c:pt>
                <c:pt idx="776">
                  <c:v>1.2306999220034238</c:v>
                </c:pt>
                <c:pt idx="777">
                  <c:v>1.2302108330269741</c:v>
                </c:pt>
                <c:pt idx="778">
                  <c:v>1.2292952271959885</c:v>
                </c:pt>
                <c:pt idx="779">
                  <c:v>1.2279415975389703</c:v>
                </c:pt>
                <c:pt idx="780">
                  <c:v>1.2275103280111352</c:v>
                </c:pt>
                <c:pt idx="781">
                  <c:v>1.2255023377725098</c:v>
                </c:pt>
                <c:pt idx="782">
                  <c:v>1.2240283544904842</c:v>
                </c:pt>
                <c:pt idx="783">
                  <c:v>1.2255920788691113</c:v>
                </c:pt>
                <c:pt idx="784">
                  <c:v>1.2269865568519123</c:v>
                </c:pt>
                <c:pt idx="785">
                  <c:v>1.2273937309901852</c:v>
                </c:pt>
                <c:pt idx="786">
                  <c:v>1.2285637993132354</c:v>
                </c:pt>
                <c:pt idx="787">
                  <c:v>1.2285851151952727</c:v>
                </c:pt>
                <c:pt idx="788">
                  <c:v>1.2289081072520098</c:v>
                </c:pt>
                <c:pt idx="789">
                  <c:v>1.2309814301473239</c:v>
                </c:pt>
                <c:pt idx="790">
                  <c:v>1.2321767986294514</c:v>
                </c:pt>
                <c:pt idx="791">
                  <c:v>1.2305158294325353</c:v>
                </c:pt>
                <c:pt idx="792">
                  <c:v>1.2290023164307229</c:v>
                </c:pt>
                <c:pt idx="793">
                  <c:v>1.2296611166352838</c:v>
                </c:pt>
                <c:pt idx="794">
                  <c:v>1.2300324797122797</c:v>
                </c:pt>
                <c:pt idx="795">
                  <c:v>1.229089809256692</c:v>
                </c:pt>
                <c:pt idx="796">
                  <c:v>1.2272251486405419</c:v>
                </c:pt>
                <c:pt idx="797">
                  <c:v>1.2282327438387326</c:v>
                </c:pt>
                <c:pt idx="798">
                  <c:v>1.2289599123396038</c:v>
                </c:pt>
                <c:pt idx="799">
                  <c:v>1.2292332527156422</c:v>
                </c:pt>
                <c:pt idx="800">
                  <c:v>1.2296605095073538</c:v>
                </c:pt>
                <c:pt idx="801">
                  <c:v>1.2316369480665514</c:v>
                </c:pt>
                <c:pt idx="802">
                  <c:v>1.2316126344903751</c:v>
                </c:pt>
                <c:pt idx="803">
                  <c:v>1.230504360406556</c:v>
                </c:pt>
                <c:pt idx="804">
                  <c:v>1.2296740750219455</c:v>
                </c:pt>
                <c:pt idx="805">
                  <c:v>1.2299267635621172</c:v>
                </c:pt>
                <c:pt idx="806">
                  <c:v>1.2300550003637925</c:v>
                </c:pt>
                <c:pt idx="807">
                  <c:v>1.2299551278199199</c:v>
                </c:pt>
                <c:pt idx="808">
                  <c:v>1.228813300431796</c:v>
                </c:pt>
                <c:pt idx="809">
                  <c:v>1.2245591265936482</c:v>
                </c:pt>
                <c:pt idx="810">
                  <c:v>1.2252491844000275</c:v>
                </c:pt>
                <c:pt idx="811">
                  <c:v>1.2256367502035614</c:v>
                </c:pt>
                <c:pt idx="812">
                  <c:v>1.2262317355712469</c:v>
                </c:pt>
                <c:pt idx="813">
                  <c:v>1.2252838476100718</c:v>
                </c:pt>
                <c:pt idx="814">
                  <c:v>1.2257805161992219</c:v>
                </c:pt>
                <c:pt idx="815">
                  <c:v>1.226719373132495</c:v>
                </c:pt>
                <c:pt idx="816">
                  <c:v>1.227008859316826</c:v>
                </c:pt>
                <c:pt idx="817">
                  <c:v>1.2246221161159658</c:v>
                </c:pt>
                <c:pt idx="818">
                  <c:v>1.2253349696787281</c:v>
                </c:pt>
                <c:pt idx="819">
                  <c:v>1.224221117607085</c:v>
                </c:pt>
                <c:pt idx="820">
                  <c:v>1.2230268590307098</c:v>
                </c:pt>
                <c:pt idx="821">
                  <c:v>1.2228075435537293</c:v>
                </c:pt>
                <c:pt idx="822">
                  <c:v>1.2227872047682113</c:v>
                </c:pt>
                <c:pt idx="823">
                  <c:v>1.2226023438010429</c:v>
                </c:pt>
                <c:pt idx="824">
                  <c:v>1.2217474697354191</c:v>
                </c:pt>
                <c:pt idx="825">
                  <c:v>1.221287238308236</c:v>
                </c:pt>
                <c:pt idx="826">
                  <c:v>1.2206015916656838</c:v>
                </c:pt>
                <c:pt idx="827">
                  <c:v>1.219034793701921</c:v>
                </c:pt>
                <c:pt idx="828">
                  <c:v>1.2190945958026707</c:v>
                </c:pt>
                <c:pt idx="829">
                  <c:v>1.2193914149539737</c:v>
                </c:pt>
                <c:pt idx="830">
                  <c:v>1.219125179871952</c:v>
                </c:pt>
                <c:pt idx="831">
                  <c:v>1.2189369038102029</c:v>
                </c:pt>
                <c:pt idx="832">
                  <c:v>1.2184301796647787</c:v>
                </c:pt>
                <c:pt idx="833">
                  <c:v>1.2173587506569838</c:v>
                </c:pt>
                <c:pt idx="834">
                  <c:v>1.2164295793113951</c:v>
                </c:pt>
                <c:pt idx="835">
                  <c:v>1.2160584154482321</c:v>
                </c:pt>
                <c:pt idx="836">
                  <c:v>1.2156467542551452</c:v>
                </c:pt>
                <c:pt idx="837">
                  <c:v>1.2149232285218259</c:v>
                </c:pt>
                <c:pt idx="838">
                  <c:v>1.2145947818001006</c:v>
                </c:pt>
                <c:pt idx="839">
                  <c:v>1.2128238370711686</c:v>
                </c:pt>
                <c:pt idx="840">
                  <c:v>1.2136102574631145</c:v>
                </c:pt>
                <c:pt idx="841">
                  <c:v>1.213870089242775</c:v>
                </c:pt>
                <c:pt idx="842">
                  <c:v>1.2136795933695608</c:v>
                </c:pt>
                <c:pt idx="843">
                  <c:v>1.2114075973467777</c:v>
                </c:pt>
                <c:pt idx="844">
                  <c:v>1.2116406965249498</c:v>
                </c:pt>
                <c:pt idx="845">
                  <c:v>1.210283803555342</c:v>
                </c:pt>
                <c:pt idx="846">
                  <c:v>1.2084285344492827</c:v>
                </c:pt>
                <c:pt idx="847">
                  <c:v>1.2060547116896174</c:v>
                </c:pt>
                <c:pt idx="848">
                  <c:v>1.2042284803739136</c:v>
                </c:pt>
                <c:pt idx="849">
                  <c:v>1.2033536185185898</c:v>
                </c:pt>
                <c:pt idx="850">
                  <c:v>1.2031214205459251</c:v>
                </c:pt>
                <c:pt idx="851">
                  <c:v>1.2032048816630398</c:v>
                </c:pt>
                <c:pt idx="852">
                  <c:v>1.1991782195288607</c:v>
                </c:pt>
                <c:pt idx="853">
                  <c:v>1.1974721426242922</c:v>
                </c:pt>
                <c:pt idx="854">
                  <c:v>1.1954453788518309</c:v>
                </c:pt>
                <c:pt idx="855">
                  <c:v>1.1967062792044914</c:v>
                </c:pt>
                <c:pt idx="856">
                  <c:v>1.1951884688753029</c:v>
                </c:pt>
                <c:pt idx="857">
                  <c:v>1.194829191438572</c:v>
                </c:pt>
                <c:pt idx="858">
                  <c:v>1.1955434300119241</c:v>
                </c:pt>
                <c:pt idx="859">
                  <c:v>1.1950956352208379</c:v>
                </c:pt>
                <c:pt idx="860">
                  <c:v>1.1949881261460322</c:v>
                </c:pt>
                <c:pt idx="861">
                  <c:v>1.1950394094830443</c:v>
                </c:pt>
                <c:pt idx="862">
                  <c:v>1.1955003618746503</c:v>
                </c:pt>
                <c:pt idx="863">
                  <c:v>1.1953052840828491</c:v>
                </c:pt>
                <c:pt idx="864">
                  <c:v>1.1960115161566607</c:v>
                </c:pt>
                <c:pt idx="865">
                  <c:v>1.1965431515198204</c:v>
                </c:pt>
                <c:pt idx="866">
                  <c:v>1.1957522630457915</c:v>
                </c:pt>
                <c:pt idx="867">
                  <c:v>1.1946107012761489</c:v>
                </c:pt>
                <c:pt idx="868">
                  <c:v>1.1946089273242264</c:v>
                </c:pt>
                <c:pt idx="869">
                  <c:v>1.1939809768074101</c:v>
                </c:pt>
                <c:pt idx="870">
                  <c:v>1.1923588922568924</c:v>
                </c:pt>
                <c:pt idx="871">
                  <c:v>1.1939387814165343</c:v>
                </c:pt>
                <c:pt idx="872">
                  <c:v>1.1936430437118601</c:v>
                </c:pt>
                <c:pt idx="873">
                  <c:v>1.1924283419998289</c:v>
                </c:pt>
                <c:pt idx="874">
                  <c:v>1.1920498356833364</c:v>
                </c:pt>
                <c:pt idx="875">
                  <c:v>1.1913278846880657</c:v>
                </c:pt>
                <c:pt idx="876">
                  <c:v>1.1924865503897601</c:v>
                </c:pt>
                <c:pt idx="877">
                  <c:v>1.1925724400185813</c:v>
                </c:pt>
                <c:pt idx="878">
                  <c:v>1.1935266269319982</c:v>
                </c:pt>
                <c:pt idx="879">
                  <c:v>1.1940012491883181</c:v>
                </c:pt>
                <c:pt idx="880">
                  <c:v>1.1941168880855186</c:v>
                </c:pt>
                <c:pt idx="881">
                  <c:v>1.1937659586577922</c:v>
                </c:pt>
                <c:pt idx="882">
                  <c:v>1.1936482137855933</c:v>
                </c:pt>
                <c:pt idx="883">
                  <c:v>1.1924527978716255</c:v>
                </c:pt>
                <c:pt idx="884">
                  <c:v>1.1923238970237691</c:v>
                </c:pt>
                <c:pt idx="885">
                  <c:v>1.1931967477678418</c:v>
                </c:pt>
                <c:pt idx="886">
                  <c:v>1.1933727389754551</c:v>
                </c:pt>
                <c:pt idx="887">
                  <c:v>1.1929515819221321</c:v>
                </c:pt>
                <c:pt idx="888">
                  <c:v>1.193368081165886</c:v>
                </c:pt>
                <c:pt idx="889">
                  <c:v>1.1928950146748747</c:v>
                </c:pt>
                <c:pt idx="890">
                  <c:v>1.1951996817691806</c:v>
                </c:pt>
                <c:pt idx="891">
                  <c:v>1.195364374705548</c:v>
                </c:pt>
                <c:pt idx="892">
                  <c:v>1.1949047598926512</c:v>
                </c:pt>
                <c:pt idx="893">
                  <c:v>1.195317844041841</c:v>
                </c:pt>
                <c:pt idx="894">
                  <c:v>1.1953411236032443</c:v>
                </c:pt>
                <c:pt idx="895">
                  <c:v>1.1954635832032501</c:v>
                </c:pt>
                <c:pt idx="896">
                  <c:v>1.1965293867913545</c:v>
                </c:pt>
                <c:pt idx="897">
                  <c:v>1.1963671603122092</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94059264"/>
        <c:axId val="194458368"/>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940592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458368"/>
        <c:crosses val="autoZero"/>
        <c:auto val="1"/>
        <c:lblAlgn val="ctr"/>
        <c:lblOffset val="100"/>
      </c:catAx>
      <c:valAx>
        <c:axId val="1944583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0592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8.13803890601252</c:v>
                </c:pt>
                <c:pt idx="6">
                  <c:v>8.1387552060123234</c:v>
                </c:pt>
                <c:pt idx="7">
                  <c:v>8.1394735060125107</c:v>
                </c:pt>
                <c:pt idx="8">
                  <c:v>8.1400710060120165</c:v>
                </c:pt>
                <c:pt idx="9">
                  <c:v>8.1406051060124032</c:v>
                </c:pt>
                <c:pt idx="10">
                  <c:v>8.140886606012387</c:v>
                </c:pt>
                <c:pt idx="11">
                  <c:v>8.1440834481176179</c:v>
                </c:pt>
                <c:pt idx="12">
                  <c:v>8.1434300060122524</c:v>
                </c:pt>
                <c:pt idx="13">
                  <c:v>8.1430870060122658</c:v>
                </c:pt>
                <c:pt idx="14">
                  <c:v>8.1418972060124055</c:v>
                </c:pt>
                <c:pt idx="15">
                  <c:v>8.1392165060121471</c:v>
                </c:pt>
                <c:pt idx="16">
                  <c:v>8.1355173060122326</c:v>
                </c:pt>
                <c:pt idx="17">
                  <c:v>8.1324956060124229</c:v>
                </c:pt>
                <c:pt idx="18">
                  <c:v>8.113532089883309</c:v>
                </c:pt>
                <c:pt idx="19">
                  <c:v>8.1051641817698084</c:v>
                </c:pt>
                <c:pt idx="20">
                  <c:v>8.0890338060128357</c:v>
                </c:pt>
                <c:pt idx="21">
                  <c:v>8.0829392060120124</c:v>
                </c:pt>
                <c:pt idx="22">
                  <c:v>8.0554607060121448</c:v>
                </c:pt>
                <c:pt idx="23">
                  <c:v>7.7753916060129464</c:v>
                </c:pt>
                <c:pt idx="24">
                  <c:v>7.7145628060128075</c:v>
                </c:pt>
                <c:pt idx="25">
                  <c:v>7.8996220060121995</c:v>
                </c:pt>
                <c:pt idx="26">
                  <c:v>8.0334011158162895</c:v>
                </c:pt>
                <c:pt idx="27">
                  <c:v>8.7931857131552675</c:v>
                </c:pt>
                <c:pt idx="28">
                  <c:v>8.9425566060125021</c:v>
                </c:pt>
                <c:pt idx="29">
                  <c:v>9.2850367060120966</c:v>
                </c:pt>
                <c:pt idx="30">
                  <c:v>9.9156647060128904</c:v>
                </c:pt>
                <c:pt idx="31">
                  <c:v>10.451055406012657</c:v>
                </c:pt>
                <c:pt idx="32">
                  <c:v>10.694540399115649</c:v>
                </c:pt>
                <c:pt idx="33">
                  <c:v>10.658764066329654</c:v>
                </c:pt>
                <c:pt idx="34">
                  <c:v>10.642300906012398</c:v>
                </c:pt>
                <c:pt idx="35">
                  <c:v>10.621761106012341</c:v>
                </c:pt>
                <c:pt idx="36">
                  <c:v>10.555609606012954</c:v>
                </c:pt>
                <c:pt idx="37">
                  <c:v>10.299067616113192</c:v>
                </c:pt>
                <c:pt idx="38">
                  <c:v>10.029711906012848</c:v>
                </c:pt>
                <c:pt idx="39">
                  <c:v>9.3828063060123768</c:v>
                </c:pt>
                <c:pt idx="40">
                  <c:v>8.2405784339695725</c:v>
                </c:pt>
                <c:pt idx="41">
                  <c:v>3.2335849158718188</c:v>
                </c:pt>
                <c:pt idx="42">
                  <c:v>2.399634606012242</c:v>
                </c:pt>
                <c:pt idx="43">
                  <c:v>2.0758485060122895</c:v>
                </c:pt>
                <c:pt idx="44">
                  <c:v>1.3253841060124638</c:v>
                </c:pt>
                <c:pt idx="45">
                  <c:v>0.15123490601236292</c:v>
                </c:pt>
                <c:pt idx="46">
                  <c:v>-1.1481669939874877</c:v>
                </c:pt>
                <c:pt idx="47">
                  <c:v>-2.7055281899058468</c:v>
                </c:pt>
                <c:pt idx="48">
                  <c:v>-3.4387101939875464</c:v>
                </c:pt>
                <c:pt idx="49">
                  <c:v>-7.7304983939875935</c:v>
                </c:pt>
                <c:pt idx="50">
                  <c:v>-8.0388671939873984</c:v>
                </c:pt>
                <c:pt idx="51">
                  <c:v>-8.4604688939874091</c:v>
                </c:pt>
                <c:pt idx="52">
                  <c:v>-8.9811523939871307</c:v>
                </c:pt>
                <c:pt idx="53">
                  <c:v>-9.6470154939875989</c:v>
                </c:pt>
                <c:pt idx="54">
                  <c:v>-10.717539693987575</c:v>
                </c:pt>
                <c:pt idx="55">
                  <c:v>-11.690065254452392</c:v>
                </c:pt>
                <c:pt idx="56">
                  <c:v>-10.594634932449136</c:v>
                </c:pt>
                <c:pt idx="57">
                  <c:v>-9.7446766939872163</c:v>
                </c:pt>
                <c:pt idx="58">
                  <c:v>-8.4840919939873505</c:v>
                </c:pt>
                <c:pt idx="59">
                  <c:v>-6.6778680939872164</c:v>
                </c:pt>
                <c:pt idx="60">
                  <c:v>-4.7524266939878874</c:v>
                </c:pt>
                <c:pt idx="61">
                  <c:v>-2.3511900939875972</c:v>
                </c:pt>
                <c:pt idx="62">
                  <c:v>-0.85537479398736549</c:v>
                </c:pt>
                <c:pt idx="63">
                  <c:v>0.65431692516121065</c:v>
                </c:pt>
                <c:pt idx="64">
                  <c:v>5.6146260345839885</c:v>
                </c:pt>
                <c:pt idx="65">
                  <c:v>7.5620161060120461</c:v>
                </c:pt>
                <c:pt idx="66">
                  <c:v>9.9001726060122497</c:v>
                </c:pt>
                <c:pt idx="67">
                  <c:v>12.80464280601247</c:v>
                </c:pt>
                <c:pt idx="68">
                  <c:v>15.682941106012619</c:v>
                </c:pt>
                <c:pt idx="69">
                  <c:v>19.148574626845701</c:v>
                </c:pt>
                <c:pt idx="70">
                  <c:v>21.757609606012593</c:v>
                </c:pt>
                <c:pt idx="71">
                  <c:v>23.495146606012206</c:v>
                </c:pt>
                <c:pt idx="72">
                  <c:v>24.057386606012454</c:v>
                </c:pt>
                <c:pt idx="73">
                  <c:v>26.296686164836288</c:v>
                </c:pt>
                <c:pt idx="74">
                  <c:v>26.566092606011971</c:v>
                </c:pt>
                <c:pt idx="75">
                  <c:v>26.194274606012634</c:v>
                </c:pt>
                <c:pt idx="76">
                  <c:v>25.141267636939986</c:v>
                </c:pt>
                <c:pt idx="77">
                  <c:v>23.30621200601243</c:v>
                </c:pt>
                <c:pt idx="78">
                  <c:v>21.305532906012836</c:v>
                </c:pt>
                <c:pt idx="79">
                  <c:v>18.641419606012292</c:v>
                </c:pt>
                <c:pt idx="80">
                  <c:v>16.384871906012314</c:v>
                </c:pt>
                <c:pt idx="81">
                  <c:v>14.828026606012548</c:v>
                </c:pt>
                <c:pt idx="82">
                  <c:v>4.6956652627284896</c:v>
                </c:pt>
                <c:pt idx="83">
                  <c:v>2.6178383060127572</c:v>
                </c:pt>
                <c:pt idx="84">
                  <c:v>0.71984010601222792</c:v>
                </c:pt>
                <c:pt idx="85">
                  <c:v>-1.4359523939873342</c:v>
                </c:pt>
                <c:pt idx="86">
                  <c:v>-3.2827340939875755</c:v>
                </c:pt>
                <c:pt idx="87">
                  <c:v>-5.407576149089536</c:v>
                </c:pt>
                <c:pt idx="88">
                  <c:v>-7.1862324939874513</c:v>
                </c:pt>
                <c:pt idx="89">
                  <c:v>-8.3071763939874348</c:v>
                </c:pt>
                <c:pt idx="90">
                  <c:v>-12.840591599115665</c:v>
                </c:pt>
                <c:pt idx="91">
                  <c:v>-13.577421193986865</c:v>
                </c:pt>
                <c:pt idx="92">
                  <c:v>-15.111918693987818</c:v>
                </c:pt>
                <c:pt idx="93">
                  <c:v>-16.599094321822584</c:v>
                </c:pt>
                <c:pt idx="94">
                  <c:v>-18.105423193987789</c:v>
                </c:pt>
                <c:pt idx="95">
                  <c:v>-19.716010793987707</c:v>
                </c:pt>
                <c:pt idx="96">
                  <c:v>-20.858203293987366</c:v>
                </c:pt>
                <c:pt idx="97">
                  <c:v>-21.433207793987592</c:v>
                </c:pt>
                <c:pt idx="98">
                  <c:v>-21.557473193987775</c:v>
                </c:pt>
                <c:pt idx="99">
                  <c:v>-16.796314303078574</c:v>
                </c:pt>
                <c:pt idx="100">
                  <c:v>-14.981363893987563</c:v>
                </c:pt>
                <c:pt idx="101">
                  <c:v>-13.361214693986936</c:v>
                </c:pt>
                <c:pt idx="102">
                  <c:v>-11.362197193987702</c:v>
                </c:pt>
                <c:pt idx="103">
                  <c:v>-9.7237775939876627</c:v>
                </c:pt>
                <c:pt idx="104">
                  <c:v>-8.1400338990384142</c:v>
                </c:pt>
                <c:pt idx="105">
                  <c:v>-2.7468594233989561</c:v>
                </c:pt>
                <c:pt idx="106">
                  <c:v>-1.0619004939878636</c:v>
                </c:pt>
                <c:pt idx="107">
                  <c:v>-8.0175993987765565E-2</c:v>
                </c:pt>
                <c:pt idx="108">
                  <c:v>2.6634982060121102</c:v>
                </c:pt>
                <c:pt idx="109">
                  <c:v>4.4825737060122774</c:v>
                </c:pt>
                <c:pt idx="110">
                  <c:v>6.1101631060128199</c:v>
                </c:pt>
                <c:pt idx="111">
                  <c:v>7.7420935060123526</c:v>
                </c:pt>
                <c:pt idx="112">
                  <c:v>9.205884306012436</c:v>
                </c:pt>
                <c:pt idx="113">
                  <c:v>10.217080494901499</c:v>
                </c:pt>
                <c:pt idx="114">
                  <c:v>16.245803238665573</c:v>
                </c:pt>
                <c:pt idx="115">
                  <c:v>17.739896906012554</c:v>
                </c:pt>
                <c:pt idx="116">
                  <c:v>19.301067506012533</c:v>
                </c:pt>
                <c:pt idx="117">
                  <c:v>20.478924106012371</c:v>
                </c:pt>
                <c:pt idx="118">
                  <c:v>21.870897506012611</c:v>
                </c:pt>
                <c:pt idx="119">
                  <c:v>23.215775876845626</c:v>
                </c:pt>
                <c:pt idx="120">
                  <c:v>24.726323627289062</c:v>
                </c:pt>
                <c:pt idx="121">
                  <c:v>197.10377262697131</c:v>
                </c:pt>
                <c:pt idx="122">
                  <c:v>30.489918276712416</c:v>
                </c:pt>
                <c:pt idx="123">
                  <c:v>31.660793281012413</c:v>
                </c:pt>
                <c:pt idx="124">
                  <c:v>32.923960656012348</c:v>
                </c:pt>
                <c:pt idx="125">
                  <c:v>33.951482295012312</c:v>
                </c:pt>
                <c:pt idx="126">
                  <c:v>35.117550452012338</c:v>
                </c:pt>
                <c:pt idx="127">
                  <c:v>36.005369433012355</c:v>
                </c:pt>
                <c:pt idx="128">
                  <c:v>36.474752191012378</c:v>
                </c:pt>
                <c:pt idx="129">
                  <c:v>36.478306004449919</c:v>
                </c:pt>
                <c:pt idx="130">
                  <c:v>30.644378628012461</c:v>
                </c:pt>
                <c:pt idx="131">
                  <c:v>10.753961606592672</c:v>
                </c:pt>
                <c:pt idx="132">
                  <c:v>27.06459170601229</c:v>
                </c:pt>
                <c:pt idx="133">
                  <c:v>25.436578506012339</c:v>
                </c:pt>
                <c:pt idx="134">
                  <c:v>23.858991906012747</c:v>
                </c:pt>
                <c:pt idx="135">
                  <c:v>22.421249706012716</c:v>
                </c:pt>
                <c:pt idx="136">
                  <c:v>21.904636606012403</c:v>
                </c:pt>
                <c:pt idx="137">
                  <c:v>15.277028245356698</c:v>
                </c:pt>
                <c:pt idx="138">
                  <c:v>13.928172606012765</c:v>
                </c:pt>
                <c:pt idx="139">
                  <c:v>12.224620006012513</c:v>
                </c:pt>
                <c:pt idx="140">
                  <c:v>9.7467744060127171</c:v>
                </c:pt>
                <c:pt idx="141">
                  <c:v>7.5202749060122844</c:v>
                </c:pt>
                <c:pt idx="142">
                  <c:v>5.3861960060123835</c:v>
                </c:pt>
                <c:pt idx="143">
                  <c:v>3.47341870601214</c:v>
                </c:pt>
                <c:pt idx="144">
                  <c:v>2.4217235290892773</c:v>
                </c:pt>
                <c:pt idx="145">
                  <c:v>-2.2676532053084641</c:v>
                </c:pt>
                <c:pt idx="146">
                  <c:v>-3.8821704646947937</c:v>
                </c:pt>
                <c:pt idx="147">
                  <c:v>-5.7616760939874805</c:v>
                </c:pt>
                <c:pt idx="148">
                  <c:v>-7.5562111939876138</c:v>
                </c:pt>
                <c:pt idx="149">
                  <c:v>-8.9829596939874232</c:v>
                </c:pt>
                <c:pt idx="150">
                  <c:v>-9.8416212939875187</c:v>
                </c:pt>
                <c:pt idx="151">
                  <c:v>-10.470440893987476</c:v>
                </c:pt>
                <c:pt idx="152">
                  <c:v>-10.527854372248427</c:v>
                </c:pt>
                <c:pt idx="153">
                  <c:v>-6.4765323550264915</c:v>
                </c:pt>
                <c:pt idx="154">
                  <c:v>-4.1873685939877294</c:v>
                </c:pt>
                <c:pt idx="155">
                  <c:v>-1.6945585939876522</c:v>
                </c:pt>
                <c:pt idx="156">
                  <c:v>1.0651661060122848</c:v>
                </c:pt>
                <c:pt idx="157">
                  <c:v>3.4506852060129205</c:v>
                </c:pt>
                <c:pt idx="158">
                  <c:v>5.7016908060127918</c:v>
                </c:pt>
                <c:pt idx="159">
                  <c:v>7.6405677171233783</c:v>
                </c:pt>
                <c:pt idx="160">
                  <c:v>9.2923722443101138</c:v>
                </c:pt>
                <c:pt idx="161">
                  <c:v>10.744680891726787</c:v>
                </c:pt>
                <c:pt idx="162">
                  <c:v>16.552266606012328</c:v>
                </c:pt>
                <c:pt idx="163">
                  <c:v>17.94165140601255</c:v>
                </c:pt>
                <c:pt idx="164">
                  <c:v>20.343377306012215</c:v>
                </c:pt>
                <c:pt idx="165">
                  <c:v>22.487038506012439</c:v>
                </c:pt>
                <c:pt idx="166">
                  <c:v>24.685647212072734</c:v>
                </c:pt>
                <c:pt idx="167">
                  <c:v>26.427113706012193</c:v>
                </c:pt>
                <c:pt idx="168">
                  <c:v>28.388390806012652</c:v>
                </c:pt>
                <c:pt idx="169">
                  <c:v>174.61835574834927</c:v>
                </c:pt>
                <c:pt idx="170">
                  <c:v>34.593548999455095</c:v>
                </c:pt>
                <c:pt idx="171">
                  <c:v>35.282954323720794</c:v>
                </c:pt>
                <c:pt idx="172">
                  <c:v>35.672896802012396</c:v>
                </c:pt>
                <c:pt idx="173">
                  <c:v>35.812611893012338</c:v>
                </c:pt>
                <c:pt idx="174">
                  <c:v>35.719060472012337</c:v>
                </c:pt>
                <c:pt idx="175">
                  <c:v>35.40891073701242</c:v>
                </c:pt>
                <c:pt idx="176">
                  <c:v>34.719737995486092</c:v>
                </c:pt>
                <c:pt idx="177">
                  <c:v>33.661049977922524</c:v>
                </c:pt>
                <c:pt idx="178">
                  <c:v>27.892897320298268</c:v>
                </c:pt>
                <c:pt idx="179">
                  <c:v>26.756701106011928</c:v>
                </c:pt>
                <c:pt idx="180">
                  <c:v>24.368810106012447</c:v>
                </c:pt>
                <c:pt idx="181">
                  <c:v>22.174259595702793</c:v>
                </c:pt>
                <c:pt idx="182">
                  <c:v>18.81938430601285</c:v>
                </c:pt>
                <c:pt idx="183">
                  <c:v>15.840170806012296</c:v>
                </c:pt>
                <c:pt idx="184">
                  <c:v>12.553384706012494</c:v>
                </c:pt>
                <c:pt idx="185">
                  <c:v>8.8770972060124365</c:v>
                </c:pt>
                <c:pt idx="186">
                  <c:v>6.5638461372625017</c:v>
                </c:pt>
                <c:pt idx="187">
                  <c:v>-3.8977523939876577</c:v>
                </c:pt>
                <c:pt idx="188">
                  <c:v>-5.3428519798463077</c:v>
                </c:pt>
                <c:pt idx="189">
                  <c:v>-7.6491548939874079</c:v>
                </c:pt>
                <c:pt idx="190">
                  <c:v>-9.3764161939876143</c:v>
                </c:pt>
                <c:pt idx="191">
                  <c:v>-11.392911414820952</c:v>
                </c:pt>
                <c:pt idx="192">
                  <c:v>-13.286453893987854</c:v>
                </c:pt>
                <c:pt idx="193">
                  <c:v>-14.603727755690031</c:v>
                </c:pt>
                <c:pt idx="194">
                  <c:v>-14.772676251130346</c:v>
                </c:pt>
                <c:pt idx="195">
                  <c:v>-13.853936993987482</c:v>
                </c:pt>
                <c:pt idx="196">
                  <c:v>-12.629448493987748</c:v>
                </c:pt>
                <c:pt idx="197">
                  <c:v>-11.393072693987436</c:v>
                </c:pt>
                <c:pt idx="198">
                  <c:v>-10.021528993987577</c:v>
                </c:pt>
                <c:pt idx="199">
                  <c:v>-8.4612110939873872</c:v>
                </c:pt>
                <c:pt idx="200">
                  <c:v>-6.5900233939873312</c:v>
                </c:pt>
                <c:pt idx="201">
                  <c:v>-5.2075033939876114</c:v>
                </c:pt>
                <c:pt idx="202">
                  <c:v>1.4606366060124409</c:v>
                </c:pt>
                <c:pt idx="203">
                  <c:v>2.9063164060120954</c:v>
                </c:pt>
                <c:pt idx="204">
                  <c:v>5.2075616060124759</c:v>
                </c:pt>
                <c:pt idx="205">
                  <c:v>7.1210245060123745</c:v>
                </c:pt>
                <c:pt idx="206">
                  <c:v>8.4605503173529275</c:v>
                </c:pt>
                <c:pt idx="207">
                  <c:v>9.9723744060123707</c:v>
                </c:pt>
                <c:pt idx="208">
                  <c:v>11.448359106012841</c:v>
                </c:pt>
                <c:pt idx="209">
                  <c:v>12.739150921802098</c:v>
                </c:pt>
                <c:pt idx="210">
                  <c:v>17.768475177440749</c:v>
                </c:pt>
                <c:pt idx="211">
                  <c:v>18.506274626845837</c:v>
                </c:pt>
                <c:pt idx="212">
                  <c:v>19.185479806012566</c:v>
                </c:pt>
                <c:pt idx="213">
                  <c:v>19.687887506012231</c:v>
                </c:pt>
                <c:pt idx="214">
                  <c:v>20.027268306012438</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c:v>
                </c:pt>
                <c:pt idx="227">
                  <c:v>-4.8583296939876766</c:v>
                </c:pt>
                <c:pt idx="228">
                  <c:v>-6.1570663939879609</c:v>
                </c:pt>
                <c:pt idx="229">
                  <c:v>-7.7150010707550045</c:v>
                </c:pt>
                <c:pt idx="230">
                  <c:v>-9.4311823939872728</c:v>
                </c:pt>
                <c:pt idx="231">
                  <c:v>-11.924944993987754</c:v>
                </c:pt>
                <c:pt idx="232">
                  <c:v>-14.053810093987407</c:v>
                </c:pt>
                <c:pt idx="233">
                  <c:v>-15.928556297213103</c:v>
                </c:pt>
                <c:pt idx="234">
                  <c:v>-17.904266193987485</c:v>
                </c:pt>
                <c:pt idx="235">
                  <c:v>-19.959044493987427</c:v>
                </c:pt>
                <c:pt idx="236">
                  <c:v>-22.379299293987707</c:v>
                </c:pt>
                <c:pt idx="237">
                  <c:v>-24.539635393987496</c:v>
                </c:pt>
                <c:pt idx="238">
                  <c:v>-26.678029593987581</c:v>
                </c:pt>
                <c:pt idx="239">
                  <c:v>-28.198238693987228</c:v>
                </c:pt>
                <c:pt idx="240">
                  <c:v>-29.326552793987929</c:v>
                </c:pt>
                <c:pt idx="241">
                  <c:v>-29.465128949543463</c:v>
                </c:pt>
                <c:pt idx="242">
                  <c:v>-28.798112893987597</c:v>
                </c:pt>
                <c:pt idx="243">
                  <c:v>-27.452363893987709</c:v>
                </c:pt>
                <c:pt idx="244">
                  <c:v>-25.691476393987543</c:v>
                </c:pt>
                <c:pt idx="245">
                  <c:v>-23.590807693987685</c:v>
                </c:pt>
                <c:pt idx="246">
                  <c:v>-21.721340693987582</c:v>
                </c:pt>
                <c:pt idx="247">
                  <c:v>-20.120809393987813</c:v>
                </c:pt>
                <c:pt idx="248">
                  <c:v>-18.807864693987661</c:v>
                </c:pt>
                <c:pt idx="249">
                  <c:v>-17.417629480943972</c:v>
                </c:pt>
                <c:pt idx="250">
                  <c:v>-15.880290893987477</c:v>
                </c:pt>
                <c:pt idx="251">
                  <c:v>-14.159316993987474</c:v>
                </c:pt>
                <c:pt idx="252">
                  <c:v>-13.111520393987503</c:v>
                </c:pt>
                <c:pt idx="253">
                  <c:v>-11.933334684310053</c:v>
                </c:pt>
                <c:pt idx="254">
                  <c:v>-11.019796222270926</c:v>
                </c:pt>
                <c:pt idx="255">
                  <c:v>-9.889032393987522</c:v>
                </c:pt>
                <c:pt idx="256">
                  <c:v>-8.7350948939875792</c:v>
                </c:pt>
                <c:pt idx="257">
                  <c:v>-7.3058806667151854</c:v>
                </c:pt>
                <c:pt idx="258">
                  <c:v>-5.7111008939878474</c:v>
                </c:pt>
                <c:pt idx="259">
                  <c:v>-3.7072391939878884</c:v>
                </c:pt>
                <c:pt idx="260">
                  <c:v>-1.929519593987252</c:v>
                </c:pt>
                <c:pt idx="261">
                  <c:v>0.35245072972368557</c:v>
                </c:pt>
                <c:pt idx="262">
                  <c:v>2.4720138787396437</c:v>
                </c:pt>
                <c:pt idx="263">
                  <c:v>4.6693468060124275</c:v>
                </c:pt>
                <c:pt idx="264">
                  <c:v>6.4074302060127568</c:v>
                </c:pt>
                <c:pt idx="265">
                  <c:v>8.9735226698419659</c:v>
                </c:pt>
                <c:pt idx="266">
                  <c:v>11.336907506012565</c:v>
                </c:pt>
                <c:pt idx="267">
                  <c:v>13.184659906012271</c:v>
                </c:pt>
                <c:pt idx="268">
                  <c:v>14.50313480601212</c:v>
                </c:pt>
                <c:pt idx="269">
                  <c:v>15.426013106012148</c:v>
                </c:pt>
                <c:pt idx="270">
                  <c:v>16.179372006012478</c:v>
                </c:pt>
                <c:pt idx="271">
                  <c:v>16.65233150601259</c:v>
                </c:pt>
                <c:pt idx="272">
                  <c:v>16.982407806012279</c:v>
                </c:pt>
                <c:pt idx="273">
                  <c:v>17.047754006012536</c:v>
                </c:pt>
                <c:pt idx="274">
                  <c:v>16.597679133485386</c:v>
                </c:pt>
                <c:pt idx="275">
                  <c:v>16.149167106012545</c:v>
                </c:pt>
                <c:pt idx="276">
                  <c:v>10.175677755437571</c:v>
                </c:pt>
                <c:pt idx="277">
                  <c:v>7.1297364060124062</c:v>
                </c:pt>
                <c:pt idx="278">
                  <c:v>3.7652576060126135</c:v>
                </c:pt>
                <c:pt idx="279">
                  <c:v>-6.8391693987663954E-2</c:v>
                </c:pt>
                <c:pt idx="280">
                  <c:v>-2.9790122939871653</c:v>
                </c:pt>
                <c:pt idx="281">
                  <c:v>-5.6389431939877479</c:v>
                </c:pt>
                <c:pt idx="282">
                  <c:v>-7.8568075939878526</c:v>
                </c:pt>
                <c:pt idx="283">
                  <c:v>-11.088405493987796</c:v>
                </c:pt>
                <c:pt idx="284">
                  <c:v>-13.632166828330966</c:v>
                </c:pt>
                <c:pt idx="285">
                  <c:v>-15.787908293987513</c:v>
                </c:pt>
                <c:pt idx="286">
                  <c:v>-17.333721993987282</c:v>
                </c:pt>
                <c:pt idx="287">
                  <c:v>-18.616070193987291</c:v>
                </c:pt>
                <c:pt idx="288">
                  <c:v>-19.726648693987908</c:v>
                </c:pt>
                <c:pt idx="289">
                  <c:v>-20.186471093987826</c:v>
                </c:pt>
                <c:pt idx="290">
                  <c:v>-20.076421691859807</c:v>
                </c:pt>
                <c:pt idx="291">
                  <c:v>-19.552120693987586</c:v>
                </c:pt>
                <c:pt idx="292">
                  <c:v>-18.882615393987923</c:v>
                </c:pt>
                <c:pt idx="293">
                  <c:v>-18.083107193987573</c:v>
                </c:pt>
                <c:pt idx="294">
                  <c:v>-17.1507436939876</c:v>
                </c:pt>
                <c:pt idx="295">
                  <c:v>-16.531931135923102</c:v>
                </c:pt>
                <c:pt idx="296">
                  <c:v>-15.822015693987961</c:v>
                </c:pt>
                <c:pt idx="297">
                  <c:v>-14.936171993987818</c:v>
                </c:pt>
                <c:pt idx="298">
                  <c:v>-14.17604049398715</c:v>
                </c:pt>
                <c:pt idx="299">
                  <c:v>-13.012305293987756</c:v>
                </c:pt>
                <c:pt idx="300">
                  <c:v>-11.987028593987699</c:v>
                </c:pt>
                <c:pt idx="301">
                  <c:v>-10.456889353583508</c:v>
                </c:pt>
                <c:pt idx="302">
                  <c:v>-8.353443893987512</c:v>
                </c:pt>
                <c:pt idx="303">
                  <c:v>-7.2202005050984752</c:v>
                </c:pt>
                <c:pt idx="304">
                  <c:v>-2.4391666015346631</c:v>
                </c:pt>
                <c:pt idx="305">
                  <c:v>-1.6447066939870598</c:v>
                </c:pt>
                <c:pt idx="306">
                  <c:v>-0.1583217939876107</c:v>
                </c:pt>
                <c:pt idx="307">
                  <c:v>1.190533606012437</c:v>
                </c:pt>
                <c:pt idx="308">
                  <c:v>2.4299067060123494</c:v>
                </c:pt>
                <c:pt idx="309">
                  <c:v>3.7299125060124712</c:v>
                </c:pt>
                <c:pt idx="310">
                  <c:v>4.7312910060123494</c:v>
                </c:pt>
                <c:pt idx="311">
                  <c:v>5.536195006012079</c:v>
                </c:pt>
                <c:pt idx="312">
                  <c:v>6.5000663029822681</c:v>
                </c:pt>
                <c:pt idx="313">
                  <c:v>7.6185269060122289</c:v>
                </c:pt>
                <c:pt idx="314">
                  <c:v>8.7826885060125193</c:v>
                </c:pt>
                <c:pt idx="315">
                  <c:v>9.9050613060123425</c:v>
                </c:pt>
                <c:pt idx="316">
                  <c:v>11.085628306012282</c:v>
                </c:pt>
                <c:pt idx="317">
                  <c:v>12.273815606012263</c:v>
                </c:pt>
                <c:pt idx="318">
                  <c:v>13.582070562056131</c:v>
                </c:pt>
                <c:pt idx="319">
                  <c:v>14.746001706012349</c:v>
                </c:pt>
                <c:pt idx="320">
                  <c:v>15.87928950601278</c:v>
                </c:pt>
                <c:pt idx="321">
                  <c:v>17.088644306012092</c:v>
                </c:pt>
                <c:pt idx="322">
                  <c:v>18.389521906012433</c:v>
                </c:pt>
                <c:pt idx="323">
                  <c:v>19.644489636315534</c:v>
                </c:pt>
                <c:pt idx="324">
                  <c:v>20.935712106012829</c:v>
                </c:pt>
                <c:pt idx="325">
                  <c:v>22.014445306012171</c:v>
                </c:pt>
                <c:pt idx="326">
                  <c:v>22.680871606012705</c:v>
                </c:pt>
                <c:pt idx="327">
                  <c:v>23.063828506012477</c:v>
                </c:pt>
                <c:pt idx="328">
                  <c:v>23.028927106012944</c:v>
                </c:pt>
                <c:pt idx="329">
                  <c:v>22.419415606012208</c:v>
                </c:pt>
                <c:pt idx="330">
                  <c:v>21.305630406012384</c:v>
                </c:pt>
                <c:pt idx="331">
                  <c:v>19.787729006012412</c:v>
                </c:pt>
                <c:pt idx="332">
                  <c:v>18.198836506012313</c:v>
                </c:pt>
                <c:pt idx="333">
                  <c:v>16.3018661060126</c:v>
                </c:pt>
                <c:pt idx="334">
                  <c:v>14.325162606012569</c:v>
                </c:pt>
                <c:pt idx="335">
                  <c:v>12.004187206012105</c:v>
                </c:pt>
                <c:pt idx="336">
                  <c:v>9.5406028060121599</c:v>
                </c:pt>
                <c:pt idx="337">
                  <c:v>7.0728113060123547</c:v>
                </c:pt>
                <c:pt idx="338">
                  <c:v>5.0051472120733962</c:v>
                </c:pt>
                <c:pt idx="339">
                  <c:v>2.8071533060123812</c:v>
                </c:pt>
                <c:pt idx="340">
                  <c:v>1.1280979060120599</c:v>
                </c:pt>
                <c:pt idx="341">
                  <c:v>-0.87449679398780233</c:v>
                </c:pt>
                <c:pt idx="342">
                  <c:v>-2.735992093987349</c:v>
                </c:pt>
                <c:pt idx="343">
                  <c:v>-4.5699384466192132</c:v>
                </c:pt>
                <c:pt idx="344">
                  <c:v>-6.5176281939875409</c:v>
                </c:pt>
                <c:pt idx="345">
                  <c:v>-8.7447047939874487</c:v>
                </c:pt>
                <c:pt idx="346">
                  <c:v>-11.043438393987284</c:v>
                </c:pt>
                <c:pt idx="347">
                  <c:v>-13.490192693987977</c:v>
                </c:pt>
                <c:pt idx="348">
                  <c:v>-15.427506393987649</c:v>
                </c:pt>
                <c:pt idx="349">
                  <c:v>-17.048462569245629</c:v>
                </c:pt>
                <c:pt idx="350">
                  <c:v>-18.396163193987533</c:v>
                </c:pt>
                <c:pt idx="351">
                  <c:v>-19.761767993987487</c:v>
                </c:pt>
                <c:pt idx="352">
                  <c:v>-20.811634093987188</c:v>
                </c:pt>
                <c:pt idx="353">
                  <c:v>-21.585910993987589</c:v>
                </c:pt>
                <c:pt idx="354">
                  <c:v>-21.887076121260392</c:v>
                </c:pt>
                <c:pt idx="355">
                  <c:v>-22.134800593987627</c:v>
                </c:pt>
                <c:pt idx="356">
                  <c:v>-22.29706729398707</c:v>
                </c:pt>
                <c:pt idx="357">
                  <c:v>-22.077694293987562</c:v>
                </c:pt>
                <c:pt idx="358">
                  <c:v>-21.557465093987545</c:v>
                </c:pt>
                <c:pt idx="359">
                  <c:v>-20.791612838431824</c:v>
                </c:pt>
                <c:pt idx="360">
                  <c:v>-20.00260616507196</c:v>
                </c:pt>
                <c:pt idx="361">
                  <c:v>-15.76671497293505</c:v>
                </c:pt>
                <c:pt idx="362">
                  <c:v>-14.964946193987657</c:v>
                </c:pt>
                <c:pt idx="363">
                  <c:v>-13.47275139398749</c:v>
                </c:pt>
                <c:pt idx="364">
                  <c:v>-12.169368293987404</c:v>
                </c:pt>
                <c:pt idx="365">
                  <c:v>-10.730990734413281</c:v>
                </c:pt>
                <c:pt idx="366">
                  <c:v>-9.1752369939877116</c:v>
                </c:pt>
                <c:pt idx="367">
                  <c:v>-7.3877755939873708</c:v>
                </c:pt>
                <c:pt idx="368">
                  <c:v>-5.679053393987652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11.248102406012263</c:v>
                </c:pt>
                <c:pt idx="377">
                  <c:v>13.065082006012474</c:v>
                </c:pt>
                <c:pt idx="378">
                  <c:v>14.960377406012368</c:v>
                </c:pt>
                <c:pt idx="379">
                  <c:v>16.913287206012811</c:v>
                </c:pt>
                <c:pt idx="380">
                  <c:v>18.864781555507356</c:v>
                </c:pt>
                <c:pt idx="381">
                  <c:v>21.129725606012791</c:v>
                </c:pt>
                <c:pt idx="382">
                  <c:v>23.12162310601267</c:v>
                </c:pt>
                <c:pt idx="383">
                  <c:v>24.793106106012161</c:v>
                </c:pt>
                <c:pt idx="384">
                  <c:v>26.154894006012633</c:v>
                </c:pt>
                <c:pt idx="385">
                  <c:v>26.95018900601249</c:v>
                </c:pt>
                <c:pt idx="386">
                  <c:v>27.694768693924303</c:v>
                </c:pt>
                <c:pt idx="387">
                  <c:v>27.843500306012302</c:v>
                </c:pt>
                <c:pt idx="388">
                  <c:v>27.61592680601213</c:v>
                </c:pt>
                <c:pt idx="389">
                  <c:v>27.349331906012324</c:v>
                </c:pt>
                <c:pt idx="390">
                  <c:v>26.837976106012668</c:v>
                </c:pt>
                <c:pt idx="391">
                  <c:v>25.97702531569022</c:v>
                </c:pt>
                <c:pt idx="392">
                  <c:v>24.655554506012471</c:v>
                </c:pt>
                <c:pt idx="393">
                  <c:v>23.489322406012619</c:v>
                </c:pt>
                <c:pt idx="394">
                  <c:v>21.831681306012378</c:v>
                </c:pt>
                <c:pt idx="395">
                  <c:v>19.675331306012836</c:v>
                </c:pt>
                <c:pt idx="396">
                  <c:v>17.747895627751724</c:v>
                </c:pt>
                <c:pt idx="397">
                  <c:v>14.713789806012372</c:v>
                </c:pt>
                <c:pt idx="398">
                  <c:v>12.336064806012374</c:v>
                </c:pt>
                <c:pt idx="399">
                  <c:v>9.9254224060121174</c:v>
                </c:pt>
                <c:pt idx="400">
                  <c:v>7.3813506060124752</c:v>
                </c:pt>
                <c:pt idx="401">
                  <c:v>4.8637679191438821</c:v>
                </c:pt>
                <c:pt idx="402">
                  <c:v>1.8785039255996741</c:v>
                </c:pt>
                <c:pt idx="403">
                  <c:v>-0.40176549398749761</c:v>
                </c:pt>
                <c:pt idx="404">
                  <c:v>-2.4124830939874027</c:v>
                </c:pt>
                <c:pt idx="405">
                  <c:v>-4.0932353939875128</c:v>
                </c:pt>
                <c:pt idx="406">
                  <c:v>-6.0223979939877808</c:v>
                </c:pt>
                <c:pt idx="407">
                  <c:v>-7.75151941549273</c:v>
                </c:pt>
                <c:pt idx="408">
                  <c:v>-9.7145609939878881</c:v>
                </c:pt>
                <c:pt idx="409">
                  <c:v>-11.727523093987301</c:v>
                </c:pt>
                <c:pt idx="410">
                  <c:v>-13.958760593987675</c:v>
                </c:pt>
                <c:pt idx="411">
                  <c:v>-15.613990393987248</c:v>
                </c:pt>
                <c:pt idx="412">
                  <c:v>-17.28351017559654</c:v>
                </c:pt>
                <c:pt idx="413">
                  <c:v>-18.399381093986946</c:v>
                </c:pt>
                <c:pt idx="414">
                  <c:v>-19.456718993987657</c:v>
                </c:pt>
                <c:pt idx="415">
                  <c:v>-20.253233393987692</c:v>
                </c:pt>
                <c:pt idx="416">
                  <c:v>-20.966986993987767</c:v>
                </c:pt>
                <c:pt idx="417">
                  <c:v>-21.1331124157267</c:v>
                </c:pt>
                <c:pt idx="418">
                  <c:v>-20.811924793987778</c:v>
                </c:pt>
                <c:pt idx="419">
                  <c:v>-20.601723393987569</c:v>
                </c:pt>
                <c:pt idx="420">
                  <c:v>-19.269768393987629</c:v>
                </c:pt>
                <c:pt idx="421">
                  <c:v>-18.621144793987387</c:v>
                </c:pt>
                <c:pt idx="422">
                  <c:v>-17.063874193987591</c:v>
                </c:pt>
                <c:pt idx="423">
                  <c:v>-15.209527793987817</c:v>
                </c:pt>
                <c:pt idx="424">
                  <c:v>-13.395357350031746</c:v>
                </c:pt>
                <c:pt idx="425">
                  <c:v>-10.396985293987374</c:v>
                </c:pt>
                <c:pt idx="426">
                  <c:v>-6.8679507939878963</c:v>
                </c:pt>
                <c:pt idx="427">
                  <c:v>-2.7657121439873888</c:v>
                </c:pt>
                <c:pt idx="428">
                  <c:v>8.0182235290893829</c:v>
                </c:pt>
                <c:pt idx="429">
                  <c:v>9.5356943060123367</c:v>
                </c:pt>
                <c:pt idx="430">
                  <c:v>12.112728748869944</c:v>
                </c:pt>
                <c:pt idx="431">
                  <c:v>14.258281606012368</c:v>
                </c:pt>
                <c:pt idx="432">
                  <c:v>16.598156706012425</c:v>
                </c:pt>
                <c:pt idx="433">
                  <c:v>18.694582406012543</c:v>
                </c:pt>
                <c:pt idx="434">
                  <c:v>20.601555706012626</c:v>
                </c:pt>
                <c:pt idx="435">
                  <c:v>21.934753923085921</c:v>
                </c:pt>
                <c:pt idx="436">
                  <c:v>22.553320154399326</c:v>
                </c:pt>
                <c:pt idx="437">
                  <c:v>22.781585177441187</c:v>
                </c:pt>
                <c:pt idx="438">
                  <c:v>22.017177406012348</c:v>
                </c:pt>
                <c:pt idx="439">
                  <c:v>20.968494706012692</c:v>
                </c:pt>
                <c:pt idx="440">
                  <c:v>19.798218006012647</c:v>
                </c:pt>
                <c:pt idx="441">
                  <c:v>18.364128121164033</c:v>
                </c:pt>
                <c:pt idx="442">
                  <c:v>16.749808706012612</c:v>
                </c:pt>
                <c:pt idx="443">
                  <c:v>15.465965906012926</c:v>
                </c:pt>
                <c:pt idx="444">
                  <c:v>13.996922706012418</c:v>
                </c:pt>
                <c:pt idx="445">
                  <c:v>12.616994906012119</c:v>
                </c:pt>
                <c:pt idx="446">
                  <c:v>11.774223878739468</c:v>
                </c:pt>
                <c:pt idx="447">
                  <c:v>11.481236806011989</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8.6995852060129231</c:v>
                </c:pt>
                <c:pt idx="460">
                  <c:v>8.9573773060122477</c:v>
                </c:pt>
                <c:pt idx="461">
                  <c:v>9.0926892433749043</c:v>
                </c:pt>
                <c:pt idx="462">
                  <c:v>9.1412950060122409</c:v>
                </c:pt>
                <c:pt idx="463">
                  <c:v>9.1709108060122873</c:v>
                </c:pt>
                <c:pt idx="464">
                  <c:v>9.0478960060127207</c:v>
                </c:pt>
                <c:pt idx="465">
                  <c:v>8.8908233060121837</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9.7327187060128555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10.005537306012261</c:v>
                </c:pt>
                <c:pt idx="506">
                  <c:v>10.016018606012448</c:v>
                </c:pt>
                <c:pt idx="507">
                  <c:v>10.027172506012509</c:v>
                </c:pt>
                <c:pt idx="508">
                  <c:v>10.038378323183732</c:v>
                </c:pt>
                <c:pt idx="509">
                  <c:v>10.049887406012719</c:v>
                </c:pt>
                <c:pt idx="510">
                  <c:v>10.063859506012276</c:v>
                </c:pt>
                <c:pt idx="511">
                  <c:v>10.076081706012431</c:v>
                </c:pt>
                <c:pt idx="512">
                  <c:v>10.088779806012449</c:v>
                </c:pt>
                <c:pt idx="513">
                  <c:v>10.101608626214448</c:v>
                </c:pt>
                <c:pt idx="514">
                  <c:v>10.112658106012768</c:v>
                </c:pt>
                <c:pt idx="515">
                  <c:v>10.124193606012167</c:v>
                </c:pt>
                <c:pt idx="516">
                  <c:v>10.1348067060128</c:v>
                </c:pt>
                <c:pt idx="517">
                  <c:v>10.143575043512497</c:v>
                </c:pt>
                <c:pt idx="518">
                  <c:v>10.152838106012396</c:v>
                </c:pt>
                <c:pt idx="519">
                  <c:v>10.15705327267905</c:v>
                </c:pt>
                <c:pt idx="520">
                  <c:v>10.175291489733253</c:v>
                </c:pt>
                <c:pt idx="521">
                  <c:v>10.179341706012453</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10.217319506012476</c:v>
                </c:pt>
                <c:pt idx="532">
                  <c:v>10.218738406012502</c:v>
                </c:pt>
                <c:pt idx="533">
                  <c:v>10.220273106012419</c:v>
                </c:pt>
                <c:pt idx="534">
                  <c:v>10.22149517744073</c:v>
                </c:pt>
                <c:pt idx="535">
                  <c:v>10.222704206012304</c:v>
                </c:pt>
                <c:pt idx="536">
                  <c:v>10.223697806012538</c:v>
                </c:pt>
                <c:pt idx="537">
                  <c:v>10.224678806012491</c:v>
                </c:pt>
                <c:pt idx="538">
                  <c:v>10.225436963155587</c:v>
                </c:pt>
                <c:pt idx="539">
                  <c:v>10.226308706012441</c:v>
                </c:pt>
                <c:pt idx="540">
                  <c:v>10.227009106012591</c:v>
                </c:pt>
                <c:pt idx="541">
                  <c:v>10.227729606012472</c:v>
                </c:pt>
                <c:pt idx="542">
                  <c:v>10.228304206012698</c:v>
                </c:pt>
                <c:pt idx="543">
                  <c:v>10.228818238665168</c:v>
                </c:pt>
                <c:pt idx="544">
                  <c:v>10.229409206012477</c:v>
                </c:pt>
                <c:pt idx="545">
                  <c:v>10.229826390958593</c:v>
                </c:pt>
                <c:pt idx="546">
                  <c:v>10.231026606012451</c:v>
                </c:pt>
                <c:pt idx="547">
                  <c:v>10.231178106012448</c:v>
                </c:pt>
                <c:pt idx="548">
                  <c:v>10.231459629267832</c:v>
                </c:pt>
                <c:pt idx="549">
                  <c:v>10.231693406012029</c:v>
                </c:pt>
                <c:pt idx="550">
                  <c:v>10.232004106012827</c:v>
                </c:pt>
                <c:pt idx="551">
                  <c:v>10.232231306012308</c:v>
                </c:pt>
                <c:pt idx="552">
                  <c:v>10.232398206012601</c:v>
                </c:pt>
                <c:pt idx="553">
                  <c:v>10.232555797931653</c:v>
                </c:pt>
                <c:pt idx="554">
                  <c:v>10.232555772679078</c:v>
                </c:pt>
                <c:pt idx="555">
                  <c:v>10.232231869170235</c:v>
                </c:pt>
                <c:pt idx="556">
                  <c:v>10.232168106012406</c:v>
                </c:pt>
                <c:pt idx="557">
                  <c:v>10.23211320601196</c:v>
                </c:pt>
                <c:pt idx="558">
                  <c:v>10.232175342854529</c:v>
                </c:pt>
                <c:pt idx="559">
                  <c:v>10.232539406012464</c:v>
                </c:pt>
                <c:pt idx="560">
                  <c:v>10.232827406012461</c:v>
                </c:pt>
                <c:pt idx="561">
                  <c:v>10.232986606012403</c:v>
                </c:pt>
                <c:pt idx="562">
                  <c:v>10.23390815773644</c:v>
                </c:pt>
                <c:pt idx="563">
                  <c:v>10.234031095808817</c:v>
                </c:pt>
                <c:pt idx="564">
                  <c:v>10.234148606012575</c:v>
                </c:pt>
                <c:pt idx="565">
                  <c:v>10.234295006012362</c:v>
                </c:pt>
                <c:pt idx="566">
                  <c:v>10.234455406012499</c:v>
                </c:pt>
                <c:pt idx="567">
                  <c:v>10.234572506012981</c:v>
                </c:pt>
                <c:pt idx="568">
                  <c:v>10.234673592313522</c:v>
                </c:pt>
                <c:pt idx="569">
                  <c:v>10.234779019805853</c:v>
                </c:pt>
                <c:pt idx="570">
                  <c:v>10.23514419221938</c:v>
                </c:pt>
                <c:pt idx="571">
                  <c:v>10.23521130601296</c:v>
                </c:pt>
                <c:pt idx="572">
                  <c:v>10.235363306012406</c:v>
                </c:pt>
                <c:pt idx="573">
                  <c:v>10.235524259073626</c:v>
                </c:pt>
                <c:pt idx="574">
                  <c:v>10.235666306012334</c:v>
                </c:pt>
                <c:pt idx="575">
                  <c:v>10.235785891726689</c:v>
                </c:pt>
                <c:pt idx="576">
                  <c:v>10.237249682935497</c:v>
                </c:pt>
                <c:pt idx="577">
                  <c:v>10.237456912134871</c:v>
                </c:pt>
                <c:pt idx="578">
                  <c:v>10.237808206012298</c:v>
                </c:pt>
                <c:pt idx="579">
                  <c:v>10.238136100961938</c:v>
                </c:pt>
                <c:pt idx="580">
                  <c:v>10.238431006011698</c:v>
                </c:pt>
                <c:pt idx="581">
                  <c:v>10.238726806012156</c:v>
                </c:pt>
                <c:pt idx="582">
                  <c:v>10.23945612408467</c:v>
                </c:pt>
                <c:pt idx="583">
                  <c:v>10.25507784057983</c:v>
                </c:pt>
                <c:pt idx="584">
                  <c:v>10.259417906012416</c:v>
                </c:pt>
                <c:pt idx="585">
                  <c:v>10.262876506012462</c:v>
                </c:pt>
                <c:pt idx="586">
                  <c:v>10.267288006012398</c:v>
                </c:pt>
                <c:pt idx="587">
                  <c:v>10.272457830502256</c:v>
                </c:pt>
                <c:pt idx="588">
                  <c:v>10.277774706012748</c:v>
                </c:pt>
                <c:pt idx="589">
                  <c:v>10.282748481012348</c:v>
                </c:pt>
                <c:pt idx="590">
                  <c:v>10.312747341306899</c:v>
                </c:pt>
                <c:pt idx="591">
                  <c:v>10.319793906012436</c:v>
                </c:pt>
                <c:pt idx="592">
                  <c:v>10.327077006012601</c:v>
                </c:pt>
                <c:pt idx="593">
                  <c:v>10.334542126845875</c:v>
                </c:pt>
                <c:pt idx="594">
                  <c:v>10.341194706012518</c:v>
                </c:pt>
                <c:pt idx="595">
                  <c:v>10.34666270601231</c:v>
                </c:pt>
                <c:pt idx="596">
                  <c:v>10.350485806012582</c:v>
                </c:pt>
                <c:pt idx="597">
                  <c:v>10.369236606012432</c:v>
                </c:pt>
                <c:pt idx="598">
                  <c:v>10.372118330150627</c:v>
                </c:pt>
                <c:pt idx="599">
                  <c:v>10.376937906012374</c:v>
                </c:pt>
                <c:pt idx="600">
                  <c:v>10.381261306012163</c:v>
                </c:pt>
                <c:pt idx="601">
                  <c:v>10.385275506012377</c:v>
                </c:pt>
                <c:pt idx="602">
                  <c:v>10.388522306012433</c:v>
                </c:pt>
                <c:pt idx="603">
                  <c:v>10.391819706012548</c:v>
                </c:pt>
                <c:pt idx="604">
                  <c:v>10.393471221397094</c:v>
                </c:pt>
                <c:pt idx="605">
                  <c:v>10.401748806012463</c:v>
                </c:pt>
                <c:pt idx="606">
                  <c:v>10.403647506012444</c:v>
                </c:pt>
                <c:pt idx="607">
                  <c:v>10.405431506012208</c:v>
                </c:pt>
                <c:pt idx="608">
                  <c:v>10.40682320601225</c:v>
                </c:pt>
                <c:pt idx="609">
                  <c:v>10.409181706012205</c:v>
                </c:pt>
                <c:pt idx="610">
                  <c:v>10.411277606012233</c:v>
                </c:pt>
                <c:pt idx="611">
                  <c:v>10.413217215768466</c:v>
                </c:pt>
                <c:pt idx="612">
                  <c:v>10.419176606012414</c:v>
                </c:pt>
                <c:pt idx="613">
                  <c:v>10.419966006012389</c:v>
                </c:pt>
                <c:pt idx="614">
                  <c:v>10.42215380601256</c:v>
                </c:pt>
                <c:pt idx="615">
                  <c:v>10.424238506012513</c:v>
                </c:pt>
                <c:pt idx="616">
                  <c:v>10.426333106012581</c:v>
                </c:pt>
                <c:pt idx="617">
                  <c:v>10.428051076600255</c:v>
                </c:pt>
                <c:pt idx="618">
                  <c:v>10.429792706012464</c:v>
                </c:pt>
                <c:pt idx="619">
                  <c:v>10.431371706012541</c:v>
                </c:pt>
                <c:pt idx="620">
                  <c:v>10.432305272679073</c:v>
                </c:pt>
                <c:pt idx="621">
                  <c:v>10.437625653631088</c:v>
                </c:pt>
                <c:pt idx="622">
                  <c:v>10.438326506012698</c:v>
                </c:pt>
                <c:pt idx="623">
                  <c:v>10.438716257174704</c:v>
                </c:pt>
                <c:pt idx="624">
                  <c:v>10.438943606012801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10.441161706012497</c:v>
                </c:pt>
                <c:pt idx="638">
                  <c:v>10.441522906012338</c:v>
                </c:pt>
                <c:pt idx="639">
                  <c:v>10.441787506012432</c:v>
                </c:pt>
                <c:pt idx="640">
                  <c:v>10.442048816538852</c:v>
                </c:pt>
                <c:pt idx="641">
                  <c:v>10.44245260601237</c:v>
                </c:pt>
                <c:pt idx="642">
                  <c:v>10.443043406012418</c:v>
                </c:pt>
                <c:pt idx="643">
                  <c:v>10.443851406012929</c:v>
                </c:pt>
                <c:pt idx="644">
                  <c:v>10.44484630601228</c:v>
                </c:pt>
                <c:pt idx="645">
                  <c:v>10.446108006012665</c:v>
                </c:pt>
                <c:pt idx="646">
                  <c:v>10.447288340706237</c:v>
                </c:pt>
                <c:pt idx="647">
                  <c:v>10.448606506012325</c:v>
                </c:pt>
                <c:pt idx="648">
                  <c:v>10.450159306012349</c:v>
                </c:pt>
                <c:pt idx="649">
                  <c:v>10.451674206012306</c:v>
                </c:pt>
                <c:pt idx="650">
                  <c:v>10.453076406012272</c:v>
                </c:pt>
                <c:pt idx="651">
                  <c:v>10.45436119784911</c:v>
                </c:pt>
                <c:pt idx="652">
                  <c:v>10.455705306012444</c:v>
                </c:pt>
                <c:pt idx="653">
                  <c:v>10.456888806012516</c:v>
                </c:pt>
                <c:pt idx="654">
                  <c:v>10.457798706012071</c:v>
                </c:pt>
                <c:pt idx="655">
                  <c:v>10.4590384060124</c:v>
                </c:pt>
                <c:pt idx="656">
                  <c:v>10.460237830502109</c:v>
                </c:pt>
                <c:pt idx="657">
                  <c:v>10.461748706012273</c:v>
                </c:pt>
                <c:pt idx="658">
                  <c:v>10.462846806012724</c:v>
                </c:pt>
                <c:pt idx="659">
                  <c:v>10.4642341060124</c:v>
                </c:pt>
                <c:pt idx="660">
                  <c:v>10.465334306012299</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10.472594106012451</c:v>
                </c:pt>
                <c:pt idx="669">
                  <c:v>10.473217006012662</c:v>
                </c:pt>
                <c:pt idx="670">
                  <c:v>10.473777306012622</c:v>
                </c:pt>
                <c:pt idx="671">
                  <c:v>10.474302206012467</c:v>
                </c:pt>
                <c:pt idx="672">
                  <c:v>10.474795506012716</c:v>
                </c:pt>
                <c:pt idx="673">
                  <c:v>10.475321906012667</c:v>
                </c:pt>
                <c:pt idx="674">
                  <c:v>10.475738806012114</c:v>
                </c:pt>
                <c:pt idx="675">
                  <c:v>10.476166306012502</c:v>
                </c:pt>
                <c:pt idx="676">
                  <c:v>10.476533706011892</c:v>
                </c:pt>
                <c:pt idx="677">
                  <c:v>10.47686979750196</c:v>
                </c:pt>
                <c:pt idx="678">
                  <c:v>10.477194706012099</c:v>
                </c:pt>
                <c:pt idx="679">
                  <c:v>10.477452906012303</c:v>
                </c:pt>
                <c:pt idx="680">
                  <c:v>10.477650706012199</c:v>
                </c:pt>
                <c:pt idx="681">
                  <c:v>10.477868606012251</c:v>
                </c:pt>
                <c:pt idx="682">
                  <c:v>10.478002728461561</c:v>
                </c:pt>
                <c:pt idx="683">
                  <c:v>10.478148006012603</c:v>
                </c:pt>
                <c:pt idx="684">
                  <c:v>10.478278801134596</c:v>
                </c:pt>
                <c:pt idx="685">
                  <c:v>10.478636606012312</c:v>
                </c:pt>
                <c:pt idx="686">
                  <c:v>10.478676606011689</c:v>
                </c:pt>
                <c:pt idx="687">
                  <c:v>10.478664806012222</c:v>
                </c:pt>
                <c:pt idx="688">
                  <c:v>10.478044463155257</c:v>
                </c:pt>
                <c:pt idx="689">
                  <c:v>10.476366906012359</c:v>
                </c:pt>
                <c:pt idx="690">
                  <c:v>10.474594806012501</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10.463296806012208</c:v>
                </c:pt>
                <c:pt idx="701">
                  <c:v>10.462893206012295</c:v>
                </c:pt>
                <c:pt idx="702">
                  <c:v>10.462586006012575</c:v>
                </c:pt>
                <c:pt idx="703">
                  <c:v>10.462306206012357</c:v>
                </c:pt>
                <c:pt idx="704">
                  <c:v>10.462097782483525</c:v>
                </c:pt>
                <c:pt idx="705">
                  <c:v>10.461873306012148</c:v>
                </c:pt>
                <c:pt idx="706">
                  <c:v>10.46201180601237</c:v>
                </c:pt>
                <c:pt idx="707">
                  <c:v>10.462288106011853</c:v>
                </c:pt>
                <c:pt idx="708">
                  <c:v>10.462786006012246</c:v>
                </c:pt>
                <c:pt idx="709">
                  <c:v>10.463332825524526</c:v>
                </c:pt>
                <c:pt idx="710">
                  <c:v>10.463858006012471</c:v>
                </c:pt>
                <c:pt idx="711">
                  <c:v>10.46429200601235</c:v>
                </c:pt>
                <c:pt idx="712">
                  <c:v>10.464689606012453</c:v>
                </c:pt>
                <c:pt idx="713">
                  <c:v>10.465038206012451</c:v>
                </c:pt>
                <c:pt idx="714">
                  <c:v>10.46533874886957</c:v>
                </c:pt>
                <c:pt idx="715">
                  <c:v>10.465746806012508</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10.467505206012644</c:v>
                </c:pt>
                <c:pt idx="733">
                  <c:v>10.467082906012617</c:v>
                </c:pt>
                <c:pt idx="734">
                  <c:v>10.466462069930529</c:v>
                </c:pt>
                <c:pt idx="735">
                  <c:v>10.465098406012501</c:v>
                </c:pt>
                <c:pt idx="736">
                  <c:v>10.463256806012421</c:v>
                </c:pt>
                <c:pt idx="737">
                  <c:v>10.460256106012437</c:v>
                </c:pt>
                <c:pt idx="738">
                  <c:v>10.457823806012257</c:v>
                </c:pt>
                <c:pt idx="739">
                  <c:v>10.455702173022839</c:v>
                </c:pt>
                <c:pt idx="740">
                  <c:v>10.453442306012475</c:v>
                </c:pt>
                <c:pt idx="741">
                  <c:v>10.451642506012348</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10.440973006012142</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10.434348606012517</c:v>
                </c:pt>
                <c:pt idx="762">
                  <c:v>10.434221806012376</c:v>
                </c:pt>
                <c:pt idx="763">
                  <c:v>10.434004606012833</c:v>
                </c:pt>
                <c:pt idx="764">
                  <c:v>10.433820606012333</c:v>
                </c:pt>
                <c:pt idx="765">
                  <c:v>10.433616090548327</c:v>
                </c:pt>
                <c:pt idx="766">
                  <c:v>10.433466206012296</c:v>
                </c:pt>
                <c:pt idx="767">
                  <c:v>10.433305606012318</c:v>
                </c:pt>
                <c:pt idx="768">
                  <c:v>10.4329447060123</c:v>
                </c:pt>
                <c:pt idx="769">
                  <c:v>10.432383406012391</c:v>
                </c:pt>
                <c:pt idx="770">
                  <c:v>10.431772581621955</c:v>
                </c:pt>
                <c:pt idx="771">
                  <c:v>10.431333106012568</c:v>
                </c:pt>
                <c:pt idx="772">
                  <c:v>10.430966406013242</c:v>
                </c:pt>
                <c:pt idx="773">
                  <c:v>10.43054410601242</c:v>
                </c:pt>
                <c:pt idx="774">
                  <c:v>10.430029706013048</c:v>
                </c:pt>
                <c:pt idx="775">
                  <c:v>10.429298770960719</c:v>
                </c:pt>
                <c:pt idx="776">
                  <c:v>10.428624006012353</c:v>
                </c:pt>
                <c:pt idx="777">
                  <c:v>10.428026906012363</c:v>
                </c:pt>
                <c:pt idx="778">
                  <c:v>10.427536506012384</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10.423523906012523</c:v>
                </c:pt>
                <c:pt idx="789">
                  <c:v>10.423189706012868</c:v>
                </c:pt>
                <c:pt idx="790">
                  <c:v>10.422963806012277</c:v>
                </c:pt>
                <c:pt idx="791">
                  <c:v>10.422753442747492</c:v>
                </c:pt>
                <c:pt idx="792">
                  <c:v>10.422601106012863</c:v>
                </c:pt>
                <c:pt idx="793">
                  <c:v>10.422441506011948</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10.416463878739844</c:v>
                </c:pt>
                <c:pt idx="804">
                  <c:v>10.415995706012339</c:v>
                </c:pt>
                <c:pt idx="805">
                  <c:v>10.415589206012307</c:v>
                </c:pt>
                <c:pt idx="806">
                  <c:v>10.415154706012585</c:v>
                </c:pt>
                <c:pt idx="807">
                  <c:v>10.414857406012644</c:v>
                </c:pt>
                <c:pt idx="808">
                  <c:v>10.414549259073874</c:v>
                </c:pt>
                <c:pt idx="809">
                  <c:v>10.414324006012183</c:v>
                </c:pt>
                <c:pt idx="810">
                  <c:v>10.414173506012061</c:v>
                </c:pt>
                <c:pt idx="811">
                  <c:v>10.413951206012612</c:v>
                </c:pt>
                <c:pt idx="812">
                  <c:v>10.413775506011703</c:v>
                </c:pt>
                <c:pt idx="813">
                  <c:v>10.413562932542703</c:v>
                </c:pt>
                <c:pt idx="814">
                  <c:v>10.413222206012518</c:v>
                </c:pt>
                <c:pt idx="815">
                  <c:v>10.412981206012503</c:v>
                </c:pt>
                <c:pt idx="816">
                  <c:v>10.412710806012527</c:v>
                </c:pt>
                <c:pt idx="817">
                  <c:v>10.412460306012022</c:v>
                </c:pt>
                <c:pt idx="818">
                  <c:v>10.412213406012441</c:v>
                </c:pt>
                <c:pt idx="819">
                  <c:v>10.411993822507227</c:v>
                </c:pt>
                <c:pt idx="820">
                  <c:v>10.411877706012094</c:v>
                </c:pt>
                <c:pt idx="821">
                  <c:v>10.411743606012649</c:v>
                </c:pt>
                <c:pt idx="822">
                  <c:v>10.411613806012568</c:v>
                </c:pt>
                <c:pt idx="823">
                  <c:v>10.41121770601251</c:v>
                </c:pt>
                <c:pt idx="824">
                  <c:v>10.410842906012604</c:v>
                </c:pt>
                <c:pt idx="825">
                  <c:v>10.410436090548711</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10.398821024617462</c:v>
                </c:pt>
                <c:pt idx="842">
                  <c:v>10.397613236447315</c:v>
                </c:pt>
                <c:pt idx="843">
                  <c:v>10.39664790601207</c:v>
                </c:pt>
                <c:pt idx="844">
                  <c:v>10.395424006012291</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10.390116197849036</c:v>
                </c:pt>
                <c:pt idx="854">
                  <c:v>10.389705006011823</c:v>
                </c:pt>
                <c:pt idx="855">
                  <c:v>10.389133306012265</c:v>
                </c:pt>
                <c:pt idx="856">
                  <c:v>10.388657206012253</c:v>
                </c:pt>
                <c:pt idx="857">
                  <c:v>10.388236806012312</c:v>
                </c:pt>
                <c:pt idx="858">
                  <c:v>10.387895553380957</c:v>
                </c:pt>
                <c:pt idx="859">
                  <c:v>10.387567106012639</c:v>
                </c:pt>
                <c:pt idx="860">
                  <c:v>10.387251406012414</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10.385696296733711</c:v>
                </c:pt>
                <c:pt idx="870">
                  <c:v>10.385527806012387</c:v>
                </c:pt>
                <c:pt idx="871">
                  <c:v>10.38521790601262</c:v>
                </c:pt>
                <c:pt idx="872">
                  <c:v>10.384939406012407</c:v>
                </c:pt>
                <c:pt idx="873">
                  <c:v>10.384753606012296</c:v>
                </c:pt>
                <c:pt idx="874">
                  <c:v>10.384563171669267</c:v>
                </c:pt>
                <c:pt idx="875">
                  <c:v>10.384410214260555</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10.431373106012297</c:v>
                </c:pt>
                <c:pt idx="893">
                  <c:v>10.435829906012273</c:v>
                </c:pt>
                <c:pt idx="894">
                  <c:v>10.440229106012058</c:v>
                </c:pt>
                <c:pt idx="895">
                  <c:v>10.443610506012206</c:v>
                </c:pt>
                <c:pt idx="896">
                  <c:v>10.44737619364129</c:v>
                </c:pt>
                <c:pt idx="897">
                  <c:v>10.45036930601232</c:v>
                </c:pt>
                <c:pt idx="898">
                  <c:v>10.453035806012256</c:v>
                </c:pt>
                <c:pt idx="899">
                  <c:v>10.455700706012422</c:v>
                </c:pt>
                <c:pt idx="900">
                  <c:v>10.458267506012373</c:v>
                </c:pt>
                <c:pt idx="901">
                  <c:v>10.461600806012338</c:v>
                </c:pt>
                <c:pt idx="902">
                  <c:v>10.464635059620177</c:v>
                </c:pt>
                <c:pt idx="903">
                  <c:v>10.467137006012221</c:v>
                </c:pt>
                <c:pt idx="904">
                  <c:v>10.47064180601202</c:v>
                </c:pt>
                <c:pt idx="905">
                  <c:v>10.473500506012638</c:v>
                </c:pt>
                <c:pt idx="906">
                  <c:v>10.475919406012249</c:v>
                </c:pt>
                <c:pt idx="907">
                  <c:v>10.478401411207146</c:v>
                </c:pt>
                <c:pt idx="908">
                  <c:v>10.480688806012292</c:v>
                </c:pt>
                <c:pt idx="909">
                  <c:v>10.482980506012751</c:v>
                </c:pt>
                <c:pt idx="910">
                  <c:v>10.484760406012473</c:v>
                </c:pt>
                <c:pt idx="911">
                  <c:v>10.486484506012378</c:v>
                </c:pt>
                <c:pt idx="912">
                  <c:v>10.488358506012109</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10.514068806012464</c:v>
                </c:pt>
                <c:pt idx="926">
                  <c:v>10.515384506012552</c:v>
                </c:pt>
                <c:pt idx="927">
                  <c:v>10.516784506012327</c:v>
                </c:pt>
                <c:pt idx="928">
                  <c:v>10.517827206012448</c:v>
                </c:pt>
                <c:pt idx="929">
                  <c:v>10.518994028692768</c:v>
                </c:pt>
                <c:pt idx="930">
                  <c:v>10.519928406012578</c:v>
                </c:pt>
                <c:pt idx="931">
                  <c:v>10.520789206012321</c:v>
                </c:pt>
                <c:pt idx="932">
                  <c:v>10.521622206012418</c:v>
                </c:pt>
                <c:pt idx="933">
                  <c:v>10.522224506012563</c:v>
                </c:pt>
                <c:pt idx="934">
                  <c:v>10.522934028693006</c:v>
                </c:pt>
                <c:pt idx="935">
                  <c:v>10.523641606012578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10.527960806012517</c:v>
                </c:pt>
                <c:pt idx="945">
                  <c:v>10.528267636940271</c:v>
                </c:pt>
                <c:pt idx="946">
                  <c:v>10.528545106012533</c:v>
                </c:pt>
                <c:pt idx="947">
                  <c:v>10.528821106012396</c:v>
                </c:pt>
                <c:pt idx="948">
                  <c:v>10.529028006012041</c:v>
                </c:pt>
                <c:pt idx="949">
                  <c:v>10.529243906012891</c:v>
                </c:pt>
                <c:pt idx="950">
                  <c:v>10.529417018383892</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10.530609706012573</c:v>
                </c:pt>
                <c:pt idx="959">
                  <c:v>10.530793106012826</c:v>
                </c:pt>
                <c:pt idx="960">
                  <c:v>10.530949606011646</c:v>
                </c:pt>
                <c:pt idx="961">
                  <c:v>10.53110949261043</c:v>
                </c:pt>
                <c:pt idx="962">
                  <c:v>10.53133420601246</c:v>
                </c:pt>
                <c:pt idx="963">
                  <c:v>10.531724706012371</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10.537888806012578</c:v>
                </c:pt>
                <c:pt idx="975">
                  <c:v>10.538304606012398</c:v>
                </c:pt>
                <c:pt idx="976">
                  <c:v>10.538598206012081</c:v>
                </c:pt>
                <c:pt idx="977">
                  <c:v>10.538877022679168</c:v>
                </c:pt>
                <c:pt idx="978">
                  <c:v>10.53927190601269</c:v>
                </c:pt>
                <c:pt idx="979">
                  <c:v>10.539555906012549</c:v>
                </c:pt>
                <c:pt idx="980">
                  <c:v>10.539814706012418</c:v>
                </c:pt>
                <c:pt idx="981">
                  <c:v>10.540388206012553</c:v>
                </c:pt>
                <c:pt idx="982">
                  <c:v>10.541132960179041</c:v>
                </c:pt>
                <c:pt idx="983">
                  <c:v>10.54175791914362</c:v>
                </c:pt>
                <c:pt idx="984">
                  <c:v>10.542318306012138</c:v>
                </c:pt>
                <c:pt idx="985">
                  <c:v>10.542832706012469</c:v>
                </c:pt>
                <c:pt idx="986">
                  <c:v>10.543264306012318</c:v>
                </c:pt>
                <c:pt idx="987">
                  <c:v>10.543725106012513</c:v>
                </c:pt>
                <c:pt idx="988">
                  <c:v>10.544033410135921</c:v>
                </c:pt>
                <c:pt idx="989">
                  <c:v>10.54438240601246</c:v>
                </c:pt>
                <c:pt idx="990">
                  <c:v>10.544624306013148</c:v>
                </c:pt>
                <c:pt idx="991">
                  <c:v>10.544933706012277</c:v>
                </c:pt>
                <c:pt idx="992">
                  <c:v>10.54516460601225</c:v>
                </c:pt>
                <c:pt idx="993">
                  <c:v>10.545349001845594</c:v>
                </c:pt>
                <c:pt idx="994">
                  <c:v>10.545532806012741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10.546253006012423</c:v>
                </c:pt>
                <c:pt idx="1012">
                  <c:v>10.546184406012244</c:v>
                </c:pt>
                <c:pt idx="1013">
                  <c:v>10.546126206013312</c:v>
                </c:pt>
                <c:pt idx="1014">
                  <c:v>10.546085043512564</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10.545836206012805</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10.545537806013012</c:v>
                </c:pt>
                <c:pt idx="1035">
                  <c:v>10.545502543512002</c:v>
                </c:pt>
                <c:pt idx="1036">
                  <c:v>10.545468306012438</c:v>
                </c:pt>
                <c:pt idx="1037">
                  <c:v>10.54545560601237</c:v>
                </c:pt>
                <c:pt idx="1038">
                  <c:v>10.545456606012372</c:v>
                </c:pt>
                <c:pt idx="1039">
                  <c:v>10.545503306012407</c:v>
                </c:pt>
                <c:pt idx="1040">
                  <c:v>10.545536606012918</c:v>
                </c:pt>
                <c:pt idx="1041">
                  <c:v>10.545553191378204</c:v>
                </c:pt>
                <c:pt idx="1042">
                  <c:v>10.545617106011903</c:v>
                </c:pt>
                <c:pt idx="1043">
                  <c:v>10.545636606012026</c:v>
                </c:pt>
                <c:pt idx="1044">
                  <c:v>10.545666206012953</c:v>
                </c:pt>
                <c:pt idx="1045">
                  <c:v>10.54567660601295</c:v>
                </c:pt>
                <c:pt idx="1046">
                  <c:v>10.545676606012833</c:v>
                </c:pt>
                <c:pt idx="1047">
                  <c:v>10.545701806012929</c:v>
                </c:pt>
                <c:pt idx="1048">
                  <c:v>10.545547106012364</c:v>
                </c:pt>
                <c:pt idx="1049">
                  <c:v>10.544921306012213</c:v>
                </c:pt>
                <c:pt idx="1050">
                  <c:v>10.544280706012445</c:v>
                </c:pt>
                <c:pt idx="1051">
                  <c:v>10.543925816538561</c:v>
                </c:pt>
                <c:pt idx="1052">
                  <c:v>10.542728406012268</c:v>
                </c:pt>
                <c:pt idx="1053">
                  <c:v>10.540271506012298</c:v>
                </c:pt>
                <c:pt idx="1054">
                  <c:v>10.538229306012163</c:v>
                </c:pt>
                <c:pt idx="1055">
                  <c:v>10.536037106012273</c:v>
                </c:pt>
                <c:pt idx="1056">
                  <c:v>10.534290317352728</c:v>
                </c:pt>
                <c:pt idx="1057">
                  <c:v>10.532364106012498</c:v>
                </c:pt>
                <c:pt idx="1058">
                  <c:v>10.530594206012349</c:v>
                </c:pt>
                <c:pt idx="1059">
                  <c:v>10.528969906012547</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10.520518706011503</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10.505367838889157</c:v>
                </c:pt>
                <c:pt idx="1077">
                  <c:v>10.504553106012295</c:v>
                </c:pt>
                <c:pt idx="1078">
                  <c:v>10.503309306012355</c:v>
                </c:pt>
                <c:pt idx="1079">
                  <c:v>10.50250430601241</c:v>
                </c:pt>
                <c:pt idx="1080">
                  <c:v>10.501774206012513</c:v>
                </c:pt>
                <c:pt idx="1081">
                  <c:v>10.50120073934575</c:v>
                </c:pt>
                <c:pt idx="1082">
                  <c:v>10.50058950601206</c:v>
                </c:pt>
                <c:pt idx="1083">
                  <c:v>10.49981220601218</c:v>
                </c:pt>
                <c:pt idx="1084">
                  <c:v>10.498815206012651</c:v>
                </c:pt>
                <c:pt idx="1085">
                  <c:v>10.497832606012551</c:v>
                </c:pt>
                <c:pt idx="1086">
                  <c:v>10.497015106012283</c:v>
                </c:pt>
                <c:pt idx="1087">
                  <c:v>10.496177022679561</c:v>
                </c:pt>
                <c:pt idx="1088">
                  <c:v>10.495514506012261</c:v>
                </c:pt>
                <c:pt idx="1089">
                  <c:v>10.494923106012664</c:v>
                </c:pt>
                <c:pt idx="1090">
                  <c:v>10.494411006012413</c:v>
                </c:pt>
                <c:pt idx="1091">
                  <c:v>10.493997763907046</c:v>
                </c:pt>
                <c:pt idx="1092">
                  <c:v>10.493511297370244</c:v>
                </c:pt>
                <c:pt idx="1093">
                  <c:v>10.493147306012489</c:v>
                </c:pt>
                <c:pt idx="1094">
                  <c:v>10.492766206012361</c:v>
                </c:pt>
                <c:pt idx="1095">
                  <c:v>10.49238950601252</c:v>
                </c:pt>
                <c:pt idx="1096">
                  <c:v>10.492102320298116</c:v>
                </c:pt>
                <c:pt idx="1097">
                  <c:v>10.491748510774269</c:v>
                </c:pt>
                <c:pt idx="1098">
                  <c:v>10.491512306012121</c:v>
                </c:pt>
                <c:pt idx="1099">
                  <c:v>10.491245506012163</c:v>
                </c:pt>
                <c:pt idx="1100">
                  <c:v>10.491020006012549</c:v>
                </c:pt>
                <c:pt idx="1101">
                  <c:v>10.490832071128889</c:v>
                </c:pt>
                <c:pt idx="1102">
                  <c:v>10.490648965562755</c:v>
                </c:pt>
                <c:pt idx="1103">
                  <c:v>10.490476106012366</c:v>
                </c:pt>
                <c:pt idx="1104">
                  <c:v>10.490337906012329</c:v>
                </c:pt>
                <c:pt idx="1105">
                  <c:v>10.490104306012384</c:v>
                </c:pt>
                <c:pt idx="1106">
                  <c:v>10.489896709105302</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10.487101606012121</c:v>
                </c:pt>
                <c:pt idx="1115">
                  <c:v>10.48662670601222</c:v>
                </c:pt>
                <c:pt idx="1116">
                  <c:v>10.486174206012279</c:v>
                </c:pt>
                <c:pt idx="1117">
                  <c:v>10.486089286424569</c:v>
                </c:pt>
                <c:pt idx="1118">
                  <c:v>10.486245506012509</c:v>
                </c:pt>
                <c:pt idx="1119">
                  <c:v>10.486358806012746</c:v>
                </c:pt>
                <c:pt idx="1120">
                  <c:v>10.486476606012697</c:v>
                </c:pt>
                <c:pt idx="1121">
                  <c:v>10.486654131785556</c:v>
                </c:pt>
                <c:pt idx="1122">
                  <c:v>10.4872300060123</c:v>
                </c:pt>
                <c:pt idx="1123">
                  <c:v>10.487787706012185</c:v>
                </c:pt>
                <c:pt idx="1124">
                  <c:v>10.488282106012671</c:v>
                </c:pt>
                <c:pt idx="1125">
                  <c:v>10.488828406012262</c:v>
                </c:pt>
                <c:pt idx="1126">
                  <c:v>10.489232997765646</c:v>
                </c:pt>
                <c:pt idx="1127">
                  <c:v>10.48971460601247</c:v>
                </c:pt>
                <c:pt idx="1128">
                  <c:v>10.490075406011911</c:v>
                </c:pt>
                <c:pt idx="1129">
                  <c:v>10.490444906012304</c:v>
                </c:pt>
                <c:pt idx="1130">
                  <c:v>10.490923306012519</c:v>
                </c:pt>
                <c:pt idx="1131">
                  <c:v>10.491443822506906</c:v>
                </c:pt>
                <c:pt idx="1132">
                  <c:v>10.491869006012518</c:v>
                </c:pt>
                <c:pt idx="1133">
                  <c:v>10.49228220601255</c:v>
                </c:pt>
                <c:pt idx="1134">
                  <c:v>10.492636106012725</c:v>
                </c:pt>
                <c:pt idx="1135">
                  <c:v>10.493491706012449</c:v>
                </c:pt>
                <c:pt idx="1136">
                  <c:v>10.494588793512165</c:v>
                </c:pt>
                <c:pt idx="1137">
                  <c:v>10.495543806012179</c:v>
                </c:pt>
                <c:pt idx="1138">
                  <c:v>10.496566806012154</c:v>
                </c:pt>
                <c:pt idx="1139">
                  <c:v>10.497410306012521</c:v>
                </c:pt>
                <c:pt idx="1140">
                  <c:v>10.498160668512414</c:v>
                </c:pt>
                <c:pt idx="1141">
                  <c:v>10.498796506012539</c:v>
                </c:pt>
                <c:pt idx="1142">
                  <c:v>10.499478906012548</c:v>
                </c:pt>
                <c:pt idx="1143">
                  <c:v>10.500023806012408</c:v>
                </c:pt>
                <c:pt idx="1144">
                  <c:v>10.50055820601297</c:v>
                </c:pt>
                <c:pt idx="1145">
                  <c:v>10.501118064345761</c:v>
                </c:pt>
                <c:pt idx="1146">
                  <c:v>10.501547706012289</c:v>
                </c:pt>
                <c:pt idx="1147">
                  <c:v>10.501963006012321</c:v>
                </c:pt>
                <c:pt idx="1148">
                  <c:v>10.502366906012085</c:v>
                </c:pt>
                <c:pt idx="1149">
                  <c:v>10.502731606012173</c:v>
                </c:pt>
                <c:pt idx="1150">
                  <c:v>10.502899595702308</c:v>
                </c:pt>
                <c:pt idx="1151">
                  <c:v>10.502820406012646</c:v>
                </c:pt>
                <c:pt idx="1152">
                  <c:v>10.502711406012295</c:v>
                </c:pt>
                <c:pt idx="1153">
                  <c:v>10.502657206012909</c:v>
                </c:pt>
                <c:pt idx="1154">
                  <c:v>10.502542006012307</c:v>
                </c:pt>
                <c:pt idx="1155">
                  <c:v>10.502498306012992</c:v>
                </c:pt>
                <c:pt idx="1156">
                  <c:v>10.502445981011888</c:v>
                </c:pt>
                <c:pt idx="1157">
                  <c:v>10.502436606011974</c:v>
                </c:pt>
                <c:pt idx="1158">
                  <c:v>10.502436606011974</c:v>
                </c:pt>
                <c:pt idx="1159">
                  <c:v>10.502436606011974</c:v>
                </c:pt>
                <c:pt idx="1160">
                  <c:v>10.502086606012504</c:v>
                </c:pt>
                <c:pt idx="1161">
                  <c:v>10.50113618934553</c:v>
                </c:pt>
                <c:pt idx="1162">
                  <c:v>10.500280006012488</c:v>
                </c:pt>
                <c:pt idx="1163">
                  <c:v>10.499410206012355</c:v>
                </c:pt>
                <c:pt idx="1164">
                  <c:v>10.498743506012501</c:v>
                </c:pt>
                <c:pt idx="1165">
                  <c:v>10.498010906012397</c:v>
                </c:pt>
                <c:pt idx="1166">
                  <c:v>10.497404906012346</c:v>
                </c:pt>
                <c:pt idx="1167">
                  <c:v>10.496856814345769</c:v>
                </c:pt>
                <c:pt idx="1168">
                  <c:v>10.496277106012441</c:v>
                </c:pt>
                <c:pt idx="1169">
                  <c:v>10.495802206012257</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10.493317106012567</c:v>
                </c:pt>
                <c:pt idx="1178">
                  <c:v>10.493152856012459</c:v>
                </c:pt>
                <c:pt idx="1179">
                  <c:v>10.493032606012402</c:v>
                </c:pt>
                <c:pt idx="1180">
                  <c:v>10.492890006012729</c:v>
                </c:pt>
                <c:pt idx="1181">
                  <c:v>10.492784206012322</c:v>
                </c:pt>
                <c:pt idx="1182">
                  <c:v>10.492679506011672</c:v>
                </c:pt>
                <c:pt idx="1183">
                  <c:v>10.492561206012581</c:v>
                </c:pt>
                <c:pt idx="1184">
                  <c:v>10.492459132328435</c:v>
                </c:pt>
                <c:pt idx="1185">
                  <c:v>10.492390506012921</c:v>
                </c:pt>
                <c:pt idx="1186">
                  <c:v>10.492333606012167</c:v>
                </c:pt>
                <c:pt idx="1187">
                  <c:v>10.49223590601232</c:v>
                </c:pt>
                <c:pt idx="1188">
                  <c:v>10.492038906012649</c:v>
                </c:pt>
                <c:pt idx="1189">
                  <c:v>10.49180087684552</c:v>
                </c:pt>
                <c:pt idx="1190">
                  <c:v>10.491628706012365</c:v>
                </c:pt>
                <c:pt idx="1191">
                  <c:v>10.491463906012669</c:v>
                </c:pt>
                <c:pt idx="1192">
                  <c:v>10.491275106012779</c:v>
                </c:pt>
                <c:pt idx="1193">
                  <c:v>10.491148406012613</c:v>
                </c:pt>
                <c:pt idx="1194">
                  <c:v>10.490970981012483</c:v>
                </c:pt>
                <c:pt idx="1195">
                  <c:v>10.490781706012244</c:v>
                </c:pt>
                <c:pt idx="1196">
                  <c:v>10.490639206012331</c:v>
                </c:pt>
                <c:pt idx="1197">
                  <c:v>10.490483606012301</c:v>
                </c:pt>
                <c:pt idx="1198">
                  <c:v>10.490370106012293</c:v>
                </c:pt>
                <c:pt idx="1199">
                  <c:v>10.490236106012636</c:v>
                </c:pt>
                <c:pt idx="1200">
                  <c:v>10.490144939345932</c:v>
                </c:pt>
                <c:pt idx="1201">
                  <c:v>10.490049206012397</c:v>
                </c:pt>
                <c:pt idx="1202">
                  <c:v>10.489968106013308</c:v>
                </c:pt>
                <c:pt idx="1203">
                  <c:v>10.48992630601181</c:v>
                </c:pt>
                <c:pt idx="1204">
                  <c:v>10.489869406012488</c:v>
                </c:pt>
                <c:pt idx="1205">
                  <c:v>10.490611606012703</c:v>
                </c:pt>
                <c:pt idx="1206">
                  <c:v>10.492514306012227</c:v>
                </c:pt>
                <c:pt idx="1207">
                  <c:v>10.49472310601249</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10.521886200607039</c:v>
                </c:pt>
                <c:pt idx="1217">
                  <c:v>10.526601806012721</c:v>
                </c:pt>
                <c:pt idx="1218">
                  <c:v>10.530634306012214</c:v>
                </c:pt>
                <c:pt idx="1219">
                  <c:v>10.533817206012548</c:v>
                </c:pt>
                <c:pt idx="1220">
                  <c:v>10.537042006012499</c:v>
                </c:pt>
                <c:pt idx="1221">
                  <c:v>10.539666293512553</c:v>
                </c:pt>
                <c:pt idx="1222">
                  <c:v>10.542380506012664</c:v>
                </c:pt>
                <c:pt idx="1223">
                  <c:v>10.544549906012278</c:v>
                </c:pt>
                <c:pt idx="1224">
                  <c:v>10.546731406012228</c:v>
                </c:pt>
                <c:pt idx="1225">
                  <c:v>10.548470106012191</c:v>
                </c:pt>
                <c:pt idx="1226">
                  <c:v>10.551129406012148</c:v>
                </c:pt>
                <c:pt idx="1227">
                  <c:v>10.553698897679258</c:v>
                </c:pt>
                <c:pt idx="1228">
                  <c:v>10.555884506012516</c:v>
                </c:pt>
                <c:pt idx="1229">
                  <c:v>10.558079106012375</c:v>
                </c:pt>
                <c:pt idx="1230">
                  <c:v>10.56069300601265</c:v>
                </c:pt>
                <c:pt idx="1231">
                  <c:v>10.564509306012454</c:v>
                </c:pt>
                <c:pt idx="1232">
                  <c:v>10.56769348101216</c:v>
                </c:pt>
                <c:pt idx="1233">
                  <c:v>10.570871606012023</c:v>
                </c:pt>
                <c:pt idx="1234">
                  <c:v>10.573329806012239</c:v>
                </c:pt>
                <c:pt idx="1235">
                  <c:v>10.576030706012162</c:v>
                </c:pt>
                <c:pt idx="1236">
                  <c:v>10.578296006012421</c:v>
                </c:pt>
                <c:pt idx="1237">
                  <c:v>10.580080606012828</c:v>
                </c:pt>
                <c:pt idx="1238">
                  <c:v>10.581808481012441</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10.608861710179097</c:v>
                </c:pt>
                <c:pt idx="1255">
                  <c:v>10.611054306012768</c:v>
                </c:pt>
                <c:pt idx="1256">
                  <c:v>10.613793506012499</c:v>
                </c:pt>
                <c:pt idx="1257">
                  <c:v>10.616089706012319</c:v>
                </c:pt>
                <c:pt idx="1258">
                  <c:v>10.618158506012268</c:v>
                </c:pt>
                <c:pt idx="1259">
                  <c:v>10.619974626845831</c:v>
                </c:pt>
                <c:pt idx="1260">
                  <c:v>10.621914006012398</c:v>
                </c:pt>
                <c:pt idx="1261">
                  <c:v>10.623468306012514</c:v>
                </c:pt>
                <c:pt idx="1262">
                  <c:v>10.624892306012399</c:v>
                </c:pt>
                <c:pt idx="1263">
                  <c:v>10.626189006012519</c:v>
                </c:pt>
                <c:pt idx="1264">
                  <c:v>10.627359106012593</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10.637178206012322</c:v>
                </c:pt>
                <c:pt idx="1274">
                  <c:v>10.638230356012468</c:v>
                </c:pt>
                <c:pt idx="1275">
                  <c:v>10.63913630601242</c:v>
                </c:pt>
                <c:pt idx="1276">
                  <c:v>10.640046806012734</c:v>
                </c:pt>
                <c:pt idx="1277">
                  <c:v>10.640994106012398</c:v>
                </c:pt>
                <c:pt idx="1278">
                  <c:v>10.64175170601226</c:v>
                </c:pt>
                <c:pt idx="1279">
                  <c:v>10.642497206012617</c:v>
                </c:pt>
                <c:pt idx="1280">
                  <c:v>10.643138481012269</c:v>
                </c:pt>
                <c:pt idx="1281">
                  <c:v>10.643755506012283</c:v>
                </c:pt>
                <c:pt idx="1282">
                  <c:v>10.644240506012761</c:v>
                </c:pt>
                <c:pt idx="1283">
                  <c:v>10.644795706012136</c:v>
                </c:pt>
                <c:pt idx="1284">
                  <c:v>10.64525240601256</c:v>
                </c:pt>
                <c:pt idx="1285">
                  <c:v>10.645715564345508</c:v>
                </c:pt>
                <c:pt idx="1286">
                  <c:v>10.646105306012217</c:v>
                </c:pt>
                <c:pt idx="1287">
                  <c:v>10.646446706012696</c:v>
                </c:pt>
                <c:pt idx="1288">
                  <c:v>10.646789806012364</c:v>
                </c:pt>
                <c:pt idx="1289">
                  <c:v>10.647065406012128</c:v>
                </c:pt>
                <c:pt idx="1290">
                  <c:v>10.647355876845499</c:v>
                </c:pt>
                <c:pt idx="1291">
                  <c:v>10.647560906012711</c:v>
                </c:pt>
                <c:pt idx="1292">
                  <c:v>10.647728706011998</c:v>
                </c:pt>
                <c:pt idx="1293">
                  <c:v>10.647871606012012</c:v>
                </c:pt>
                <c:pt idx="1294">
                  <c:v>10.648033906012586</c:v>
                </c:pt>
                <c:pt idx="1295">
                  <c:v>10.648219939345907</c:v>
                </c:pt>
                <c:pt idx="1296">
                  <c:v>10.648381306012258</c:v>
                </c:pt>
                <c:pt idx="1297">
                  <c:v>10.648520206012293</c:v>
                </c:pt>
                <c:pt idx="1298">
                  <c:v>10.648676806012478</c:v>
                </c:pt>
                <c:pt idx="1299">
                  <c:v>10.648777506012893</c:v>
                </c:pt>
                <c:pt idx="1300">
                  <c:v>10.648900206012641</c:v>
                </c:pt>
                <c:pt idx="1301">
                  <c:v>10.648992543512248</c:v>
                </c:pt>
                <c:pt idx="1302">
                  <c:v>10.649047706012883</c:v>
                </c:pt>
                <c:pt idx="1303">
                  <c:v>10.64914920601225</c:v>
                </c:pt>
                <c:pt idx="1304">
                  <c:v>10.649232606012689</c:v>
                </c:pt>
                <c:pt idx="1305">
                  <c:v>10.649239006012705</c:v>
                </c:pt>
                <c:pt idx="1306">
                  <c:v>10.649276606012398</c:v>
                </c:pt>
                <c:pt idx="1307">
                  <c:v>10.649286206012462</c:v>
                </c:pt>
                <c:pt idx="1308">
                  <c:v>10.649314706011753</c:v>
                </c:pt>
                <c:pt idx="1309">
                  <c:v>10.649309606012038</c:v>
                </c:pt>
                <c:pt idx="1310">
                  <c:v>10.649327906011651</c:v>
                </c:pt>
                <c:pt idx="1311">
                  <c:v>10.649352506013216</c:v>
                </c:pt>
                <c:pt idx="1312">
                  <c:v>10.649368481012907</c:v>
                </c:pt>
                <c:pt idx="1313">
                  <c:v>10.649368706012975</c:v>
                </c:pt>
                <c:pt idx="1314">
                  <c:v>10.649366606012968</c:v>
                </c:pt>
                <c:pt idx="1315">
                  <c:v>10.649366606012968</c:v>
                </c:pt>
                <c:pt idx="1316">
                  <c:v>10.649401206012849</c:v>
                </c:pt>
                <c:pt idx="1317">
                  <c:v>10.649414418512</c:v>
                </c:pt>
                <c:pt idx="1318">
                  <c:v>10.648961606012547</c:v>
                </c:pt>
                <c:pt idx="1319">
                  <c:v>10.648276206012273</c:v>
                </c:pt>
                <c:pt idx="1320">
                  <c:v>10.647728506012648</c:v>
                </c:pt>
                <c:pt idx="1321">
                  <c:v>10.647121306012414</c:v>
                </c:pt>
                <c:pt idx="1322">
                  <c:v>10.64671238066018</c:v>
                </c:pt>
                <c:pt idx="1323">
                  <c:v>10.646175206012117</c:v>
                </c:pt>
                <c:pt idx="1324">
                  <c:v>10.645748106012721</c:v>
                </c:pt>
                <c:pt idx="1325">
                  <c:v>10.645381006012544</c:v>
                </c:pt>
                <c:pt idx="1326">
                  <c:v>10.64502120601226</c:v>
                </c:pt>
                <c:pt idx="1327">
                  <c:v>10.644783342854627</c:v>
                </c:pt>
                <c:pt idx="1328">
                  <c:v>10.644559306012471</c:v>
                </c:pt>
                <c:pt idx="1329">
                  <c:v>10.644361006011989</c:v>
                </c:pt>
                <c:pt idx="1330">
                  <c:v>10.644192906012233</c:v>
                </c:pt>
                <c:pt idx="1331">
                  <c:v>10.644041806012467</c:v>
                </c:pt>
                <c:pt idx="1332">
                  <c:v>10.64385587684605</c:v>
                </c:pt>
                <c:pt idx="1333">
                  <c:v>10.643627706012248</c:v>
                </c:pt>
                <c:pt idx="1334">
                  <c:v>10.643474606012273</c:v>
                </c:pt>
                <c:pt idx="1335">
                  <c:v>10.643314906011883</c:v>
                </c:pt>
                <c:pt idx="1336">
                  <c:v>10.643227006012696</c:v>
                </c:pt>
                <c:pt idx="1337">
                  <c:v>10.643099206011939</c:v>
                </c:pt>
                <c:pt idx="1338">
                  <c:v>10.642777543512526</c:v>
                </c:pt>
                <c:pt idx="1339">
                  <c:v>10.642421306012185</c:v>
                </c:pt>
                <c:pt idx="1340">
                  <c:v>10.641851806012141</c:v>
                </c:pt>
                <c:pt idx="1341">
                  <c:v>10.641138606012417</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10.628209806012425</c:v>
                </c:pt>
                <c:pt idx="1357">
                  <c:v>10.62744780601232</c:v>
                </c:pt>
                <c:pt idx="1358">
                  <c:v>10.626530500749165</c:v>
                </c:pt>
                <c:pt idx="1359">
                  <c:v>10.625592606012177</c:v>
                </c:pt>
                <c:pt idx="1360">
                  <c:v>10.624840006012509</c:v>
                </c:pt>
                <c:pt idx="1361">
                  <c:v>10.624110906012449</c:v>
                </c:pt>
                <c:pt idx="1362">
                  <c:v>10.623461006012647</c:v>
                </c:pt>
                <c:pt idx="1363">
                  <c:v>10.622921974433448</c:v>
                </c:pt>
                <c:pt idx="1364">
                  <c:v>10.62236090601272</c:v>
                </c:pt>
                <c:pt idx="1365">
                  <c:v>10.621888506012349</c:v>
                </c:pt>
                <c:pt idx="1366">
                  <c:v>10.620876306012418</c:v>
                </c:pt>
                <c:pt idx="1367">
                  <c:v>10.619786806012398</c:v>
                </c:pt>
                <c:pt idx="1368">
                  <c:v>10.61900113232862</c:v>
                </c:pt>
                <c:pt idx="1369">
                  <c:v>10.617983706012465</c:v>
                </c:pt>
                <c:pt idx="1370">
                  <c:v>10.617187406012318</c:v>
                </c:pt>
                <c:pt idx="1371">
                  <c:v>10.616518206012373</c:v>
                </c:pt>
                <c:pt idx="1372">
                  <c:v>10.615807506012256</c:v>
                </c:pt>
                <c:pt idx="1373">
                  <c:v>10.615260772679065</c:v>
                </c:pt>
                <c:pt idx="1374">
                  <c:v>10.614671606012227</c:v>
                </c:pt>
                <c:pt idx="1375">
                  <c:v>10.614140106012375</c:v>
                </c:pt>
                <c:pt idx="1376">
                  <c:v>10.613717306012305</c:v>
                </c:pt>
                <c:pt idx="1377">
                  <c:v>10.613276306012448</c:v>
                </c:pt>
                <c:pt idx="1378">
                  <c:v>10.612942806012157</c:v>
                </c:pt>
                <c:pt idx="1379">
                  <c:v>10.6125211323281</c:v>
                </c:pt>
                <c:pt idx="1380">
                  <c:v>10.612225106012611</c:v>
                </c:pt>
                <c:pt idx="1381">
                  <c:v>10.611897706012432</c:v>
                </c:pt>
                <c:pt idx="1382">
                  <c:v>10.61167040601163</c:v>
                </c:pt>
                <c:pt idx="1383">
                  <c:v>10.611414306012435</c:v>
                </c:pt>
                <c:pt idx="1384">
                  <c:v>10.61122535601311</c:v>
                </c:pt>
                <c:pt idx="1385">
                  <c:v>10.61111060601235</c:v>
                </c:pt>
                <c:pt idx="1386">
                  <c:v>10.610968006012458</c:v>
                </c:pt>
                <c:pt idx="1387">
                  <c:v>10.610816706012898</c:v>
                </c:pt>
                <c:pt idx="1388">
                  <c:v>10.610718306012258</c:v>
                </c:pt>
                <c:pt idx="1389">
                  <c:v>10.610603272678716</c:v>
                </c:pt>
                <c:pt idx="1390">
                  <c:v>10.610490006011801</c:v>
                </c:pt>
                <c:pt idx="1391">
                  <c:v>10.610395906012698</c:v>
                </c:pt>
                <c:pt idx="1392">
                  <c:v>10.610263406012447</c:v>
                </c:pt>
                <c:pt idx="1393">
                  <c:v>10.610171006011914</c:v>
                </c:pt>
                <c:pt idx="1394">
                  <c:v>10.610090668512967</c:v>
                </c:pt>
                <c:pt idx="1395">
                  <c:v>10.61000930601223</c:v>
                </c:pt>
                <c:pt idx="1396">
                  <c:v>10.60993880601292</c:v>
                </c:pt>
                <c:pt idx="1397">
                  <c:v>10.609873406012015</c:v>
                </c:pt>
                <c:pt idx="1398">
                  <c:v>10.609799506012806</c:v>
                </c:pt>
                <c:pt idx="1399">
                  <c:v>10.609766293513216</c:v>
                </c:pt>
                <c:pt idx="1400">
                  <c:v>10.609747406012062</c:v>
                </c:pt>
                <c:pt idx="1401">
                  <c:v>10.60972650601197</c:v>
                </c:pt>
                <c:pt idx="1402">
                  <c:v>10.609648906013049</c:v>
                </c:pt>
                <c:pt idx="1403">
                  <c:v>10.609606606013324</c:v>
                </c:pt>
                <c:pt idx="1404">
                  <c:v>10.609578481012196</c:v>
                </c:pt>
                <c:pt idx="1405">
                  <c:v>10.609514406012707</c:v>
                </c:pt>
                <c:pt idx="1406">
                  <c:v>10.6094629060117</c:v>
                </c:pt>
                <c:pt idx="1407">
                  <c:v>10.609449006011872</c:v>
                </c:pt>
                <c:pt idx="1408">
                  <c:v>10.609414806012484</c:v>
                </c:pt>
                <c:pt idx="1409">
                  <c:v>10.609382856012374</c:v>
                </c:pt>
                <c:pt idx="1410">
                  <c:v>10.609412206012021</c:v>
                </c:pt>
                <c:pt idx="1411">
                  <c:v>10.609240706012669</c:v>
                </c:pt>
                <c:pt idx="1412">
                  <c:v>10.608742306012468</c:v>
                </c:pt>
                <c:pt idx="1413">
                  <c:v>10.608355006012744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10.598293106012136</c:v>
                </c:pt>
                <c:pt idx="1422">
                  <c:v>10.596875306012191</c:v>
                </c:pt>
                <c:pt idx="1423">
                  <c:v>10.595721806012605</c:v>
                </c:pt>
                <c:pt idx="1424">
                  <c:v>10.594820460179106</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10.585584921801825</c:v>
                </c:pt>
                <c:pt idx="1436">
                  <c:v>10.584913506012368</c:v>
                </c:pt>
                <c:pt idx="1437">
                  <c:v>10.584411006012616</c:v>
                </c:pt>
                <c:pt idx="1438">
                  <c:v>10.583880206012354</c:v>
                </c:pt>
                <c:pt idx="1439">
                  <c:v>10.583347335179402</c:v>
                </c:pt>
                <c:pt idx="1440">
                  <c:v>10.582944006012237</c:v>
                </c:pt>
                <c:pt idx="1441">
                  <c:v>10.582568306012394</c:v>
                </c:pt>
                <c:pt idx="1442">
                  <c:v>10.582230406012583</c:v>
                </c:pt>
                <c:pt idx="1443">
                  <c:v>10.581946206012244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10.581168106012344</c:v>
                </c:pt>
                <c:pt idx="1462">
                  <c:v>10.581196606011883</c:v>
                </c:pt>
                <c:pt idx="1463">
                  <c:v>10.581196606011883</c:v>
                </c:pt>
                <c:pt idx="1464">
                  <c:v>10.581196606011773</c:v>
                </c:pt>
                <c:pt idx="1465">
                  <c:v>10.581183706012101</c:v>
                </c:pt>
                <c:pt idx="1466">
                  <c:v>10.581050906012431</c:v>
                </c:pt>
                <c:pt idx="1467">
                  <c:v>10.580501206012471</c:v>
                </c:pt>
                <c:pt idx="1468">
                  <c:v>10.579939906012626</c:v>
                </c:pt>
                <c:pt idx="1469">
                  <c:v>10.579386710179072</c:v>
                </c:pt>
                <c:pt idx="1470">
                  <c:v>10.578966806012501</c:v>
                </c:pt>
                <c:pt idx="1471">
                  <c:v>10.578612606012271</c:v>
                </c:pt>
                <c:pt idx="1472">
                  <c:v>10.578303306012062</c:v>
                </c:pt>
                <c:pt idx="1473">
                  <c:v>10.577968106012461</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4.4016993908225288</c:v>
                </c:pt>
                <c:pt idx="3">
                  <c:v>4.4097684810127769</c:v>
                </c:pt>
                <c:pt idx="4">
                  <c:v>4.412218806012234</c:v>
                </c:pt>
                <c:pt idx="5">
                  <c:v>4.4152483060123791</c:v>
                </c:pt>
                <c:pt idx="6">
                  <c:v>4.4177512060123405</c:v>
                </c:pt>
                <c:pt idx="7">
                  <c:v>4.4203844060122126</c:v>
                </c:pt>
                <c:pt idx="8">
                  <c:v>4.4225918060123615</c:v>
                </c:pt>
                <c:pt idx="9">
                  <c:v>4.4247399060125865</c:v>
                </c:pt>
                <c:pt idx="10">
                  <c:v>4.4258686060124006</c:v>
                </c:pt>
                <c:pt idx="11">
                  <c:v>4.4427168691705763</c:v>
                </c:pt>
                <c:pt idx="12">
                  <c:v>4.4456199060124515</c:v>
                </c:pt>
                <c:pt idx="13">
                  <c:v>4.4523285060123072</c:v>
                </c:pt>
                <c:pt idx="14">
                  <c:v>4.4571856060124482</c:v>
                </c:pt>
                <c:pt idx="15">
                  <c:v>4.4612123060125128</c:v>
                </c:pt>
                <c:pt idx="16">
                  <c:v>4.4691026060127284</c:v>
                </c:pt>
                <c:pt idx="17">
                  <c:v>4.4757806060124068</c:v>
                </c:pt>
                <c:pt idx="18">
                  <c:v>4.4956585414964385</c:v>
                </c:pt>
                <c:pt idx="19">
                  <c:v>4.5025582221740725</c:v>
                </c:pt>
                <c:pt idx="20">
                  <c:v>4.5123885060123285</c:v>
                </c:pt>
                <c:pt idx="21">
                  <c:v>4.5268118060122982</c:v>
                </c:pt>
                <c:pt idx="22">
                  <c:v>4.5324116060127295</c:v>
                </c:pt>
                <c:pt idx="23">
                  <c:v>4.2834284060126242</c:v>
                </c:pt>
                <c:pt idx="24">
                  <c:v>4.1541638060123862</c:v>
                </c:pt>
                <c:pt idx="25">
                  <c:v>4.2055998060128115</c:v>
                </c:pt>
                <c:pt idx="26">
                  <c:v>4.2570195471888104</c:v>
                </c:pt>
                <c:pt idx="27">
                  <c:v>4.7934091060121924</c:v>
                </c:pt>
                <c:pt idx="28">
                  <c:v>4.9483098060123494</c:v>
                </c:pt>
                <c:pt idx="29">
                  <c:v>5.2432813060126104</c:v>
                </c:pt>
                <c:pt idx="30">
                  <c:v>6.0509741060126974</c:v>
                </c:pt>
                <c:pt idx="31">
                  <c:v>6.6490933060121815</c:v>
                </c:pt>
                <c:pt idx="32">
                  <c:v>7.0531148818743787</c:v>
                </c:pt>
                <c:pt idx="33">
                  <c:v>7.1154731139491414</c:v>
                </c:pt>
                <c:pt idx="34">
                  <c:v>7.1569374060122275</c:v>
                </c:pt>
                <c:pt idx="35">
                  <c:v>7.197194206011944</c:v>
                </c:pt>
                <c:pt idx="36">
                  <c:v>7.1945374060125662</c:v>
                </c:pt>
                <c:pt idx="37">
                  <c:v>7.0483467070224783</c:v>
                </c:pt>
                <c:pt idx="38">
                  <c:v>6.8872208060127615</c:v>
                </c:pt>
                <c:pt idx="39">
                  <c:v>6.4284777060122575</c:v>
                </c:pt>
                <c:pt idx="40">
                  <c:v>5.4671278963348442</c:v>
                </c:pt>
                <c:pt idx="41">
                  <c:v>1.2606475919279347</c:v>
                </c:pt>
                <c:pt idx="42">
                  <c:v>0.40686310601252285</c:v>
                </c:pt>
                <c:pt idx="43">
                  <c:v>0.24439020601273873</c:v>
                </c:pt>
                <c:pt idx="44">
                  <c:v>-0.29735009398767509</c:v>
                </c:pt>
                <c:pt idx="45">
                  <c:v>-1.2607711939873938</c:v>
                </c:pt>
                <c:pt idx="46">
                  <c:v>-2.3491153939870477</c:v>
                </c:pt>
                <c:pt idx="47">
                  <c:v>-3.6682029858243794</c:v>
                </c:pt>
                <c:pt idx="48">
                  <c:v>-4.5552585939875474</c:v>
                </c:pt>
                <c:pt idx="49">
                  <c:v>-7.6749411717653775</c:v>
                </c:pt>
                <c:pt idx="50">
                  <c:v>-7.8264343939873555</c:v>
                </c:pt>
                <c:pt idx="51">
                  <c:v>-8.0057206939869694</c:v>
                </c:pt>
                <c:pt idx="52">
                  <c:v>-8.3737152939874591</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0.98654820175711611</c:v>
                </c:pt>
                <c:pt idx="64">
                  <c:v>5.7530554631554853</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24.293736606012367</c:v>
                </c:pt>
                <c:pt idx="73">
                  <c:v>26.423923517777194</c:v>
                </c:pt>
                <c:pt idx="74">
                  <c:v>26.674362406012506</c:v>
                </c:pt>
                <c:pt idx="75">
                  <c:v>26.316893006012094</c:v>
                </c:pt>
                <c:pt idx="76">
                  <c:v>25.256742173022737</c:v>
                </c:pt>
                <c:pt idx="77">
                  <c:v>23.393652406012031</c:v>
                </c:pt>
                <c:pt idx="78">
                  <c:v>21.57152790601215</c:v>
                </c:pt>
                <c:pt idx="79">
                  <c:v>18.722305306012757</c:v>
                </c:pt>
                <c:pt idx="80">
                  <c:v>16.631063206012694</c:v>
                </c:pt>
                <c:pt idx="81">
                  <c:v>14.704961050456747</c:v>
                </c:pt>
                <c:pt idx="82">
                  <c:v>4.8786457104903516</c:v>
                </c:pt>
                <c:pt idx="83">
                  <c:v>2.6592108060126094</c:v>
                </c:pt>
                <c:pt idx="84">
                  <c:v>1.0178441060122196</c:v>
                </c:pt>
                <c:pt idx="85">
                  <c:v>-1.4636031939879628</c:v>
                </c:pt>
                <c:pt idx="86">
                  <c:v>-3.3452783939875244</c:v>
                </c:pt>
                <c:pt idx="87">
                  <c:v>-5.4617554348037514</c:v>
                </c:pt>
                <c:pt idx="88">
                  <c:v>-7.1795007939875184</c:v>
                </c:pt>
                <c:pt idx="89">
                  <c:v>-8.3127500606543521</c:v>
                </c:pt>
                <c:pt idx="90">
                  <c:v>-12.998306983730888</c:v>
                </c:pt>
                <c:pt idx="91">
                  <c:v>-13.769527593987842</c:v>
                </c:pt>
                <c:pt idx="92">
                  <c:v>-15.51041389398733</c:v>
                </c:pt>
                <c:pt idx="93">
                  <c:v>-17.07039349708019</c:v>
                </c:pt>
                <c:pt idx="94">
                  <c:v>-18.594532093987503</c:v>
                </c:pt>
                <c:pt idx="95">
                  <c:v>-20.169612393987411</c:v>
                </c:pt>
                <c:pt idx="96">
                  <c:v>-21.314797293987439</c:v>
                </c:pt>
                <c:pt idx="97">
                  <c:v>-21.862936493987327</c:v>
                </c:pt>
                <c:pt idx="98">
                  <c:v>-22.001537193987403</c:v>
                </c:pt>
                <c:pt idx="99">
                  <c:v>-17.263825893987892</c:v>
                </c:pt>
                <c:pt idx="100">
                  <c:v>-15.338733193987636</c:v>
                </c:pt>
                <c:pt idx="101">
                  <c:v>-13.907701393987619</c:v>
                </c:pt>
                <c:pt idx="102">
                  <c:v>-11.615502193987366</c:v>
                </c:pt>
                <c:pt idx="103">
                  <c:v>-9.9926481939881366</c:v>
                </c:pt>
                <c:pt idx="104">
                  <c:v>-8.0522878384319991</c:v>
                </c:pt>
                <c:pt idx="105">
                  <c:v>-2.5710844233990819</c:v>
                </c:pt>
                <c:pt idx="106">
                  <c:v>-1.6039024939874893</c:v>
                </c:pt>
                <c:pt idx="107">
                  <c:v>0.78662820601176975</c:v>
                </c:pt>
                <c:pt idx="108">
                  <c:v>2.5543025060121209</c:v>
                </c:pt>
                <c:pt idx="109">
                  <c:v>4.8253451060122217</c:v>
                </c:pt>
                <c:pt idx="110">
                  <c:v>6.5274092060124733</c:v>
                </c:pt>
                <c:pt idx="111">
                  <c:v>8.2454076060124191</c:v>
                </c:pt>
                <c:pt idx="112">
                  <c:v>9.6841111060124359</c:v>
                </c:pt>
                <c:pt idx="113">
                  <c:v>11.260683272678889</c:v>
                </c:pt>
                <c:pt idx="114">
                  <c:v>16.907888850910091</c:v>
                </c:pt>
                <c:pt idx="115">
                  <c:v>18.528586906012166</c:v>
                </c:pt>
                <c:pt idx="116">
                  <c:v>20.124566106012175</c:v>
                </c:pt>
                <c:pt idx="117">
                  <c:v>21.226945506013081</c:v>
                </c:pt>
                <c:pt idx="118">
                  <c:v>22.800158206012398</c:v>
                </c:pt>
                <c:pt idx="119">
                  <c:v>24.193785876845553</c:v>
                </c:pt>
                <c:pt idx="120">
                  <c:v>25.715940435799787</c:v>
                </c:pt>
                <c:pt idx="121">
                  <c:v>30.404436687382251</c:v>
                </c:pt>
                <c:pt idx="122">
                  <c:v>31.369028737012435</c:v>
                </c:pt>
                <c:pt idx="123">
                  <c:v>32.591456783012347</c:v>
                </c:pt>
                <c:pt idx="124">
                  <c:v>33.847062445374064</c:v>
                </c:pt>
                <c:pt idx="125">
                  <c:v>34.888685401012296</c:v>
                </c:pt>
                <c:pt idx="126">
                  <c:v>36.120649536012394</c:v>
                </c:pt>
                <c:pt idx="127">
                  <c:v>36.954944741012326</c:v>
                </c:pt>
                <c:pt idx="128">
                  <c:v>37.418832231012424</c:v>
                </c:pt>
                <c:pt idx="129">
                  <c:v>37.360538709137408</c:v>
                </c:pt>
                <c:pt idx="130">
                  <c:v>31.374425221801893</c:v>
                </c:pt>
                <c:pt idx="131">
                  <c:v>-100.35567375294355</c:v>
                </c:pt>
                <c:pt idx="132">
                  <c:v>27.366808706012176</c:v>
                </c:pt>
                <c:pt idx="133">
                  <c:v>25.638368206012291</c:v>
                </c:pt>
                <c:pt idx="134">
                  <c:v>23.953098606012681</c:v>
                </c:pt>
                <c:pt idx="135">
                  <c:v>22.463114706012533</c:v>
                </c:pt>
                <c:pt idx="136">
                  <c:v>21.671766606012444</c:v>
                </c:pt>
                <c:pt idx="137">
                  <c:v>15.535842015848541</c:v>
                </c:pt>
                <c:pt idx="138">
                  <c:v>13.736296306011994</c:v>
                </c:pt>
                <c:pt idx="139">
                  <c:v>12.98148180601205</c:v>
                </c:pt>
                <c:pt idx="140">
                  <c:v>9.53326540601239</c:v>
                </c:pt>
                <c:pt idx="141">
                  <c:v>7.3815487060124525</c:v>
                </c:pt>
                <c:pt idx="142">
                  <c:v>5.2207831060121261</c:v>
                </c:pt>
                <c:pt idx="143">
                  <c:v>3.4215224060126985</c:v>
                </c:pt>
                <c:pt idx="144">
                  <c:v>2.1975704521662052</c:v>
                </c:pt>
                <c:pt idx="145">
                  <c:v>-2.5284092430442087</c:v>
                </c:pt>
                <c:pt idx="146">
                  <c:v>-4.1156035960078015</c:v>
                </c:pt>
                <c:pt idx="147">
                  <c:v>-6.0017465939881678</c:v>
                </c:pt>
                <c:pt idx="148">
                  <c:v>-7.8972178939876443</c:v>
                </c:pt>
                <c:pt idx="149">
                  <c:v>-9.3399116939881281</c:v>
                </c:pt>
                <c:pt idx="150">
                  <c:v>-10.352153093988026</c:v>
                </c:pt>
                <c:pt idx="151">
                  <c:v>-11.039350793987623</c:v>
                </c:pt>
                <c:pt idx="152">
                  <c:v>-11.132864372248079</c:v>
                </c:pt>
                <c:pt idx="153">
                  <c:v>-7.0185992381437217</c:v>
                </c:pt>
                <c:pt idx="154">
                  <c:v>-4.6978312939871643</c:v>
                </c:pt>
                <c:pt idx="155">
                  <c:v>-2.3433096939875639</c:v>
                </c:pt>
                <c:pt idx="156">
                  <c:v>0.66027220601240866</c:v>
                </c:pt>
                <c:pt idx="157">
                  <c:v>3.0898256060124982</c:v>
                </c:pt>
                <c:pt idx="158">
                  <c:v>5.3948287060122855</c:v>
                </c:pt>
                <c:pt idx="159">
                  <c:v>7.2807494342954584</c:v>
                </c:pt>
                <c:pt idx="160">
                  <c:v>9.233831393246092</c:v>
                </c:pt>
                <c:pt idx="161">
                  <c:v>10.583578034583766</c:v>
                </c:pt>
                <c:pt idx="162">
                  <c:v>15.929236606012321</c:v>
                </c:pt>
                <c:pt idx="163">
                  <c:v>18.089197506012525</c:v>
                </c:pt>
                <c:pt idx="164">
                  <c:v>20.313577206012695</c:v>
                </c:pt>
                <c:pt idx="165">
                  <c:v>22.619461006012145</c:v>
                </c:pt>
                <c:pt idx="166">
                  <c:v>24.784125292880972</c:v>
                </c:pt>
                <c:pt idx="167">
                  <c:v>26.589630906012488</c:v>
                </c:pt>
                <c:pt idx="168">
                  <c:v>28.547062306012393</c:v>
                </c:pt>
                <c:pt idx="169">
                  <c:v>53.531522011773241</c:v>
                </c:pt>
                <c:pt idx="170">
                  <c:v>34.78985203552061</c:v>
                </c:pt>
                <c:pt idx="171">
                  <c:v>35.615802829970811</c:v>
                </c:pt>
                <c:pt idx="172">
                  <c:v>36.016312559012363</c:v>
                </c:pt>
                <c:pt idx="173">
                  <c:v>36.188103004012405</c:v>
                </c:pt>
                <c:pt idx="174">
                  <c:v>36.094954217012379</c:v>
                </c:pt>
                <c:pt idx="175">
                  <c:v>35.722786159012394</c:v>
                </c:pt>
                <c:pt idx="176">
                  <c:v>34.978498341801945</c:v>
                </c:pt>
                <c:pt idx="177">
                  <c:v>33.856669212753943</c:v>
                </c:pt>
                <c:pt idx="178">
                  <c:v>27.899594463155285</c:v>
                </c:pt>
                <c:pt idx="179">
                  <c:v>26.716555506011971</c:v>
                </c:pt>
                <c:pt idx="180">
                  <c:v>24.352328506012633</c:v>
                </c:pt>
                <c:pt idx="181">
                  <c:v>22.320669286424376</c:v>
                </c:pt>
                <c:pt idx="182">
                  <c:v>18.810710706012301</c:v>
                </c:pt>
                <c:pt idx="183">
                  <c:v>15.852406106012415</c:v>
                </c:pt>
                <c:pt idx="184">
                  <c:v>12.57827360601209</c:v>
                </c:pt>
                <c:pt idx="185">
                  <c:v>9.0798134060129989</c:v>
                </c:pt>
                <c:pt idx="186">
                  <c:v>6.0876762935125894</c:v>
                </c:pt>
                <c:pt idx="187">
                  <c:v>-3.9746903939876987</c:v>
                </c:pt>
                <c:pt idx="188">
                  <c:v>-4.9104051111594771</c:v>
                </c:pt>
                <c:pt idx="189">
                  <c:v>-7.627010293987416</c:v>
                </c:pt>
                <c:pt idx="190">
                  <c:v>-9.240546993987536</c:v>
                </c:pt>
                <c:pt idx="191">
                  <c:v>-11.267434123154256</c:v>
                </c:pt>
                <c:pt idx="192">
                  <c:v>-13.264518693987654</c:v>
                </c:pt>
                <c:pt idx="193">
                  <c:v>-14.573726053562268</c:v>
                </c:pt>
                <c:pt idx="194">
                  <c:v>-14.78646563888582</c:v>
                </c:pt>
                <c:pt idx="195">
                  <c:v>-13.839898793987501</c:v>
                </c:pt>
                <c:pt idx="196">
                  <c:v>-12.637622293987571</c:v>
                </c:pt>
                <c:pt idx="197">
                  <c:v>-11.343446893987796</c:v>
                </c:pt>
                <c:pt idx="198">
                  <c:v>-9.9811584939874187</c:v>
                </c:pt>
                <c:pt idx="199">
                  <c:v>-8.5071576939878781</c:v>
                </c:pt>
                <c:pt idx="200">
                  <c:v>-6.6672155445255354</c:v>
                </c:pt>
                <c:pt idx="201">
                  <c:v>-5.3295545050987476</c:v>
                </c:pt>
                <c:pt idx="202">
                  <c:v>1.8809066060124018</c:v>
                </c:pt>
                <c:pt idx="203">
                  <c:v>2.9686128060123602</c:v>
                </c:pt>
                <c:pt idx="204">
                  <c:v>5.2367320060121934</c:v>
                </c:pt>
                <c:pt idx="205">
                  <c:v>7.1789332060126441</c:v>
                </c:pt>
                <c:pt idx="206">
                  <c:v>8.3868382554967109</c:v>
                </c:pt>
                <c:pt idx="207">
                  <c:v>10.153255806012639</c:v>
                </c:pt>
                <c:pt idx="208">
                  <c:v>11.547334906012567</c:v>
                </c:pt>
                <c:pt idx="209">
                  <c:v>12.856728816538546</c:v>
                </c:pt>
                <c:pt idx="210">
                  <c:v>18.413060075400168</c:v>
                </c:pt>
                <c:pt idx="211">
                  <c:v>19.356545772679411</c:v>
                </c:pt>
                <c:pt idx="212">
                  <c:v>20.161781106012473</c:v>
                </c:pt>
                <c:pt idx="213">
                  <c:v>20.77525130601239</c:v>
                </c:pt>
                <c:pt idx="214">
                  <c:v>21.139664306012424</c:v>
                </c:pt>
                <c:pt idx="215">
                  <c:v>21.291474306012233</c:v>
                </c:pt>
                <c:pt idx="216">
                  <c:v>21.175306506012433</c:v>
                </c:pt>
                <c:pt idx="217">
                  <c:v>20.950706606012389</c:v>
                </c:pt>
                <c:pt idx="218">
                  <c:v>14.8239778917265</c:v>
                </c:pt>
                <c:pt idx="219">
                  <c:v>12.522361606012002</c:v>
                </c:pt>
                <c:pt idx="220">
                  <c:v>10.893165448117841</c:v>
                </c:pt>
                <c:pt idx="221">
                  <c:v>8.2011717060125751</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-22.529782793987369</c:v>
                </c:pt>
                <c:pt idx="237">
                  <c:v>-24.466228341356086</c:v>
                </c:pt>
                <c:pt idx="238">
                  <c:v>-26.872248693987864</c:v>
                </c:pt>
                <c:pt idx="239">
                  <c:v>-28.42732969398714</c:v>
                </c:pt>
                <c:pt idx="240">
                  <c:v>-29.632235593987527</c:v>
                </c:pt>
                <c:pt idx="241">
                  <c:v>-29.824613191967117</c:v>
                </c:pt>
                <c:pt idx="242">
                  <c:v>-29.166290993987602</c:v>
                </c:pt>
                <c:pt idx="243">
                  <c:v>-27.870525393987087</c:v>
                </c:pt>
                <c:pt idx="244">
                  <c:v>-26.062362393987719</c:v>
                </c:pt>
                <c:pt idx="245">
                  <c:v>-23.931516493987417</c:v>
                </c:pt>
                <c:pt idx="246">
                  <c:v>-22.046095593987712</c:v>
                </c:pt>
                <c:pt idx="247">
                  <c:v>-20.41429019398781</c:v>
                </c:pt>
                <c:pt idx="248">
                  <c:v>-19.132454693987242</c:v>
                </c:pt>
                <c:pt idx="249">
                  <c:v>-17.584369698335209</c:v>
                </c:pt>
                <c:pt idx="250">
                  <c:v>-16.066398793987354</c:v>
                </c:pt>
                <c:pt idx="251">
                  <c:v>-14.286021893987467</c:v>
                </c:pt>
                <c:pt idx="252">
                  <c:v>-13.037440793987102</c:v>
                </c:pt>
                <c:pt idx="253">
                  <c:v>-11.975335974632729</c:v>
                </c:pt>
                <c:pt idx="254">
                  <c:v>-11.008154202068326</c:v>
                </c:pt>
                <c:pt idx="255">
                  <c:v>-9.8337278939873123</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9.2346712868638292</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17.608346056561381</c:v>
                </c:pt>
                <c:pt idx="275">
                  <c:v>16.971614106012531</c:v>
                </c:pt>
                <c:pt idx="276">
                  <c:v>10.7565056864723</c:v>
                </c:pt>
                <c:pt idx="277">
                  <c:v>7.7443172060118943</c:v>
                </c:pt>
                <c:pt idx="278">
                  <c:v>4.1616670060124221</c:v>
                </c:pt>
                <c:pt idx="279">
                  <c:v>0.25817520601266608</c:v>
                </c:pt>
                <c:pt idx="280">
                  <c:v>-2.5965987939877522</c:v>
                </c:pt>
                <c:pt idx="281">
                  <c:v>-4.3678633939875198</c:v>
                </c:pt>
                <c:pt idx="282">
                  <c:v>-6.7583651939873928</c:v>
                </c:pt>
                <c:pt idx="283">
                  <c:v>-10.771536393987448</c:v>
                </c:pt>
                <c:pt idx="284">
                  <c:v>-13.434839151563878</c:v>
                </c:pt>
                <c:pt idx="285">
                  <c:v>-15.595819693987378</c:v>
                </c:pt>
                <c:pt idx="286">
                  <c:v>-17.224191293987687</c:v>
                </c:pt>
                <c:pt idx="287">
                  <c:v>-18.495038293987882</c:v>
                </c:pt>
                <c:pt idx="288">
                  <c:v>-19.754782593987589</c:v>
                </c:pt>
                <c:pt idx="289">
                  <c:v>-20.313681593987926</c:v>
                </c:pt>
                <c:pt idx="290">
                  <c:v>-20.300521585476837</c:v>
                </c:pt>
                <c:pt idx="291">
                  <c:v>-19.864310293987586</c:v>
                </c:pt>
                <c:pt idx="292">
                  <c:v>-19.25099689398731</c:v>
                </c:pt>
                <c:pt idx="293">
                  <c:v>-18.481189993987662</c:v>
                </c:pt>
                <c:pt idx="294">
                  <c:v>-17.554744893987866</c:v>
                </c:pt>
                <c:pt idx="295">
                  <c:v>-16.990408017643219</c:v>
                </c:pt>
                <c:pt idx="296">
                  <c:v>-16.303823493987451</c:v>
                </c:pt>
                <c:pt idx="297">
                  <c:v>-15.412100493987552</c:v>
                </c:pt>
                <c:pt idx="298">
                  <c:v>-14.661149793987462</c:v>
                </c:pt>
                <c:pt idx="299">
                  <c:v>-13.451026993987849</c:v>
                </c:pt>
                <c:pt idx="300">
                  <c:v>-12.450376193987264</c:v>
                </c:pt>
                <c:pt idx="301">
                  <c:v>-10.94588187883612</c:v>
                </c:pt>
                <c:pt idx="302">
                  <c:v>-8.7686168939879359</c:v>
                </c:pt>
                <c:pt idx="303">
                  <c:v>-7.6013120606544788</c:v>
                </c:pt>
                <c:pt idx="304">
                  <c:v>-2.6994569788931075</c:v>
                </c:pt>
                <c:pt idx="305">
                  <c:v>-1.660366793987393</c:v>
                </c:pt>
                <c:pt idx="306">
                  <c:v>-1.3137333939872478</c:v>
                </c:pt>
                <c:pt idx="307">
                  <c:v>0.66669550601234651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13.90181166095778</c:v>
                </c:pt>
                <c:pt idx="319">
                  <c:v>15.154128206011999</c:v>
                </c:pt>
                <c:pt idx="320">
                  <c:v>16.432319706012223</c:v>
                </c:pt>
                <c:pt idx="321">
                  <c:v>17.767132706012106</c:v>
                </c:pt>
                <c:pt idx="322">
                  <c:v>19.236747906012585</c:v>
                </c:pt>
                <c:pt idx="323">
                  <c:v>20.639497111062738</c:v>
                </c:pt>
                <c:pt idx="324">
                  <c:v>21.954147806012216</c:v>
                </c:pt>
                <c:pt idx="325">
                  <c:v>22.9605929060126</c:v>
                </c:pt>
                <c:pt idx="326">
                  <c:v>23.519614606012595</c:v>
                </c:pt>
                <c:pt idx="327">
                  <c:v>23.837757306012328</c:v>
                </c:pt>
                <c:pt idx="328">
                  <c:v>23.760451606012488</c:v>
                </c:pt>
                <c:pt idx="329">
                  <c:v>23.041563006011927</c:v>
                </c:pt>
                <c:pt idx="330">
                  <c:v>21.895132006012446</c:v>
                </c:pt>
                <c:pt idx="331">
                  <c:v>20.287189706012057</c:v>
                </c:pt>
                <c:pt idx="332">
                  <c:v>18.670358606012304</c:v>
                </c:pt>
                <c:pt idx="333">
                  <c:v>16.731511406012295</c:v>
                </c:pt>
                <c:pt idx="334">
                  <c:v>14.724033906012448</c:v>
                </c:pt>
                <c:pt idx="335">
                  <c:v>12.366854506012457</c:v>
                </c:pt>
                <c:pt idx="336">
                  <c:v>9.9304415060123716</c:v>
                </c:pt>
                <c:pt idx="337">
                  <c:v>7.3670383060123843</c:v>
                </c:pt>
                <c:pt idx="338">
                  <c:v>5.3333966060123004</c:v>
                </c:pt>
                <c:pt idx="339">
                  <c:v>3.0536435060125342</c:v>
                </c:pt>
                <c:pt idx="340">
                  <c:v>1.2790905060120537</c:v>
                </c:pt>
                <c:pt idx="341">
                  <c:v>-0.62992049398745564</c:v>
                </c:pt>
                <c:pt idx="342">
                  <c:v>-2.4498771939876587</c:v>
                </c:pt>
                <c:pt idx="343">
                  <c:v>-4.4280805518822408</c:v>
                </c:pt>
                <c:pt idx="344">
                  <c:v>-6.3254776939872785</c:v>
                </c:pt>
                <c:pt idx="345">
                  <c:v>-8.5785944939876213</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-21.802000393987633</c:v>
                </c:pt>
                <c:pt idx="354">
                  <c:v>-22.420675212169279</c:v>
                </c:pt>
                <c:pt idx="355">
                  <c:v>-22.942662493987886</c:v>
                </c:pt>
                <c:pt idx="356">
                  <c:v>-23.280160793987953</c:v>
                </c:pt>
                <c:pt idx="357">
                  <c:v>-23.181821093987807</c:v>
                </c:pt>
                <c:pt idx="358">
                  <c:v>-22.730002893987511</c:v>
                </c:pt>
                <c:pt idx="359">
                  <c:v>-22.091968171765288</c:v>
                </c:pt>
                <c:pt idx="360">
                  <c:v>-21.111626044590068</c:v>
                </c:pt>
                <c:pt idx="361">
                  <c:v>-16.795806025566588</c:v>
                </c:pt>
                <c:pt idx="362">
                  <c:v>-15.908827693987732</c:v>
                </c:pt>
                <c:pt idx="363">
                  <c:v>-14.428998093987769</c:v>
                </c:pt>
                <c:pt idx="364">
                  <c:v>-13.376124193987717</c:v>
                </c:pt>
                <c:pt idx="365">
                  <c:v>-11.804516798242776</c:v>
                </c:pt>
                <c:pt idx="366">
                  <c:v>-10.263026093987374</c:v>
                </c:pt>
                <c:pt idx="367">
                  <c:v>-8.4054935939873943</c:v>
                </c:pt>
                <c:pt idx="368">
                  <c:v>-6.6863622939871927</c:v>
                </c:pt>
                <c:pt idx="369">
                  <c:v>-4.7239697939876315</c:v>
                </c:pt>
                <c:pt idx="370">
                  <c:v>-3.0572361113790834</c:v>
                </c:pt>
                <c:pt idx="371">
                  <c:v>-0.82321809398779067</c:v>
                </c:pt>
                <c:pt idx="372">
                  <c:v>1.4629994060127416</c:v>
                </c:pt>
                <c:pt idx="373">
                  <c:v>3.6982019060123608</c:v>
                </c:pt>
                <c:pt idx="374">
                  <c:v>5.8674424060124695</c:v>
                </c:pt>
                <c:pt idx="375">
                  <c:v>8.1987020605578191</c:v>
                </c:pt>
                <c:pt idx="376">
                  <c:v>10.516710006012332</c:v>
                </c:pt>
                <c:pt idx="377">
                  <c:v>12.349310706012441</c:v>
                </c:pt>
                <c:pt idx="378">
                  <c:v>14.304377406012353</c:v>
                </c:pt>
                <c:pt idx="379">
                  <c:v>16.051252806012215</c:v>
                </c:pt>
                <c:pt idx="380">
                  <c:v>18.197384080759846</c:v>
                </c:pt>
                <c:pt idx="381">
                  <c:v>20.479825706012488</c:v>
                </c:pt>
                <c:pt idx="382">
                  <c:v>22.285044506012529</c:v>
                </c:pt>
                <c:pt idx="383">
                  <c:v>24.318661006012555</c:v>
                </c:pt>
                <c:pt idx="384">
                  <c:v>25.727398206012268</c:v>
                </c:pt>
                <c:pt idx="385">
                  <c:v>26.566607806012932</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-0.40561999398725918</c:v>
                </c:pt>
                <c:pt idx="404">
                  <c:v>-2.3843396939876556</c:v>
                </c:pt>
                <c:pt idx="405">
                  <c:v>-4.0527581939876347</c:v>
                </c:pt>
                <c:pt idx="406">
                  <c:v>-6.049838793987071</c:v>
                </c:pt>
                <c:pt idx="407">
                  <c:v>-7.4735851144177303</c:v>
                </c:pt>
                <c:pt idx="408">
                  <c:v>-9.7371214939877522</c:v>
                </c:pt>
                <c:pt idx="409">
                  <c:v>-11.656712393987105</c:v>
                </c:pt>
                <c:pt idx="410">
                  <c:v>-13.959827793987301</c:v>
                </c:pt>
                <c:pt idx="411">
                  <c:v>-15.568372593987405</c:v>
                </c:pt>
                <c:pt idx="412">
                  <c:v>-17.381656497435799</c:v>
                </c:pt>
                <c:pt idx="413">
                  <c:v>-18.570537193987906</c:v>
                </c:pt>
                <c:pt idx="414">
                  <c:v>-19.723833893987397</c:v>
                </c:pt>
                <c:pt idx="415">
                  <c:v>-20.651214393987328</c:v>
                </c:pt>
                <c:pt idx="416">
                  <c:v>-21.415240493987412</c:v>
                </c:pt>
                <c:pt idx="417">
                  <c:v>-21.636211654857284</c:v>
                </c:pt>
                <c:pt idx="418">
                  <c:v>-21.333692793987652</c:v>
                </c:pt>
                <c:pt idx="419">
                  <c:v>-21.078600893987549</c:v>
                </c:pt>
                <c:pt idx="420">
                  <c:v>-19.696021727320939</c:v>
                </c:pt>
                <c:pt idx="421">
                  <c:v>-19.01859209398738</c:v>
                </c:pt>
                <c:pt idx="422">
                  <c:v>-17.399869993987906</c:v>
                </c:pt>
                <c:pt idx="423">
                  <c:v>-15.558601293987802</c:v>
                </c:pt>
                <c:pt idx="424">
                  <c:v>-13.751903613767794</c:v>
                </c:pt>
                <c:pt idx="425">
                  <c:v>-10.666161093987499</c:v>
                </c:pt>
                <c:pt idx="426">
                  <c:v>-7.2309601939875199</c:v>
                </c:pt>
                <c:pt idx="427">
                  <c:v>-3.1474998523211077</c:v>
                </c:pt>
                <c:pt idx="428">
                  <c:v>7.1922458367816464</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22.679586606012528</c:v>
                </c:pt>
                <c:pt idx="438">
                  <c:v>21.76612510601224</c:v>
                </c:pt>
                <c:pt idx="439">
                  <c:v>20.715619206012676</c:v>
                </c:pt>
                <c:pt idx="440">
                  <c:v>19.532693406012655</c:v>
                </c:pt>
                <c:pt idx="441">
                  <c:v>18.031649737325186</c:v>
                </c:pt>
                <c:pt idx="442">
                  <c:v>16.468244006012426</c:v>
                </c:pt>
                <c:pt idx="443">
                  <c:v>15.245742206012348</c:v>
                </c:pt>
                <c:pt idx="444">
                  <c:v>13.734145306012575</c:v>
                </c:pt>
                <c:pt idx="445">
                  <c:v>12.344142106011819</c:v>
                </c:pt>
                <c:pt idx="446">
                  <c:v>11.500940141365568</c:v>
                </c:pt>
                <c:pt idx="447">
                  <c:v>11.221705406012248</c:v>
                </c:pt>
                <c:pt idx="448">
                  <c:v>11.204494506012352</c:v>
                </c:pt>
                <c:pt idx="449">
                  <c:v>10.902201006012501</c:v>
                </c:pt>
                <c:pt idx="450">
                  <c:v>10.34238410601195</c:v>
                </c:pt>
                <c:pt idx="451">
                  <c:v>9.6467708917266606</c:v>
                </c:pt>
                <c:pt idx="452">
                  <c:v>9.2019255060121132</c:v>
                </c:pt>
                <c:pt idx="453">
                  <c:v>9.2318930060122959</c:v>
                </c:pt>
                <c:pt idx="454">
                  <c:v>9.3549121060124349</c:v>
                </c:pt>
                <c:pt idx="455">
                  <c:v>9.2576391060122347</c:v>
                </c:pt>
                <c:pt idx="456">
                  <c:v>9.0385945847359217</c:v>
                </c:pt>
                <c:pt idx="457">
                  <c:v>9.041830506012289</c:v>
                </c:pt>
                <c:pt idx="458">
                  <c:v>9.076404806012226</c:v>
                </c:pt>
                <c:pt idx="459">
                  <c:v>9.261409906012501</c:v>
                </c:pt>
                <c:pt idx="460">
                  <c:v>9.5943031060125428</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9.5633435533809141</c:v>
                </c:pt>
                <c:pt idx="477">
                  <c:v>9.5654598060126279</c:v>
                </c:pt>
                <c:pt idx="478">
                  <c:v>9.5698986060126714</c:v>
                </c:pt>
                <c:pt idx="479">
                  <c:v>9.573346106012437</c:v>
                </c:pt>
                <c:pt idx="480">
                  <c:v>9.5753640060124923</c:v>
                </c:pt>
                <c:pt idx="481">
                  <c:v>9.576692262578403</c:v>
                </c:pt>
                <c:pt idx="482">
                  <c:v>9.5775002060120897</c:v>
                </c:pt>
                <c:pt idx="483">
                  <c:v>9.5767161060122845</c:v>
                </c:pt>
                <c:pt idx="484">
                  <c:v>9.5763539060125158</c:v>
                </c:pt>
                <c:pt idx="485">
                  <c:v>9.5771447060125787</c:v>
                </c:pt>
                <c:pt idx="486">
                  <c:v>9.5769000796965571</c:v>
                </c:pt>
                <c:pt idx="487">
                  <c:v>9.5780225060118589</c:v>
                </c:pt>
                <c:pt idx="488">
                  <c:v>9.5791830060126273</c:v>
                </c:pt>
                <c:pt idx="489">
                  <c:v>9.5801411060127819</c:v>
                </c:pt>
                <c:pt idx="490">
                  <c:v>9.5819791060127439</c:v>
                </c:pt>
                <c:pt idx="491">
                  <c:v>9.583036498485658</c:v>
                </c:pt>
                <c:pt idx="492">
                  <c:v>9.5845358060123704</c:v>
                </c:pt>
                <c:pt idx="493">
                  <c:v>9.5851449060126228</c:v>
                </c:pt>
                <c:pt idx="494">
                  <c:v>9.5850587799254328</c:v>
                </c:pt>
                <c:pt idx="495">
                  <c:v>9.5868559001302884</c:v>
                </c:pt>
                <c:pt idx="496">
                  <c:v>9.587165806012603</c:v>
                </c:pt>
                <c:pt idx="497">
                  <c:v>9.5874530162689364</c:v>
                </c:pt>
                <c:pt idx="498">
                  <c:v>9.5877102060127442</c:v>
                </c:pt>
                <c:pt idx="499">
                  <c:v>9.5879614060124201</c:v>
                </c:pt>
                <c:pt idx="500">
                  <c:v>9.588156106012498</c:v>
                </c:pt>
                <c:pt idx="501">
                  <c:v>9.588374606012847</c:v>
                </c:pt>
                <c:pt idx="502">
                  <c:v>9.5885270407946539</c:v>
                </c:pt>
                <c:pt idx="503">
                  <c:v>9.5901328560123744</c:v>
                </c:pt>
                <c:pt idx="504">
                  <c:v>9.5903260060125639</c:v>
                </c:pt>
                <c:pt idx="505">
                  <c:v>9.5905768060132708</c:v>
                </c:pt>
                <c:pt idx="506">
                  <c:v>9.5908210060125025</c:v>
                </c:pt>
                <c:pt idx="507">
                  <c:v>9.591082206012473</c:v>
                </c:pt>
                <c:pt idx="508">
                  <c:v>9.5913202423762485</c:v>
                </c:pt>
                <c:pt idx="509">
                  <c:v>9.591600706012299</c:v>
                </c:pt>
                <c:pt idx="510">
                  <c:v>9.5921970060124551</c:v>
                </c:pt>
                <c:pt idx="511">
                  <c:v>9.5927263060119827</c:v>
                </c:pt>
                <c:pt idx="512">
                  <c:v>9.5934532060126276</c:v>
                </c:pt>
                <c:pt idx="513">
                  <c:v>9.5941486262144622</c:v>
                </c:pt>
                <c:pt idx="514">
                  <c:v>9.5948333060126885</c:v>
                </c:pt>
                <c:pt idx="515">
                  <c:v>9.5955051060128209</c:v>
                </c:pt>
                <c:pt idx="516">
                  <c:v>9.5961159060123684</c:v>
                </c:pt>
                <c:pt idx="517">
                  <c:v>9.5965861893459152</c:v>
                </c:pt>
                <c:pt idx="518">
                  <c:v>9.5972104060125467</c:v>
                </c:pt>
                <c:pt idx="519">
                  <c:v>9.5974366060124368</c:v>
                </c:pt>
                <c:pt idx="520">
                  <c:v>9.5982217222911395</c:v>
                </c:pt>
                <c:pt idx="521">
                  <c:v>9.5984029060124509</c:v>
                </c:pt>
                <c:pt idx="522">
                  <c:v>9.5987735060123232</c:v>
                </c:pt>
                <c:pt idx="523">
                  <c:v>9.5991111060122449</c:v>
                </c:pt>
                <c:pt idx="524">
                  <c:v>9.5995073276615841</c:v>
                </c:pt>
                <c:pt idx="525">
                  <c:v>9.5999451060122993</c:v>
                </c:pt>
                <c:pt idx="526">
                  <c:v>9.6002751060125249</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9.6082101774408653</c:v>
                </c:pt>
                <c:pt idx="544">
                  <c:v>9.6087038060124499</c:v>
                </c:pt>
                <c:pt idx="545">
                  <c:v>9.6091145630015404</c:v>
                </c:pt>
                <c:pt idx="546">
                  <c:v>9.6105566060123948</c:v>
                </c:pt>
                <c:pt idx="547">
                  <c:v>9.610772506012621</c:v>
                </c:pt>
                <c:pt idx="548">
                  <c:v>9.611142652524121</c:v>
                </c:pt>
                <c:pt idx="549">
                  <c:v>9.6119177060122638</c:v>
                </c:pt>
                <c:pt idx="550">
                  <c:v>9.6124984060124987</c:v>
                </c:pt>
                <c:pt idx="551">
                  <c:v>9.6129763060119586</c:v>
                </c:pt>
                <c:pt idx="552">
                  <c:v>9.6135536060123883</c:v>
                </c:pt>
                <c:pt idx="553">
                  <c:v>9.6140726666188829</c:v>
                </c:pt>
                <c:pt idx="554">
                  <c:v>9.6144135504565185</c:v>
                </c:pt>
                <c:pt idx="555">
                  <c:v>9.6158662112755593</c:v>
                </c:pt>
                <c:pt idx="556">
                  <c:v>9.6162177060126659</c:v>
                </c:pt>
                <c:pt idx="557">
                  <c:v>9.6166378060124948</c:v>
                </c:pt>
                <c:pt idx="558">
                  <c:v>9.6170230270652279</c:v>
                </c:pt>
                <c:pt idx="559">
                  <c:v>9.6175294060125811</c:v>
                </c:pt>
                <c:pt idx="560">
                  <c:v>9.6179880060121867</c:v>
                </c:pt>
                <c:pt idx="561">
                  <c:v>9.6182576060123797</c:v>
                </c:pt>
                <c:pt idx="562">
                  <c:v>9.6203421232542183</c:v>
                </c:pt>
                <c:pt idx="563">
                  <c:v>9.6206662998897325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9.6286166060123755</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9.6348781060119606</c:v>
                </c:pt>
                <c:pt idx="587">
                  <c:v>9.6355294631554909</c:v>
                </c:pt>
                <c:pt idx="588">
                  <c:v>9.6361052060124859</c:v>
                </c:pt>
                <c:pt idx="589">
                  <c:v>9.6365234810125369</c:v>
                </c:pt>
                <c:pt idx="590">
                  <c:v>9.6387366060126425</c:v>
                </c:pt>
                <c:pt idx="591">
                  <c:v>9.6392729060123639</c:v>
                </c:pt>
                <c:pt idx="592">
                  <c:v>9.639748106012517</c:v>
                </c:pt>
                <c:pt idx="593">
                  <c:v>9.6403609810123978</c:v>
                </c:pt>
                <c:pt idx="594">
                  <c:v>9.6408276060124098</c:v>
                </c:pt>
                <c:pt idx="595">
                  <c:v>9.641164506012398</c:v>
                </c:pt>
                <c:pt idx="596">
                  <c:v>9.6414310060125139</c:v>
                </c:pt>
                <c:pt idx="597">
                  <c:v>9.6435277171234617</c:v>
                </c:pt>
                <c:pt idx="598">
                  <c:v>9.6437750542882696</c:v>
                </c:pt>
                <c:pt idx="599">
                  <c:v>9.644379206012669</c:v>
                </c:pt>
                <c:pt idx="600">
                  <c:v>9.6449453060125663</c:v>
                </c:pt>
                <c:pt idx="601">
                  <c:v>9.645499706012302</c:v>
                </c:pt>
                <c:pt idx="602">
                  <c:v>9.6459787060122668</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9.6508360504566024</c:v>
                </c:pt>
                <c:pt idx="611">
                  <c:v>9.6511718499148156</c:v>
                </c:pt>
                <c:pt idx="612">
                  <c:v>9.6530666060123327</c:v>
                </c:pt>
                <c:pt idx="613">
                  <c:v>9.6533442060125623</c:v>
                </c:pt>
                <c:pt idx="614">
                  <c:v>9.6539628060126148</c:v>
                </c:pt>
                <c:pt idx="615">
                  <c:v>9.6544360060124443</c:v>
                </c:pt>
                <c:pt idx="616">
                  <c:v>9.6549404060127184</c:v>
                </c:pt>
                <c:pt idx="617">
                  <c:v>9.6555169589537151</c:v>
                </c:pt>
                <c:pt idx="618">
                  <c:v>9.6561009060125187</c:v>
                </c:pt>
                <c:pt idx="619">
                  <c:v>9.6566674060121684</c:v>
                </c:pt>
                <c:pt idx="620">
                  <c:v>9.6568756060124237</c:v>
                </c:pt>
                <c:pt idx="621">
                  <c:v>9.6593773202978479</c:v>
                </c:pt>
                <c:pt idx="622">
                  <c:v>9.6600285060125159</c:v>
                </c:pt>
                <c:pt idx="623">
                  <c:v>9.6604636990355885</c:v>
                </c:pt>
                <c:pt idx="624">
                  <c:v>9.6611987060125522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9.6665198060122464</c:v>
                </c:pt>
                <c:pt idx="634">
                  <c:v>9.667256506012178</c:v>
                </c:pt>
                <c:pt idx="635">
                  <c:v>9.667819667237282</c:v>
                </c:pt>
                <c:pt idx="636">
                  <c:v>9.6684155060122094</c:v>
                </c:pt>
                <c:pt idx="637">
                  <c:v>9.6690001060124029</c:v>
                </c:pt>
                <c:pt idx="638">
                  <c:v>9.6694893060127605</c:v>
                </c:pt>
                <c:pt idx="639">
                  <c:v>9.6699718060122688</c:v>
                </c:pt>
                <c:pt idx="640">
                  <c:v>9.6704221849596053</c:v>
                </c:pt>
                <c:pt idx="641">
                  <c:v>9.6710120060123614</c:v>
                </c:pt>
                <c:pt idx="642">
                  <c:v>9.6715885060124975</c:v>
                </c:pt>
                <c:pt idx="643">
                  <c:v>9.6719968060125012</c:v>
                </c:pt>
                <c:pt idx="644">
                  <c:v>9.6724443060127481</c:v>
                </c:pt>
                <c:pt idx="645">
                  <c:v>9.6730401060124329</c:v>
                </c:pt>
                <c:pt idx="646">
                  <c:v>9.6736064019307406</c:v>
                </c:pt>
                <c:pt idx="647">
                  <c:v>9.6742590060122353</c:v>
                </c:pt>
                <c:pt idx="648">
                  <c:v>9.6748589060123429</c:v>
                </c:pt>
                <c:pt idx="649">
                  <c:v>9.6753403060116216</c:v>
                </c:pt>
                <c:pt idx="650">
                  <c:v>9.6759451060124917</c:v>
                </c:pt>
                <c:pt idx="651">
                  <c:v>9.6765306876452293</c:v>
                </c:pt>
                <c:pt idx="652">
                  <c:v>9.6770845060124344</c:v>
                </c:pt>
                <c:pt idx="653">
                  <c:v>9.6775738060122336</c:v>
                </c:pt>
                <c:pt idx="654">
                  <c:v>9.6780433060126381</c:v>
                </c:pt>
                <c:pt idx="655">
                  <c:v>9.678634306012512</c:v>
                </c:pt>
                <c:pt idx="656">
                  <c:v>9.6791337488700186</c:v>
                </c:pt>
                <c:pt idx="657">
                  <c:v>9.6795989060120888</c:v>
                </c:pt>
                <c:pt idx="658">
                  <c:v>9.680025406012529</c:v>
                </c:pt>
                <c:pt idx="659">
                  <c:v>9.6805483060124509</c:v>
                </c:pt>
                <c:pt idx="660">
                  <c:v>9.6810778060119134</c:v>
                </c:pt>
                <c:pt idx="661">
                  <c:v>9.6815509937677717</c:v>
                </c:pt>
                <c:pt idx="662">
                  <c:v>9.682242406012401</c:v>
                </c:pt>
                <c:pt idx="663">
                  <c:v>9.6827945060126943</c:v>
                </c:pt>
                <c:pt idx="664">
                  <c:v>9.6834215060124649</c:v>
                </c:pt>
                <c:pt idx="665">
                  <c:v>9.6840300060123496</c:v>
                </c:pt>
                <c:pt idx="666">
                  <c:v>9.6845707896859636</c:v>
                </c:pt>
                <c:pt idx="667">
                  <c:v>9.685005606012183</c:v>
                </c:pt>
                <c:pt idx="668">
                  <c:v>9.6855828060126612</c:v>
                </c:pt>
                <c:pt idx="669">
                  <c:v>9.686105606012811</c:v>
                </c:pt>
                <c:pt idx="670">
                  <c:v>9.6865815060128995</c:v>
                </c:pt>
                <c:pt idx="671">
                  <c:v>9.6871342060125709</c:v>
                </c:pt>
                <c:pt idx="672">
                  <c:v>9.6875492060123207</c:v>
                </c:pt>
                <c:pt idx="673">
                  <c:v>9.688200806012798</c:v>
                </c:pt>
                <c:pt idx="674">
                  <c:v>9.6886776060125026</c:v>
                </c:pt>
                <c:pt idx="675">
                  <c:v>9.6892698060125451</c:v>
                </c:pt>
                <c:pt idx="676">
                  <c:v>9.6898654060125899</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9.695897272679046</c:v>
                </c:pt>
                <c:pt idx="686">
                  <c:v>9.6961665060124034</c:v>
                </c:pt>
                <c:pt idx="687">
                  <c:v>9.6968349060122847</c:v>
                </c:pt>
                <c:pt idx="688">
                  <c:v>9.6970966060122947</c:v>
                </c:pt>
                <c:pt idx="689">
                  <c:v>9.6978753060125129</c:v>
                </c:pt>
                <c:pt idx="690">
                  <c:v>9.6985284060120858</c:v>
                </c:pt>
                <c:pt idx="691">
                  <c:v>9.699040106012669</c:v>
                </c:pt>
                <c:pt idx="692">
                  <c:v>9.6995706290012578</c:v>
                </c:pt>
                <c:pt idx="693">
                  <c:v>9.70131660601254</c:v>
                </c:pt>
                <c:pt idx="694">
                  <c:v>9.7018229601791255</c:v>
                </c:pt>
                <c:pt idx="695">
                  <c:v>9.7023637060125889</c:v>
                </c:pt>
                <c:pt idx="696">
                  <c:v>9.7028355060123967</c:v>
                </c:pt>
                <c:pt idx="697">
                  <c:v>9.7032988060124712</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9.7080544060121987</c:v>
                </c:pt>
                <c:pt idx="707">
                  <c:v>9.7085173060123697</c:v>
                </c:pt>
                <c:pt idx="708">
                  <c:v>9.7091155060125089</c:v>
                </c:pt>
                <c:pt idx="709">
                  <c:v>9.7095079474752506</c:v>
                </c:pt>
                <c:pt idx="710">
                  <c:v>9.7101032060123913</c:v>
                </c:pt>
                <c:pt idx="711">
                  <c:v>9.7106210060124489</c:v>
                </c:pt>
                <c:pt idx="712">
                  <c:v>9.711083706012916</c:v>
                </c:pt>
                <c:pt idx="713">
                  <c:v>9.7115542060127638</c:v>
                </c:pt>
                <c:pt idx="714">
                  <c:v>9.7119377284611836</c:v>
                </c:pt>
                <c:pt idx="715">
                  <c:v>9.7124932060124962</c:v>
                </c:pt>
                <c:pt idx="716">
                  <c:v>9.71296110601258</c:v>
                </c:pt>
                <c:pt idx="717">
                  <c:v>9.7136014060124598</c:v>
                </c:pt>
                <c:pt idx="718">
                  <c:v>9.7140578060129457</c:v>
                </c:pt>
                <c:pt idx="719">
                  <c:v>9.7145395651955511</c:v>
                </c:pt>
                <c:pt idx="720">
                  <c:v>9.7151177060121139</c:v>
                </c:pt>
                <c:pt idx="721">
                  <c:v>9.7155569060125373</c:v>
                </c:pt>
                <c:pt idx="722">
                  <c:v>9.7160754060122407</c:v>
                </c:pt>
                <c:pt idx="723">
                  <c:v>9.7165852060125104</c:v>
                </c:pt>
                <c:pt idx="724">
                  <c:v>9.7172000754001289</c:v>
                </c:pt>
                <c:pt idx="725">
                  <c:v>9.7177633060119959</c:v>
                </c:pt>
                <c:pt idx="726">
                  <c:v>9.7182592060123199</c:v>
                </c:pt>
                <c:pt idx="727">
                  <c:v>9.7186617060126501</c:v>
                </c:pt>
                <c:pt idx="728">
                  <c:v>9.7190966060121156</c:v>
                </c:pt>
                <c:pt idx="729">
                  <c:v>9.7197098713187557</c:v>
                </c:pt>
                <c:pt idx="730">
                  <c:v>9.7202352060125499</c:v>
                </c:pt>
                <c:pt idx="731">
                  <c:v>9.7207489060128314</c:v>
                </c:pt>
                <c:pt idx="732">
                  <c:v>9.7212866060123737</c:v>
                </c:pt>
                <c:pt idx="733">
                  <c:v>9.721774306012664</c:v>
                </c:pt>
                <c:pt idx="734">
                  <c:v>9.7221710390018199</c:v>
                </c:pt>
                <c:pt idx="735">
                  <c:v>9.7228079060122496</c:v>
                </c:pt>
                <c:pt idx="736">
                  <c:v>9.7233348060124882</c:v>
                </c:pt>
                <c:pt idx="737">
                  <c:v>9.7238094060125473</c:v>
                </c:pt>
                <c:pt idx="738">
                  <c:v>9.7242482060128701</c:v>
                </c:pt>
                <c:pt idx="739">
                  <c:v>9.7247016575590379</c:v>
                </c:pt>
                <c:pt idx="740">
                  <c:v>9.7251279060120179</c:v>
                </c:pt>
                <c:pt idx="741">
                  <c:v>9.7255324060122508</c:v>
                </c:pt>
                <c:pt idx="742">
                  <c:v>9.7259088060127539</c:v>
                </c:pt>
                <c:pt idx="743">
                  <c:v>9.7263659060120062</c:v>
                </c:pt>
                <c:pt idx="744">
                  <c:v>9.7267163650488584</c:v>
                </c:pt>
                <c:pt idx="745">
                  <c:v>9.7272465060127189</c:v>
                </c:pt>
                <c:pt idx="746">
                  <c:v>9.7276985060124179</c:v>
                </c:pt>
                <c:pt idx="747">
                  <c:v>9.7281467060123639</c:v>
                </c:pt>
                <c:pt idx="748">
                  <c:v>9.7285971060122769</c:v>
                </c:pt>
                <c:pt idx="749">
                  <c:v>9.7290809359094705</c:v>
                </c:pt>
                <c:pt idx="750">
                  <c:v>9.7297575060120636</c:v>
                </c:pt>
                <c:pt idx="751">
                  <c:v>9.7302368060125133</c:v>
                </c:pt>
                <c:pt idx="752">
                  <c:v>9.7307083060119979</c:v>
                </c:pt>
                <c:pt idx="753">
                  <c:v>9.7310428060117289</c:v>
                </c:pt>
                <c:pt idx="754">
                  <c:v>9.7314956876449088</c:v>
                </c:pt>
                <c:pt idx="755">
                  <c:v>9.7319032060122517</c:v>
                </c:pt>
                <c:pt idx="756">
                  <c:v>9.7323076060122418</c:v>
                </c:pt>
                <c:pt idx="757">
                  <c:v>9.7327604060125701</c:v>
                </c:pt>
                <c:pt idx="758">
                  <c:v>9.7331157060118478</c:v>
                </c:pt>
                <c:pt idx="759">
                  <c:v>9.7337156060119199</c:v>
                </c:pt>
                <c:pt idx="760">
                  <c:v>9.7341495730456842</c:v>
                </c:pt>
                <c:pt idx="761">
                  <c:v>9.7357489393456511</c:v>
                </c:pt>
                <c:pt idx="762">
                  <c:v>9.7359690060121711</c:v>
                </c:pt>
                <c:pt idx="763">
                  <c:v>9.7363443060122137</c:v>
                </c:pt>
                <c:pt idx="764">
                  <c:v>9.736699706012601</c:v>
                </c:pt>
                <c:pt idx="765">
                  <c:v>9.7371658843626481</c:v>
                </c:pt>
                <c:pt idx="766">
                  <c:v>9.7375888060125284</c:v>
                </c:pt>
                <c:pt idx="767">
                  <c:v>9.738062806012648</c:v>
                </c:pt>
                <c:pt idx="768">
                  <c:v>9.7385738060121394</c:v>
                </c:pt>
                <c:pt idx="769">
                  <c:v>9.73901470601254</c:v>
                </c:pt>
                <c:pt idx="770">
                  <c:v>9.7395119718659799</c:v>
                </c:pt>
                <c:pt idx="771">
                  <c:v>9.7399096060124197</c:v>
                </c:pt>
                <c:pt idx="772">
                  <c:v>9.7403831060126418</c:v>
                </c:pt>
                <c:pt idx="773">
                  <c:v>9.7408615060120933</c:v>
                </c:pt>
                <c:pt idx="774">
                  <c:v>9.7413343060121083</c:v>
                </c:pt>
                <c:pt idx="775">
                  <c:v>9.7417753688991997</c:v>
                </c:pt>
                <c:pt idx="776">
                  <c:v>9.7421582060125189</c:v>
                </c:pt>
                <c:pt idx="777">
                  <c:v>9.7425198060123677</c:v>
                </c:pt>
                <c:pt idx="778">
                  <c:v>9.7429251060121924</c:v>
                </c:pt>
                <c:pt idx="779">
                  <c:v>9.7434069152906968</c:v>
                </c:pt>
                <c:pt idx="780">
                  <c:v>9.7439361060126686</c:v>
                </c:pt>
                <c:pt idx="781">
                  <c:v>9.7444054060123459</c:v>
                </c:pt>
                <c:pt idx="782">
                  <c:v>9.7448948060125566</c:v>
                </c:pt>
                <c:pt idx="783">
                  <c:v>9.7453402060131715</c:v>
                </c:pt>
                <c:pt idx="784">
                  <c:v>9.7457722060120915</c:v>
                </c:pt>
                <c:pt idx="785">
                  <c:v>9.7461374702101029</c:v>
                </c:pt>
                <c:pt idx="786">
                  <c:v>9.746669206012271</c:v>
                </c:pt>
                <c:pt idx="787">
                  <c:v>9.7471423060123499</c:v>
                </c:pt>
                <c:pt idx="788">
                  <c:v>9.747550206012491</c:v>
                </c:pt>
                <c:pt idx="789">
                  <c:v>9.7480875060125527</c:v>
                </c:pt>
                <c:pt idx="790">
                  <c:v>9.7485444060120159</c:v>
                </c:pt>
                <c:pt idx="791">
                  <c:v>9.7489994631555952</c:v>
                </c:pt>
                <c:pt idx="792">
                  <c:v>9.7493845060124187</c:v>
                </c:pt>
                <c:pt idx="793">
                  <c:v>9.7499081060122972</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9.7540011060123124</c:v>
                </c:pt>
                <c:pt idx="802">
                  <c:v>9.7545056876452527</c:v>
                </c:pt>
                <c:pt idx="803">
                  <c:v>9.7549387272246229</c:v>
                </c:pt>
                <c:pt idx="804">
                  <c:v>9.7553519060123932</c:v>
                </c:pt>
                <c:pt idx="805">
                  <c:v>9.7557058060126227</c:v>
                </c:pt>
                <c:pt idx="806">
                  <c:v>9.7562391060124689</c:v>
                </c:pt>
                <c:pt idx="807">
                  <c:v>9.7565845060124996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9.7613135060123035</c:v>
                </c:pt>
                <c:pt idx="817">
                  <c:v>9.7617150060123219</c:v>
                </c:pt>
                <c:pt idx="818">
                  <c:v>9.7621101060127131</c:v>
                </c:pt>
                <c:pt idx="819">
                  <c:v>9.7625783585896482</c:v>
                </c:pt>
                <c:pt idx="820">
                  <c:v>9.763201306012391</c:v>
                </c:pt>
                <c:pt idx="821">
                  <c:v>9.7637230060121389</c:v>
                </c:pt>
                <c:pt idx="822">
                  <c:v>9.7641728060127679</c:v>
                </c:pt>
                <c:pt idx="823">
                  <c:v>9.7648085060123559</c:v>
                </c:pt>
                <c:pt idx="824">
                  <c:v>9.7653508060122505</c:v>
                </c:pt>
                <c:pt idx="825">
                  <c:v>9.7660139255999781</c:v>
                </c:pt>
                <c:pt idx="826">
                  <c:v>9.7665254060124234</c:v>
                </c:pt>
                <c:pt idx="827">
                  <c:v>9.7668931060124589</c:v>
                </c:pt>
                <c:pt idx="828">
                  <c:v>9.7673055060118479</c:v>
                </c:pt>
                <c:pt idx="829">
                  <c:v>9.7676396060123398</c:v>
                </c:pt>
                <c:pt idx="830">
                  <c:v>9.767915964986301</c:v>
                </c:pt>
                <c:pt idx="831">
                  <c:v>9.7682199060123516</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9.77182110601216</c:v>
                </c:pt>
                <c:pt idx="840">
                  <c:v>9.7721331060123617</c:v>
                </c:pt>
                <c:pt idx="841">
                  <c:v>9.7724966060125826</c:v>
                </c:pt>
                <c:pt idx="842">
                  <c:v>9.7727223668821495</c:v>
                </c:pt>
                <c:pt idx="843">
                  <c:v>9.7732208060125476</c:v>
                </c:pt>
                <c:pt idx="844">
                  <c:v>9.7737615060120309</c:v>
                </c:pt>
                <c:pt idx="845">
                  <c:v>9.7741079060125475</c:v>
                </c:pt>
                <c:pt idx="846">
                  <c:v>9.7747818060124789</c:v>
                </c:pt>
                <c:pt idx="847">
                  <c:v>9.7751882554972767</c:v>
                </c:pt>
                <c:pt idx="848">
                  <c:v>9.7756964060127007</c:v>
                </c:pt>
                <c:pt idx="849">
                  <c:v>9.7761737060122904</c:v>
                </c:pt>
                <c:pt idx="850">
                  <c:v>9.7765895060124048</c:v>
                </c:pt>
                <c:pt idx="851">
                  <c:v>9.7770742060127489</c:v>
                </c:pt>
                <c:pt idx="852">
                  <c:v>9.7776058060126303</c:v>
                </c:pt>
                <c:pt idx="853">
                  <c:v>9.7781432386655212</c:v>
                </c:pt>
                <c:pt idx="854">
                  <c:v>9.7786155060121622</c:v>
                </c:pt>
                <c:pt idx="855">
                  <c:v>9.7790307060120689</c:v>
                </c:pt>
                <c:pt idx="856">
                  <c:v>9.7793657060123582</c:v>
                </c:pt>
                <c:pt idx="857">
                  <c:v>9.7797257060124139</c:v>
                </c:pt>
                <c:pt idx="858">
                  <c:v>9.7800051586444425</c:v>
                </c:pt>
                <c:pt idx="859">
                  <c:v>9.7803959060124157</c:v>
                </c:pt>
                <c:pt idx="860">
                  <c:v>9.7810445060121189</c:v>
                </c:pt>
                <c:pt idx="861">
                  <c:v>9.7813719060121525</c:v>
                </c:pt>
                <c:pt idx="862">
                  <c:v>9.7818230060122477</c:v>
                </c:pt>
                <c:pt idx="863">
                  <c:v>9.7822261060126809</c:v>
                </c:pt>
                <c:pt idx="864">
                  <c:v>9.7828402142600073</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9.7898892642403688</c:v>
                </c:pt>
                <c:pt idx="881">
                  <c:v>9.7903382060126329</c:v>
                </c:pt>
                <c:pt idx="882">
                  <c:v>9.7909060060126336</c:v>
                </c:pt>
                <c:pt idx="883">
                  <c:v>9.7913264060118674</c:v>
                </c:pt>
                <c:pt idx="884">
                  <c:v>9.7916387060120638</c:v>
                </c:pt>
                <c:pt idx="885">
                  <c:v>9.7919799060123882</c:v>
                </c:pt>
                <c:pt idx="886">
                  <c:v>9.7922046060123904</c:v>
                </c:pt>
                <c:pt idx="887">
                  <c:v>9.7927740060125679</c:v>
                </c:pt>
                <c:pt idx="888">
                  <c:v>9.7932051060123619</c:v>
                </c:pt>
                <c:pt idx="889">
                  <c:v>9.7936063060122507</c:v>
                </c:pt>
                <c:pt idx="890">
                  <c:v>9.7940288060123084</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9.7989568060123737</c:v>
                </c:pt>
                <c:pt idx="902">
                  <c:v>9.7994091833316617</c:v>
                </c:pt>
                <c:pt idx="903">
                  <c:v>9.7998533060126185</c:v>
                </c:pt>
                <c:pt idx="904">
                  <c:v>9.8005300060123925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9.8044955750849887</c:v>
                </c:pt>
                <c:pt idx="914">
                  <c:v>9.8050922060120076</c:v>
                </c:pt>
                <c:pt idx="915">
                  <c:v>9.8055449060124413</c:v>
                </c:pt>
                <c:pt idx="916">
                  <c:v>9.8061381060123427</c:v>
                </c:pt>
                <c:pt idx="917">
                  <c:v>9.8065450060122679</c:v>
                </c:pt>
                <c:pt idx="918">
                  <c:v>9.8069025853940506</c:v>
                </c:pt>
                <c:pt idx="919">
                  <c:v>9.8073835060123002</c:v>
                </c:pt>
                <c:pt idx="920">
                  <c:v>9.8077726060122501</c:v>
                </c:pt>
                <c:pt idx="921">
                  <c:v>9.8083175060124432</c:v>
                </c:pt>
                <c:pt idx="922">
                  <c:v>9.8087709060125139</c:v>
                </c:pt>
                <c:pt idx="923">
                  <c:v>9.8091009060127163</c:v>
                </c:pt>
                <c:pt idx="924">
                  <c:v>9.8095812451876228</c:v>
                </c:pt>
                <c:pt idx="925">
                  <c:v>9.8101010060125429</c:v>
                </c:pt>
                <c:pt idx="926">
                  <c:v>9.810550406012581</c:v>
                </c:pt>
                <c:pt idx="927">
                  <c:v>9.8111481060123111</c:v>
                </c:pt>
                <c:pt idx="928">
                  <c:v>9.8116848060125967</c:v>
                </c:pt>
                <c:pt idx="929">
                  <c:v>9.8122018637439705</c:v>
                </c:pt>
                <c:pt idx="930">
                  <c:v>9.8127090060119393</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9.8174342060123365</c:v>
                </c:pt>
                <c:pt idx="941">
                  <c:v>9.8179339060123549</c:v>
                </c:pt>
                <c:pt idx="942">
                  <c:v>9.8184633060123616</c:v>
                </c:pt>
                <c:pt idx="943">
                  <c:v>9.8188654060119269</c:v>
                </c:pt>
                <c:pt idx="944">
                  <c:v>9.819381906012449</c:v>
                </c:pt>
                <c:pt idx="945">
                  <c:v>9.8198817606515298</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9.8247970183836308</c:v>
                </c:pt>
                <c:pt idx="956">
                  <c:v>9.8253298060124195</c:v>
                </c:pt>
                <c:pt idx="957">
                  <c:v>9.8257273060121531</c:v>
                </c:pt>
                <c:pt idx="958">
                  <c:v>9.8260673060123729</c:v>
                </c:pt>
                <c:pt idx="959">
                  <c:v>9.8266088060122598</c:v>
                </c:pt>
                <c:pt idx="960">
                  <c:v>9.8269620060126073</c:v>
                </c:pt>
                <c:pt idx="961">
                  <c:v>9.8274745441569529</c:v>
                </c:pt>
                <c:pt idx="962">
                  <c:v>9.8280104060119182</c:v>
                </c:pt>
                <c:pt idx="963">
                  <c:v>9.8283693060130979</c:v>
                </c:pt>
                <c:pt idx="964">
                  <c:v>9.8290344060121271</c:v>
                </c:pt>
                <c:pt idx="965">
                  <c:v>9.829531406012407</c:v>
                </c:pt>
                <c:pt idx="966">
                  <c:v>9.8299979462184552</c:v>
                </c:pt>
                <c:pt idx="967">
                  <c:v>9.8305434060121186</c:v>
                </c:pt>
                <c:pt idx="968">
                  <c:v>9.8310011060127103</c:v>
                </c:pt>
                <c:pt idx="969">
                  <c:v>9.8315983060122818</c:v>
                </c:pt>
                <c:pt idx="970">
                  <c:v>9.8320422060127868</c:v>
                </c:pt>
                <c:pt idx="971">
                  <c:v>9.8324855421826385</c:v>
                </c:pt>
                <c:pt idx="972">
                  <c:v>9.8330613679172103</c:v>
                </c:pt>
                <c:pt idx="973">
                  <c:v>9.8335352060125505</c:v>
                </c:pt>
                <c:pt idx="974">
                  <c:v>9.8338899060126597</c:v>
                </c:pt>
                <c:pt idx="975">
                  <c:v>9.8343538060122579</c:v>
                </c:pt>
                <c:pt idx="976">
                  <c:v>9.8347468060130296</c:v>
                </c:pt>
                <c:pt idx="977">
                  <c:v>9.8353537935120734</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9.8399109060125642</c:v>
                </c:pt>
                <c:pt idx="987">
                  <c:v>9.8404474060124709</c:v>
                </c:pt>
                <c:pt idx="988">
                  <c:v>9.8408173276618669</c:v>
                </c:pt>
                <c:pt idx="989">
                  <c:v>9.8412063060121717</c:v>
                </c:pt>
                <c:pt idx="990">
                  <c:v>9.84157720601252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9.8470611060126352</c:v>
                </c:pt>
                <c:pt idx="1002">
                  <c:v>9.8476011060121191</c:v>
                </c:pt>
                <c:pt idx="1003">
                  <c:v>9.8479089060128935</c:v>
                </c:pt>
                <c:pt idx="1004">
                  <c:v>9.8483543379712302</c:v>
                </c:pt>
                <c:pt idx="1005">
                  <c:v>9.8488106060125489</c:v>
                </c:pt>
                <c:pt idx="1006">
                  <c:v>9.8492813060126529</c:v>
                </c:pt>
                <c:pt idx="1007">
                  <c:v>9.8497805060122516</c:v>
                </c:pt>
                <c:pt idx="1008">
                  <c:v>9.8502383060128</c:v>
                </c:pt>
                <c:pt idx="1009">
                  <c:v>9.850825987455508</c:v>
                </c:pt>
                <c:pt idx="1010">
                  <c:v>9.8512641060127759</c:v>
                </c:pt>
                <c:pt idx="1011">
                  <c:v>9.8517001060127001</c:v>
                </c:pt>
                <c:pt idx="1012">
                  <c:v>9.8521757060122628</c:v>
                </c:pt>
                <c:pt idx="1013">
                  <c:v>9.8525687060125193</c:v>
                </c:pt>
                <c:pt idx="1014">
                  <c:v>9.8529663976786743</c:v>
                </c:pt>
                <c:pt idx="1015">
                  <c:v>9.8534837060121507</c:v>
                </c:pt>
                <c:pt idx="1016">
                  <c:v>9.8538476060120068</c:v>
                </c:pt>
                <c:pt idx="1017">
                  <c:v>9.8543733060122989</c:v>
                </c:pt>
                <c:pt idx="1018">
                  <c:v>9.8547657060120315</c:v>
                </c:pt>
                <c:pt idx="1019">
                  <c:v>9.8553423060127123</c:v>
                </c:pt>
                <c:pt idx="1020">
                  <c:v>9.8557793895180605</c:v>
                </c:pt>
                <c:pt idx="1021">
                  <c:v>9.8562844060126267</c:v>
                </c:pt>
                <c:pt idx="1022">
                  <c:v>9.8566549060119275</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9.8600860796969236</c:v>
                </c:pt>
                <c:pt idx="1031">
                  <c:v>9.8604751060127711</c:v>
                </c:pt>
                <c:pt idx="1032">
                  <c:v>9.8610583060123105</c:v>
                </c:pt>
                <c:pt idx="1033">
                  <c:v>9.8615019060127498</c:v>
                </c:pt>
                <c:pt idx="1034">
                  <c:v>9.861977206012412</c:v>
                </c:pt>
                <c:pt idx="1035">
                  <c:v>9.8625660851793384</c:v>
                </c:pt>
                <c:pt idx="1036">
                  <c:v>9.8630278060122265</c:v>
                </c:pt>
                <c:pt idx="1037">
                  <c:v>9.8634873060123862</c:v>
                </c:pt>
                <c:pt idx="1038">
                  <c:v>9.864030906012502</c:v>
                </c:pt>
                <c:pt idx="1039">
                  <c:v>9.8645303060124725</c:v>
                </c:pt>
                <c:pt idx="1040">
                  <c:v>9.8649216060128442</c:v>
                </c:pt>
                <c:pt idx="1041">
                  <c:v>9.8653516060129078</c:v>
                </c:pt>
                <c:pt idx="1042">
                  <c:v>9.8658684060124102</c:v>
                </c:pt>
                <c:pt idx="1043">
                  <c:v>9.8662721060127438</c:v>
                </c:pt>
                <c:pt idx="1044">
                  <c:v>9.8666925060124662</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9.8698540060122184</c:v>
                </c:pt>
                <c:pt idx="1053">
                  <c:v>9.8703235060123831</c:v>
                </c:pt>
                <c:pt idx="1054">
                  <c:v>9.8706376060123624</c:v>
                </c:pt>
                <c:pt idx="1055">
                  <c:v>9.8711090060121052</c:v>
                </c:pt>
                <c:pt idx="1056">
                  <c:v>9.8714383585895842</c:v>
                </c:pt>
                <c:pt idx="1057">
                  <c:v>9.8718556060125149</c:v>
                </c:pt>
                <c:pt idx="1058">
                  <c:v>9.872273306012417</c:v>
                </c:pt>
                <c:pt idx="1059">
                  <c:v>9.8726445060122323</c:v>
                </c:pt>
                <c:pt idx="1060">
                  <c:v>9.8730291060126802</c:v>
                </c:pt>
                <c:pt idx="1061">
                  <c:v>9.8734201195261715</c:v>
                </c:pt>
                <c:pt idx="1062">
                  <c:v>9.8738098060124706</c:v>
                </c:pt>
                <c:pt idx="1063">
                  <c:v>9.8743017060122682</c:v>
                </c:pt>
                <c:pt idx="1064">
                  <c:v>9.8747212060122393</c:v>
                </c:pt>
                <c:pt idx="1065">
                  <c:v>9.8751245060130071</c:v>
                </c:pt>
                <c:pt idx="1066">
                  <c:v>9.8755348004567391</c:v>
                </c:pt>
                <c:pt idx="1067">
                  <c:v>9.8758478060124446</c:v>
                </c:pt>
                <c:pt idx="1068">
                  <c:v>9.8764856060120945</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9.8797420854644695</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9.8841598351790161</c:v>
                </c:pt>
                <c:pt idx="1088">
                  <c:v>9.8845781060123983</c:v>
                </c:pt>
                <c:pt idx="1089">
                  <c:v>9.885001906012306</c:v>
                </c:pt>
                <c:pt idx="1090">
                  <c:v>9.8853951060122167</c:v>
                </c:pt>
                <c:pt idx="1091">
                  <c:v>9.885771342854369</c:v>
                </c:pt>
                <c:pt idx="1092">
                  <c:v>9.8862525319384726</c:v>
                </c:pt>
                <c:pt idx="1093">
                  <c:v>9.8866369060121695</c:v>
                </c:pt>
                <c:pt idx="1094">
                  <c:v>9.8870039060123105</c:v>
                </c:pt>
                <c:pt idx="1095">
                  <c:v>9.8873868060124597</c:v>
                </c:pt>
                <c:pt idx="1096">
                  <c:v>9.8876757268914179</c:v>
                </c:pt>
                <c:pt idx="1097">
                  <c:v>9.8880504155362843</c:v>
                </c:pt>
                <c:pt idx="1098">
                  <c:v>9.8883601060126711</c:v>
                </c:pt>
                <c:pt idx="1099">
                  <c:v>9.8887731060122555</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9.8927956060122959</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9.8955958843628462</c:v>
                </c:pt>
                <c:pt idx="1118">
                  <c:v>9.8959273060120427</c:v>
                </c:pt>
                <c:pt idx="1119">
                  <c:v>9.8963453060122362</c:v>
                </c:pt>
                <c:pt idx="1120">
                  <c:v>9.8967616060126176</c:v>
                </c:pt>
                <c:pt idx="1121">
                  <c:v>9.8972499049816776</c:v>
                </c:pt>
                <c:pt idx="1122">
                  <c:v>9.8976787060124138</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9.9012787709608521</c:v>
                </c:pt>
                <c:pt idx="1132">
                  <c:v>9.9015863060124207</c:v>
                </c:pt>
                <c:pt idx="1133">
                  <c:v>9.901948306012299</c:v>
                </c:pt>
                <c:pt idx="1134">
                  <c:v>9.9022617060123359</c:v>
                </c:pt>
                <c:pt idx="1135">
                  <c:v>9.9026107060124815</c:v>
                </c:pt>
                <c:pt idx="1136">
                  <c:v>9.9029442101793066</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9.9066745226792534</c:v>
                </c:pt>
                <c:pt idx="1146">
                  <c:v>9.9070282060127539</c:v>
                </c:pt>
                <c:pt idx="1147">
                  <c:v>9.9075051060124935</c:v>
                </c:pt>
                <c:pt idx="1148">
                  <c:v>9.9079816060124219</c:v>
                </c:pt>
                <c:pt idx="1149">
                  <c:v>9.9083952060124751</c:v>
                </c:pt>
                <c:pt idx="1150">
                  <c:v>9.9087802142595027</c:v>
                </c:pt>
                <c:pt idx="1151">
                  <c:v>9.909065706011928</c:v>
                </c:pt>
                <c:pt idx="1152">
                  <c:v>9.909513906012549</c:v>
                </c:pt>
                <c:pt idx="1153">
                  <c:v>9.9098777060123719</c:v>
                </c:pt>
                <c:pt idx="1154">
                  <c:v>9.9103524060121835</c:v>
                </c:pt>
                <c:pt idx="1155">
                  <c:v>9.9107465060119733</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9.9157714060124285</c:v>
                </c:pt>
                <c:pt idx="1169">
                  <c:v>9.9161002060121888</c:v>
                </c:pt>
                <c:pt idx="1170">
                  <c:v>9.9164273060120127</c:v>
                </c:pt>
                <c:pt idx="1171">
                  <c:v>9.916762406011868</c:v>
                </c:pt>
                <c:pt idx="1172">
                  <c:v>9.9172014060121096</c:v>
                </c:pt>
                <c:pt idx="1173">
                  <c:v>9.9175301476790505</c:v>
                </c:pt>
                <c:pt idx="1174">
                  <c:v>9.9178853060132202</c:v>
                </c:pt>
                <c:pt idx="1175">
                  <c:v>9.9181266060118656</c:v>
                </c:pt>
                <c:pt idx="1176">
                  <c:v>9.9185307060124188</c:v>
                </c:pt>
                <c:pt idx="1177">
                  <c:v>9.9189749060120143</c:v>
                </c:pt>
                <c:pt idx="1178">
                  <c:v>9.9194255643461275</c:v>
                </c:pt>
                <c:pt idx="1179">
                  <c:v>9.9199402060119866</c:v>
                </c:pt>
                <c:pt idx="1180">
                  <c:v>9.9203397060122285</c:v>
                </c:pt>
                <c:pt idx="1181">
                  <c:v>9.9207211060125324</c:v>
                </c:pt>
                <c:pt idx="1182">
                  <c:v>9.9211548060125789</c:v>
                </c:pt>
                <c:pt idx="1183">
                  <c:v>9.9216110060122684</c:v>
                </c:pt>
                <c:pt idx="1184">
                  <c:v>9.9219848165390925</c:v>
                </c:pt>
                <c:pt idx="1185">
                  <c:v>9.9224632060122708</c:v>
                </c:pt>
                <c:pt idx="1186">
                  <c:v>9.9228848060124228</c:v>
                </c:pt>
                <c:pt idx="1187">
                  <c:v>9.9233171060126431</c:v>
                </c:pt>
                <c:pt idx="1188">
                  <c:v>9.9237421060123125</c:v>
                </c:pt>
                <c:pt idx="1189">
                  <c:v>9.9241546268459224</c:v>
                </c:pt>
                <c:pt idx="1190">
                  <c:v>9.9246039060125231</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9.9277707060126676</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9.9316014060125291</c:v>
                </c:pt>
                <c:pt idx="1210">
                  <c:v>9.9320989060125981</c:v>
                </c:pt>
                <c:pt idx="1211">
                  <c:v>9.9325884979041508</c:v>
                </c:pt>
                <c:pt idx="1212">
                  <c:v>9.933042806012125</c:v>
                </c:pt>
                <c:pt idx="1213">
                  <c:v>9.9335511060122172</c:v>
                </c:pt>
                <c:pt idx="1214">
                  <c:v>9.933908806012381</c:v>
                </c:pt>
                <c:pt idx="1215">
                  <c:v>9.9343505060122759</c:v>
                </c:pt>
                <c:pt idx="1216">
                  <c:v>9.9346424168232623</c:v>
                </c:pt>
                <c:pt idx="1217">
                  <c:v>9.9350670060123463</c:v>
                </c:pt>
                <c:pt idx="1218">
                  <c:v>9.9356073060123578</c:v>
                </c:pt>
                <c:pt idx="1219">
                  <c:v>9.936051106012318</c:v>
                </c:pt>
                <c:pt idx="1220">
                  <c:v>9.9364793060125436</c:v>
                </c:pt>
                <c:pt idx="1221">
                  <c:v>9.9368443143457768</c:v>
                </c:pt>
                <c:pt idx="1222">
                  <c:v>9.9373402060124985</c:v>
                </c:pt>
                <c:pt idx="1223">
                  <c:v>9.9377571060118157</c:v>
                </c:pt>
                <c:pt idx="1224">
                  <c:v>9.9381910060127989</c:v>
                </c:pt>
                <c:pt idx="1225">
                  <c:v>9.9385090060125698</c:v>
                </c:pt>
                <c:pt idx="1226">
                  <c:v>9.9388617060122897</c:v>
                </c:pt>
                <c:pt idx="1227">
                  <c:v>9.9392565018452768</c:v>
                </c:pt>
                <c:pt idx="1228">
                  <c:v>9.9395731060123609</c:v>
                </c:pt>
                <c:pt idx="1229">
                  <c:v>9.9400593060128735</c:v>
                </c:pt>
                <c:pt idx="1230">
                  <c:v>9.9403843060122927</c:v>
                </c:pt>
                <c:pt idx="1231">
                  <c:v>9.9408736060122589</c:v>
                </c:pt>
                <c:pt idx="1232">
                  <c:v>9.9412402518461391</c:v>
                </c:pt>
                <c:pt idx="1233">
                  <c:v>9.9417069060124987</c:v>
                </c:pt>
                <c:pt idx="1234">
                  <c:v>9.9419981060120755</c:v>
                </c:pt>
                <c:pt idx="1235">
                  <c:v>9.9425212060126711</c:v>
                </c:pt>
                <c:pt idx="1236">
                  <c:v>9.9429791060123449</c:v>
                </c:pt>
                <c:pt idx="1237">
                  <c:v>9.9433576060124587</c:v>
                </c:pt>
                <c:pt idx="1238">
                  <c:v>9.9437720226790187</c:v>
                </c:pt>
                <c:pt idx="1239">
                  <c:v>9.9442603060125467</c:v>
                </c:pt>
                <c:pt idx="1240">
                  <c:v>9.9445975060123288</c:v>
                </c:pt>
                <c:pt idx="1241">
                  <c:v>9.9451344060125422</c:v>
                </c:pt>
                <c:pt idx="1242">
                  <c:v>9.9455948060129611</c:v>
                </c:pt>
                <c:pt idx="1243">
                  <c:v>9.9460407726787281</c:v>
                </c:pt>
                <c:pt idx="1244">
                  <c:v>9.9464292060128088</c:v>
                </c:pt>
                <c:pt idx="1245">
                  <c:v>9.9469002060124687</c:v>
                </c:pt>
                <c:pt idx="1246">
                  <c:v>9.9473610060123825</c:v>
                </c:pt>
                <c:pt idx="1247">
                  <c:v>9.9478100060123982</c:v>
                </c:pt>
                <c:pt idx="1248">
                  <c:v>9.9481778060122696</c:v>
                </c:pt>
                <c:pt idx="1249">
                  <c:v>9.9486938060123986</c:v>
                </c:pt>
                <c:pt idx="1250">
                  <c:v>9.9491873060128029</c:v>
                </c:pt>
                <c:pt idx="1251">
                  <c:v>9.949625206012751</c:v>
                </c:pt>
                <c:pt idx="1252">
                  <c:v>9.9500327060126459</c:v>
                </c:pt>
                <c:pt idx="1253">
                  <c:v>9.9504503060124048</c:v>
                </c:pt>
                <c:pt idx="1254">
                  <c:v>9.9509651476787582</c:v>
                </c:pt>
                <c:pt idx="1255">
                  <c:v>9.951388206012453</c:v>
                </c:pt>
                <c:pt idx="1256">
                  <c:v>9.9519119060125867</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9.955484835179039</c:v>
                </c:pt>
                <c:pt idx="1265">
                  <c:v>9.9558490060124676</c:v>
                </c:pt>
                <c:pt idx="1266">
                  <c:v>9.9564426060124713</c:v>
                </c:pt>
                <c:pt idx="1267">
                  <c:v>9.956745606012614</c:v>
                </c:pt>
                <c:pt idx="1268">
                  <c:v>9.9572614060125471</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9.9657827060126181</c:v>
                </c:pt>
                <c:pt idx="1288">
                  <c:v>9.9662629060120622</c:v>
                </c:pt>
                <c:pt idx="1289">
                  <c:v>9.966698506012305</c:v>
                </c:pt>
                <c:pt idx="1290">
                  <c:v>9.9672298351793724</c:v>
                </c:pt>
                <c:pt idx="1291">
                  <c:v>9.9675793060125191</c:v>
                </c:pt>
                <c:pt idx="1292">
                  <c:v>9.9680731060126977</c:v>
                </c:pt>
                <c:pt idx="1293">
                  <c:v>9.9684882060121396</c:v>
                </c:pt>
                <c:pt idx="1294">
                  <c:v>9.968946406012563</c:v>
                </c:pt>
                <c:pt idx="1295">
                  <c:v>9.9694186893453587</c:v>
                </c:pt>
                <c:pt idx="1296">
                  <c:v>9.9696221060122667</c:v>
                </c:pt>
                <c:pt idx="1297">
                  <c:v>9.9702667060123105</c:v>
                </c:pt>
                <c:pt idx="1298">
                  <c:v>9.9707237060124019</c:v>
                </c:pt>
                <c:pt idx="1299">
                  <c:v>9.9711536060122654</c:v>
                </c:pt>
                <c:pt idx="1300">
                  <c:v>9.9715882060122247</c:v>
                </c:pt>
                <c:pt idx="1301">
                  <c:v>9.9720378560119585</c:v>
                </c:pt>
                <c:pt idx="1302">
                  <c:v>9.9725313060124705</c:v>
                </c:pt>
                <c:pt idx="1303">
                  <c:v>9.9729670060128957</c:v>
                </c:pt>
                <c:pt idx="1304">
                  <c:v>9.9734972060121727</c:v>
                </c:pt>
                <c:pt idx="1305">
                  <c:v>9.9739114060125758</c:v>
                </c:pt>
                <c:pt idx="1306">
                  <c:v>9.9743296268455452</c:v>
                </c:pt>
                <c:pt idx="1307">
                  <c:v>9.974714406012323</c:v>
                </c:pt>
                <c:pt idx="1308">
                  <c:v>9.9750407060119208</c:v>
                </c:pt>
                <c:pt idx="1309">
                  <c:v>9.9755144060124668</c:v>
                </c:pt>
                <c:pt idx="1310">
                  <c:v>9.9759060060122557</c:v>
                </c:pt>
                <c:pt idx="1311">
                  <c:v>9.976325706012064</c:v>
                </c:pt>
                <c:pt idx="1312">
                  <c:v>9.9768667101792747</c:v>
                </c:pt>
                <c:pt idx="1313">
                  <c:v>9.9773325060125586</c:v>
                </c:pt>
                <c:pt idx="1314">
                  <c:v>9.9779113060123539</c:v>
                </c:pt>
                <c:pt idx="1315">
                  <c:v>9.978315106012527</c:v>
                </c:pt>
                <c:pt idx="1316">
                  <c:v>9.978864306012051</c:v>
                </c:pt>
                <c:pt idx="1317">
                  <c:v>9.979318064345831</c:v>
                </c:pt>
                <c:pt idx="1318">
                  <c:v>9.9796540060123924</c:v>
                </c:pt>
                <c:pt idx="1319">
                  <c:v>9.9801702060124313</c:v>
                </c:pt>
                <c:pt idx="1320">
                  <c:v>9.9805407060120643</c:v>
                </c:pt>
                <c:pt idx="1321">
                  <c:v>9.9810089060124589</c:v>
                </c:pt>
                <c:pt idx="1322">
                  <c:v>9.9814008313646561</c:v>
                </c:pt>
                <c:pt idx="1323">
                  <c:v>9.9818107060123715</c:v>
                </c:pt>
                <c:pt idx="1324">
                  <c:v>9.9822063060125448</c:v>
                </c:pt>
                <c:pt idx="1325">
                  <c:v>9.9826174060123236</c:v>
                </c:pt>
                <c:pt idx="1326">
                  <c:v>9.9831714060125005</c:v>
                </c:pt>
                <c:pt idx="1327">
                  <c:v>9.9835423954860172</c:v>
                </c:pt>
                <c:pt idx="1328">
                  <c:v>9.9841458060126502</c:v>
                </c:pt>
                <c:pt idx="1329">
                  <c:v>9.9846011060123629</c:v>
                </c:pt>
                <c:pt idx="1330">
                  <c:v>9.9850916060124888</c:v>
                </c:pt>
                <c:pt idx="1331">
                  <c:v>9.9855055060121067</c:v>
                </c:pt>
                <c:pt idx="1332">
                  <c:v>9.9859821268455224</c:v>
                </c:pt>
                <c:pt idx="1333">
                  <c:v>9.986464506012366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9.9903114060126637</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9.996739006012346</c:v>
                </c:pt>
                <c:pt idx="1356">
                  <c:v>9.9971330060124188</c:v>
                </c:pt>
                <c:pt idx="1357">
                  <c:v>9.9975339060123005</c:v>
                </c:pt>
                <c:pt idx="1358">
                  <c:v>9.9979237639072487</c:v>
                </c:pt>
                <c:pt idx="1359">
                  <c:v>9.9982949060123616</c:v>
                </c:pt>
                <c:pt idx="1360">
                  <c:v>9.9986194060125619</c:v>
                </c:pt>
                <c:pt idx="1361">
                  <c:v>9.9989703060127191</c:v>
                </c:pt>
                <c:pt idx="1362">
                  <c:v>9.9992948060123723</c:v>
                </c:pt>
                <c:pt idx="1363">
                  <c:v>9.9996086060123304</c:v>
                </c:pt>
                <c:pt idx="1364">
                  <c:v>10.000035106012561</c:v>
                </c:pt>
                <c:pt idx="1365">
                  <c:v>10.00040990601282</c:v>
                </c:pt>
                <c:pt idx="1366">
                  <c:v>10.000816706012714</c:v>
                </c:pt>
                <c:pt idx="1367">
                  <c:v>10.001170406012475</c:v>
                </c:pt>
                <c:pt idx="1368">
                  <c:v>10.001520711275543</c:v>
                </c:pt>
                <c:pt idx="1369">
                  <c:v>10.001997506012469</c:v>
                </c:pt>
                <c:pt idx="1370">
                  <c:v>10.002487106012747</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10.006372706012373</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10.014571306012444</c:v>
                </c:pt>
                <c:pt idx="1402">
                  <c:v>10.01499750601262</c:v>
                </c:pt>
                <c:pt idx="1403">
                  <c:v>10.015395406012548</c:v>
                </c:pt>
                <c:pt idx="1404">
                  <c:v>10.015732856012759</c:v>
                </c:pt>
                <c:pt idx="1405">
                  <c:v>10.016116006012467</c:v>
                </c:pt>
                <c:pt idx="1406">
                  <c:v>10.016471506012252</c:v>
                </c:pt>
                <c:pt idx="1407">
                  <c:v>10.016831806012604</c:v>
                </c:pt>
                <c:pt idx="1408">
                  <c:v>10.017189606012451</c:v>
                </c:pt>
                <c:pt idx="1409">
                  <c:v>10.017632543512562</c:v>
                </c:pt>
                <c:pt idx="1410">
                  <c:v>10.017988006012628</c:v>
                </c:pt>
                <c:pt idx="1411">
                  <c:v>10.018303206012323</c:v>
                </c:pt>
                <c:pt idx="1412">
                  <c:v>10.018707706012393</c:v>
                </c:pt>
                <c:pt idx="1413">
                  <c:v>10.019021206012448</c:v>
                </c:pt>
                <c:pt idx="1414">
                  <c:v>10.0193435533807</c:v>
                </c:pt>
                <c:pt idx="1415">
                  <c:v>10.019651906012612</c:v>
                </c:pt>
                <c:pt idx="1416">
                  <c:v>10.020015106012412</c:v>
                </c:pt>
                <c:pt idx="1417">
                  <c:v>10.020349306012591</c:v>
                </c:pt>
                <c:pt idx="1418">
                  <c:v>10.020669406012145</c:v>
                </c:pt>
                <c:pt idx="1419">
                  <c:v>10.020988793512018</c:v>
                </c:pt>
                <c:pt idx="1420">
                  <c:v>10.02131470601279</c:v>
                </c:pt>
                <c:pt idx="1421">
                  <c:v>10.021614106012308</c:v>
                </c:pt>
                <c:pt idx="1422">
                  <c:v>10.022071906012403</c:v>
                </c:pt>
                <c:pt idx="1423">
                  <c:v>10.02252860601233</c:v>
                </c:pt>
                <c:pt idx="1424">
                  <c:v>10.022877022679225</c:v>
                </c:pt>
                <c:pt idx="1425">
                  <c:v>10.023422806012732</c:v>
                </c:pt>
                <c:pt idx="1426">
                  <c:v>10.023756206012379</c:v>
                </c:pt>
                <c:pt idx="1427">
                  <c:v>10.024202106012648</c:v>
                </c:pt>
                <c:pt idx="1428">
                  <c:v>10.024629406012142</c:v>
                </c:pt>
                <c:pt idx="1429">
                  <c:v>10.025044711275726</c:v>
                </c:pt>
                <c:pt idx="1430">
                  <c:v>10.025402006012227</c:v>
                </c:pt>
                <c:pt idx="1431">
                  <c:v>10.025758606012815</c:v>
                </c:pt>
                <c:pt idx="1432">
                  <c:v>10.026104206012366</c:v>
                </c:pt>
                <c:pt idx="1433">
                  <c:v>10.026468606012148</c:v>
                </c:pt>
                <c:pt idx="1434">
                  <c:v>10.026853306012418</c:v>
                </c:pt>
                <c:pt idx="1435">
                  <c:v>10.027100711275128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10.030758606012173</c:v>
                </c:pt>
                <c:pt idx="1447">
                  <c:v>10.031181706012376</c:v>
                </c:pt>
                <c:pt idx="1448">
                  <c:v>10.031502406012191</c:v>
                </c:pt>
                <c:pt idx="1449">
                  <c:v>10.031902606012649</c:v>
                </c:pt>
                <c:pt idx="1450">
                  <c:v>10.032225706012358</c:v>
                </c:pt>
                <c:pt idx="1451">
                  <c:v>10.032502106012501</c:v>
                </c:pt>
                <c:pt idx="1452">
                  <c:v>10.032791606012498</c:v>
                </c:pt>
                <c:pt idx="1453">
                  <c:v>10.033066106012612</c:v>
                </c:pt>
                <c:pt idx="1454">
                  <c:v>10.033336921802075</c:v>
                </c:pt>
                <c:pt idx="1455">
                  <c:v>10.033619806012737</c:v>
                </c:pt>
                <c:pt idx="1456">
                  <c:v>10.034079106012316</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10.037301869170555</c:v>
                </c:pt>
                <c:pt idx="1465">
                  <c:v>10.037540606012513</c:v>
                </c:pt>
                <c:pt idx="1466">
                  <c:v>10.037858106012893</c:v>
                </c:pt>
                <c:pt idx="1467">
                  <c:v>10.038145706012248</c:v>
                </c:pt>
                <c:pt idx="1468">
                  <c:v>10.038455706012771</c:v>
                </c:pt>
                <c:pt idx="1469">
                  <c:v>10.038820668512697</c:v>
                </c:pt>
                <c:pt idx="1470">
                  <c:v>10.039160506012719</c:v>
                </c:pt>
                <c:pt idx="1471">
                  <c:v>10.039573806012314</c:v>
                </c:pt>
                <c:pt idx="1472">
                  <c:v>10.03996030601218</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8.1431766060125597</c:v>
                </c:pt>
                <c:pt idx="2">
                  <c:v>8.1431766060126769</c:v>
                </c:pt>
                <c:pt idx="3">
                  <c:v>8.1457366060117948</c:v>
                </c:pt>
                <c:pt idx="4">
                  <c:v>8.1457366060119192</c:v>
                </c:pt>
                <c:pt idx="5">
                  <c:v>8.1457366060119192</c:v>
                </c:pt>
                <c:pt idx="6">
                  <c:v>8.1457366060119192</c:v>
                </c:pt>
                <c:pt idx="7">
                  <c:v>8.1457366060119192</c:v>
                </c:pt>
                <c:pt idx="8">
                  <c:v>8.1457372060118161</c:v>
                </c:pt>
                <c:pt idx="9">
                  <c:v>8.1457666060128489</c:v>
                </c:pt>
                <c:pt idx="10">
                  <c:v>8.1457666060124012</c:v>
                </c:pt>
                <c:pt idx="11">
                  <c:v>8.1415566060126849</c:v>
                </c:pt>
                <c:pt idx="12">
                  <c:v>8.1392585060126059</c:v>
                </c:pt>
                <c:pt idx="13">
                  <c:v>8.1358723060123559</c:v>
                </c:pt>
                <c:pt idx="14">
                  <c:v>8.1257884060128198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9.6011839060124125</c:v>
                </c:pt>
                <c:pt idx="26">
                  <c:v>9.5360230766008982</c:v>
                </c:pt>
                <c:pt idx="27">
                  <c:v>9.8481583917265443</c:v>
                </c:pt>
                <c:pt idx="28">
                  <c:v>9.6607652060120177</c:v>
                </c:pt>
                <c:pt idx="29">
                  <c:v>9.8651088060124863</c:v>
                </c:pt>
                <c:pt idx="30">
                  <c:v>10.489640006012307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8.487671306012377</c:v>
                </c:pt>
                <c:pt idx="40">
                  <c:v>7.3662615522492985</c:v>
                </c:pt>
                <c:pt idx="41">
                  <c:v>2.1395016764345351</c:v>
                </c:pt>
                <c:pt idx="42">
                  <c:v>0.99018680601228937</c:v>
                </c:pt>
                <c:pt idx="43">
                  <c:v>0.19730420601230494</c:v>
                </c:pt>
                <c:pt idx="44">
                  <c:v>-0.97289919398780078</c:v>
                </c:pt>
                <c:pt idx="45">
                  <c:v>-2.2477487939876681</c:v>
                </c:pt>
                <c:pt idx="46">
                  <c:v>-3.9557989939874987</c:v>
                </c:pt>
                <c:pt idx="47">
                  <c:v>-5.7494851286815418</c:v>
                </c:pt>
                <c:pt idx="48">
                  <c:v>-6.8130721939877414</c:v>
                </c:pt>
                <c:pt idx="49">
                  <c:v>-11.703263949543143</c:v>
                </c:pt>
                <c:pt idx="50">
                  <c:v>-11.951917093987774</c:v>
                </c:pt>
                <c:pt idx="51">
                  <c:v>-12.052072993987679</c:v>
                </c:pt>
                <c:pt idx="52">
                  <c:v>-11.875521293987848</c:v>
                </c:pt>
                <c:pt idx="53">
                  <c:v>-12.144088693987598</c:v>
                </c:pt>
                <c:pt idx="54">
                  <c:v>-12.615274793987723</c:v>
                </c:pt>
                <c:pt idx="55">
                  <c:v>-13.189458510266476</c:v>
                </c:pt>
                <c:pt idx="56">
                  <c:v>-10.988707393987553</c:v>
                </c:pt>
                <c:pt idx="57">
                  <c:v>-9.7921335939869305</c:v>
                </c:pt>
                <c:pt idx="58">
                  <c:v>-8.7211089939874409</c:v>
                </c:pt>
                <c:pt idx="59">
                  <c:v>-6.5361709939877404</c:v>
                </c:pt>
                <c:pt idx="60">
                  <c:v>-4.6526381939876753</c:v>
                </c:pt>
                <c:pt idx="61">
                  <c:v>-2.1999904939877268</c:v>
                </c:pt>
                <c:pt idx="62">
                  <c:v>-0.62429649398733034</c:v>
                </c:pt>
                <c:pt idx="63">
                  <c:v>1.2676646911185245</c:v>
                </c:pt>
                <c:pt idx="64">
                  <c:v>7.905140748868817</c:v>
                </c:pt>
                <c:pt idx="65">
                  <c:v>10.105689806012506</c:v>
                </c:pt>
                <c:pt idx="66">
                  <c:v>12.230252706012218</c:v>
                </c:pt>
                <c:pt idx="67">
                  <c:v>14.828055906012768</c:v>
                </c:pt>
                <c:pt idx="68">
                  <c:v>16.714433306012054</c:v>
                </c:pt>
                <c:pt idx="69">
                  <c:v>19.819196918512333</c:v>
                </c:pt>
                <c:pt idx="70">
                  <c:v>21.931028006012507</c:v>
                </c:pt>
                <c:pt idx="71">
                  <c:v>23.673415106012545</c:v>
                </c:pt>
                <c:pt idx="72">
                  <c:v>24.281736606012366</c:v>
                </c:pt>
                <c:pt idx="73">
                  <c:v>26.253138517776954</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c:v>
                </c:pt>
                <c:pt idx="84">
                  <c:v>2.2349905060124993</c:v>
                </c:pt>
                <c:pt idx="85">
                  <c:v>-0.55087489398759804</c:v>
                </c:pt>
                <c:pt idx="86">
                  <c:v>-2.4298454939878211</c:v>
                </c:pt>
                <c:pt idx="87">
                  <c:v>-4.8242992103142086</c:v>
                </c:pt>
                <c:pt idx="88">
                  <c:v>-6.6801331939879987</c:v>
                </c:pt>
                <c:pt idx="89">
                  <c:v>-7.9303770606542114</c:v>
                </c:pt>
                <c:pt idx="90">
                  <c:v>-9.7140608298852698</c:v>
                </c:pt>
                <c:pt idx="91">
                  <c:v>-10.02342119398746</c:v>
                </c:pt>
                <c:pt idx="92">
                  <c:v>-11.001426893987796</c:v>
                </c:pt>
                <c:pt idx="93">
                  <c:v>-14.769504218729603</c:v>
                </c:pt>
                <c:pt idx="94">
                  <c:v>-18.419750993987329</c:v>
                </c:pt>
                <c:pt idx="95">
                  <c:v>-19.566433993987637</c:v>
                </c:pt>
                <c:pt idx="96">
                  <c:v>-20.83768159398749</c:v>
                </c:pt>
                <c:pt idx="97">
                  <c:v>-21.323477693986817</c:v>
                </c:pt>
                <c:pt idx="98">
                  <c:v>-21.413888793987891</c:v>
                </c:pt>
                <c:pt idx="99">
                  <c:v>-17.316986462169787</c:v>
                </c:pt>
                <c:pt idx="100">
                  <c:v>-15.074690093987439</c:v>
                </c:pt>
                <c:pt idx="101">
                  <c:v>-14.171920293987725</c:v>
                </c:pt>
                <c:pt idx="102">
                  <c:v>-13.19662489398757</c:v>
                </c:pt>
                <c:pt idx="103">
                  <c:v>-12.610940793988206</c:v>
                </c:pt>
                <c:pt idx="104">
                  <c:v>-11.319121676816323</c:v>
                </c:pt>
                <c:pt idx="105">
                  <c:v>-3.5619985410462394</c:v>
                </c:pt>
                <c:pt idx="106">
                  <c:v>-1.8924633939878817</c:v>
                </c:pt>
                <c:pt idx="107">
                  <c:v>-1.3943251939870009</c:v>
                </c:pt>
                <c:pt idx="108">
                  <c:v>-0.33693109398818438</c:v>
                </c:pt>
                <c:pt idx="109">
                  <c:v>1.6830536060122241</c:v>
                </c:pt>
                <c:pt idx="110">
                  <c:v>2.6224213060121002</c:v>
                </c:pt>
                <c:pt idx="111">
                  <c:v>3.6822228060127742</c:v>
                </c:pt>
                <c:pt idx="112">
                  <c:v>5.3995942060122459</c:v>
                </c:pt>
                <c:pt idx="113">
                  <c:v>7.5596793837904341</c:v>
                </c:pt>
                <c:pt idx="114">
                  <c:v>13.391183238664979</c:v>
                </c:pt>
                <c:pt idx="115">
                  <c:v>15.154486006012377</c:v>
                </c:pt>
                <c:pt idx="116">
                  <c:v>17.230869306012597</c:v>
                </c:pt>
                <c:pt idx="117">
                  <c:v>18.204155706012038</c:v>
                </c:pt>
                <c:pt idx="118">
                  <c:v>19.357572806012698</c:v>
                </c:pt>
                <c:pt idx="119">
                  <c:v>21.078792231012006</c:v>
                </c:pt>
                <c:pt idx="120">
                  <c:v>23.204232563459236</c:v>
                </c:pt>
                <c:pt idx="121">
                  <c:v>28.496679208752429</c:v>
                </c:pt>
                <c:pt idx="122">
                  <c:v>-89.210567314587308</c:v>
                </c:pt>
                <c:pt idx="123">
                  <c:v>31.054245063412445</c:v>
                </c:pt>
                <c:pt idx="124">
                  <c:v>32.111482245374106</c:v>
                </c:pt>
                <c:pt idx="125">
                  <c:v>32.719915762012405</c:v>
                </c:pt>
                <c:pt idx="126">
                  <c:v>34.435897735012354</c:v>
                </c:pt>
                <c:pt idx="127">
                  <c:v>36.088160965012364</c:v>
                </c:pt>
                <c:pt idx="128">
                  <c:v>37.225800576012404</c:v>
                </c:pt>
                <c:pt idx="129">
                  <c:v>37.368452466949918</c:v>
                </c:pt>
                <c:pt idx="130">
                  <c:v>33.065295542854564</c:v>
                </c:pt>
                <c:pt idx="131">
                  <c:v>31.26311246701243</c:v>
                </c:pt>
                <c:pt idx="132">
                  <c:v>34.081351647172404</c:v>
                </c:pt>
                <c:pt idx="133">
                  <c:v>27.677903506012445</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7.3920876060121907</c:v>
                </c:pt>
                <c:pt idx="143">
                  <c:v>5.5529535060119946</c:v>
                </c:pt>
                <c:pt idx="144">
                  <c:v>4.0164473752431809</c:v>
                </c:pt>
                <c:pt idx="145">
                  <c:v>-1.3964047147425589</c:v>
                </c:pt>
                <c:pt idx="146">
                  <c:v>-2.2308141010584421</c:v>
                </c:pt>
                <c:pt idx="147">
                  <c:v>-3.3163391939873867</c:v>
                </c:pt>
                <c:pt idx="148">
                  <c:v>-4.783928493987669</c:v>
                </c:pt>
                <c:pt idx="149">
                  <c:v>-6.2682323939877591</c:v>
                </c:pt>
                <c:pt idx="150">
                  <c:v>-7.5867174939879094</c:v>
                </c:pt>
                <c:pt idx="151">
                  <c:v>-8.8371456939870967</c:v>
                </c:pt>
                <c:pt idx="152">
                  <c:v>-9.2879807852917491</c:v>
                </c:pt>
                <c:pt idx="153">
                  <c:v>-6.1157424848967024</c:v>
                </c:pt>
                <c:pt idx="154">
                  <c:v>-4.1900735939874352</c:v>
                </c:pt>
                <c:pt idx="155">
                  <c:v>-2.2550538939875509</c:v>
                </c:pt>
                <c:pt idx="156">
                  <c:v>0.54863330601229154</c:v>
                </c:pt>
                <c:pt idx="157">
                  <c:v>0.99500510601241388</c:v>
                </c:pt>
                <c:pt idx="158">
                  <c:v>1.9337685060124414</c:v>
                </c:pt>
                <c:pt idx="159">
                  <c:v>4.5892679191433361</c:v>
                </c:pt>
                <c:pt idx="160">
                  <c:v>5.5315835209062385</c:v>
                </c:pt>
                <c:pt idx="161">
                  <c:v>6.9578217488696197</c:v>
                </c:pt>
                <c:pt idx="162">
                  <c:v>13.781380309716168</c:v>
                </c:pt>
                <c:pt idx="163">
                  <c:v>15.200735906012325</c:v>
                </c:pt>
                <c:pt idx="164">
                  <c:v>17.776748606011829</c:v>
                </c:pt>
                <c:pt idx="165">
                  <c:v>20.304105006012197</c:v>
                </c:pt>
                <c:pt idx="166">
                  <c:v>23.020949434295588</c:v>
                </c:pt>
                <c:pt idx="167">
                  <c:v>24.982207306012747</c:v>
                </c:pt>
                <c:pt idx="168">
                  <c:v>27.411214406012881</c:v>
                </c:pt>
                <c:pt idx="169">
                  <c:v>-103.99234232322648</c:v>
                </c:pt>
                <c:pt idx="170">
                  <c:v>33.282741168307496</c:v>
                </c:pt>
                <c:pt idx="171">
                  <c:v>34.395727725804079</c:v>
                </c:pt>
                <c:pt idx="172">
                  <c:v>35.136843009012338</c:v>
                </c:pt>
                <c:pt idx="173">
                  <c:v>35.605956966012414</c:v>
                </c:pt>
                <c:pt idx="174">
                  <c:v>35.86364805701232</c:v>
                </c:pt>
                <c:pt idx="175">
                  <c:v>36.384622745012322</c:v>
                </c:pt>
                <c:pt idx="176">
                  <c:v>36.173964060749199</c:v>
                </c:pt>
                <c:pt idx="177">
                  <c:v>35.282548203765231</c:v>
                </c:pt>
                <c:pt idx="178">
                  <c:v>29.51090117815529</c:v>
                </c:pt>
                <c:pt idx="179">
                  <c:v>-43.438960374587381</c:v>
                </c:pt>
                <c:pt idx="180">
                  <c:v>26.11536140601282</c:v>
                </c:pt>
                <c:pt idx="181">
                  <c:v>23.546124853435529</c:v>
                </c:pt>
                <c:pt idx="182">
                  <c:v>19.471224506012746</c:v>
                </c:pt>
                <c:pt idx="183">
                  <c:v>16.36516660601292</c:v>
                </c:pt>
                <c:pt idx="184">
                  <c:v>13.07885810601238</c:v>
                </c:pt>
                <c:pt idx="185">
                  <c:v>8.6084837060123629</c:v>
                </c:pt>
                <c:pt idx="186">
                  <c:v>7.2438126997621648</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-13.772199693987712</c:v>
                </c:pt>
                <c:pt idx="196">
                  <c:v>-12.560178593987686</c:v>
                </c:pt>
                <c:pt idx="197">
                  <c:v>-11.516016493987419</c:v>
                </c:pt>
                <c:pt idx="198">
                  <c:v>-10.123313293987549</c:v>
                </c:pt>
                <c:pt idx="199">
                  <c:v>-8.9216382939875274</c:v>
                </c:pt>
                <c:pt idx="200">
                  <c:v>-7.4845548993646274</c:v>
                </c:pt>
                <c:pt idx="201">
                  <c:v>-5.8161478384320535</c:v>
                </c:pt>
                <c:pt idx="202">
                  <c:v>0.72218660601244267</c:v>
                </c:pt>
                <c:pt idx="203">
                  <c:v>2.0144198060125551</c:v>
                </c:pt>
                <c:pt idx="204">
                  <c:v>4.3195518060120515</c:v>
                </c:pt>
                <c:pt idx="205">
                  <c:v>6.0289127060123775</c:v>
                </c:pt>
                <c:pt idx="206">
                  <c:v>7.1373938225071498</c:v>
                </c:pt>
                <c:pt idx="207">
                  <c:v>8.5357843060124008</c:v>
                </c:pt>
                <c:pt idx="208">
                  <c:v>10.033024006012242</c:v>
                </c:pt>
                <c:pt idx="209">
                  <c:v>11.324006290223076</c:v>
                </c:pt>
                <c:pt idx="210">
                  <c:v>13.65162170805354</c:v>
                </c:pt>
                <c:pt idx="211">
                  <c:v>14.802286189346065</c:v>
                </c:pt>
                <c:pt idx="212">
                  <c:v>15.629438206012384</c:v>
                </c:pt>
                <c:pt idx="213">
                  <c:v>16.658814806012245</c:v>
                </c:pt>
                <c:pt idx="214">
                  <c:v>17.532545406012233</c:v>
                </c:pt>
                <c:pt idx="215">
                  <c:v>18.587029906012404</c:v>
                </c:pt>
                <c:pt idx="216">
                  <c:v>18.649603106012378</c:v>
                </c:pt>
                <c:pt idx="217">
                  <c:v>18.519456606012444</c:v>
                </c:pt>
                <c:pt idx="218">
                  <c:v>13.156125463155218</c:v>
                </c:pt>
                <c:pt idx="219">
                  <c:v>11.590332506012672</c:v>
                </c:pt>
                <c:pt idx="220">
                  <c:v>10.122009448117652</c:v>
                </c:pt>
                <c:pt idx="221">
                  <c:v>8.6184732060124389</c:v>
                </c:pt>
                <c:pt idx="222">
                  <c:v>7.2501068060125897</c:v>
                </c:pt>
                <c:pt idx="223">
                  <c:v>7.3088453060125405</c:v>
                </c:pt>
                <c:pt idx="224">
                  <c:v>6.5158397373254591</c:v>
                </c:pt>
                <c:pt idx="225">
                  <c:v>4.599999106012902</c:v>
                </c:pt>
                <c:pt idx="226">
                  <c:v>2.2743471060122289</c:v>
                </c:pt>
                <c:pt idx="227">
                  <c:v>6.5246406012434491E-2</c:v>
                </c:pt>
                <c:pt idx="228">
                  <c:v>-1.4609383939874032</c:v>
                </c:pt>
                <c:pt idx="229">
                  <c:v>-3.7388155151997324</c:v>
                </c:pt>
                <c:pt idx="230">
                  <c:v>-5.4385327939879664</c:v>
                </c:pt>
                <c:pt idx="231">
                  <c:v>-8.2106808939879592</c:v>
                </c:pt>
                <c:pt idx="232">
                  <c:v>-10.574043393987537</c:v>
                </c:pt>
                <c:pt idx="233">
                  <c:v>-12.317604576783138</c:v>
                </c:pt>
                <c:pt idx="234">
                  <c:v>-15.127481693988036</c:v>
                </c:pt>
                <c:pt idx="235">
                  <c:v>-17.644832393987869</c:v>
                </c:pt>
                <c:pt idx="236">
                  <c:v>-20.33214379398779</c:v>
                </c:pt>
                <c:pt idx="237">
                  <c:v>-22.285909078198095</c:v>
                </c:pt>
                <c:pt idx="238">
                  <c:v>-25.209147793987412</c:v>
                </c:pt>
                <c:pt idx="239">
                  <c:v>-26.80494719398758</c:v>
                </c:pt>
                <c:pt idx="240">
                  <c:v>-28.295746793987178</c:v>
                </c:pt>
                <c:pt idx="241">
                  <c:v>-28.59818036368425</c:v>
                </c:pt>
                <c:pt idx="242">
                  <c:v>-28.081444993987606</c:v>
                </c:pt>
                <c:pt idx="243">
                  <c:v>-26.991376593987923</c:v>
                </c:pt>
                <c:pt idx="244">
                  <c:v>-25.648899193987727</c:v>
                </c:pt>
                <c:pt idx="245">
                  <c:v>-23.596583993987302</c:v>
                </c:pt>
                <c:pt idx="246">
                  <c:v>-21.674002493987228</c:v>
                </c:pt>
                <c:pt idx="247">
                  <c:v>-21.031115293988087</c:v>
                </c:pt>
                <c:pt idx="248">
                  <c:v>-20.047939893987596</c:v>
                </c:pt>
                <c:pt idx="249">
                  <c:v>-19.312551328769743</c:v>
                </c:pt>
                <c:pt idx="250">
                  <c:v>-17.600967293987352</c:v>
                </c:pt>
                <c:pt idx="251">
                  <c:v>-16.187011693987326</c:v>
                </c:pt>
                <c:pt idx="252">
                  <c:v>-14.873764493987208</c:v>
                </c:pt>
                <c:pt idx="253">
                  <c:v>-13.466725867106224</c:v>
                </c:pt>
                <c:pt idx="254">
                  <c:v>-12.535228646512653</c:v>
                </c:pt>
                <c:pt idx="255">
                  <c:v>-11.461604493987407</c:v>
                </c:pt>
                <c:pt idx="256">
                  <c:v>-10.873170793987626</c:v>
                </c:pt>
                <c:pt idx="257">
                  <c:v>-9.4054665253006604</c:v>
                </c:pt>
                <c:pt idx="258">
                  <c:v>-7.7310554939878022</c:v>
                </c:pt>
                <c:pt idx="259">
                  <c:v>-4.9565385939873634</c:v>
                </c:pt>
                <c:pt idx="260">
                  <c:v>-4.1601153939875877</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12.950031506012206</c:v>
                </c:pt>
                <c:pt idx="271">
                  <c:v>12.713874906012453</c:v>
                </c:pt>
                <c:pt idx="272">
                  <c:v>13.159223606012645</c:v>
                </c:pt>
                <c:pt idx="273">
                  <c:v>13.004242906011893</c:v>
                </c:pt>
                <c:pt idx="274">
                  <c:v>12.919964627989909</c:v>
                </c:pt>
                <c:pt idx="275">
                  <c:v>12.811876606012461</c:v>
                </c:pt>
                <c:pt idx="276">
                  <c:v>8.2545139623337089</c:v>
                </c:pt>
                <c:pt idx="277">
                  <c:v>5.5318416060125823</c:v>
                </c:pt>
                <c:pt idx="278">
                  <c:v>3.4326523060126535</c:v>
                </c:pt>
                <c:pt idx="279">
                  <c:v>0.58059570601251653</c:v>
                </c:pt>
                <c:pt idx="280">
                  <c:v>-1.103656993987542</c:v>
                </c:pt>
                <c:pt idx="281">
                  <c:v>-3.2028396939869448</c:v>
                </c:pt>
                <c:pt idx="282">
                  <c:v>-4.8601507939871311</c:v>
                </c:pt>
                <c:pt idx="283">
                  <c:v>-9.7644255939876512</c:v>
                </c:pt>
                <c:pt idx="284">
                  <c:v>-12.287096929341757</c:v>
                </c:pt>
                <c:pt idx="285">
                  <c:v>-14.411580593987711</c:v>
                </c:pt>
                <c:pt idx="286">
                  <c:v>-16.186524693987586</c:v>
                </c:pt>
                <c:pt idx="287">
                  <c:v>-17.248586693987818</c:v>
                </c:pt>
                <c:pt idx="288">
                  <c:v>-18.527369693987829</c:v>
                </c:pt>
                <c:pt idx="289">
                  <c:v>-18.904491393987687</c:v>
                </c:pt>
                <c:pt idx="290">
                  <c:v>-18.906097117391752</c:v>
                </c:pt>
                <c:pt idx="291">
                  <c:v>-18.377340493987603</c:v>
                </c:pt>
                <c:pt idx="292">
                  <c:v>-17.851564193988175</c:v>
                </c:pt>
                <c:pt idx="293">
                  <c:v>-16.857167293987793</c:v>
                </c:pt>
                <c:pt idx="294">
                  <c:v>-15.929853793987473</c:v>
                </c:pt>
                <c:pt idx="295">
                  <c:v>-15.342716834848327</c:v>
                </c:pt>
                <c:pt idx="296">
                  <c:v>-14.872276893987937</c:v>
                </c:pt>
                <c:pt idx="297">
                  <c:v>-14.052906493987791</c:v>
                </c:pt>
                <c:pt idx="298">
                  <c:v>-13.228964193987768</c:v>
                </c:pt>
                <c:pt idx="299">
                  <c:v>-12.305908193987577</c:v>
                </c:pt>
                <c:pt idx="300">
                  <c:v>-11.420599893987511</c:v>
                </c:pt>
                <c:pt idx="301">
                  <c:v>-10.075611878836302</c:v>
                </c:pt>
                <c:pt idx="302">
                  <c:v>-7.8571867939873945</c:v>
                </c:pt>
                <c:pt idx="303">
                  <c:v>-7.1206667273210495</c:v>
                </c:pt>
                <c:pt idx="304">
                  <c:v>-0.46059131851596624</c:v>
                </c:pt>
                <c:pt idx="305">
                  <c:v>0.2285010060118822</c:v>
                </c:pt>
                <c:pt idx="306">
                  <c:v>1.3677561060124077</c:v>
                </c:pt>
                <c:pt idx="307">
                  <c:v>2.3271397060125496</c:v>
                </c:pt>
                <c:pt idx="308">
                  <c:v>2.9427261060126426</c:v>
                </c:pt>
                <c:pt idx="309">
                  <c:v>4.1685084060128617</c:v>
                </c:pt>
                <c:pt idx="310">
                  <c:v>4.0242740060124413</c:v>
                </c:pt>
                <c:pt idx="311">
                  <c:v>4.6718493060124784</c:v>
                </c:pt>
                <c:pt idx="312">
                  <c:v>5.9019347878305126</c:v>
                </c:pt>
                <c:pt idx="313">
                  <c:v>7.1803115060128082</c:v>
                </c:pt>
                <c:pt idx="314">
                  <c:v>7.4475266060125715</c:v>
                </c:pt>
                <c:pt idx="315">
                  <c:v>8.1898272060131632</c:v>
                </c:pt>
                <c:pt idx="316">
                  <c:v>8.600169806012449</c:v>
                </c:pt>
                <c:pt idx="317">
                  <c:v>9.5264521060125986</c:v>
                </c:pt>
                <c:pt idx="318">
                  <c:v>11.185560452166012</c:v>
                </c:pt>
                <c:pt idx="319">
                  <c:v>12.015827906012603</c:v>
                </c:pt>
                <c:pt idx="320">
                  <c:v>12.133616406012099</c:v>
                </c:pt>
                <c:pt idx="321">
                  <c:v>13.802271906012335</c:v>
                </c:pt>
                <c:pt idx="322">
                  <c:v>13.82036220601249</c:v>
                </c:pt>
                <c:pt idx="323">
                  <c:v>15.426372060557757</c:v>
                </c:pt>
                <c:pt idx="324">
                  <c:v>16.969372306011781</c:v>
                </c:pt>
                <c:pt idx="325">
                  <c:v>18.483172406012173</c:v>
                </c:pt>
                <c:pt idx="326">
                  <c:v>19.515320206012227</c:v>
                </c:pt>
                <c:pt idx="327">
                  <c:v>20.232471106011893</c:v>
                </c:pt>
                <c:pt idx="328">
                  <c:v>20.525230706012067</c:v>
                </c:pt>
                <c:pt idx="329">
                  <c:v>20.53511560601229</c:v>
                </c:pt>
                <c:pt idx="330">
                  <c:v>19.959551306012791</c:v>
                </c:pt>
                <c:pt idx="331">
                  <c:v>18.893845006012544</c:v>
                </c:pt>
                <c:pt idx="332">
                  <c:v>17.384127306012388</c:v>
                </c:pt>
                <c:pt idx="333">
                  <c:v>15.803911506012312</c:v>
                </c:pt>
                <c:pt idx="334">
                  <c:v>13.234607606012688</c:v>
                </c:pt>
                <c:pt idx="335">
                  <c:v>11.214852906012485</c:v>
                </c:pt>
                <c:pt idx="336">
                  <c:v>9.3980918060123173</c:v>
                </c:pt>
                <c:pt idx="337">
                  <c:v>7.0795721060121846</c:v>
                </c:pt>
                <c:pt idx="338">
                  <c:v>5.1795815555073075</c:v>
                </c:pt>
                <c:pt idx="339">
                  <c:v>1.7867940060123844</c:v>
                </c:pt>
                <c:pt idx="340">
                  <c:v>0.60204230601250752</c:v>
                </c:pt>
                <c:pt idx="341">
                  <c:v>-0.59955749398828551</c:v>
                </c:pt>
                <c:pt idx="342">
                  <c:v>-1.7451988939877054</c:v>
                </c:pt>
                <c:pt idx="343">
                  <c:v>-4.14642076240834</c:v>
                </c:pt>
                <c:pt idx="344">
                  <c:v>-6.6428613939875589</c:v>
                </c:pt>
                <c:pt idx="345">
                  <c:v>-9.2223374939881495</c:v>
                </c:pt>
                <c:pt idx="346">
                  <c:v>-11.019603393987952</c:v>
                </c:pt>
                <c:pt idx="347">
                  <c:v>-12.483854393987539</c:v>
                </c:pt>
                <c:pt idx="348">
                  <c:v>-14.721794493987815</c:v>
                </c:pt>
                <c:pt idx="349">
                  <c:v>-16.603511229039093</c:v>
                </c:pt>
                <c:pt idx="350">
                  <c:v>-17.684544393987743</c:v>
                </c:pt>
                <c:pt idx="351">
                  <c:v>-18.35837879398753</c:v>
                </c:pt>
                <c:pt idx="352">
                  <c:v>-19.032636093986998</c:v>
                </c:pt>
                <c:pt idx="353">
                  <c:v>-18.087312693987215</c:v>
                </c:pt>
                <c:pt idx="354">
                  <c:v>-16.898580060653927</c:v>
                </c:pt>
                <c:pt idx="355">
                  <c:v>-18.768030493987698</c:v>
                </c:pt>
                <c:pt idx="356">
                  <c:v>-19.9073133939876</c:v>
                </c:pt>
                <c:pt idx="357">
                  <c:v>-20.341348593987913</c:v>
                </c:pt>
                <c:pt idx="358">
                  <c:v>-20.20197479398729</c:v>
                </c:pt>
                <c:pt idx="359">
                  <c:v>-20.446907949543139</c:v>
                </c:pt>
                <c:pt idx="360">
                  <c:v>-20.539546646999803</c:v>
                </c:pt>
                <c:pt idx="361">
                  <c:v>-14.176131815040321</c:v>
                </c:pt>
                <c:pt idx="362">
                  <c:v>-12.844866293987652</c:v>
                </c:pt>
                <c:pt idx="363">
                  <c:v>-10.458833293987476</c:v>
                </c:pt>
                <c:pt idx="364">
                  <c:v>-9.6233784939874685</c:v>
                </c:pt>
                <c:pt idx="365">
                  <c:v>-8.7201438195192367</c:v>
                </c:pt>
                <c:pt idx="366">
                  <c:v>-7.5502873939875474</c:v>
                </c:pt>
                <c:pt idx="367">
                  <c:v>-5.9413809939879263</c:v>
                </c:pt>
                <c:pt idx="368">
                  <c:v>-4.4235634939870945</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16.194808806012237</c:v>
                </c:pt>
                <c:pt idx="379">
                  <c:v>18.270763506012273</c:v>
                </c:pt>
                <c:pt idx="380">
                  <c:v>19.673524080759929</c:v>
                </c:pt>
                <c:pt idx="381">
                  <c:v>21.234029406012397</c:v>
                </c:pt>
                <c:pt idx="382">
                  <c:v>23.124074406012301</c:v>
                </c:pt>
                <c:pt idx="383">
                  <c:v>23.680143606012628</c:v>
                </c:pt>
                <c:pt idx="384">
                  <c:v>24.692007506012217</c:v>
                </c:pt>
                <c:pt idx="385">
                  <c:v>25.714023806012591</c:v>
                </c:pt>
                <c:pt idx="386">
                  <c:v>26.36761232029809</c:v>
                </c:pt>
                <c:pt idx="387">
                  <c:v>26.675845306012754</c:v>
                </c:pt>
                <c:pt idx="388">
                  <c:v>26.617759306012537</c:v>
                </c:pt>
                <c:pt idx="389">
                  <c:v>26.688203206012297</c:v>
                </c:pt>
                <c:pt idx="390">
                  <c:v>26.563972406012535</c:v>
                </c:pt>
                <c:pt idx="391">
                  <c:v>25.825235315689685</c:v>
                </c:pt>
                <c:pt idx="392">
                  <c:v>24.501707106012514</c:v>
                </c:pt>
                <c:pt idx="393">
                  <c:v>23.734445706012636</c:v>
                </c:pt>
                <c:pt idx="394">
                  <c:v>21.711637806012746</c:v>
                </c:pt>
                <c:pt idx="395">
                  <c:v>19.486985906012151</c:v>
                </c:pt>
                <c:pt idx="396">
                  <c:v>17.464742801664585</c:v>
                </c:pt>
                <c:pt idx="397">
                  <c:v>14.167656906012624</c:v>
                </c:pt>
                <c:pt idx="398">
                  <c:v>12.151989906013014</c:v>
                </c:pt>
                <c:pt idx="399">
                  <c:v>9.2395828060122227</c:v>
                </c:pt>
                <c:pt idx="400">
                  <c:v>7.4069647060117774</c:v>
                </c:pt>
                <c:pt idx="401">
                  <c:v>4.2517065050023088</c:v>
                </c:pt>
                <c:pt idx="402">
                  <c:v>1.598447430755203</c:v>
                </c:pt>
                <c:pt idx="403">
                  <c:v>5.5374306011984231E-2</c:v>
                </c:pt>
                <c:pt idx="404">
                  <c:v>-1.8915980939876098</c:v>
                </c:pt>
                <c:pt idx="405">
                  <c:v>-3.8518958939876984</c:v>
                </c:pt>
                <c:pt idx="406">
                  <c:v>-5.3902508939877274</c:v>
                </c:pt>
                <c:pt idx="407">
                  <c:v>-6.8259705982886567</c:v>
                </c:pt>
                <c:pt idx="408">
                  <c:v>-9.2431226939876154</c:v>
                </c:pt>
                <c:pt idx="409">
                  <c:v>-11.579649893987554</c:v>
                </c:pt>
                <c:pt idx="410">
                  <c:v>-13.835810293987777</c:v>
                </c:pt>
                <c:pt idx="411">
                  <c:v>-14.492775193987255</c:v>
                </c:pt>
                <c:pt idx="412">
                  <c:v>-16.147210635367077</c:v>
                </c:pt>
                <c:pt idx="413">
                  <c:v>-17.375319393988079</c:v>
                </c:pt>
                <c:pt idx="414">
                  <c:v>-16.504101893987226</c:v>
                </c:pt>
                <c:pt idx="415">
                  <c:v>-18.800934293987233</c:v>
                </c:pt>
                <c:pt idx="416">
                  <c:v>-20.661426693987529</c:v>
                </c:pt>
                <c:pt idx="417">
                  <c:v>-20.614091220075132</c:v>
                </c:pt>
                <c:pt idx="418">
                  <c:v>-20.70495569398782</c:v>
                </c:pt>
                <c:pt idx="419">
                  <c:v>-20.652263393987585</c:v>
                </c:pt>
                <c:pt idx="420">
                  <c:v>-19.011663393987533</c:v>
                </c:pt>
                <c:pt idx="421">
                  <c:v>-18.320807293987102</c:v>
                </c:pt>
                <c:pt idx="422">
                  <c:v>-16.775755993987527</c:v>
                </c:pt>
                <c:pt idx="423">
                  <c:v>-15.067662393987852</c:v>
                </c:pt>
                <c:pt idx="424">
                  <c:v>-13.755133174207229</c:v>
                </c:pt>
                <c:pt idx="425">
                  <c:v>-10.853459793987556</c:v>
                </c:pt>
                <c:pt idx="426">
                  <c:v>-7.7336167939868607</c:v>
                </c:pt>
                <c:pt idx="427">
                  <c:v>-4.0085773523210095</c:v>
                </c:pt>
                <c:pt idx="428">
                  <c:v>7.2748366060126415</c:v>
                </c:pt>
                <c:pt idx="429">
                  <c:v>8.703356806012394</c:v>
                </c:pt>
                <c:pt idx="430">
                  <c:v>12.066045585604765</c:v>
                </c:pt>
                <c:pt idx="431">
                  <c:v>14.229622806011733</c:v>
                </c:pt>
                <c:pt idx="432">
                  <c:v>16.576984306012235</c:v>
                </c:pt>
                <c:pt idx="433">
                  <c:v>18.903173806012827</c:v>
                </c:pt>
                <c:pt idx="434">
                  <c:v>20.750485406012654</c:v>
                </c:pt>
                <c:pt idx="435">
                  <c:v>22.224605386500414</c:v>
                </c:pt>
                <c:pt idx="436">
                  <c:v>22.543386444721861</c:v>
                </c:pt>
                <c:pt idx="437">
                  <c:v>23.701561367917307</c:v>
                </c:pt>
                <c:pt idx="438">
                  <c:v>23.007572306012584</c:v>
                </c:pt>
                <c:pt idx="439">
                  <c:v>21.989002406013118</c:v>
                </c:pt>
                <c:pt idx="440">
                  <c:v>20.475331406012074</c:v>
                </c:pt>
                <c:pt idx="441">
                  <c:v>19.06748377773021</c:v>
                </c:pt>
                <c:pt idx="442">
                  <c:v>17.431058306012325</c:v>
                </c:pt>
                <c:pt idx="443">
                  <c:v>15.972566206012088</c:v>
                </c:pt>
                <c:pt idx="444">
                  <c:v>14.365721806012759</c:v>
                </c:pt>
                <c:pt idx="445">
                  <c:v>12.84459240601257</c:v>
                </c:pt>
                <c:pt idx="446">
                  <c:v>11.697401959547864</c:v>
                </c:pt>
                <c:pt idx="447">
                  <c:v>11.353238406012352</c:v>
                </c:pt>
                <c:pt idx="448">
                  <c:v>11.325568406012518</c:v>
                </c:pt>
                <c:pt idx="449">
                  <c:v>10.638306806012512</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c:v>
                </c:pt>
                <c:pt idx="471">
                  <c:v>10.164245191871148</c:v>
                </c:pt>
                <c:pt idx="472">
                  <c:v>9.7643201060126898</c:v>
                </c:pt>
                <c:pt idx="473">
                  <c:v>8.9021373060128468</c:v>
                </c:pt>
                <c:pt idx="474">
                  <c:v>7.7348715060126239</c:v>
                </c:pt>
                <c:pt idx="475">
                  <c:v>7.8562069060127016</c:v>
                </c:pt>
                <c:pt idx="476">
                  <c:v>8.77138692180195</c:v>
                </c:pt>
                <c:pt idx="477">
                  <c:v>11.139648406012681</c:v>
                </c:pt>
                <c:pt idx="478">
                  <c:v>11.191290106012676</c:v>
                </c:pt>
                <c:pt idx="479">
                  <c:v>10.95001220601247</c:v>
                </c:pt>
                <c:pt idx="480">
                  <c:v>10.000482106012239</c:v>
                </c:pt>
                <c:pt idx="481">
                  <c:v>9.952190747427121</c:v>
                </c:pt>
                <c:pt idx="482">
                  <c:v>9.463218006012438</c:v>
                </c:pt>
                <c:pt idx="483">
                  <c:v>8.7862012060119952</c:v>
                </c:pt>
                <c:pt idx="484">
                  <c:v>10.181004006012483</c:v>
                </c:pt>
                <c:pt idx="485">
                  <c:v>9.1091730060124423</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9.9019612213967925</c:v>
                </c:pt>
                <c:pt idx="498">
                  <c:v>9.8956064060120248</c:v>
                </c:pt>
                <c:pt idx="499">
                  <c:v>9.893319206012519</c:v>
                </c:pt>
                <c:pt idx="500">
                  <c:v>9.895363006012369</c:v>
                </c:pt>
                <c:pt idx="501">
                  <c:v>9.923836506012405</c:v>
                </c:pt>
                <c:pt idx="502">
                  <c:v>9.9327713886213029</c:v>
                </c:pt>
                <c:pt idx="503">
                  <c:v>10.07631660601227</c:v>
                </c:pt>
                <c:pt idx="504">
                  <c:v>10.079107406012</c:v>
                </c:pt>
                <c:pt idx="505">
                  <c:v>10.092442006012984</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10.218355191871401</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10.231710506012123</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10.235456606011748</c:v>
                </c:pt>
                <c:pt idx="565">
                  <c:v>10.235456606011748</c:v>
                </c:pt>
                <c:pt idx="566">
                  <c:v>10.235456606011748</c:v>
                </c:pt>
                <c:pt idx="567">
                  <c:v>10.235456606011748</c:v>
                </c:pt>
                <c:pt idx="568">
                  <c:v>10.235456606012022</c:v>
                </c:pt>
                <c:pt idx="569">
                  <c:v>10.23546022670202</c:v>
                </c:pt>
                <c:pt idx="570">
                  <c:v>10.235536606012452</c:v>
                </c:pt>
                <c:pt idx="571">
                  <c:v>10.235978906012692</c:v>
                </c:pt>
                <c:pt idx="572">
                  <c:v>10.237236606012868</c:v>
                </c:pt>
                <c:pt idx="573">
                  <c:v>10.237236606012928</c:v>
                </c:pt>
                <c:pt idx="574">
                  <c:v>10.237311006013147</c:v>
                </c:pt>
                <c:pt idx="575">
                  <c:v>10.237356606012398</c:v>
                </c:pt>
                <c:pt idx="576">
                  <c:v>10.240896606012498</c:v>
                </c:pt>
                <c:pt idx="577">
                  <c:v>10.24089660601193</c:v>
                </c:pt>
                <c:pt idx="578">
                  <c:v>10.24089660601193</c:v>
                </c:pt>
                <c:pt idx="579">
                  <c:v>10.24089660601193</c:v>
                </c:pt>
                <c:pt idx="580">
                  <c:v>10.24089660601193</c:v>
                </c:pt>
                <c:pt idx="581">
                  <c:v>10.242620406011783</c:v>
                </c:pt>
                <c:pt idx="582">
                  <c:v>10.252080822880059</c:v>
                </c:pt>
                <c:pt idx="583">
                  <c:v>10.294376976382193</c:v>
                </c:pt>
                <c:pt idx="584">
                  <c:v>10.294356606011835</c:v>
                </c:pt>
                <c:pt idx="585">
                  <c:v>10.299311406012349</c:v>
                </c:pt>
                <c:pt idx="586">
                  <c:v>10.313549206012821</c:v>
                </c:pt>
                <c:pt idx="587">
                  <c:v>10.325291912134571</c:v>
                </c:pt>
                <c:pt idx="588">
                  <c:v>10.336007606012188</c:v>
                </c:pt>
                <c:pt idx="589">
                  <c:v>10.346666606012334</c:v>
                </c:pt>
                <c:pt idx="590">
                  <c:v>10.397266458953439</c:v>
                </c:pt>
                <c:pt idx="591">
                  <c:v>10.39985660601242</c:v>
                </c:pt>
                <c:pt idx="592">
                  <c:v>10.400589806012505</c:v>
                </c:pt>
                <c:pt idx="593">
                  <c:v>10.404473064346305</c:v>
                </c:pt>
                <c:pt idx="594">
                  <c:v>10.405436606012966</c:v>
                </c:pt>
                <c:pt idx="595">
                  <c:v>10.405436606012966</c:v>
                </c:pt>
                <c:pt idx="596">
                  <c:v>10.405436606012449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10.445277706012352</c:v>
                </c:pt>
                <c:pt idx="619">
                  <c:v>10.446962506012383</c:v>
                </c:pt>
                <c:pt idx="620">
                  <c:v>10.446997272679155</c:v>
                </c:pt>
                <c:pt idx="621">
                  <c:v>10.446425534583184</c:v>
                </c:pt>
                <c:pt idx="622">
                  <c:v>10.443715406012368</c:v>
                </c:pt>
                <c:pt idx="623">
                  <c:v>10.443196606012478</c:v>
                </c:pt>
                <c:pt idx="624">
                  <c:v>10.44146130601246</c:v>
                </c:pt>
                <c:pt idx="625">
                  <c:v>10.441176606012451</c:v>
                </c:pt>
                <c:pt idx="626">
                  <c:v>10.441176606012508</c:v>
                </c:pt>
                <c:pt idx="627">
                  <c:v>10.441136606012392</c:v>
                </c:pt>
                <c:pt idx="628">
                  <c:v>10.441136606012904</c:v>
                </c:pt>
                <c:pt idx="629">
                  <c:v>10.44113660601279</c:v>
                </c:pt>
                <c:pt idx="630">
                  <c:v>10.441136606012847</c:v>
                </c:pt>
                <c:pt idx="631">
                  <c:v>10.441129606012852</c:v>
                </c:pt>
                <c:pt idx="632">
                  <c:v>10.441036606012473</c:v>
                </c:pt>
                <c:pt idx="633">
                  <c:v>10.441036606012473</c:v>
                </c:pt>
                <c:pt idx="634">
                  <c:v>10.441018006012541</c:v>
                </c:pt>
                <c:pt idx="635">
                  <c:v>10.4410335447878</c:v>
                </c:pt>
                <c:pt idx="636">
                  <c:v>10.444000506013269</c:v>
                </c:pt>
                <c:pt idx="637">
                  <c:v>10.444716606013301</c:v>
                </c:pt>
                <c:pt idx="638">
                  <c:v>10.444716606013301</c:v>
                </c:pt>
                <c:pt idx="639">
                  <c:v>10.444683006012283</c:v>
                </c:pt>
                <c:pt idx="640">
                  <c:v>10.445690500749064</c:v>
                </c:pt>
                <c:pt idx="641">
                  <c:v>10.447654206013016</c:v>
                </c:pt>
                <c:pt idx="642">
                  <c:v>10.451197206012196</c:v>
                </c:pt>
                <c:pt idx="643">
                  <c:v>10.453016606012127</c:v>
                </c:pt>
                <c:pt idx="644">
                  <c:v>10.45584380601238</c:v>
                </c:pt>
                <c:pt idx="645">
                  <c:v>10.458704106012433</c:v>
                </c:pt>
                <c:pt idx="646">
                  <c:v>10.459588340706008</c:v>
                </c:pt>
                <c:pt idx="647">
                  <c:v>10.463230006012182</c:v>
                </c:pt>
                <c:pt idx="648">
                  <c:v>10.466345206011866</c:v>
                </c:pt>
                <c:pt idx="649">
                  <c:v>10.466434806011973</c:v>
                </c:pt>
                <c:pt idx="650">
                  <c:v>10.466381206012173</c:v>
                </c:pt>
                <c:pt idx="651">
                  <c:v>10.466749667236938</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10.475932406012614</c:v>
                </c:pt>
                <c:pt idx="664">
                  <c:v>10.479522606012349</c:v>
                </c:pt>
                <c:pt idx="665">
                  <c:v>10.479691806011729</c:v>
                </c:pt>
                <c:pt idx="666">
                  <c:v>10.479696606011798</c:v>
                </c:pt>
                <c:pt idx="667">
                  <c:v>10.479696606011739</c:v>
                </c:pt>
                <c:pt idx="668">
                  <c:v>10.479696606011739</c:v>
                </c:pt>
                <c:pt idx="669">
                  <c:v>10.479696606011739</c:v>
                </c:pt>
                <c:pt idx="670">
                  <c:v>10.4797038060125</c:v>
                </c:pt>
                <c:pt idx="671">
                  <c:v>10.479736606012606</c:v>
                </c:pt>
                <c:pt idx="672">
                  <c:v>10.479736606012725</c:v>
                </c:pt>
                <c:pt idx="673">
                  <c:v>10.479736606012725</c:v>
                </c:pt>
                <c:pt idx="674">
                  <c:v>10.479736606012725</c:v>
                </c:pt>
                <c:pt idx="675">
                  <c:v>10.479736606012725</c:v>
                </c:pt>
                <c:pt idx="676">
                  <c:v>10.479736606012725</c:v>
                </c:pt>
                <c:pt idx="677">
                  <c:v>10.479736606012777</c:v>
                </c:pt>
                <c:pt idx="678">
                  <c:v>10.479736606012725</c:v>
                </c:pt>
                <c:pt idx="679">
                  <c:v>10.479736606012725</c:v>
                </c:pt>
                <c:pt idx="680">
                  <c:v>10.479736606012725</c:v>
                </c:pt>
                <c:pt idx="681">
                  <c:v>10.479736606012725</c:v>
                </c:pt>
                <c:pt idx="682">
                  <c:v>10.479736606012777</c:v>
                </c:pt>
                <c:pt idx="683">
                  <c:v>10.479736606012725</c:v>
                </c:pt>
                <c:pt idx="684">
                  <c:v>10.479736606012668</c:v>
                </c:pt>
                <c:pt idx="685">
                  <c:v>10.479759939345721</c:v>
                </c:pt>
                <c:pt idx="686">
                  <c:v>10.478978506012371</c:v>
                </c:pt>
                <c:pt idx="687">
                  <c:v>10.477092206012816</c:v>
                </c:pt>
                <c:pt idx="688">
                  <c:v>10.466861963155637</c:v>
                </c:pt>
                <c:pt idx="689">
                  <c:v>10.461694706012409</c:v>
                </c:pt>
                <c:pt idx="690">
                  <c:v>10.45918660601259</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10.459336606012329</c:v>
                </c:pt>
                <c:pt idx="700">
                  <c:v>10.459371406011668</c:v>
                </c:pt>
                <c:pt idx="701">
                  <c:v>10.45939660601177</c:v>
                </c:pt>
                <c:pt idx="702">
                  <c:v>10.45939660601177</c:v>
                </c:pt>
                <c:pt idx="703">
                  <c:v>10.45939660601177</c:v>
                </c:pt>
                <c:pt idx="704">
                  <c:v>10.459459076600503</c:v>
                </c:pt>
                <c:pt idx="705">
                  <c:v>10.461422906011666</c:v>
                </c:pt>
                <c:pt idx="706">
                  <c:v>10.464756406012238</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10.470476006012658</c:v>
                </c:pt>
                <c:pt idx="716">
                  <c:v>10.472404106012871</c:v>
                </c:pt>
                <c:pt idx="717">
                  <c:v>10.472676606012854</c:v>
                </c:pt>
                <c:pt idx="718">
                  <c:v>10.472676606012854</c:v>
                </c:pt>
                <c:pt idx="719">
                  <c:v>10.472676606012854</c:v>
                </c:pt>
                <c:pt idx="720">
                  <c:v>10.472661006012757</c:v>
                </c:pt>
                <c:pt idx="721">
                  <c:v>10.472637006012148</c:v>
                </c:pt>
                <c:pt idx="722">
                  <c:v>10.472616606012279</c:v>
                </c:pt>
                <c:pt idx="723">
                  <c:v>10.472616606012279</c:v>
                </c:pt>
                <c:pt idx="724">
                  <c:v>10.4726674223394</c:v>
                </c:pt>
                <c:pt idx="725">
                  <c:v>10.469655006012003</c:v>
                </c:pt>
                <c:pt idx="726">
                  <c:v>10.4671528060131</c:v>
                </c:pt>
                <c:pt idx="727">
                  <c:v>10.465630706012089</c:v>
                </c:pt>
                <c:pt idx="728">
                  <c:v>10.465136606012068</c:v>
                </c:pt>
                <c:pt idx="729">
                  <c:v>10.465136606012015</c:v>
                </c:pt>
                <c:pt idx="730">
                  <c:v>10.464783206011887</c:v>
                </c:pt>
                <c:pt idx="731">
                  <c:v>10.463276606011803</c:v>
                </c:pt>
                <c:pt idx="732">
                  <c:v>10.463262206012089</c:v>
                </c:pt>
                <c:pt idx="733">
                  <c:v>10.46174840601266</c:v>
                </c:pt>
                <c:pt idx="734">
                  <c:v>10.45702031735302</c:v>
                </c:pt>
                <c:pt idx="735">
                  <c:v>10.44891040601266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10.426466606012951</c:v>
                </c:pt>
                <c:pt idx="770">
                  <c:v>10.42646660601288</c:v>
                </c:pt>
                <c:pt idx="771">
                  <c:v>10.426466606012951</c:v>
                </c:pt>
                <c:pt idx="772">
                  <c:v>10.426466606012951</c:v>
                </c:pt>
                <c:pt idx="773">
                  <c:v>10.426466606012951</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10.421036606012219</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10.411689806012614</c:v>
                </c:pt>
                <c:pt idx="806">
                  <c:v>10.4117466060131</c:v>
                </c:pt>
                <c:pt idx="807">
                  <c:v>10.41174260601305</c:v>
                </c:pt>
                <c:pt idx="808">
                  <c:v>10.411796606012516</c:v>
                </c:pt>
                <c:pt idx="809">
                  <c:v>10.411796606012459</c:v>
                </c:pt>
                <c:pt idx="810">
                  <c:v>10.411823606012048</c:v>
                </c:pt>
                <c:pt idx="811">
                  <c:v>10.411762406012887</c:v>
                </c:pt>
                <c:pt idx="812">
                  <c:v>10.411756606012844</c:v>
                </c:pt>
                <c:pt idx="813">
                  <c:v>10.41030619784882</c:v>
                </c:pt>
                <c:pt idx="814">
                  <c:v>10.409880706012146</c:v>
                </c:pt>
                <c:pt idx="815">
                  <c:v>10.40998660601198</c:v>
                </c:pt>
                <c:pt idx="816">
                  <c:v>10.40998660601198</c:v>
                </c:pt>
                <c:pt idx="817">
                  <c:v>10.40998660601198</c:v>
                </c:pt>
                <c:pt idx="818">
                  <c:v>10.409983506011899</c:v>
                </c:pt>
                <c:pt idx="819">
                  <c:v>10.410043203950934</c:v>
                </c:pt>
                <c:pt idx="820">
                  <c:v>10.410067406012562</c:v>
                </c:pt>
                <c:pt idx="821">
                  <c:v>10.410090206012304</c:v>
                </c:pt>
                <c:pt idx="822">
                  <c:v>10.409247606012926</c:v>
                </c:pt>
                <c:pt idx="823">
                  <c:v>10.406342006012396</c:v>
                </c:pt>
                <c:pt idx="824">
                  <c:v>10.406351006012315</c:v>
                </c:pt>
                <c:pt idx="825">
                  <c:v>10.406414956528218</c:v>
                </c:pt>
                <c:pt idx="826">
                  <c:v>10.406436606012761</c:v>
                </c:pt>
                <c:pt idx="827">
                  <c:v>10.406436606012761</c:v>
                </c:pt>
                <c:pt idx="828">
                  <c:v>10.406436606012761</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10.397134939345424</c:v>
                </c:pt>
                <c:pt idx="837">
                  <c:v>10.393200206011629</c:v>
                </c:pt>
                <c:pt idx="838">
                  <c:v>10.391674606012444</c:v>
                </c:pt>
                <c:pt idx="839">
                  <c:v>10.383461806012306</c:v>
                </c:pt>
                <c:pt idx="840">
                  <c:v>10.383308006012168</c:v>
                </c:pt>
                <c:pt idx="841">
                  <c:v>10.383894745547334</c:v>
                </c:pt>
                <c:pt idx="842">
                  <c:v>10.385916606011866</c:v>
                </c:pt>
                <c:pt idx="843">
                  <c:v>10.385944506012123</c:v>
                </c:pt>
                <c:pt idx="844">
                  <c:v>10.3860246060125</c:v>
                </c:pt>
                <c:pt idx="845">
                  <c:v>10.386074306011736</c:v>
                </c:pt>
                <c:pt idx="846">
                  <c:v>10.386122106012365</c:v>
                </c:pt>
                <c:pt idx="847">
                  <c:v>10.386156606012744</c:v>
                </c:pt>
                <c:pt idx="848">
                  <c:v>10.386156606012626</c:v>
                </c:pt>
                <c:pt idx="849">
                  <c:v>10.386156606012626</c:v>
                </c:pt>
                <c:pt idx="850">
                  <c:v>10.386156606012626</c:v>
                </c:pt>
                <c:pt idx="851">
                  <c:v>10.386156606012626</c:v>
                </c:pt>
                <c:pt idx="852">
                  <c:v>10.386138606012153</c:v>
                </c:pt>
                <c:pt idx="853">
                  <c:v>10.385293646829066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10.383186906012638</c:v>
                </c:pt>
                <c:pt idx="871">
                  <c:v>10.382436606012426</c:v>
                </c:pt>
                <c:pt idx="872">
                  <c:v>10.382436606012426</c:v>
                </c:pt>
                <c:pt idx="873">
                  <c:v>10.382436606012426</c:v>
                </c:pt>
                <c:pt idx="874">
                  <c:v>10.382436606012373</c:v>
                </c:pt>
                <c:pt idx="875">
                  <c:v>10.382436606012318</c:v>
                </c:pt>
                <c:pt idx="876">
                  <c:v>10.382437206012334</c:v>
                </c:pt>
                <c:pt idx="877">
                  <c:v>10.382466606012171</c:v>
                </c:pt>
                <c:pt idx="878">
                  <c:v>10.382466606012171</c:v>
                </c:pt>
                <c:pt idx="879">
                  <c:v>10.382448306011979</c:v>
                </c:pt>
                <c:pt idx="880">
                  <c:v>10.382466606012349</c:v>
                </c:pt>
                <c:pt idx="881">
                  <c:v>10.382466606012171</c:v>
                </c:pt>
                <c:pt idx="882">
                  <c:v>10.382416506012735</c:v>
                </c:pt>
                <c:pt idx="883">
                  <c:v>10.38737300601281</c:v>
                </c:pt>
                <c:pt idx="884">
                  <c:v>10.410864106012198</c:v>
                </c:pt>
                <c:pt idx="885">
                  <c:v>10.440405106012419</c:v>
                </c:pt>
                <c:pt idx="886">
                  <c:v>10.455234356012427</c:v>
                </c:pt>
                <c:pt idx="887">
                  <c:v>10.469716606012211</c:v>
                </c:pt>
                <c:pt idx="888">
                  <c:v>10.469716606012211</c:v>
                </c:pt>
                <c:pt idx="889">
                  <c:v>10.47368560601207</c:v>
                </c:pt>
                <c:pt idx="890">
                  <c:v>10.479836606011961</c:v>
                </c:pt>
                <c:pt idx="891">
                  <c:v>10.479801039002123</c:v>
                </c:pt>
                <c:pt idx="892">
                  <c:v>10.479810006011817</c:v>
                </c:pt>
                <c:pt idx="893">
                  <c:v>10.479816606011823</c:v>
                </c:pt>
                <c:pt idx="894">
                  <c:v>10.479802206011955</c:v>
                </c:pt>
                <c:pt idx="895">
                  <c:v>10.479736606012725</c:v>
                </c:pt>
                <c:pt idx="896">
                  <c:v>10.479736606012777</c:v>
                </c:pt>
                <c:pt idx="897">
                  <c:v>10.479736606012725</c:v>
                </c:pt>
                <c:pt idx="898">
                  <c:v>10.479736606012725</c:v>
                </c:pt>
                <c:pt idx="899">
                  <c:v>10.480559506012325</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10.502336606013014</c:v>
                </c:pt>
                <c:pt idx="909">
                  <c:v>10.502336606013014</c:v>
                </c:pt>
                <c:pt idx="910">
                  <c:v>10.502336606013014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10.526416606012699</c:v>
                </c:pt>
                <c:pt idx="923">
                  <c:v>10.526410606012934</c:v>
                </c:pt>
                <c:pt idx="924">
                  <c:v>10.526741760651998</c:v>
                </c:pt>
                <c:pt idx="925">
                  <c:v>10.529036606012451</c:v>
                </c:pt>
                <c:pt idx="926">
                  <c:v>10.529036606012451</c:v>
                </c:pt>
                <c:pt idx="927">
                  <c:v>10.529036606012451</c:v>
                </c:pt>
                <c:pt idx="928">
                  <c:v>10.529036606012451</c:v>
                </c:pt>
                <c:pt idx="929">
                  <c:v>10.529036606012326</c:v>
                </c:pt>
                <c:pt idx="930">
                  <c:v>10.529036606012451</c:v>
                </c:pt>
                <c:pt idx="931">
                  <c:v>10.529036606012451</c:v>
                </c:pt>
                <c:pt idx="932">
                  <c:v>10.529036606012451</c:v>
                </c:pt>
                <c:pt idx="933">
                  <c:v>10.529036606012451</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10.531061863744073</c:v>
                </c:pt>
                <c:pt idx="956">
                  <c:v>10.531348606012276</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10.547489806012347</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10.545536606012973</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10.545636606012206</c:v>
                </c:pt>
                <c:pt idx="1026">
                  <c:v>10.545636606012026</c:v>
                </c:pt>
                <c:pt idx="1027">
                  <c:v>10.545636606012026</c:v>
                </c:pt>
                <c:pt idx="1028">
                  <c:v>10.545636606012026</c:v>
                </c:pt>
                <c:pt idx="1029">
                  <c:v>10.545636606012026</c:v>
                </c:pt>
                <c:pt idx="1030">
                  <c:v>10.545636606012206</c:v>
                </c:pt>
                <c:pt idx="1031">
                  <c:v>10.545636606012026</c:v>
                </c:pt>
                <c:pt idx="1032">
                  <c:v>10.545630906012279</c:v>
                </c:pt>
                <c:pt idx="1033">
                  <c:v>10.545537306012958</c:v>
                </c:pt>
                <c:pt idx="1034">
                  <c:v>10.545536606012973</c:v>
                </c:pt>
                <c:pt idx="1035">
                  <c:v>10.545536606012973</c:v>
                </c:pt>
                <c:pt idx="1036">
                  <c:v>10.545536606012973</c:v>
                </c:pt>
                <c:pt idx="1037">
                  <c:v>10.545591506011831</c:v>
                </c:pt>
                <c:pt idx="1038">
                  <c:v>10.545636606012026</c:v>
                </c:pt>
                <c:pt idx="1039">
                  <c:v>10.545636606012026</c:v>
                </c:pt>
                <c:pt idx="1040">
                  <c:v>10.545636606012026</c:v>
                </c:pt>
                <c:pt idx="1041">
                  <c:v>10.545636606012149</c:v>
                </c:pt>
                <c:pt idx="1042">
                  <c:v>10.545636606012026</c:v>
                </c:pt>
                <c:pt idx="1043">
                  <c:v>10.545636606012026</c:v>
                </c:pt>
                <c:pt idx="1044">
                  <c:v>10.545636606012026</c:v>
                </c:pt>
                <c:pt idx="1045">
                  <c:v>10.545636606012026</c:v>
                </c:pt>
                <c:pt idx="1046">
                  <c:v>10.545636606012206</c:v>
                </c:pt>
                <c:pt idx="1047">
                  <c:v>10.545636606012026</c:v>
                </c:pt>
                <c:pt idx="1048">
                  <c:v>10.541157606012352</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10.494736606012651</c:v>
                </c:pt>
                <c:pt idx="1070">
                  <c:v>10.494720106013068</c:v>
                </c:pt>
                <c:pt idx="1071">
                  <c:v>10.494706606012951</c:v>
                </c:pt>
                <c:pt idx="1072">
                  <c:v>10.494706606012951</c:v>
                </c:pt>
                <c:pt idx="1073">
                  <c:v>10.494666006012</c:v>
                </c:pt>
                <c:pt idx="1074">
                  <c:v>10.494636606012048</c:v>
                </c:pt>
                <c:pt idx="1075">
                  <c:v>10.494636606012048</c:v>
                </c:pt>
                <c:pt idx="1076">
                  <c:v>10.494636606012048</c:v>
                </c:pt>
                <c:pt idx="1077">
                  <c:v>10.494636606012048</c:v>
                </c:pt>
                <c:pt idx="1078">
                  <c:v>10.494636606012048</c:v>
                </c:pt>
                <c:pt idx="1079">
                  <c:v>10.494636606012048</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10.489336606011959</c:v>
                </c:pt>
                <c:pt idx="1101">
                  <c:v>10.489336606011959</c:v>
                </c:pt>
                <c:pt idx="1102">
                  <c:v>10.489336606011889</c:v>
                </c:pt>
                <c:pt idx="1103">
                  <c:v>10.489336606011959</c:v>
                </c:pt>
                <c:pt idx="1104">
                  <c:v>10.489052506012072</c:v>
                </c:pt>
                <c:pt idx="1105">
                  <c:v>10.487626906012864</c:v>
                </c:pt>
                <c:pt idx="1106">
                  <c:v>10.487656606012777</c:v>
                </c:pt>
                <c:pt idx="1107">
                  <c:v>10.487656606012777</c:v>
                </c:pt>
                <c:pt idx="1108">
                  <c:v>10.487656606012777</c:v>
                </c:pt>
                <c:pt idx="1109">
                  <c:v>10.487483806012646</c:v>
                </c:pt>
                <c:pt idx="1110">
                  <c:v>10.485754006011874</c:v>
                </c:pt>
                <c:pt idx="1111">
                  <c:v>10.485781050456822</c:v>
                </c:pt>
                <c:pt idx="1112">
                  <c:v>10.482561503971649</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10.493486606012111</c:v>
                </c:pt>
                <c:pt idx="1123">
                  <c:v>10.493486606012111</c:v>
                </c:pt>
                <c:pt idx="1124">
                  <c:v>10.493486606012111</c:v>
                </c:pt>
                <c:pt idx="1125">
                  <c:v>10.493486606012111</c:v>
                </c:pt>
                <c:pt idx="1126">
                  <c:v>10.493486606012057</c:v>
                </c:pt>
                <c:pt idx="1127">
                  <c:v>10.493486606012111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10.504978906012697</c:v>
                </c:pt>
                <c:pt idx="1136">
                  <c:v>10.505536606012781</c:v>
                </c:pt>
                <c:pt idx="1137">
                  <c:v>10.505536606012727</c:v>
                </c:pt>
                <c:pt idx="1138">
                  <c:v>10.505536606012727</c:v>
                </c:pt>
                <c:pt idx="1139">
                  <c:v>10.505536606012727</c:v>
                </c:pt>
                <c:pt idx="1140">
                  <c:v>10.505544939345874</c:v>
                </c:pt>
                <c:pt idx="1141">
                  <c:v>10.505665306013057</c:v>
                </c:pt>
                <c:pt idx="1142">
                  <c:v>10.505640506013119</c:v>
                </c:pt>
                <c:pt idx="1143">
                  <c:v>10.505636606013042</c:v>
                </c:pt>
                <c:pt idx="1144">
                  <c:v>10.505636606013042</c:v>
                </c:pt>
                <c:pt idx="1145">
                  <c:v>10.505636606013157</c:v>
                </c:pt>
                <c:pt idx="1146">
                  <c:v>10.505636606013042</c:v>
                </c:pt>
                <c:pt idx="1147">
                  <c:v>10.505671406012318</c:v>
                </c:pt>
                <c:pt idx="1148">
                  <c:v>10.505721106012246</c:v>
                </c:pt>
                <c:pt idx="1149">
                  <c:v>10.505853106011969</c:v>
                </c:pt>
                <c:pt idx="1150">
                  <c:v>10.502408358589179</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c:v>
                </c:pt>
                <c:pt idx="1190">
                  <c:v>10.489516606012856</c:v>
                </c:pt>
                <c:pt idx="1191">
                  <c:v>10.489516606012856</c:v>
                </c:pt>
                <c:pt idx="1192">
                  <c:v>10.489450206012268</c:v>
                </c:pt>
                <c:pt idx="1193">
                  <c:v>10.489436606012282</c:v>
                </c:pt>
                <c:pt idx="1194">
                  <c:v>10.48939056434547</c:v>
                </c:pt>
                <c:pt idx="1195">
                  <c:v>10.489336606011959</c:v>
                </c:pt>
                <c:pt idx="1196">
                  <c:v>10.489336606011959</c:v>
                </c:pt>
                <c:pt idx="1197">
                  <c:v>10.489336606011959</c:v>
                </c:pt>
                <c:pt idx="1198">
                  <c:v>10.489336606011959</c:v>
                </c:pt>
                <c:pt idx="1199">
                  <c:v>10.489336606011959</c:v>
                </c:pt>
                <c:pt idx="1200">
                  <c:v>10.489336606011832</c:v>
                </c:pt>
                <c:pt idx="1201">
                  <c:v>10.489336606011959</c:v>
                </c:pt>
                <c:pt idx="1202">
                  <c:v>10.489336606011959</c:v>
                </c:pt>
                <c:pt idx="1203">
                  <c:v>10.489336606011959</c:v>
                </c:pt>
                <c:pt idx="1204">
                  <c:v>10.490510606012</c:v>
                </c:pt>
                <c:pt idx="1205">
                  <c:v>10.507567231012299</c:v>
                </c:pt>
                <c:pt idx="1206">
                  <c:v>10.513336606012402</c:v>
                </c:pt>
                <c:pt idx="1207">
                  <c:v>10.513336606012402</c:v>
                </c:pt>
                <c:pt idx="1208">
                  <c:v>10.515049406012864</c:v>
                </c:pt>
                <c:pt idx="1209">
                  <c:v>10.528501606012188</c:v>
                </c:pt>
                <c:pt idx="1210">
                  <c:v>10.539697206012036</c:v>
                </c:pt>
                <c:pt idx="1211">
                  <c:v>10.540375524931052</c:v>
                </c:pt>
                <c:pt idx="1212">
                  <c:v>10.544206606011997</c:v>
                </c:pt>
                <c:pt idx="1213">
                  <c:v>10.54648900601202</c:v>
                </c:pt>
                <c:pt idx="1214">
                  <c:v>10.547855306011748</c:v>
                </c:pt>
                <c:pt idx="1215">
                  <c:v>10.550885906012596</c:v>
                </c:pt>
                <c:pt idx="1216">
                  <c:v>10.561235119525477</c:v>
                </c:pt>
                <c:pt idx="1217">
                  <c:v>10.565037606012847</c:v>
                </c:pt>
                <c:pt idx="1218">
                  <c:v>10.566136606012801</c:v>
                </c:pt>
                <c:pt idx="1219">
                  <c:v>10.566136606012801</c:v>
                </c:pt>
                <c:pt idx="1220">
                  <c:v>10.566136606012801</c:v>
                </c:pt>
                <c:pt idx="1221">
                  <c:v>10.566136606012922</c:v>
                </c:pt>
                <c:pt idx="1222">
                  <c:v>10.566136606012801</c:v>
                </c:pt>
                <c:pt idx="1223">
                  <c:v>10.566136606012801</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10.600497206012701</c:v>
                </c:pt>
                <c:pt idx="1245">
                  <c:v>10.603036606012566</c:v>
                </c:pt>
                <c:pt idx="1246">
                  <c:v>10.603036606012566</c:v>
                </c:pt>
                <c:pt idx="1247">
                  <c:v>10.605917206012705</c:v>
                </c:pt>
                <c:pt idx="1248">
                  <c:v>10.608644606012447</c:v>
                </c:pt>
                <c:pt idx="1249">
                  <c:v>10.611264706012836</c:v>
                </c:pt>
                <c:pt idx="1250">
                  <c:v>10.620119606011841</c:v>
                </c:pt>
                <c:pt idx="1251">
                  <c:v>10.629598606011838</c:v>
                </c:pt>
                <c:pt idx="1252">
                  <c:v>10.630906606011823</c:v>
                </c:pt>
                <c:pt idx="1253">
                  <c:v>10.630906606011823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10.638641606012863</c:v>
                </c:pt>
                <c:pt idx="1265">
                  <c:v>10.640216606012368</c:v>
                </c:pt>
                <c:pt idx="1266">
                  <c:v>10.641517106012948</c:v>
                </c:pt>
                <c:pt idx="1267">
                  <c:v>10.64211490601231</c:v>
                </c:pt>
                <c:pt idx="1268">
                  <c:v>10.642076606012395</c:v>
                </c:pt>
                <c:pt idx="1269">
                  <c:v>10.642083481012218</c:v>
                </c:pt>
                <c:pt idx="1270">
                  <c:v>10.64377540601231</c:v>
                </c:pt>
                <c:pt idx="1271">
                  <c:v>10.647510606012535</c:v>
                </c:pt>
                <c:pt idx="1272">
                  <c:v>10.647696606012531</c:v>
                </c:pt>
                <c:pt idx="1273">
                  <c:v>10.647696606012531</c:v>
                </c:pt>
                <c:pt idx="1274">
                  <c:v>10.647696606012417</c:v>
                </c:pt>
                <c:pt idx="1275">
                  <c:v>10.647710406012148</c:v>
                </c:pt>
                <c:pt idx="1276">
                  <c:v>10.649260606011518</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10.649651406012142</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10.648248064345122</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10.640314906012749</c:v>
                </c:pt>
                <c:pt idx="1338">
                  <c:v>10.639606606012833</c:v>
                </c:pt>
                <c:pt idx="1339">
                  <c:v>10.637143906013026</c:v>
                </c:pt>
                <c:pt idx="1340">
                  <c:v>10.635192606012438</c:v>
                </c:pt>
                <c:pt idx="1341">
                  <c:v>10.633896606012073</c:v>
                </c:pt>
                <c:pt idx="1342">
                  <c:v>10.633886406012337</c:v>
                </c:pt>
                <c:pt idx="1343">
                  <c:v>10.633896606012016</c:v>
                </c:pt>
                <c:pt idx="1344">
                  <c:v>10.633896606012073</c:v>
                </c:pt>
                <c:pt idx="1345">
                  <c:v>10.633911006012001</c:v>
                </c:pt>
                <c:pt idx="1346">
                  <c:v>10.633712406012876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10.609606606013269</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10.609432606012403</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10.609403206012214</c:v>
                </c:pt>
                <c:pt idx="1411">
                  <c:v>10.605433206011956</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10.584705706012871</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10.579136606012607</c:v>
                </c:pt>
                <c:pt idx="1436">
                  <c:v>10.579118206012835</c:v>
                </c:pt>
                <c:pt idx="1437">
                  <c:v>10.579116606012819</c:v>
                </c:pt>
                <c:pt idx="1438">
                  <c:v>10.579116606012819</c:v>
                </c:pt>
                <c:pt idx="1439">
                  <c:v>10.579121397679458</c:v>
                </c:pt>
                <c:pt idx="1440">
                  <c:v>10.579270306012578</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10.574786085179394</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-32.125158065756892</c:v>
                </c:pt>
                <c:pt idx="2">
                  <c:v>-32.123254112580362</c:v>
                </c:pt>
                <c:pt idx="3">
                  <c:v>-32.121238447865366</c:v>
                </c:pt>
                <c:pt idx="4">
                  <c:v>-32.11851851475592</c:v>
                </c:pt>
                <c:pt idx="5">
                  <c:v>-32.117571395190836</c:v>
                </c:pt>
                <c:pt idx="6">
                  <c:v>-32.117134263084125</c:v>
                </c:pt>
                <c:pt idx="7">
                  <c:v>-32.117255688669374</c:v>
                </c:pt>
                <c:pt idx="8">
                  <c:v>-32.116604847532344</c:v>
                </c:pt>
                <c:pt idx="9">
                  <c:v>-32.115332307399143</c:v>
                </c:pt>
                <c:pt idx="10">
                  <c:v>-32.113598350041606</c:v>
                </c:pt>
                <c:pt idx="11">
                  <c:v>-32.112665801547095</c:v>
                </c:pt>
                <c:pt idx="12">
                  <c:v>-32.114385187834024</c:v>
                </c:pt>
                <c:pt idx="13">
                  <c:v>-32.113083505560247</c:v>
                </c:pt>
                <c:pt idx="14">
                  <c:v>-32.112850368436604</c:v>
                </c:pt>
                <c:pt idx="15">
                  <c:v>-32.11479317780055</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-33.135535503554621</c:v>
                </c:pt>
                <c:pt idx="24">
                  <c:v>-33.169578380633581</c:v>
                </c:pt>
                <c:pt idx="25">
                  <c:v>-33.063840981002556</c:v>
                </c:pt>
                <c:pt idx="26">
                  <c:v>-32.427425203618263</c:v>
                </c:pt>
                <c:pt idx="27">
                  <c:v>-32.134444694516255</c:v>
                </c:pt>
                <c:pt idx="28">
                  <c:v>-32.003975331682838</c:v>
                </c:pt>
                <c:pt idx="29">
                  <c:v>-31.783136191286786</c:v>
                </c:pt>
                <c:pt idx="30">
                  <c:v>-31.347733184739546</c:v>
                </c:pt>
                <c:pt idx="31">
                  <c:v>-30.797369291106563</c:v>
                </c:pt>
                <c:pt idx="32">
                  <c:v>-30.457586504428079</c:v>
                </c:pt>
                <c:pt idx="33">
                  <c:v>-30.489249440036303</c:v>
                </c:pt>
                <c:pt idx="34">
                  <c:v>-31.00071829020381</c:v>
                </c:pt>
                <c:pt idx="35">
                  <c:v>-31.139808869590144</c:v>
                </c:pt>
                <c:pt idx="36">
                  <c:v>-31.287287528404804</c:v>
                </c:pt>
                <c:pt idx="37">
                  <c:v>-31.525339959765276</c:v>
                </c:pt>
                <c:pt idx="38">
                  <c:v>-31.822521794116287</c:v>
                </c:pt>
                <c:pt idx="39">
                  <c:v>-32.684755160892095</c:v>
                </c:pt>
                <c:pt idx="40">
                  <c:v>-33.855754362851073</c:v>
                </c:pt>
                <c:pt idx="41">
                  <c:v>-35.011832788895376</c:v>
                </c:pt>
                <c:pt idx="42">
                  <c:v>-38.149285344728099</c:v>
                </c:pt>
                <c:pt idx="43">
                  <c:v>-38.610707425681518</c:v>
                </c:pt>
                <c:pt idx="44">
                  <c:v>-39.008434501638519</c:v>
                </c:pt>
                <c:pt idx="45">
                  <c:v>-39.927699037291845</c:v>
                </c:pt>
                <c:pt idx="46">
                  <c:v>-40.864973415748807</c:v>
                </c:pt>
                <c:pt idx="47">
                  <c:v>-42.03858569630232</c:v>
                </c:pt>
                <c:pt idx="48">
                  <c:v>-43.345858404069801</c:v>
                </c:pt>
                <c:pt idx="49">
                  <c:v>-45.651506844789523</c:v>
                </c:pt>
                <c:pt idx="50">
                  <c:v>-45.832581534529858</c:v>
                </c:pt>
                <c:pt idx="51">
                  <c:v>-45.901866973470021</c:v>
                </c:pt>
                <c:pt idx="52">
                  <c:v>-46.019421511057288</c:v>
                </c:pt>
                <c:pt idx="53">
                  <c:v>-46.269286223350079</c:v>
                </c:pt>
                <c:pt idx="54">
                  <c:v>-46.914517498223489</c:v>
                </c:pt>
                <c:pt idx="55">
                  <c:v>-47.869573439383544</c:v>
                </c:pt>
                <c:pt idx="56">
                  <c:v>-48.271181277045045</c:v>
                </c:pt>
                <c:pt idx="57">
                  <c:v>-46.302799684877861</c:v>
                </c:pt>
                <c:pt idx="58">
                  <c:v>-45.093784560690523</c:v>
                </c:pt>
                <c:pt idx="59">
                  <c:v>-43.557852904836849</c:v>
                </c:pt>
                <c:pt idx="60">
                  <c:v>-41.844348473121549</c:v>
                </c:pt>
                <c:pt idx="61">
                  <c:v>-39.578066207138349</c:v>
                </c:pt>
                <c:pt idx="62">
                  <c:v>-37.693842259592543</c:v>
                </c:pt>
                <c:pt idx="63">
                  <c:v>-36.313097358705079</c:v>
                </c:pt>
                <c:pt idx="64">
                  <c:v>-34.999379380872583</c:v>
                </c:pt>
                <c:pt idx="65">
                  <c:v>-33.70559948413738</c:v>
                </c:pt>
                <c:pt idx="66">
                  <c:v>-30.489628287862573</c:v>
                </c:pt>
                <c:pt idx="67">
                  <c:v>-28.540276513414334</c:v>
                </c:pt>
                <c:pt idx="68">
                  <c:v>-26.196529581068589</c:v>
                </c:pt>
                <c:pt idx="69">
                  <c:v>-23.49290635619834</c:v>
                </c:pt>
                <c:pt idx="70">
                  <c:v>-20.384493943332572</c:v>
                </c:pt>
                <c:pt idx="71">
                  <c:v>-17.545024630713794</c:v>
                </c:pt>
                <c:pt idx="72">
                  <c:v>-15.538389122170848</c:v>
                </c:pt>
                <c:pt idx="73">
                  <c:v>-14.262283933624072</c:v>
                </c:pt>
                <c:pt idx="74">
                  <c:v>-13.343480815194594</c:v>
                </c:pt>
                <c:pt idx="75">
                  <c:v>-11.954080698591095</c:v>
                </c:pt>
                <c:pt idx="76">
                  <c:v>-12.775889059526831</c:v>
                </c:pt>
                <c:pt idx="77">
                  <c:v>-14.288623571575368</c:v>
                </c:pt>
                <c:pt idx="78">
                  <c:v>-16.382719500657796</c:v>
                </c:pt>
                <c:pt idx="79">
                  <c:v>-18.765934605232097</c:v>
                </c:pt>
                <c:pt idx="80">
                  <c:v>-21.157824353615649</c:v>
                </c:pt>
                <c:pt idx="81">
                  <c:v>-23.669551440588847</c:v>
                </c:pt>
                <c:pt idx="82">
                  <c:v>-26.631986014873647</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-46.956059619447295</c:v>
                </c:pt>
                <c:pt idx="91">
                  <c:v>-48.66769895417336</c:v>
                </c:pt>
                <c:pt idx="92">
                  <c:v>-55.535228920160613</c:v>
                </c:pt>
                <c:pt idx="93">
                  <c:v>-57.031983825190544</c:v>
                </c:pt>
                <c:pt idx="94">
                  <c:v>-58.541760409982508</c:v>
                </c:pt>
                <c:pt idx="95">
                  <c:v>-59.816607629466262</c:v>
                </c:pt>
                <c:pt idx="96">
                  <c:v>-60.550868143440503</c:v>
                </c:pt>
                <c:pt idx="97">
                  <c:v>-60.774529214438353</c:v>
                </c:pt>
                <c:pt idx="98">
                  <c:v>-58.189941919294519</c:v>
                </c:pt>
                <c:pt idx="99">
                  <c:v>-56.424593619703295</c:v>
                </c:pt>
                <c:pt idx="100">
                  <c:v>-54.665428310912361</c:v>
                </c:pt>
                <c:pt idx="101">
                  <c:v>-52.935303145088866</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-31.345241531730569</c:v>
                </c:pt>
                <c:pt idx="111">
                  <c:v>-29.39080445377283</c:v>
                </c:pt>
                <c:pt idx="112">
                  <c:v>-27.435701963607571</c:v>
                </c:pt>
                <c:pt idx="113">
                  <c:v>-25.503374056211371</c:v>
                </c:pt>
                <c:pt idx="114">
                  <c:v>-19.40100984415507</c:v>
                </c:pt>
                <c:pt idx="115">
                  <c:v>-17.568051778699541</c:v>
                </c:pt>
                <c:pt idx="116">
                  <c:v>-15.825308066057332</c:v>
                </c:pt>
                <c:pt idx="117">
                  <c:v>-14.328203455341608</c:v>
                </c:pt>
                <c:pt idx="118">
                  <c:v>-12.838714657332602</c:v>
                </c:pt>
                <c:pt idx="119">
                  <c:v>-11.244396723069801</c:v>
                </c:pt>
                <c:pt idx="120">
                  <c:v>-9.5883071650818419</c:v>
                </c:pt>
                <c:pt idx="121">
                  <c:v>-7.9601649197935975</c:v>
                </c:pt>
                <c:pt idx="122">
                  <c:v>-6.2562968225230318</c:v>
                </c:pt>
                <c:pt idx="123">
                  <c:v>-0.80087841460361753</c:v>
                </c:pt>
                <c:pt idx="124">
                  <c:v>0.42809421877440496</c:v>
                </c:pt>
                <c:pt idx="125">
                  <c:v>1.59841343745616</c:v>
                </c:pt>
                <c:pt idx="126">
                  <c:v>2.6879020725524656</c:v>
                </c:pt>
                <c:pt idx="127">
                  <c:v>3.3971926291773826</c:v>
                </c:pt>
                <c:pt idx="128">
                  <c:v>3.4045364485729319</c:v>
                </c:pt>
                <c:pt idx="129">
                  <c:v>2.6072463418096992</c:v>
                </c:pt>
                <c:pt idx="130">
                  <c:v>-2.4187529124038569</c:v>
                </c:pt>
                <c:pt idx="131">
                  <c:v>-4.4861837829668527</c:v>
                </c:pt>
                <c:pt idx="132">
                  <c:v>-6.3254268367148665</c:v>
                </c:pt>
                <c:pt idx="133">
                  <c:v>-8.1722614180523436</c:v>
                </c:pt>
                <c:pt idx="134">
                  <c:v>-10.076617727631549</c:v>
                </c:pt>
                <c:pt idx="135">
                  <c:v>-11.687148406035847</c:v>
                </c:pt>
                <c:pt idx="136">
                  <c:v>-13.181557368759101</c:v>
                </c:pt>
                <c:pt idx="137">
                  <c:v>-14.857604435938358</c:v>
                </c:pt>
                <c:pt idx="138">
                  <c:v>-18.8639979078756</c:v>
                </c:pt>
                <c:pt idx="139">
                  <c:v>-20.955335047661325</c:v>
                </c:pt>
                <c:pt idx="140">
                  <c:v>-22.915721979296322</c:v>
                </c:pt>
                <c:pt idx="141">
                  <c:v>-24.867545978659322</c:v>
                </c:pt>
                <c:pt idx="142">
                  <c:v>-26.823027316650368</c:v>
                </c:pt>
                <c:pt idx="143">
                  <c:v>-28.943555167129077</c:v>
                </c:pt>
                <c:pt idx="144">
                  <c:v>-31.170160408877834</c:v>
                </c:pt>
                <c:pt idx="145">
                  <c:v>-33.161841142342034</c:v>
                </c:pt>
                <c:pt idx="146">
                  <c:v>-38.722516104574993</c:v>
                </c:pt>
                <c:pt idx="147">
                  <c:v>-40.775633327149173</c:v>
                </c:pt>
                <c:pt idx="148">
                  <c:v>-42.818745081499095</c:v>
                </c:pt>
                <c:pt idx="149">
                  <c:v>-44.700661942925876</c:v>
                </c:pt>
                <c:pt idx="150">
                  <c:v>-46.018702671592564</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-32.130641645186529</c:v>
                </c:pt>
                <c:pt idx="160">
                  <c:v>-29.759787665190558</c:v>
                </c:pt>
                <c:pt idx="161">
                  <c:v>-27.531603890834027</c:v>
                </c:pt>
                <c:pt idx="162">
                  <c:v>-25.35130551027429</c:v>
                </c:pt>
                <c:pt idx="163">
                  <c:v>-17.891344970901535</c:v>
                </c:pt>
                <c:pt idx="164">
                  <c:v>-15.506123915659813</c:v>
                </c:pt>
                <c:pt idx="165">
                  <c:v>-13.045502429004099</c:v>
                </c:pt>
                <c:pt idx="166">
                  <c:v>-10.754663052661087</c:v>
                </c:pt>
                <c:pt idx="167">
                  <c:v>-8.7947472522973147</c:v>
                </c:pt>
                <c:pt idx="168">
                  <c:v>-6.8254962529395948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-15.085204552920857</c:v>
                </c:pt>
                <c:pt idx="183">
                  <c:v>-18.039566754298114</c:v>
                </c:pt>
                <c:pt idx="184">
                  <c:v>-21.235663010780829</c:v>
                </c:pt>
                <c:pt idx="185">
                  <c:v>-24.68871523373452</c:v>
                </c:pt>
                <c:pt idx="186">
                  <c:v>-28.094591188309085</c:v>
                </c:pt>
                <c:pt idx="187">
                  <c:v>-39.111539394581612</c:v>
                </c:pt>
                <c:pt idx="188">
                  <c:v>-41.286198770962628</c:v>
                </c:pt>
                <c:pt idx="189">
                  <c:v>-43.139527192598862</c:v>
                </c:pt>
                <c:pt idx="190">
                  <c:v>-45.007023551521094</c:v>
                </c:pt>
                <c:pt idx="191">
                  <c:v>-46.872033114457878</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-41.35185115639274</c:v>
                </c:pt>
                <c:pt idx="202">
                  <c:v>-39.081328708972578</c:v>
                </c:pt>
                <c:pt idx="203">
                  <c:v>-29.60662143196307</c:v>
                </c:pt>
                <c:pt idx="204">
                  <c:v>-27.597839119073384</c:v>
                </c:pt>
                <c:pt idx="205">
                  <c:v>-25.889978548559824</c:v>
                </c:pt>
                <c:pt idx="206">
                  <c:v>-24.310207399409805</c:v>
                </c:pt>
                <c:pt idx="207">
                  <c:v>-22.688359856460544</c:v>
                </c:pt>
                <c:pt idx="208">
                  <c:v>-21.167412117826327</c:v>
                </c:pt>
                <c:pt idx="209">
                  <c:v>-19.670288079017368</c:v>
                </c:pt>
                <c:pt idx="210">
                  <c:v>-18.270115084490598</c:v>
                </c:pt>
                <c:pt idx="211">
                  <c:v>-13.744981798341348</c:v>
                </c:pt>
                <c:pt idx="212">
                  <c:v>-12.602692461757314</c:v>
                </c:pt>
                <c:pt idx="213">
                  <c:v>-11.705507954525103</c:v>
                </c:pt>
                <c:pt idx="214">
                  <c:v>-11.001336700574068</c:v>
                </c:pt>
                <c:pt idx="215">
                  <c:v>-10.517645167286885</c:v>
                </c:pt>
                <c:pt idx="216">
                  <c:v>-10.372075318672326</c:v>
                </c:pt>
                <c:pt idx="217">
                  <c:v>-10.641309840323832</c:v>
                </c:pt>
                <c:pt idx="218">
                  <c:v>-11.628179284817836</c:v>
                </c:pt>
                <c:pt idx="219">
                  <c:v>-13.377985109497885</c:v>
                </c:pt>
                <c:pt idx="220">
                  <c:v>-15.378141348811798</c:v>
                </c:pt>
                <c:pt idx="221">
                  <c:v>-17.525062264499329</c:v>
                </c:pt>
                <c:pt idx="222">
                  <c:v>-19.848157133306856</c:v>
                </c:pt>
                <c:pt idx="223">
                  <c:v>-22.142901556471337</c:v>
                </c:pt>
                <c:pt idx="224">
                  <c:v>-24.418878441180595</c:v>
                </c:pt>
                <c:pt idx="225">
                  <c:v>-26.840031755608365</c:v>
                </c:pt>
                <c:pt idx="226">
                  <c:v>-29.438616992218599</c:v>
                </c:pt>
                <c:pt idx="227">
                  <c:v>-32.065824667782799</c:v>
                </c:pt>
                <c:pt idx="228">
                  <c:v>-34.384902778230504</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-51.814205001641788</c:v>
                </c:pt>
                <c:pt idx="237">
                  <c:v>-53.963894420673277</c:v>
                </c:pt>
                <c:pt idx="238">
                  <c:v>-56.424909326224878</c:v>
                </c:pt>
                <c:pt idx="239">
                  <c:v>-58.909543936618078</c:v>
                </c:pt>
                <c:pt idx="240">
                  <c:v>-61.15885090578432</c:v>
                </c:pt>
                <c:pt idx="241">
                  <c:v>-62.980948666895344</c:v>
                </c:pt>
                <c:pt idx="242">
                  <c:v>-64.311603085358058</c:v>
                </c:pt>
                <c:pt idx="243">
                  <c:v>-64.835403917962779</c:v>
                </c:pt>
                <c:pt idx="244">
                  <c:v>-64.479835805202342</c:v>
                </c:pt>
                <c:pt idx="245">
                  <c:v>-63.429519063906341</c:v>
                </c:pt>
                <c:pt idx="246">
                  <c:v>-61.67829013136712</c:v>
                </c:pt>
                <c:pt idx="247">
                  <c:v>-59.695303469806831</c:v>
                </c:pt>
                <c:pt idx="248">
                  <c:v>-57.766705756389371</c:v>
                </c:pt>
                <c:pt idx="249">
                  <c:v>-56.035866608124351</c:v>
                </c:pt>
                <c:pt idx="250">
                  <c:v>-54.553954766634313</c:v>
                </c:pt>
                <c:pt idx="251">
                  <c:v>-53.092015005405663</c:v>
                </c:pt>
                <c:pt idx="252">
                  <c:v>-51.386009817834847</c:v>
                </c:pt>
                <c:pt idx="253">
                  <c:v>-49.633314064226099</c:v>
                </c:pt>
                <c:pt idx="254">
                  <c:v>-48.053105782969062</c:v>
                </c:pt>
                <c:pt idx="255">
                  <c:v>-46.836669127011518</c:v>
                </c:pt>
                <c:pt idx="256">
                  <c:v>-45.804430226846307</c:v>
                </c:pt>
                <c:pt idx="257">
                  <c:v>-44.676969382732544</c:v>
                </c:pt>
                <c:pt idx="258">
                  <c:v>-43.430380325447096</c:v>
                </c:pt>
                <c:pt idx="259">
                  <c:v>-41.963845820072365</c:v>
                </c:pt>
                <c:pt idx="260">
                  <c:v>-40.216356795559108</c:v>
                </c:pt>
                <c:pt idx="261">
                  <c:v>-38.318173762733295</c:v>
                </c:pt>
                <c:pt idx="262">
                  <c:v>-36.264046279289843</c:v>
                </c:pt>
                <c:pt idx="263">
                  <c:v>-34.070289086861578</c:v>
                </c:pt>
                <c:pt idx="264">
                  <c:v>-31.790693719712326</c:v>
                </c:pt>
                <c:pt idx="265">
                  <c:v>-29.524600877641795</c:v>
                </c:pt>
                <c:pt idx="266">
                  <c:v>-27.25658951132505</c:v>
                </c:pt>
                <c:pt idx="267">
                  <c:v>-24.857982499565637</c:v>
                </c:pt>
                <c:pt idx="268">
                  <c:v>-22.421626701865556</c:v>
                </c:pt>
                <c:pt idx="269">
                  <c:v>-16.981337921867599</c:v>
                </c:pt>
                <c:pt idx="270">
                  <c:v>-15.892767264195854</c:v>
                </c:pt>
                <c:pt idx="271">
                  <c:v>-14.966683467675054</c:v>
                </c:pt>
                <c:pt idx="272">
                  <c:v>-14.188976879300114</c:v>
                </c:pt>
                <c:pt idx="273">
                  <c:v>-13.580624983177568</c:v>
                </c:pt>
                <c:pt idx="274">
                  <c:v>-13.445633731549377</c:v>
                </c:pt>
                <c:pt idx="275">
                  <c:v>-13.746958606869081</c:v>
                </c:pt>
                <c:pt idx="276">
                  <c:v>-14.551145686874335</c:v>
                </c:pt>
                <c:pt idx="277">
                  <c:v>-15.741538983308576</c:v>
                </c:pt>
                <c:pt idx="278">
                  <c:v>-17.498737197618581</c:v>
                </c:pt>
                <c:pt idx="279">
                  <c:v>-20.173179425843095</c:v>
                </c:pt>
                <c:pt idx="280">
                  <c:v>-23.582654434764276</c:v>
                </c:pt>
                <c:pt idx="281">
                  <c:v>-27.004548852544321</c:v>
                </c:pt>
                <c:pt idx="282">
                  <c:v>-30.252702685932778</c:v>
                </c:pt>
                <c:pt idx="283">
                  <c:v>-33.324041439111824</c:v>
                </c:pt>
                <c:pt idx="284">
                  <c:v>-36.100607441550594</c:v>
                </c:pt>
                <c:pt idx="285">
                  <c:v>-38.651885270149528</c:v>
                </c:pt>
                <c:pt idx="286">
                  <c:v>-41.386880009224015</c:v>
                </c:pt>
                <c:pt idx="287">
                  <c:v>-43.803322010943859</c:v>
                </c:pt>
                <c:pt idx="288">
                  <c:v>-45.569952564715592</c:v>
                </c:pt>
                <c:pt idx="289">
                  <c:v>-47.097316431274336</c:v>
                </c:pt>
                <c:pt idx="290">
                  <c:v>-48.362969305443301</c:v>
                </c:pt>
                <c:pt idx="291">
                  <c:v>-49.254747945620544</c:v>
                </c:pt>
                <c:pt idx="292">
                  <c:v>-49.519567432992268</c:v>
                </c:pt>
                <c:pt idx="293">
                  <c:v>-49.210587888778818</c:v>
                </c:pt>
                <c:pt idx="294">
                  <c:v>-48.613339148171193</c:v>
                </c:pt>
                <c:pt idx="295">
                  <c:v>-48.027285846522922</c:v>
                </c:pt>
                <c:pt idx="296">
                  <c:v>-47.156980106840045</c:v>
                </c:pt>
                <c:pt idx="297">
                  <c:v>-45.323978328173972</c:v>
                </c:pt>
                <c:pt idx="298">
                  <c:v>-44.539986751506298</c:v>
                </c:pt>
                <c:pt idx="299">
                  <c:v>-43.656630189921586</c:v>
                </c:pt>
                <c:pt idx="300">
                  <c:v>-42.722357451932325</c:v>
                </c:pt>
                <c:pt idx="301">
                  <c:v>-41.426081045164295</c:v>
                </c:pt>
                <c:pt idx="302">
                  <c:v>-39.613512763983053</c:v>
                </c:pt>
                <c:pt idx="303">
                  <c:v>-37.847863328940036</c:v>
                </c:pt>
                <c:pt idx="304">
                  <c:v>-36.436966026724853</c:v>
                </c:pt>
                <c:pt idx="305">
                  <c:v>-35.229854855714024</c:v>
                </c:pt>
                <c:pt idx="306">
                  <c:v>-33.955998469005578</c:v>
                </c:pt>
                <c:pt idx="307">
                  <c:v>-32.673613149190359</c:v>
                </c:pt>
                <c:pt idx="308">
                  <c:v>-31.363571938079119</c:v>
                </c:pt>
                <c:pt idx="309">
                  <c:v>-30.169589301344882</c:v>
                </c:pt>
                <c:pt idx="310">
                  <c:v>-29.185201795813093</c:v>
                </c:pt>
                <c:pt idx="311">
                  <c:v>-28.242565263511857</c:v>
                </c:pt>
                <c:pt idx="312">
                  <c:v>-27.28174889258781</c:v>
                </c:pt>
                <c:pt idx="313">
                  <c:v>-26.378575675491092</c:v>
                </c:pt>
                <c:pt idx="314">
                  <c:v>-25.488822414075592</c:v>
                </c:pt>
                <c:pt idx="315">
                  <c:v>-24.40253941443002</c:v>
                </c:pt>
                <c:pt idx="316">
                  <c:v>-23.199857848768815</c:v>
                </c:pt>
                <c:pt idx="317">
                  <c:v>-21.950602285631078</c:v>
                </c:pt>
                <c:pt idx="318">
                  <c:v>-20.651416521841085</c:v>
                </c:pt>
                <c:pt idx="319">
                  <c:v>-19.257625656074865</c:v>
                </c:pt>
                <c:pt idx="320">
                  <c:v>-17.796759297019587</c:v>
                </c:pt>
                <c:pt idx="321">
                  <c:v>-16.340011693816095</c:v>
                </c:pt>
                <c:pt idx="322">
                  <c:v>-14.94989273774763</c:v>
                </c:pt>
                <c:pt idx="323">
                  <c:v>-13.484582202272062</c:v>
                </c:pt>
                <c:pt idx="324">
                  <c:v>-11.875586343265368</c:v>
                </c:pt>
                <c:pt idx="325">
                  <c:v>-10.221731016045837</c:v>
                </c:pt>
                <c:pt idx="326">
                  <c:v>-8.5352413485355534</c:v>
                </c:pt>
                <c:pt idx="327">
                  <c:v>-6.9116792763228334</c:v>
                </c:pt>
                <c:pt idx="328">
                  <c:v>-5.7069529038061404</c:v>
                </c:pt>
                <c:pt idx="329">
                  <c:v>-4.8605194341825895</c:v>
                </c:pt>
                <c:pt idx="330">
                  <c:v>-4.3767939017316113</c:v>
                </c:pt>
                <c:pt idx="331">
                  <c:v>-4.4497658214403311</c:v>
                </c:pt>
                <c:pt idx="332">
                  <c:v>-5.1424259299101145</c:v>
                </c:pt>
                <c:pt idx="333">
                  <c:v>-6.3427906954046254</c:v>
                </c:pt>
                <c:pt idx="334">
                  <c:v>-7.7905722333941174</c:v>
                </c:pt>
                <c:pt idx="335">
                  <c:v>-9.4446655547608174</c:v>
                </c:pt>
                <c:pt idx="336">
                  <c:v>-11.295939455494571</c:v>
                </c:pt>
                <c:pt idx="337">
                  <c:v>-13.311541029251813</c:v>
                </c:pt>
                <c:pt idx="338">
                  <c:v>-15.689860254228622</c:v>
                </c:pt>
                <c:pt idx="339">
                  <c:v>-18.144318178177102</c:v>
                </c:pt>
                <c:pt idx="340">
                  <c:v>-20.382968837982087</c:v>
                </c:pt>
                <c:pt idx="341">
                  <c:v>-22.479119287967077</c:v>
                </c:pt>
                <c:pt idx="342">
                  <c:v>-24.378040588351062</c:v>
                </c:pt>
                <c:pt idx="343">
                  <c:v>-26.132858861189895</c:v>
                </c:pt>
                <c:pt idx="344">
                  <c:v>-28.006708206732313</c:v>
                </c:pt>
                <c:pt idx="345">
                  <c:v>-29.961028716128322</c:v>
                </c:pt>
                <c:pt idx="346">
                  <c:v>-31.860406576712823</c:v>
                </c:pt>
                <c:pt idx="347">
                  <c:v>-33.8775138277271</c:v>
                </c:pt>
                <c:pt idx="348">
                  <c:v>-36.183545973295836</c:v>
                </c:pt>
                <c:pt idx="349">
                  <c:v>-38.584037510138025</c:v>
                </c:pt>
                <c:pt idx="350">
                  <c:v>-40.760493985181171</c:v>
                </c:pt>
                <c:pt idx="351">
                  <c:v>-42.575301354154107</c:v>
                </c:pt>
                <c:pt idx="352">
                  <c:v>-44.025603687293078</c:v>
                </c:pt>
                <c:pt idx="353">
                  <c:v>-45.451387766259273</c:v>
                </c:pt>
                <c:pt idx="354">
                  <c:v>-48.694286300318574</c:v>
                </c:pt>
                <c:pt idx="355">
                  <c:v>-49.347521949770837</c:v>
                </c:pt>
                <c:pt idx="356">
                  <c:v>-49.904671105107496</c:v>
                </c:pt>
                <c:pt idx="357">
                  <c:v>-50.062568079136597</c:v>
                </c:pt>
                <c:pt idx="358">
                  <c:v>-49.782978383575426</c:v>
                </c:pt>
                <c:pt idx="359">
                  <c:v>-49.217149727405385</c:v>
                </c:pt>
                <c:pt idx="360">
                  <c:v>-48.386773577174822</c:v>
                </c:pt>
                <c:pt idx="361">
                  <c:v>-47.447983807414047</c:v>
                </c:pt>
                <c:pt idx="362">
                  <c:v>-46.313198571998043</c:v>
                </c:pt>
                <c:pt idx="363">
                  <c:v>-45.068338615046329</c:v>
                </c:pt>
                <c:pt idx="364">
                  <c:v>-43.84361102012808</c:v>
                </c:pt>
                <c:pt idx="365">
                  <c:v>-42.694599563145104</c:v>
                </c:pt>
                <c:pt idx="366">
                  <c:v>-41.673240395418055</c:v>
                </c:pt>
                <c:pt idx="367">
                  <c:v>-40.614778425863825</c:v>
                </c:pt>
                <c:pt idx="368">
                  <c:v>-39.339328935477113</c:v>
                </c:pt>
                <c:pt idx="369">
                  <c:v>-37.826618708545915</c:v>
                </c:pt>
                <c:pt idx="370">
                  <c:v>-36.248154098693121</c:v>
                </c:pt>
                <c:pt idx="371">
                  <c:v>-34.646672054900577</c:v>
                </c:pt>
                <c:pt idx="372">
                  <c:v>-32.938058645759369</c:v>
                </c:pt>
                <c:pt idx="373">
                  <c:v>-31.221863423075106</c:v>
                </c:pt>
                <c:pt idx="374">
                  <c:v>-29.11640691623689</c:v>
                </c:pt>
                <c:pt idx="375">
                  <c:v>-26.948644513097591</c:v>
                </c:pt>
                <c:pt idx="376">
                  <c:v>-24.849293284685313</c:v>
                </c:pt>
                <c:pt idx="377">
                  <c:v>-22.811397973477128</c:v>
                </c:pt>
                <c:pt idx="378">
                  <c:v>-20.791565932330027</c:v>
                </c:pt>
                <c:pt idx="379">
                  <c:v>-18.946256456343562</c:v>
                </c:pt>
                <c:pt idx="380">
                  <c:v>-17.182617828992576</c:v>
                </c:pt>
                <c:pt idx="381">
                  <c:v>-15.417531808665103</c:v>
                </c:pt>
                <c:pt idx="382">
                  <c:v>-13.575573678831105</c:v>
                </c:pt>
                <c:pt idx="383">
                  <c:v>-11.61417648632731</c:v>
                </c:pt>
                <c:pt idx="384">
                  <c:v>-9.5626232252910626</c:v>
                </c:pt>
                <c:pt idx="385">
                  <c:v>-7.6327821138801113</c:v>
                </c:pt>
                <c:pt idx="386">
                  <c:v>-6.1246860591883525</c:v>
                </c:pt>
                <c:pt idx="387">
                  <c:v>-5.0619353379628755</c:v>
                </c:pt>
                <c:pt idx="388">
                  <c:v>-4.18504833156031</c:v>
                </c:pt>
                <c:pt idx="389">
                  <c:v>-3.6690090223638521</c:v>
                </c:pt>
                <c:pt idx="390">
                  <c:v>-3.6624228986200791</c:v>
                </c:pt>
                <c:pt idx="391">
                  <c:v>-3.8025285958988029</c:v>
                </c:pt>
                <c:pt idx="392">
                  <c:v>-4.0861301927962899</c:v>
                </c:pt>
                <c:pt idx="393">
                  <c:v>-4.7990100897210803</c:v>
                </c:pt>
                <c:pt idx="394">
                  <c:v>-5.9109187448768097</c:v>
                </c:pt>
                <c:pt idx="395">
                  <c:v>-7.1159753949855675</c:v>
                </c:pt>
                <c:pt idx="396">
                  <c:v>-8.5636597925065843</c:v>
                </c:pt>
                <c:pt idx="397">
                  <c:v>-10.415220257621398</c:v>
                </c:pt>
                <c:pt idx="398">
                  <c:v>-12.596577469284616</c:v>
                </c:pt>
                <c:pt idx="399">
                  <c:v>-15.071711741888333</c:v>
                </c:pt>
                <c:pt idx="400">
                  <c:v>-17.644807319644322</c:v>
                </c:pt>
                <c:pt idx="401">
                  <c:v>-19.94849352290629</c:v>
                </c:pt>
                <c:pt idx="402">
                  <c:v>-22.310969137520075</c:v>
                </c:pt>
                <c:pt idx="403">
                  <c:v>-24.880601657585323</c:v>
                </c:pt>
                <c:pt idx="404">
                  <c:v>-27.50319030388663</c:v>
                </c:pt>
                <c:pt idx="405">
                  <c:v>-30.081895743681045</c:v>
                </c:pt>
                <c:pt idx="406">
                  <c:v>-32.175578825773925</c:v>
                </c:pt>
                <c:pt idx="407">
                  <c:v>-33.92264043222734</c:v>
                </c:pt>
                <c:pt idx="408">
                  <c:v>-35.78968508797287</c:v>
                </c:pt>
                <c:pt idx="409">
                  <c:v>-37.665132394217366</c:v>
                </c:pt>
                <c:pt idx="410">
                  <c:v>-39.477326684595994</c:v>
                </c:pt>
                <c:pt idx="411">
                  <c:v>-41.51945732021732</c:v>
                </c:pt>
                <c:pt idx="412">
                  <c:v>-43.600167292782601</c:v>
                </c:pt>
                <c:pt idx="413">
                  <c:v>-47.200309612678922</c:v>
                </c:pt>
                <c:pt idx="414">
                  <c:v>-48.633073234284872</c:v>
                </c:pt>
                <c:pt idx="415">
                  <c:v>-49.820202610988062</c:v>
                </c:pt>
                <c:pt idx="416">
                  <c:v>-50.896081866489837</c:v>
                </c:pt>
                <c:pt idx="417">
                  <c:v>-51.763342252494887</c:v>
                </c:pt>
                <c:pt idx="418">
                  <c:v>-52.210936387799833</c:v>
                </c:pt>
                <c:pt idx="419">
                  <c:v>-52.057639014940264</c:v>
                </c:pt>
                <c:pt idx="420">
                  <c:v>-51.679063182288054</c:v>
                </c:pt>
                <c:pt idx="421">
                  <c:v>-50.309154300627576</c:v>
                </c:pt>
                <c:pt idx="422">
                  <c:v>-49.029430629640594</c:v>
                </c:pt>
                <c:pt idx="423">
                  <c:v>-47.31736873387807</c:v>
                </c:pt>
                <c:pt idx="424">
                  <c:v>-45.450498930975385</c:v>
                </c:pt>
                <c:pt idx="425">
                  <c:v>-43.124489848121868</c:v>
                </c:pt>
                <c:pt idx="426">
                  <c:v>-39.764012491358571</c:v>
                </c:pt>
                <c:pt idx="427">
                  <c:v>-35.616969335520579</c:v>
                </c:pt>
                <c:pt idx="428">
                  <c:v>-31.738985848491538</c:v>
                </c:pt>
                <c:pt idx="429">
                  <c:v>-28.423183393051588</c:v>
                </c:pt>
                <c:pt idx="430">
                  <c:v>-20.350625919096114</c:v>
                </c:pt>
                <c:pt idx="431">
                  <c:v>-18.07516387886831</c:v>
                </c:pt>
                <c:pt idx="432">
                  <c:v>-15.824288091141099</c:v>
                </c:pt>
                <c:pt idx="433">
                  <c:v>-13.746142626936068</c:v>
                </c:pt>
                <c:pt idx="434">
                  <c:v>-11.681907677776833</c:v>
                </c:pt>
                <c:pt idx="435">
                  <c:v>-10.047169594698103</c:v>
                </c:pt>
                <c:pt idx="436">
                  <c:v>-9.1554152396378221</c:v>
                </c:pt>
                <c:pt idx="437">
                  <c:v>-8.5455770943518559</c:v>
                </c:pt>
                <c:pt idx="438">
                  <c:v>-8.2113701705478359</c:v>
                </c:pt>
                <c:pt idx="439">
                  <c:v>-8.537286155391353</c:v>
                </c:pt>
                <c:pt idx="440">
                  <c:v>-9.4116620806910625</c:v>
                </c:pt>
                <c:pt idx="441">
                  <c:v>-10.521807636349354</c:v>
                </c:pt>
                <c:pt idx="442">
                  <c:v>-11.704016848338355</c:v>
                </c:pt>
                <c:pt idx="443">
                  <c:v>-13.030737077838351</c:v>
                </c:pt>
                <c:pt idx="444">
                  <c:v>-14.680803926798578</c:v>
                </c:pt>
                <c:pt idx="445">
                  <c:v>-16.064365901263884</c:v>
                </c:pt>
                <c:pt idx="446">
                  <c:v>-17.387030516216598</c:v>
                </c:pt>
                <c:pt idx="447">
                  <c:v>-18.944133937113349</c:v>
                </c:pt>
                <c:pt idx="448">
                  <c:v>-20.100256076368247</c:v>
                </c:pt>
                <c:pt idx="449">
                  <c:v>-20.576181229223081</c:v>
                </c:pt>
                <c:pt idx="450">
                  <c:v>-20.62709254860459</c:v>
                </c:pt>
                <c:pt idx="451">
                  <c:v>-20.815044783493121</c:v>
                </c:pt>
                <c:pt idx="452">
                  <c:v>-21.320272358579313</c:v>
                </c:pt>
                <c:pt idx="453">
                  <c:v>-22.009872542300556</c:v>
                </c:pt>
                <c:pt idx="454">
                  <c:v>-22.534508782932321</c:v>
                </c:pt>
                <c:pt idx="455">
                  <c:v>-22.523250202668621</c:v>
                </c:pt>
                <c:pt idx="456">
                  <c:v>-22.325180788017327</c:v>
                </c:pt>
                <c:pt idx="457">
                  <c:v>-22.272112950241773</c:v>
                </c:pt>
                <c:pt idx="458">
                  <c:v>-22.421558703537329</c:v>
                </c:pt>
                <c:pt idx="459">
                  <c:v>-22.425405466078118</c:v>
                </c:pt>
                <c:pt idx="460">
                  <c:v>-22.293828701906804</c:v>
                </c:pt>
                <c:pt idx="461">
                  <c:v>-22.138156244600097</c:v>
                </c:pt>
                <c:pt idx="462">
                  <c:v>-21.747238715463332</c:v>
                </c:pt>
                <c:pt idx="463">
                  <c:v>-21.394983092668618</c:v>
                </c:pt>
                <c:pt idx="464">
                  <c:v>-21.208881383699108</c:v>
                </c:pt>
                <c:pt idx="465">
                  <c:v>-21.099938348617631</c:v>
                </c:pt>
                <c:pt idx="466">
                  <c:v>-21.139605658805074</c:v>
                </c:pt>
                <c:pt idx="467">
                  <c:v>-21.377857228125535</c:v>
                </c:pt>
                <c:pt idx="468">
                  <c:v>-21.43209560854261</c:v>
                </c:pt>
                <c:pt idx="469">
                  <c:v>-21.447011527434356</c:v>
                </c:pt>
                <c:pt idx="470">
                  <c:v>-21.546677647802809</c:v>
                </c:pt>
                <c:pt idx="471">
                  <c:v>-21.55692596719733</c:v>
                </c:pt>
                <c:pt idx="472">
                  <c:v>-21.54469598225181</c:v>
                </c:pt>
                <c:pt idx="473">
                  <c:v>-21.550388413688108</c:v>
                </c:pt>
                <c:pt idx="474">
                  <c:v>-21.753348850912829</c:v>
                </c:pt>
                <c:pt idx="475">
                  <c:v>-22.077870870037593</c:v>
                </c:pt>
                <c:pt idx="476">
                  <c:v>-22.405967658392328</c:v>
                </c:pt>
                <c:pt idx="477">
                  <c:v>-22.291992747058305</c:v>
                </c:pt>
                <c:pt idx="478">
                  <c:v>-22.223528145073793</c:v>
                </c:pt>
                <c:pt idx="479">
                  <c:v>-22.163048489575072</c:v>
                </c:pt>
                <c:pt idx="480">
                  <c:v>-22.13439205145756</c:v>
                </c:pt>
                <c:pt idx="481">
                  <c:v>-22.134513477042567</c:v>
                </c:pt>
                <c:pt idx="482">
                  <c:v>-22.123682314838828</c:v>
                </c:pt>
                <c:pt idx="483">
                  <c:v>-22.12775250045631</c:v>
                </c:pt>
                <c:pt idx="484">
                  <c:v>-22.127796213666826</c:v>
                </c:pt>
                <c:pt idx="485">
                  <c:v>-22.127980780556602</c:v>
                </c:pt>
                <c:pt idx="486">
                  <c:v>-22.128471339921099</c:v>
                </c:pt>
                <c:pt idx="487">
                  <c:v>-22.127121087412831</c:v>
                </c:pt>
                <c:pt idx="488">
                  <c:v>-22.128835616676831</c:v>
                </c:pt>
                <c:pt idx="489">
                  <c:v>-22.127106516342607</c:v>
                </c:pt>
                <c:pt idx="490">
                  <c:v>-22.126790809821067</c:v>
                </c:pt>
                <c:pt idx="491">
                  <c:v>-22.125314274704543</c:v>
                </c:pt>
                <c:pt idx="492">
                  <c:v>-22.124498294771829</c:v>
                </c:pt>
                <c:pt idx="493">
                  <c:v>-22.122128067347816</c:v>
                </c:pt>
                <c:pt idx="494">
                  <c:v>-22.121078950291071</c:v>
                </c:pt>
                <c:pt idx="495">
                  <c:v>-22.119072999622844</c:v>
                </c:pt>
                <c:pt idx="496">
                  <c:v>-22.117241901797328</c:v>
                </c:pt>
                <c:pt idx="497">
                  <c:v>-22.115561371697591</c:v>
                </c:pt>
                <c:pt idx="498">
                  <c:v>-22.114147977885281</c:v>
                </c:pt>
                <c:pt idx="499">
                  <c:v>-22.114021695276637</c:v>
                </c:pt>
                <c:pt idx="500">
                  <c:v>-22.112681156815608</c:v>
                </c:pt>
                <c:pt idx="501">
                  <c:v>-22.110903486247828</c:v>
                </c:pt>
                <c:pt idx="502">
                  <c:v>-22.108518687753573</c:v>
                </c:pt>
                <c:pt idx="503">
                  <c:v>-22.108120411833827</c:v>
                </c:pt>
                <c:pt idx="504">
                  <c:v>-22.107960130061358</c:v>
                </c:pt>
                <c:pt idx="505">
                  <c:v>-22.110349785579029</c:v>
                </c:pt>
                <c:pt idx="506">
                  <c:v>-22.10870811166636</c:v>
                </c:pt>
                <c:pt idx="507">
                  <c:v>-22.108202981231805</c:v>
                </c:pt>
                <c:pt idx="508">
                  <c:v>-22.106546736249093</c:v>
                </c:pt>
                <c:pt idx="509">
                  <c:v>-22.105041058992114</c:v>
                </c:pt>
                <c:pt idx="510">
                  <c:v>-22.103909372537323</c:v>
                </c:pt>
                <c:pt idx="511">
                  <c:v>-22.102107416852629</c:v>
                </c:pt>
                <c:pt idx="512">
                  <c:v>-22.100514313174116</c:v>
                </c:pt>
                <c:pt idx="513">
                  <c:v>-22.097522386753859</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-22.095093875048821</c:v>
                </c:pt>
                <c:pt idx="523">
                  <c:v>-22.09421961083509</c:v>
                </c:pt>
                <c:pt idx="524">
                  <c:v>-22.093427916019362</c:v>
                </c:pt>
                <c:pt idx="525">
                  <c:v>-22.092616793109819</c:v>
                </c:pt>
                <c:pt idx="526">
                  <c:v>-22.091737671872821</c:v>
                </c:pt>
                <c:pt idx="527">
                  <c:v>-22.088867171037563</c:v>
                </c:pt>
                <c:pt idx="528">
                  <c:v>-22.086564941941067</c:v>
                </c:pt>
                <c:pt idx="529">
                  <c:v>-22.086443516355811</c:v>
                </c:pt>
                <c:pt idx="530">
                  <c:v>-22.084316140102793</c:v>
                </c:pt>
                <c:pt idx="531">
                  <c:v>-22.084199571540811</c:v>
                </c:pt>
                <c:pt idx="532">
                  <c:v>-22.087215783078349</c:v>
                </c:pt>
                <c:pt idx="533">
                  <c:v>-22.086705795620087</c:v>
                </c:pt>
                <c:pt idx="534">
                  <c:v>-22.085880101640598</c:v>
                </c:pt>
                <c:pt idx="535">
                  <c:v>-22.084039289768054</c:v>
                </c:pt>
                <c:pt idx="536">
                  <c:v>-22.082523898464508</c:v>
                </c:pt>
                <c:pt idx="537">
                  <c:v>-22.08108621953501</c:v>
                </c:pt>
                <c:pt idx="538">
                  <c:v>-22.080241097461759</c:v>
                </c:pt>
                <c:pt idx="539">
                  <c:v>-22.077516307328587</c:v>
                </c:pt>
                <c:pt idx="540">
                  <c:v>-22.079672825722547</c:v>
                </c:pt>
                <c:pt idx="541">
                  <c:v>-22.078380857495826</c:v>
                </c:pt>
                <c:pt idx="542">
                  <c:v>-22.075398645122089</c:v>
                </c:pt>
                <c:pt idx="543">
                  <c:v>-22.072173581578074</c:v>
                </c:pt>
                <c:pt idx="544">
                  <c:v>-22.070721331578305</c:v>
                </c:pt>
                <c:pt idx="545">
                  <c:v>-22.069040801478579</c:v>
                </c:pt>
                <c:pt idx="546">
                  <c:v>-22.066476293118534</c:v>
                </c:pt>
                <c:pt idx="547">
                  <c:v>-22.066340296462794</c:v>
                </c:pt>
                <c:pt idx="548">
                  <c:v>-22.065951734590371</c:v>
                </c:pt>
                <c:pt idx="549">
                  <c:v>-22.065286322382821</c:v>
                </c:pt>
                <c:pt idx="550">
                  <c:v>-22.065543744623763</c:v>
                </c:pt>
                <c:pt idx="551">
                  <c:v>-22.065339749640529</c:v>
                </c:pt>
                <c:pt idx="552">
                  <c:v>-22.064217777232884</c:v>
                </c:pt>
                <c:pt idx="553">
                  <c:v>-22.062440106664798</c:v>
                </c:pt>
                <c:pt idx="554">
                  <c:v>-22.060118449475087</c:v>
                </c:pt>
                <c:pt idx="555">
                  <c:v>-22.059924168538611</c:v>
                </c:pt>
                <c:pt idx="556">
                  <c:v>-22.059200472050584</c:v>
                </c:pt>
                <c:pt idx="557">
                  <c:v>-22.058102784760045</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-22.058224210345053</c:v>
                </c:pt>
                <c:pt idx="566">
                  <c:v>-22.0589527638564</c:v>
                </c:pt>
                <c:pt idx="567">
                  <c:v>-22.057927931917092</c:v>
                </c:pt>
                <c:pt idx="568">
                  <c:v>-22.056305686098298</c:v>
                </c:pt>
                <c:pt idx="569">
                  <c:v>-22.058209639274789</c:v>
                </c:pt>
                <c:pt idx="570">
                  <c:v>-22.057957074057345</c:v>
                </c:pt>
                <c:pt idx="571">
                  <c:v>-22.055489706165552</c:v>
                </c:pt>
                <c:pt idx="572">
                  <c:v>-22.054435732085366</c:v>
                </c:pt>
                <c:pt idx="573">
                  <c:v>-22.053425471216357</c:v>
                </c:pt>
                <c:pt idx="574">
                  <c:v>-22.051516661016088</c:v>
                </c:pt>
                <c:pt idx="575">
                  <c:v>-22.049243574060302</c:v>
                </c:pt>
                <c:pt idx="576">
                  <c:v>-22.048029318208066</c:v>
                </c:pt>
                <c:pt idx="577">
                  <c:v>-22.047509616703298</c:v>
                </c:pt>
                <c:pt idx="578">
                  <c:v>-22.045314242121769</c:v>
                </c:pt>
                <c:pt idx="579">
                  <c:v>-22.044707114195592</c:v>
                </c:pt>
                <c:pt idx="580">
                  <c:v>-22.045066533927802</c:v>
                </c:pt>
                <c:pt idx="581">
                  <c:v>-22.045003392623769</c:v>
                </c:pt>
                <c:pt idx="582">
                  <c:v>-22.044522547306048</c:v>
                </c:pt>
                <c:pt idx="583">
                  <c:v>-22.046523640950589</c:v>
                </c:pt>
                <c:pt idx="584">
                  <c:v>-22.046543069044603</c:v>
                </c:pt>
                <c:pt idx="585">
                  <c:v>-22.046115650984827</c:v>
                </c:pt>
                <c:pt idx="586">
                  <c:v>-22.044658543961553</c:v>
                </c:pt>
                <c:pt idx="587">
                  <c:v>-22.044027130918366</c:v>
                </c:pt>
                <c:pt idx="588">
                  <c:v>-22.043143152657862</c:v>
                </c:pt>
                <c:pt idx="589">
                  <c:v>-22.042385457005864</c:v>
                </c:pt>
                <c:pt idx="590">
                  <c:v>-22.04133148292609</c:v>
                </c:pt>
                <c:pt idx="591">
                  <c:v>-22.041899754664591</c:v>
                </c:pt>
                <c:pt idx="592">
                  <c:v>-22.041982324062857</c:v>
                </c:pt>
                <c:pt idx="593">
                  <c:v>-22.041516049815321</c:v>
                </c:pt>
                <c:pt idx="594">
                  <c:v>-22.041448051487826</c:v>
                </c:pt>
                <c:pt idx="595">
                  <c:v>-22.040228938612117</c:v>
                </c:pt>
                <c:pt idx="596">
                  <c:v>-22.038888400150832</c:v>
                </c:pt>
                <c:pt idx="597">
                  <c:v>-22.03709130148912</c:v>
                </c:pt>
                <c:pt idx="598">
                  <c:v>-22.039636381755781</c:v>
                </c:pt>
                <c:pt idx="599">
                  <c:v>-22.039840376739086</c:v>
                </c:pt>
                <c:pt idx="600">
                  <c:v>-22.039587811521606</c:v>
                </c:pt>
                <c:pt idx="601">
                  <c:v>-22.039966659347833</c:v>
                </c:pt>
                <c:pt idx="602">
                  <c:v>-22.040073513862829</c:v>
                </c:pt>
                <c:pt idx="603">
                  <c:v>-22.039602382592062</c:v>
                </c:pt>
                <c:pt idx="604">
                  <c:v>-22.039247819883073</c:v>
                </c:pt>
                <c:pt idx="605">
                  <c:v>-22.038509552324797</c:v>
                </c:pt>
                <c:pt idx="606">
                  <c:v>-22.041797757173036</c:v>
                </c:pt>
                <c:pt idx="607">
                  <c:v>-22.042978013861827</c:v>
                </c:pt>
                <c:pt idx="608">
                  <c:v>-22.044036844965085</c:v>
                </c:pt>
                <c:pt idx="609">
                  <c:v>-22.044211697807825</c:v>
                </c:pt>
                <c:pt idx="610">
                  <c:v>-22.041967752992612</c:v>
                </c:pt>
                <c:pt idx="611">
                  <c:v>-22.039388673562073</c:v>
                </c:pt>
                <c:pt idx="612">
                  <c:v>-22.037188441957611</c:v>
                </c:pt>
                <c:pt idx="613">
                  <c:v>-22.037018446137878</c:v>
                </c:pt>
                <c:pt idx="614">
                  <c:v>-22.038524123395106</c:v>
                </c:pt>
                <c:pt idx="615">
                  <c:v>-22.037159299816835</c:v>
                </c:pt>
                <c:pt idx="616">
                  <c:v>-22.038329842458587</c:v>
                </c:pt>
                <c:pt idx="617">
                  <c:v>-22.037334152659646</c:v>
                </c:pt>
                <c:pt idx="618">
                  <c:v>-22.035473912693575</c:v>
                </c:pt>
                <c:pt idx="619">
                  <c:v>-22.035551625068088</c:v>
                </c:pt>
                <c:pt idx="620">
                  <c:v>-22.035779905168354</c:v>
                </c:pt>
                <c:pt idx="621">
                  <c:v>-22.036625027241811</c:v>
                </c:pt>
                <c:pt idx="622">
                  <c:v>-22.03516792021885</c:v>
                </c:pt>
                <c:pt idx="623">
                  <c:v>-22.03458022038636</c:v>
                </c:pt>
                <c:pt idx="624">
                  <c:v>-22.034721074065072</c:v>
                </c:pt>
                <c:pt idx="625">
                  <c:v>-22.035799333262009</c:v>
                </c:pt>
                <c:pt idx="626">
                  <c:v>-22.035677907677083</c:v>
                </c:pt>
                <c:pt idx="627">
                  <c:v>-22.035711906840547</c:v>
                </c:pt>
                <c:pt idx="628">
                  <c:v>-22.035255346640106</c:v>
                </c:pt>
                <c:pt idx="629">
                  <c:v>-22.034026519717585</c:v>
                </c:pt>
                <c:pt idx="630">
                  <c:v>-22.032933689450591</c:v>
                </c:pt>
                <c:pt idx="631">
                  <c:v>-22.034133374232827</c:v>
                </c:pt>
                <c:pt idx="632">
                  <c:v>-22.033482533095789</c:v>
                </c:pt>
                <c:pt idx="633">
                  <c:v>-22.032282848313535</c:v>
                </c:pt>
                <c:pt idx="634">
                  <c:v>-22.032549984600809</c:v>
                </c:pt>
                <c:pt idx="635">
                  <c:v>-22.033356250487074</c:v>
                </c:pt>
                <c:pt idx="636">
                  <c:v>-22.032579126741592</c:v>
                </c:pt>
                <c:pt idx="637">
                  <c:v>-22.032161422728333</c:v>
                </c:pt>
                <c:pt idx="638">
                  <c:v>-22.032666553163047</c:v>
                </c:pt>
                <c:pt idx="639">
                  <c:v>-22.032957974567566</c:v>
                </c:pt>
                <c:pt idx="640">
                  <c:v>-22.032817120888602</c:v>
                </c:pt>
                <c:pt idx="641">
                  <c:v>-22.036105325737068</c:v>
                </c:pt>
                <c:pt idx="642">
                  <c:v>-22.037212727074333</c:v>
                </c:pt>
                <c:pt idx="643">
                  <c:v>-22.037829569047332</c:v>
                </c:pt>
                <c:pt idx="644">
                  <c:v>-22.0384561250671</c:v>
                </c:pt>
                <c:pt idx="645">
                  <c:v>-22.037698429415645</c:v>
                </c:pt>
                <c:pt idx="646">
                  <c:v>-22.038606692792847</c:v>
                </c:pt>
                <c:pt idx="647">
                  <c:v>-22.039534384264112</c:v>
                </c:pt>
                <c:pt idx="648">
                  <c:v>-22.039262390953329</c:v>
                </c:pt>
                <c:pt idx="649">
                  <c:v>-22.039879232926623</c:v>
                </c:pt>
                <c:pt idx="650">
                  <c:v>-22.041792900149815</c:v>
                </c:pt>
                <c:pt idx="651">
                  <c:v>-22.043682282256587</c:v>
                </c:pt>
                <c:pt idx="652">
                  <c:v>-22.043677425232815</c:v>
                </c:pt>
                <c:pt idx="653">
                  <c:v>-22.044269982088608</c:v>
                </c:pt>
                <c:pt idx="654">
                  <c:v>-22.04395913259059</c:v>
                </c:pt>
                <c:pt idx="655">
                  <c:v>-22.043905705333074</c:v>
                </c:pt>
                <c:pt idx="656">
                  <c:v>-22.044439977908326</c:v>
                </c:pt>
                <c:pt idx="657">
                  <c:v>-22.044405978744052</c:v>
                </c:pt>
                <c:pt idx="658">
                  <c:v>-22.04344914513258</c:v>
                </c:pt>
                <c:pt idx="659">
                  <c:v>-22.042225175233305</c:v>
                </c:pt>
                <c:pt idx="660">
                  <c:v>-22.041783186102826</c:v>
                </c:pt>
                <c:pt idx="661">
                  <c:v>-22.044833396804627</c:v>
                </c:pt>
                <c:pt idx="662">
                  <c:v>-22.045299671051577</c:v>
                </c:pt>
                <c:pt idx="663">
                  <c:v>-22.044609973727518</c:v>
                </c:pt>
                <c:pt idx="664">
                  <c:v>-22.044911109179097</c:v>
                </c:pt>
                <c:pt idx="665">
                  <c:v>-22.043730852490306</c:v>
                </c:pt>
                <c:pt idx="666">
                  <c:v>-22.042375742958868</c:v>
                </c:pt>
                <c:pt idx="667">
                  <c:v>-22.042030894296794</c:v>
                </c:pt>
                <c:pt idx="668">
                  <c:v>-22.042934300651083</c:v>
                </c:pt>
                <c:pt idx="669">
                  <c:v>-22.043439431085815</c:v>
                </c:pt>
                <c:pt idx="670">
                  <c:v>-22.044639115867845</c:v>
                </c:pt>
                <c:pt idx="671">
                  <c:v>-22.048048746301806</c:v>
                </c:pt>
                <c:pt idx="672">
                  <c:v>-22.049282430247807</c:v>
                </c:pt>
                <c:pt idx="673">
                  <c:v>-22.048762728742837</c:v>
                </c:pt>
                <c:pt idx="674">
                  <c:v>-22.049088149311316</c:v>
                </c:pt>
                <c:pt idx="675">
                  <c:v>-22.049670992120603</c:v>
                </c:pt>
                <c:pt idx="676">
                  <c:v>-22.049719562354582</c:v>
                </c:pt>
                <c:pt idx="677">
                  <c:v>-22.051166955330856</c:v>
                </c:pt>
                <c:pt idx="678">
                  <c:v>-22.052313212855587</c:v>
                </c:pt>
                <c:pt idx="679">
                  <c:v>-22.053920887604125</c:v>
                </c:pt>
                <c:pt idx="680">
                  <c:v>-22.054377447804896</c:v>
                </c:pt>
                <c:pt idx="681">
                  <c:v>-22.054003457002132</c:v>
                </c:pt>
                <c:pt idx="682">
                  <c:v>-22.05311462171813</c:v>
                </c:pt>
                <c:pt idx="683">
                  <c:v>-22.053304045630828</c:v>
                </c:pt>
                <c:pt idx="684">
                  <c:v>-22.053289474560572</c:v>
                </c:pt>
                <c:pt idx="685">
                  <c:v>-22.052959196968843</c:v>
                </c:pt>
                <c:pt idx="686">
                  <c:v>-22.052186930246862</c:v>
                </c:pt>
                <c:pt idx="687">
                  <c:v>-22.054217166032124</c:v>
                </c:pt>
                <c:pt idx="688">
                  <c:v>-22.054654298139084</c:v>
                </c:pt>
                <c:pt idx="689">
                  <c:v>-22.054018028072331</c:v>
                </c:pt>
                <c:pt idx="690">
                  <c:v>-22.05456201469433</c:v>
                </c:pt>
                <c:pt idx="691">
                  <c:v>-22.05489714930933</c:v>
                </c:pt>
                <c:pt idx="692">
                  <c:v>-22.055373137603553</c:v>
                </c:pt>
                <c:pt idx="693">
                  <c:v>-22.056140547302299</c:v>
                </c:pt>
                <c:pt idx="694">
                  <c:v>-22.0564513968006</c:v>
                </c:pt>
                <c:pt idx="695">
                  <c:v>-22.055868553991317</c:v>
                </c:pt>
                <c:pt idx="696">
                  <c:v>-22.055237140948329</c:v>
                </c:pt>
                <c:pt idx="697">
                  <c:v>-22.055756842453079</c:v>
                </c:pt>
                <c:pt idx="698">
                  <c:v>-22.055241997971589</c:v>
                </c:pt>
                <c:pt idx="699">
                  <c:v>-22.05401317104905</c:v>
                </c:pt>
                <c:pt idx="700">
                  <c:v>-22.053624609176346</c:v>
                </c:pt>
                <c:pt idx="701">
                  <c:v>-22.053435185263069</c:v>
                </c:pt>
                <c:pt idx="702">
                  <c:v>-22.053100050647785</c:v>
                </c:pt>
                <c:pt idx="703">
                  <c:v>-22.053546896801276</c:v>
                </c:pt>
                <c:pt idx="704">
                  <c:v>-22.053216619209593</c:v>
                </c:pt>
                <c:pt idx="705">
                  <c:v>-22.050530685264356</c:v>
                </c:pt>
                <c:pt idx="706">
                  <c:v>-22.049379570715814</c:v>
                </c:pt>
                <c:pt idx="707">
                  <c:v>-22.050860962856142</c:v>
                </c:pt>
                <c:pt idx="708">
                  <c:v>-22.052847485430547</c:v>
                </c:pt>
                <c:pt idx="709">
                  <c:v>-22.050360689444581</c:v>
                </c:pt>
                <c:pt idx="710">
                  <c:v>-22.04885501218758</c:v>
                </c:pt>
                <c:pt idx="711">
                  <c:v>-22.049214431920308</c:v>
                </c:pt>
                <c:pt idx="712">
                  <c:v>-22.049534995465098</c:v>
                </c:pt>
                <c:pt idx="713">
                  <c:v>-22.048845298141053</c:v>
                </c:pt>
                <c:pt idx="714">
                  <c:v>-22.049418426903102</c:v>
                </c:pt>
                <c:pt idx="715">
                  <c:v>-22.049879844127304</c:v>
                </c:pt>
                <c:pt idx="716">
                  <c:v>-22.05025869195309</c:v>
                </c:pt>
                <c:pt idx="717">
                  <c:v>-22.051307809009327</c:v>
                </c:pt>
                <c:pt idx="718">
                  <c:v>-22.05214321703604</c:v>
                </c:pt>
                <c:pt idx="719">
                  <c:v>-22.051429234594789</c:v>
                </c:pt>
                <c:pt idx="720">
                  <c:v>-22.050010983759066</c:v>
                </c:pt>
                <c:pt idx="721">
                  <c:v>-22.048942438609089</c:v>
                </c:pt>
                <c:pt idx="722">
                  <c:v>-22.048544162689289</c:v>
                </c:pt>
                <c:pt idx="723">
                  <c:v>-22.04803903225481</c:v>
                </c:pt>
                <c:pt idx="724">
                  <c:v>-22.049301858341334</c:v>
                </c:pt>
                <c:pt idx="725">
                  <c:v>-22.048762728742787</c:v>
                </c:pt>
                <c:pt idx="726">
                  <c:v>-22.048811298977029</c:v>
                </c:pt>
                <c:pt idx="727">
                  <c:v>-22.04961756486308</c:v>
                </c:pt>
                <c:pt idx="728">
                  <c:v>-22.050253834929844</c:v>
                </c:pt>
                <c:pt idx="729">
                  <c:v>-22.050258691952884</c:v>
                </c:pt>
                <c:pt idx="730">
                  <c:v>-22.049039579077309</c:v>
                </c:pt>
                <c:pt idx="731">
                  <c:v>-22.048413023057289</c:v>
                </c:pt>
                <c:pt idx="732">
                  <c:v>-22.046853918542851</c:v>
                </c:pt>
                <c:pt idx="733">
                  <c:v>-22.047388191118095</c:v>
                </c:pt>
                <c:pt idx="734">
                  <c:v>-22.046776206168566</c:v>
                </c:pt>
                <c:pt idx="735">
                  <c:v>-22.046708207840581</c:v>
                </c:pt>
                <c:pt idx="736">
                  <c:v>-22.048136172722764</c:v>
                </c:pt>
                <c:pt idx="737">
                  <c:v>-22.050807535598366</c:v>
                </c:pt>
                <c:pt idx="738">
                  <c:v>-22.050914390113327</c:v>
                </c:pt>
                <c:pt idx="739">
                  <c:v>-22.04998669864209</c:v>
                </c:pt>
                <c:pt idx="740">
                  <c:v>-22.050618111685591</c:v>
                </c:pt>
                <c:pt idx="741">
                  <c:v>-22.049836130916319</c:v>
                </c:pt>
                <c:pt idx="742">
                  <c:v>-22.04954470951181</c:v>
                </c:pt>
                <c:pt idx="743">
                  <c:v>-22.050210121718848</c:v>
                </c:pt>
                <c:pt idx="744">
                  <c:v>-22.048995865866328</c:v>
                </c:pt>
                <c:pt idx="745">
                  <c:v>-22.04892301051531</c:v>
                </c:pt>
                <c:pt idx="746">
                  <c:v>-22.04892301051531</c:v>
                </c:pt>
                <c:pt idx="747">
                  <c:v>-22.051278666869095</c:v>
                </c:pt>
                <c:pt idx="748">
                  <c:v>-22.05303690934354</c:v>
                </c:pt>
                <c:pt idx="749">
                  <c:v>-22.054168595798114</c:v>
                </c:pt>
                <c:pt idx="750">
                  <c:v>-22.055018574894561</c:v>
                </c:pt>
                <c:pt idx="751">
                  <c:v>-22.055217712854343</c:v>
                </c:pt>
                <c:pt idx="752">
                  <c:v>-22.056475681917604</c:v>
                </c:pt>
                <c:pt idx="753">
                  <c:v>-22.058141640947063</c:v>
                </c:pt>
                <c:pt idx="754">
                  <c:v>-22.058389349141308</c:v>
                </c:pt>
                <c:pt idx="755">
                  <c:v>-22.059671603321316</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-22.057971645128085</c:v>
                </c:pt>
                <c:pt idx="764">
                  <c:v>-22.056529109175031</c:v>
                </c:pt>
                <c:pt idx="765">
                  <c:v>-22.05803478643206</c:v>
                </c:pt>
                <c:pt idx="766">
                  <c:v>-22.059618176063303</c:v>
                </c:pt>
                <c:pt idx="767">
                  <c:v>-22.060244732083589</c:v>
                </c:pt>
                <c:pt idx="768">
                  <c:v>-22.062318681079589</c:v>
                </c:pt>
                <c:pt idx="769">
                  <c:v>-22.064582053988588</c:v>
                </c:pt>
                <c:pt idx="770">
                  <c:v>-22.063906927734863</c:v>
                </c:pt>
                <c:pt idx="771">
                  <c:v>-22.063693218704849</c:v>
                </c:pt>
                <c:pt idx="772">
                  <c:v>-22.065150325727572</c:v>
                </c:pt>
                <c:pt idx="773">
                  <c:v>-22.065621456998336</c:v>
                </c:pt>
                <c:pt idx="774">
                  <c:v>-22.066180014690293</c:v>
                </c:pt>
                <c:pt idx="775">
                  <c:v>-22.066952281412327</c:v>
                </c:pt>
                <c:pt idx="776">
                  <c:v>-22.068666810676024</c:v>
                </c:pt>
                <c:pt idx="777">
                  <c:v>-22.06739912756634</c:v>
                </c:pt>
                <c:pt idx="778">
                  <c:v>-22.067549695291813</c:v>
                </c:pt>
                <c:pt idx="779">
                  <c:v>-22.066709430242064</c:v>
                </c:pt>
                <c:pt idx="780">
                  <c:v>-22.0658788792393</c:v>
                </c:pt>
                <c:pt idx="781">
                  <c:v>-22.065398033921316</c:v>
                </c:pt>
                <c:pt idx="782">
                  <c:v>-22.065864308168827</c:v>
                </c:pt>
                <c:pt idx="783">
                  <c:v>-22.066141158502816</c:v>
                </c:pt>
                <c:pt idx="784">
                  <c:v>-22.066864854991067</c:v>
                </c:pt>
                <c:pt idx="785">
                  <c:v>-22.0691573700406</c:v>
                </c:pt>
                <c:pt idx="786">
                  <c:v>-22.070978753819148</c:v>
                </c:pt>
                <c:pt idx="787">
                  <c:v>-22.070813615023312</c:v>
                </c:pt>
                <c:pt idx="788">
                  <c:v>-22.071751020541328</c:v>
                </c:pt>
                <c:pt idx="789">
                  <c:v>-22.072450431912316</c:v>
                </c:pt>
                <c:pt idx="790">
                  <c:v>-22.074004679403615</c:v>
                </c:pt>
                <c:pt idx="791">
                  <c:v>-22.076151483750614</c:v>
                </c:pt>
                <c:pt idx="792">
                  <c:v>-22.075758064854607</c:v>
                </c:pt>
                <c:pt idx="793">
                  <c:v>-22.0751849360921</c:v>
                </c:pt>
                <c:pt idx="794">
                  <c:v>-22.074883800640585</c:v>
                </c:pt>
                <c:pt idx="795">
                  <c:v>-22.075112080741011</c:v>
                </c:pt>
                <c:pt idx="796">
                  <c:v>-22.074849801476816</c:v>
                </c:pt>
                <c:pt idx="797">
                  <c:v>-22.073256697798385</c:v>
                </c:pt>
                <c:pt idx="798">
                  <c:v>-22.073659830741583</c:v>
                </c:pt>
                <c:pt idx="799">
                  <c:v>-22.07458266518929</c:v>
                </c:pt>
                <c:pt idx="800">
                  <c:v>-22.075626925222103</c:v>
                </c:pt>
                <c:pt idx="801">
                  <c:v>-22.075602640105515</c:v>
                </c:pt>
                <c:pt idx="802">
                  <c:v>-22.075510356660612</c:v>
                </c:pt>
                <c:pt idx="803">
                  <c:v>-22.075563783918071</c:v>
                </c:pt>
                <c:pt idx="804">
                  <c:v>-22.07489837171083</c:v>
                </c:pt>
                <c:pt idx="805">
                  <c:v>-22.078997699468843</c:v>
                </c:pt>
                <c:pt idx="806">
                  <c:v>-22.081552493782382</c:v>
                </c:pt>
                <c:pt idx="807">
                  <c:v>-22.082227620036029</c:v>
                </c:pt>
                <c:pt idx="808">
                  <c:v>-22.082417043949249</c:v>
                </c:pt>
                <c:pt idx="809">
                  <c:v>-22.081188217026792</c:v>
                </c:pt>
                <c:pt idx="810">
                  <c:v>-22.079847678565589</c:v>
                </c:pt>
                <c:pt idx="811">
                  <c:v>-22.077608590773842</c:v>
                </c:pt>
                <c:pt idx="812">
                  <c:v>-22.078570281408574</c:v>
                </c:pt>
                <c:pt idx="813">
                  <c:v>-22.079808822378354</c:v>
                </c:pt>
                <c:pt idx="814">
                  <c:v>-22.079381404318095</c:v>
                </c:pt>
                <c:pt idx="815">
                  <c:v>-22.080624802311036</c:v>
                </c:pt>
                <c:pt idx="816">
                  <c:v>-22.082703608330284</c:v>
                </c:pt>
                <c:pt idx="817">
                  <c:v>-22.08376243943383</c:v>
                </c:pt>
                <c:pt idx="818">
                  <c:v>-22.08325245197581</c:v>
                </c:pt>
                <c:pt idx="819">
                  <c:v>-22.082285904317313</c:v>
                </c:pt>
                <c:pt idx="820">
                  <c:v>-22.083004743781849</c:v>
                </c:pt>
                <c:pt idx="821">
                  <c:v>-22.084714416022088</c:v>
                </c:pt>
                <c:pt idx="822">
                  <c:v>-22.085554681072082</c:v>
                </c:pt>
                <c:pt idx="823">
                  <c:v>-22.085812103312819</c:v>
                </c:pt>
                <c:pt idx="824">
                  <c:v>-22.086715509666831</c:v>
                </c:pt>
                <c:pt idx="825">
                  <c:v>-22.087983192776832</c:v>
                </c:pt>
                <c:pt idx="826">
                  <c:v>-22.090737125050573</c:v>
                </c:pt>
                <c:pt idx="827">
                  <c:v>-22.090635127558592</c:v>
                </c:pt>
                <c:pt idx="828">
                  <c:v>-22.090231994615849</c:v>
                </c:pt>
                <c:pt idx="829">
                  <c:v>-22.090989690267619</c:v>
                </c:pt>
                <c:pt idx="830">
                  <c:v>-22.091412251304309</c:v>
                </c:pt>
                <c:pt idx="831">
                  <c:v>-22.092762503812047</c:v>
                </c:pt>
                <c:pt idx="832">
                  <c:v>-22.09257307989909</c:v>
                </c:pt>
                <c:pt idx="833">
                  <c:v>-22.092616793110082</c:v>
                </c:pt>
                <c:pt idx="834">
                  <c:v>-22.092650792273602</c:v>
                </c:pt>
                <c:pt idx="835">
                  <c:v>-22.09398161668782</c:v>
                </c:pt>
                <c:pt idx="836">
                  <c:v>-22.096361558158833</c:v>
                </c:pt>
                <c:pt idx="837">
                  <c:v>-22.096871545616871</c:v>
                </c:pt>
                <c:pt idx="838">
                  <c:v>-22.097206680232077</c:v>
                </c:pt>
                <c:pt idx="839">
                  <c:v>-22.097828379228591</c:v>
                </c:pt>
                <c:pt idx="840">
                  <c:v>-22.098042088258566</c:v>
                </c:pt>
                <c:pt idx="841">
                  <c:v>-22.09709011167034</c:v>
                </c:pt>
                <c:pt idx="842">
                  <c:v>-22.097464102472891</c:v>
                </c:pt>
                <c:pt idx="843">
                  <c:v>-22.098848354144806</c:v>
                </c:pt>
                <c:pt idx="844">
                  <c:v>-22.098673501301789</c:v>
                </c:pt>
                <c:pt idx="845">
                  <c:v>-22.102413409327582</c:v>
                </c:pt>
                <c:pt idx="846">
                  <c:v>-22.10562390180106</c:v>
                </c:pt>
                <c:pt idx="847">
                  <c:v>-22.104827349961827</c:v>
                </c:pt>
                <c:pt idx="848">
                  <c:v>-22.105502476216074</c:v>
                </c:pt>
                <c:pt idx="849">
                  <c:v>-22.106197030563543</c:v>
                </c:pt>
                <c:pt idx="850">
                  <c:v>-22.106027034744088</c:v>
                </c:pt>
                <c:pt idx="851">
                  <c:v>-22.105638472871629</c:v>
                </c:pt>
                <c:pt idx="852">
                  <c:v>-22.105113914343256</c:v>
                </c:pt>
                <c:pt idx="853">
                  <c:v>-22.105745327386373</c:v>
                </c:pt>
                <c:pt idx="854">
                  <c:v>-22.105347051466786</c:v>
                </c:pt>
                <c:pt idx="855">
                  <c:v>-22.106673018857791</c:v>
                </c:pt>
                <c:pt idx="856">
                  <c:v>-22.108610971198306</c:v>
                </c:pt>
                <c:pt idx="857">
                  <c:v>-22.108120411833553</c:v>
                </c:pt>
                <c:pt idx="858">
                  <c:v>-22.109796084910293</c:v>
                </c:pt>
                <c:pt idx="859">
                  <c:v>-22.110548923538815</c:v>
                </c:pt>
                <c:pt idx="860">
                  <c:v>-22.110636349960323</c:v>
                </c:pt>
                <c:pt idx="861">
                  <c:v>-22.110961770528327</c:v>
                </c:pt>
                <c:pt idx="862">
                  <c:v>-22.111840891765596</c:v>
                </c:pt>
                <c:pt idx="863">
                  <c:v>-22.114016838253328</c:v>
                </c:pt>
                <c:pt idx="864">
                  <c:v>-22.11437140096233</c:v>
                </c:pt>
                <c:pt idx="865">
                  <c:v>-22.115745938587303</c:v>
                </c:pt>
                <c:pt idx="866">
                  <c:v>-22.117460467850865</c:v>
                </c:pt>
                <c:pt idx="867">
                  <c:v>-22.118490156813614</c:v>
                </c:pt>
                <c:pt idx="868">
                  <c:v>-22.120719530558596</c:v>
                </c:pt>
                <c:pt idx="869">
                  <c:v>-22.12147236918706</c:v>
                </c:pt>
                <c:pt idx="870">
                  <c:v>-22.122681768016328</c:v>
                </c:pt>
                <c:pt idx="871">
                  <c:v>-22.123672600792329</c:v>
                </c:pt>
                <c:pt idx="872">
                  <c:v>-22.125756263834816</c:v>
                </c:pt>
                <c:pt idx="873">
                  <c:v>-22.126586814837843</c:v>
                </c:pt>
                <c:pt idx="874">
                  <c:v>-22.127495078215595</c:v>
                </c:pt>
                <c:pt idx="875">
                  <c:v>-22.129933303967089</c:v>
                </c:pt>
                <c:pt idx="876">
                  <c:v>-22.133221508815833</c:v>
                </c:pt>
                <c:pt idx="877">
                  <c:v>-22.133629498782099</c:v>
                </c:pt>
                <c:pt idx="878">
                  <c:v>-22.134222055637832</c:v>
                </c:pt>
                <c:pt idx="879">
                  <c:v>-22.136514570687346</c:v>
                </c:pt>
                <c:pt idx="880">
                  <c:v>-22.137762825703803</c:v>
                </c:pt>
                <c:pt idx="881">
                  <c:v>-22.138233956974286</c:v>
                </c:pt>
                <c:pt idx="882">
                  <c:v>-22.140434188579079</c:v>
                </c:pt>
                <c:pt idx="883">
                  <c:v>-22.142372140919829</c:v>
                </c:pt>
                <c:pt idx="884">
                  <c:v>-22.145325211152826</c:v>
                </c:pt>
                <c:pt idx="885">
                  <c:v>-22.14650546784133</c:v>
                </c:pt>
                <c:pt idx="886">
                  <c:v>-22.14795771784113</c:v>
                </c:pt>
                <c:pt idx="887">
                  <c:v>-22.14795771784113</c:v>
                </c:pt>
                <c:pt idx="888">
                  <c:v>-22.149283685231566</c:v>
                </c:pt>
                <c:pt idx="889">
                  <c:v>-22.151275064830113</c:v>
                </c:pt>
                <c:pt idx="890">
                  <c:v>-22.150876788910338</c:v>
                </c:pt>
                <c:pt idx="891">
                  <c:v>-22.151182781385092</c:v>
                </c:pt>
                <c:pt idx="892">
                  <c:v>-22.150697079044093</c:v>
                </c:pt>
                <c:pt idx="893">
                  <c:v>-22.150444513827082</c:v>
                </c:pt>
                <c:pt idx="894">
                  <c:v>-22.152246469511827</c:v>
                </c:pt>
                <c:pt idx="895">
                  <c:v>-22.153149875865783</c:v>
                </c:pt>
                <c:pt idx="896">
                  <c:v>-22.156326369176085</c:v>
                </c:pt>
                <c:pt idx="897">
                  <c:v>-22.158094325697114</c:v>
                </c:pt>
                <c:pt idx="898">
                  <c:v>-22.159415436064595</c:v>
                </c:pt>
                <c:pt idx="899">
                  <c:v>-22.161751664324797</c:v>
                </c:pt>
                <c:pt idx="900">
                  <c:v>-22.163412766330829</c:v>
                </c:pt>
                <c:pt idx="901">
                  <c:v>-22.16353904893953</c:v>
                </c:pt>
                <c:pt idx="902">
                  <c:v>-22.164146176865572</c:v>
                </c:pt>
                <c:pt idx="903">
                  <c:v>-22.164267602450884</c:v>
                </c:pt>
                <c:pt idx="904">
                  <c:v>-22.164743590745278</c:v>
                </c:pt>
                <c:pt idx="905">
                  <c:v>-22.165734423520817</c:v>
                </c:pt>
                <c:pt idx="906">
                  <c:v>-22.169527758803596</c:v>
                </c:pt>
                <c:pt idx="907">
                  <c:v>-22.16962489927182</c:v>
                </c:pt>
                <c:pt idx="908">
                  <c:v>-22.169615185224856</c:v>
                </c:pt>
                <c:pt idx="909">
                  <c:v>-22.169756038904346</c:v>
                </c:pt>
                <c:pt idx="910">
                  <c:v>-22.169722039740076</c:v>
                </c:pt>
                <c:pt idx="911">
                  <c:v>-22.171179146763322</c:v>
                </c:pt>
                <c:pt idx="912">
                  <c:v>-22.17177656064284</c:v>
                </c:pt>
                <c:pt idx="913">
                  <c:v>-22.17352508907009</c:v>
                </c:pt>
                <c:pt idx="914">
                  <c:v>-22.17657044274808</c:v>
                </c:pt>
                <c:pt idx="915">
                  <c:v>-22.177629273851334</c:v>
                </c:pt>
                <c:pt idx="916">
                  <c:v>-22.178809530539816</c:v>
                </c:pt>
                <c:pt idx="917">
                  <c:v>-22.178216973683806</c:v>
                </c:pt>
                <c:pt idx="918">
                  <c:v>-22.178221830707301</c:v>
                </c:pt>
                <c:pt idx="919">
                  <c:v>-22.177585560640647</c:v>
                </c:pt>
                <c:pt idx="920">
                  <c:v>-22.177765270506811</c:v>
                </c:pt>
                <c:pt idx="921">
                  <c:v>-22.17940208739585</c:v>
                </c:pt>
                <c:pt idx="922">
                  <c:v>-22.180849480371773</c:v>
                </c:pt>
                <c:pt idx="923">
                  <c:v>-22.180684341575805</c:v>
                </c:pt>
                <c:pt idx="924">
                  <c:v>-22.180825195254851</c:v>
                </c:pt>
                <c:pt idx="925">
                  <c:v>-22.181519749602828</c:v>
                </c:pt>
                <c:pt idx="926">
                  <c:v>-22.18328770612381</c:v>
                </c:pt>
                <c:pt idx="927">
                  <c:v>-22.183054569000305</c:v>
                </c:pt>
                <c:pt idx="928">
                  <c:v>-22.18361312669213</c:v>
                </c:pt>
                <c:pt idx="929">
                  <c:v>-22.183112853281067</c:v>
                </c:pt>
                <c:pt idx="930">
                  <c:v>-22.182520296425025</c:v>
                </c:pt>
                <c:pt idx="931">
                  <c:v>-22.181262327361789</c:v>
                </c:pt>
                <c:pt idx="932">
                  <c:v>-22.181602319000874</c:v>
                </c:pt>
                <c:pt idx="933">
                  <c:v>-22.182277445254091</c:v>
                </c:pt>
                <c:pt idx="934">
                  <c:v>-22.183700553113809</c:v>
                </c:pt>
                <c:pt idx="935">
                  <c:v>-22.183540271341023</c:v>
                </c:pt>
                <c:pt idx="936">
                  <c:v>-22.189140419332816</c:v>
                </c:pt>
                <c:pt idx="937">
                  <c:v>-22.190612097425536</c:v>
                </c:pt>
                <c:pt idx="938">
                  <c:v>-22.191238653445836</c:v>
                </c:pt>
                <c:pt idx="939">
                  <c:v>-22.19189920862933</c:v>
                </c:pt>
                <c:pt idx="940">
                  <c:v>-22.192593762976827</c:v>
                </c:pt>
                <c:pt idx="941">
                  <c:v>-22.192744330702283</c:v>
                </c:pt>
                <c:pt idx="942">
                  <c:v>-22.192715188561817</c:v>
                </c:pt>
                <c:pt idx="943">
                  <c:v>-22.193987728695646</c:v>
                </c:pt>
                <c:pt idx="944">
                  <c:v>-22.194182009632058</c:v>
                </c:pt>
                <c:pt idx="945">
                  <c:v>-22.19396830060181</c:v>
                </c:pt>
                <c:pt idx="946">
                  <c:v>-22.196887371671085</c:v>
                </c:pt>
                <c:pt idx="947">
                  <c:v>-22.197513927691091</c:v>
                </c:pt>
                <c:pt idx="948">
                  <c:v>-22.198747611637053</c:v>
                </c:pt>
                <c:pt idx="949">
                  <c:v>-22.198844752105387</c:v>
                </c:pt>
                <c:pt idx="950">
                  <c:v>-22.199034176018081</c:v>
                </c:pt>
                <c:pt idx="951">
                  <c:v>-22.198441619162029</c:v>
                </c:pt>
                <c:pt idx="952">
                  <c:v>-22.200534996252127</c:v>
                </c:pt>
                <c:pt idx="953">
                  <c:v>-22.202108671836626</c:v>
                </c:pt>
                <c:pt idx="954">
                  <c:v>-22.202030959461815</c:v>
                </c:pt>
                <c:pt idx="955">
                  <c:v>-22.203648348257602</c:v>
                </c:pt>
                <c:pt idx="956">
                  <c:v>-22.205916578190074</c:v>
                </c:pt>
                <c:pt idx="957">
                  <c:v>-22.206256569828824</c:v>
                </c:pt>
                <c:pt idx="958">
                  <c:v>-22.206042860798807</c:v>
                </c:pt>
                <c:pt idx="959">
                  <c:v>-22.205489160130092</c:v>
                </c:pt>
                <c:pt idx="960">
                  <c:v>-22.20692683905903</c:v>
                </c:pt>
                <c:pt idx="961">
                  <c:v>-22.207184261299631</c:v>
                </c:pt>
                <c:pt idx="962">
                  <c:v>-22.209180497921309</c:v>
                </c:pt>
                <c:pt idx="963">
                  <c:v>-22.210914455278331</c:v>
                </c:pt>
                <c:pt idx="964">
                  <c:v>-22.212118997084065</c:v>
                </c:pt>
                <c:pt idx="965">
                  <c:v>-22.212434703606036</c:v>
                </c:pt>
                <c:pt idx="966">
                  <c:v>-22.216466033036099</c:v>
                </c:pt>
                <c:pt idx="967">
                  <c:v>-22.21558205477557</c:v>
                </c:pt>
                <c:pt idx="968">
                  <c:v>-22.215402344909034</c:v>
                </c:pt>
                <c:pt idx="969">
                  <c:v>-22.216864308955572</c:v>
                </c:pt>
                <c:pt idx="970">
                  <c:v>-22.218972257115567</c:v>
                </c:pt>
                <c:pt idx="971">
                  <c:v>-22.219404532199089</c:v>
                </c:pt>
                <c:pt idx="972">
                  <c:v>-22.22060907400482</c:v>
                </c:pt>
                <c:pt idx="973">
                  <c:v>-22.221391054773587</c:v>
                </c:pt>
                <c:pt idx="974">
                  <c:v>-22.221638762967313</c:v>
                </c:pt>
                <c:pt idx="975">
                  <c:v>-22.222061324004081</c:v>
                </c:pt>
                <c:pt idx="976">
                  <c:v>-22.225033822330779</c:v>
                </c:pt>
                <c:pt idx="977">
                  <c:v>-22.224217842397781</c:v>
                </c:pt>
                <c:pt idx="978">
                  <c:v>-22.222372173502325</c:v>
                </c:pt>
                <c:pt idx="979">
                  <c:v>-22.222984158451808</c:v>
                </c:pt>
                <c:pt idx="980">
                  <c:v>-22.22293073119458</c:v>
                </c:pt>
                <c:pt idx="981">
                  <c:v>-22.222644166813289</c:v>
                </c:pt>
                <c:pt idx="982">
                  <c:v>-22.22340671948859</c:v>
                </c:pt>
                <c:pt idx="983">
                  <c:v>-22.223838994572063</c:v>
                </c:pt>
                <c:pt idx="984">
                  <c:v>-22.22415955811708</c:v>
                </c:pt>
                <c:pt idx="985">
                  <c:v>-22.224358696076884</c:v>
                </c:pt>
                <c:pt idx="986">
                  <c:v>-22.228540593232825</c:v>
                </c:pt>
                <c:pt idx="987">
                  <c:v>-22.228924298082106</c:v>
                </c:pt>
                <c:pt idx="988">
                  <c:v>-22.228836871660803</c:v>
                </c:pt>
                <c:pt idx="989">
                  <c:v>-22.229079722831372</c:v>
                </c:pt>
                <c:pt idx="990">
                  <c:v>-22.229915130857595</c:v>
                </c:pt>
                <c:pt idx="991">
                  <c:v>-22.231935652596128</c:v>
                </c:pt>
                <c:pt idx="992">
                  <c:v>-22.231896796408613</c:v>
                </c:pt>
                <c:pt idx="993">
                  <c:v>-22.231619946074588</c:v>
                </c:pt>
                <c:pt idx="994">
                  <c:v>-22.23162966012131</c:v>
                </c:pt>
                <c:pt idx="995">
                  <c:v>-22.231517948582827</c:v>
                </c:pt>
                <c:pt idx="996">
                  <c:v>-22.236404114133027</c:v>
                </c:pt>
                <c:pt idx="997">
                  <c:v>-22.238172070654329</c:v>
                </c:pt>
                <c:pt idx="998">
                  <c:v>-22.238633487878321</c:v>
                </c:pt>
                <c:pt idx="999">
                  <c:v>-22.238818054767862</c:v>
                </c:pt>
                <c:pt idx="1000">
                  <c:v>-22.240372302259086</c:v>
                </c:pt>
                <c:pt idx="1001">
                  <c:v>-22.241567130017799</c:v>
                </c:pt>
                <c:pt idx="1002">
                  <c:v>-22.241440847409269</c:v>
                </c:pt>
                <c:pt idx="1003">
                  <c:v>-22.241785696071329</c:v>
                </c:pt>
                <c:pt idx="1004">
                  <c:v>-22.243174804766532</c:v>
                </c:pt>
                <c:pt idx="1005">
                  <c:v>-22.243339943562255</c:v>
                </c:pt>
                <c:pt idx="1006">
                  <c:v>-22.246550436036088</c:v>
                </c:pt>
                <c:pt idx="1007">
                  <c:v>-22.248507816470021</c:v>
                </c:pt>
                <c:pt idx="1008">
                  <c:v>-22.248954662623859</c:v>
                </c:pt>
                <c:pt idx="1009">
                  <c:v>-22.250212631687315</c:v>
                </c:pt>
                <c:pt idx="1010">
                  <c:v>-22.251888304763597</c:v>
                </c:pt>
                <c:pt idx="1011">
                  <c:v>-22.253189987037295</c:v>
                </c:pt>
                <c:pt idx="1012">
                  <c:v>-22.254229390047087</c:v>
                </c:pt>
                <c:pt idx="1013">
                  <c:v>-22.25789644272156</c:v>
                </c:pt>
                <c:pt idx="1014">
                  <c:v>-22.259683827336087</c:v>
                </c:pt>
                <c:pt idx="1015">
                  <c:v>-22.260397809777565</c:v>
                </c:pt>
                <c:pt idx="1016">
                  <c:v>-22.264011435194377</c:v>
                </c:pt>
                <c:pt idx="1017">
                  <c:v>-22.265356830679025</c:v>
                </c:pt>
                <c:pt idx="1018">
                  <c:v>-22.265988243722365</c:v>
                </c:pt>
                <c:pt idx="1019">
                  <c:v>-22.266085384190077</c:v>
                </c:pt>
                <c:pt idx="1020">
                  <c:v>-22.266498231180325</c:v>
                </c:pt>
                <c:pt idx="1021">
                  <c:v>-22.266707083186773</c:v>
                </c:pt>
                <c:pt idx="1022">
                  <c:v>-22.26795533820313</c:v>
                </c:pt>
                <c:pt idx="1023">
                  <c:v>-22.267829055594561</c:v>
                </c:pt>
                <c:pt idx="1024">
                  <c:v>-22.268115619975589</c:v>
                </c:pt>
                <c:pt idx="1025">
                  <c:v>-22.269524156764316</c:v>
                </c:pt>
                <c:pt idx="1026">
                  <c:v>-22.274614317298081</c:v>
                </c:pt>
                <c:pt idx="1027">
                  <c:v>-22.276289990374586</c:v>
                </c:pt>
                <c:pt idx="1028">
                  <c:v>-22.27907792181157</c:v>
                </c:pt>
                <c:pt idx="1029">
                  <c:v>-22.280190180172589</c:v>
                </c:pt>
                <c:pt idx="1030">
                  <c:v>-22.280928447730542</c:v>
                </c:pt>
                <c:pt idx="1031">
                  <c:v>-22.281394721978117</c:v>
                </c:pt>
                <c:pt idx="1032">
                  <c:v>-22.282885828164787</c:v>
                </c:pt>
                <c:pt idx="1033">
                  <c:v>-22.284493502913573</c:v>
                </c:pt>
                <c:pt idx="1034">
                  <c:v>-22.285003490371551</c:v>
                </c:pt>
                <c:pt idx="1035">
                  <c:v>-22.285474621642344</c:v>
                </c:pt>
                <c:pt idx="1036">
                  <c:v>-22.289690517962296</c:v>
                </c:pt>
                <c:pt idx="1037">
                  <c:v>-22.291006771305852</c:v>
                </c:pt>
                <c:pt idx="1038">
                  <c:v>-22.291774181004811</c:v>
                </c:pt>
                <c:pt idx="1039">
                  <c:v>-22.292760156756842</c:v>
                </c:pt>
                <c:pt idx="1040">
                  <c:v>-22.294081267124611</c:v>
                </c:pt>
                <c:pt idx="1041">
                  <c:v>-22.297214047223829</c:v>
                </c:pt>
                <c:pt idx="1042">
                  <c:v>-22.29894314755753</c:v>
                </c:pt>
                <c:pt idx="1043">
                  <c:v>-22.30097338334285</c:v>
                </c:pt>
                <c:pt idx="1044">
                  <c:v>-22.302202210265772</c:v>
                </c:pt>
                <c:pt idx="1045">
                  <c:v>-22.30209535575063</c:v>
                </c:pt>
                <c:pt idx="1046">
                  <c:v>-22.305563270465033</c:v>
                </c:pt>
                <c:pt idx="1047">
                  <c:v>-22.306782383340831</c:v>
                </c:pt>
                <c:pt idx="1048">
                  <c:v>-22.308001496217123</c:v>
                </c:pt>
                <c:pt idx="1049">
                  <c:v>-22.30990544939333</c:v>
                </c:pt>
                <c:pt idx="1050">
                  <c:v>-22.311100277152363</c:v>
                </c:pt>
                <c:pt idx="1051">
                  <c:v>-22.312338818121553</c:v>
                </c:pt>
                <c:pt idx="1052">
                  <c:v>-22.312450529660097</c:v>
                </c:pt>
                <c:pt idx="1053">
                  <c:v>-22.312581669292122</c:v>
                </c:pt>
                <c:pt idx="1054">
                  <c:v>-22.31273223701778</c:v>
                </c:pt>
                <c:pt idx="1055">
                  <c:v>-22.312936232001299</c:v>
                </c:pt>
                <c:pt idx="1056">
                  <c:v>-22.317584403404126</c:v>
                </c:pt>
                <c:pt idx="1057">
                  <c:v>-22.320207196045871</c:v>
                </c:pt>
                <c:pt idx="1058">
                  <c:v>-22.320887179323087</c:v>
                </c:pt>
                <c:pt idx="1059">
                  <c:v>-22.323335119121303</c:v>
                </c:pt>
                <c:pt idx="1060">
                  <c:v>-22.324301666780105</c:v>
                </c:pt>
                <c:pt idx="1061">
                  <c:v>-22.325098218619342</c:v>
                </c:pt>
                <c:pt idx="1062">
                  <c:v>-22.327181881662099</c:v>
                </c:pt>
                <c:pt idx="1063">
                  <c:v>-22.329051835674804</c:v>
                </c:pt>
                <c:pt idx="1064">
                  <c:v>-22.330300090691068</c:v>
                </c:pt>
                <c:pt idx="1065">
                  <c:v>-22.331936907580356</c:v>
                </c:pt>
                <c:pt idx="1066">
                  <c:v>-22.335409679318296</c:v>
                </c:pt>
                <c:pt idx="1067">
                  <c:v>-22.336594793030358</c:v>
                </c:pt>
                <c:pt idx="1068">
                  <c:v>-22.336259658415091</c:v>
                </c:pt>
                <c:pt idx="1069">
                  <c:v>-22.335992522127569</c:v>
                </c:pt>
                <c:pt idx="1070">
                  <c:v>-22.336929927645595</c:v>
                </c:pt>
                <c:pt idx="1071">
                  <c:v>-22.336303371625586</c:v>
                </c:pt>
                <c:pt idx="1072">
                  <c:v>-22.33790133232753</c:v>
                </c:pt>
                <c:pt idx="1073">
                  <c:v>-22.338940735337321</c:v>
                </c:pt>
                <c:pt idx="1074">
                  <c:v>-22.339518721122815</c:v>
                </c:pt>
                <c:pt idx="1075">
                  <c:v>-22.341208965269558</c:v>
                </c:pt>
                <c:pt idx="1076">
                  <c:v>-22.345492859916789</c:v>
                </c:pt>
                <c:pt idx="1077">
                  <c:v>-22.348271077307306</c:v>
                </c:pt>
                <c:pt idx="1078">
                  <c:v>-22.349543617440627</c:v>
                </c:pt>
                <c:pt idx="1079">
                  <c:v>-22.35030617011607</c:v>
                </c:pt>
                <c:pt idx="1080">
                  <c:v>-22.351399000383324</c:v>
                </c:pt>
                <c:pt idx="1081">
                  <c:v>-22.35309410155331</c:v>
                </c:pt>
                <c:pt idx="1082">
                  <c:v>-22.354847487004648</c:v>
                </c:pt>
                <c:pt idx="1083">
                  <c:v>-22.355964602388315</c:v>
                </c:pt>
                <c:pt idx="1084">
                  <c:v>-22.35624145272287</c:v>
                </c:pt>
                <c:pt idx="1085">
                  <c:v>-22.35764513248813</c:v>
                </c:pt>
                <c:pt idx="1086">
                  <c:v>-22.359845364092859</c:v>
                </c:pt>
                <c:pt idx="1087">
                  <c:v>-22.36161332061409</c:v>
                </c:pt>
                <c:pt idx="1088">
                  <c:v>-22.362949002051856</c:v>
                </c:pt>
                <c:pt idx="1089">
                  <c:v>-22.365688363254833</c:v>
                </c:pt>
                <c:pt idx="1090">
                  <c:v>-22.36650920021107</c:v>
                </c:pt>
                <c:pt idx="1091">
                  <c:v>-22.368306298872845</c:v>
                </c:pt>
                <c:pt idx="1092">
                  <c:v>-22.370195680979087</c:v>
                </c:pt>
                <c:pt idx="1093">
                  <c:v>-22.371045660076113</c:v>
                </c:pt>
                <c:pt idx="1094">
                  <c:v>-22.370001400042831</c:v>
                </c:pt>
                <c:pt idx="1095">
                  <c:v>-22.371137943520829</c:v>
                </c:pt>
                <c:pt idx="1096">
                  <c:v>-22.373600454389575</c:v>
                </c:pt>
                <c:pt idx="1097">
                  <c:v>-22.375771543853588</c:v>
                </c:pt>
                <c:pt idx="1098">
                  <c:v>-22.374906993686871</c:v>
                </c:pt>
                <c:pt idx="1099">
                  <c:v>-22.375669546361785</c:v>
                </c:pt>
                <c:pt idx="1100">
                  <c:v>-22.377044083986775</c:v>
                </c:pt>
                <c:pt idx="1101">
                  <c:v>-22.37912774702987</c:v>
                </c:pt>
                <c:pt idx="1102">
                  <c:v>-22.380482856561056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-22.391396588162781</c:v>
                </c:pt>
                <c:pt idx="1111">
                  <c:v>-22.392654557226066</c:v>
                </c:pt>
                <c:pt idx="1112">
                  <c:v>-22.394534225285824</c:v>
                </c:pt>
                <c:pt idx="1113">
                  <c:v>-22.398036139163818</c:v>
                </c:pt>
                <c:pt idx="1114">
                  <c:v>-22.40098435237379</c:v>
                </c:pt>
                <c:pt idx="1115">
                  <c:v>-22.403616859061795</c:v>
                </c:pt>
                <c:pt idx="1116">
                  <c:v>-22.406841922605832</c:v>
                </c:pt>
                <c:pt idx="1117">
                  <c:v>-22.408906157555109</c:v>
                </c:pt>
                <c:pt idx="1118">
                  <c:v>-22.410785825614887</c:v>
                </c:pt>
                <c:pt idx="1119">
                  <c:v>-22.412461498691115</c:v>
                </c:pt>
                <c:pt idx="1120">
                  <c:v>-22.41412745772088</c:v>
                </c:pt>
                <c:pt idx="1121">
                  <c:v>-22.416721108221552</c:v>
                </c:pt>
                <c:pt idx="1122">
                  <c:v>-22.419042765411106</c:v>
                </c:pt>
                <c:pt idx="1123">
                  <c:v>-22.420378446849085</c:v>
                </c:pt>
                <c:pt idx="1124">
                  <c:v>-22.422913813069066</c:v>
                </c:pt>
                <c:pt idx="1125">
                  <c:v>-22.424210638319529</c:v>
                </c:pt>
                <c:pt idx="1126">
                  <c:v>-22.426716862399022</c:v>
                </c:pt>
                <c:pt idx="1127">
                  <c:v>-22.428674242833047</c:v>
                </c:pt>
                <c:pt idx="1128">
                  <c:v>-22.430315916745812</c:v>
                </c:pt>
                <c:pt idx="1129">
                  <c:v>-22.43271042928659</c:v>
                </c:pt>
                <c:pt idx="1130">
                  <c:v>-22.434104395005349</c:v>
                </c:pt>
                <c:pt idx="1131">
                  <c:v>-22.435580930121489</c:v>
                </c:pt>
                <c:pt idx="1132">
                  <c:v>-22.436702902529294</c:v>
                </c:pt>
                <c:pt idx="1133">
                  <c:v>-22.438563142495326</c:v>
                </c:pt>
                <c:pt idx="1134">
                  <c:v>-22.43926741088962</c:v>
                </c:pt>
                <c:pt idx="1135">
                  <c:v>-22.43947140587283</c:v>
                </c:pt>
                <c:pt idx="1136">
                  <c:v>-22.441691065571057</c:v>
                </c:pt>
                <c:pt idx="1137">
                  <c:v>-22.44251675955082</c:v>
                </c:pt>
                <c:pt idx="1138">
                  <c:v>-22.443007318915317</c:v>
                </c:pt>
                <c:pt idx="1139">
                  <c:v>-22.443439593998573</c:v>
                </c:pt>
                <c:pt idx="1140">
                  <c:v>-22.444338143329578</c:v>
                </c:pt>
                <c:pt idx="1141">
                  <c:v>-22.444585851523549</c:v>
                </c:pt>
                <c:pt idx="1142">
                  <c:v>-22.447568063897094</c:v>
                </c:pt>
                <c:pt idx="1143">
                  <c:v>-22.449622584799556</c:v>
                </c:pt>
                <c:pt idx="1144">
                  <c:v>-22.450914553026323</c:v>
                </c:pt>
                <c:pt idx="1145">
                  <c:v>-22.452391088143106</c:v>
                </c:pt>
                <c:pt idx="1146">
                  <c:v>-22.454848741988595</c:v>
                </c:pt>
                <c:pt idx="1147">
                  <c:v>-22.455766719412836</c:v>
                </c:pt>
                <c:pt idx="1148">
                  <c:v>-22.458510937639289</c:v>
                </c:pt>
                <c:pt idx="1149">
                  <c:v>-22.459603767906614</c:v>
                </c:pt>
                <c:pt idx="1150">
                  <c:v>-22.460803452688864</c:v>
                </c:pt>
                <c:pt idx="1151">
                  <c:v>-22.462687977771502</c:v>
                </c:pt>
                <c:pt idx="1152">
                  <c:v>-22.465553621583297</c:v>
                </c:pt>
                <c:pt idx="1153">
                  <c:v>-22.46672902124881</c:v>
                </c:pt>
                <c:pt idx="1154">
                  <c:v>-22.467059298840852</c:v>
                </c:pt>
                <c:pt idx="1155">
                  <c:v>-22.467676140813623</c:v>
                </c:pt>
                <c:pt idx="1156">
                  <c:v>-22.47010950954207</c:v>
                </c:pt>
                <c:pt idx="1157">
                  <c:v>-22.472314598170065</c:v>
                </c:pt>
                <c:pt idx="1158">
                  <c:v>-22.475141385794313</c:v>
                </c:pt>
                <c:pt idx="1159">
                  <c:v>-22.477103623252091</c:v>
                </c:pt>
                <c:pt idx="1160">
                  <c:v>-22.478793867398586</c:v>
                </c:pt>
                <c:pt idx="1161">
                  <c:v>-22.479964410040331</c:v>
                </c:pt>
                <c:pt idx="1162">
                  <c:v>-22.481416660040086</c:v>
                </c:pt>
                <c:pt idx="1163">
                  <c:v>-22.482728056360251</c:v>
                </c:pt>
                <c:pt idx="1164">
                  <c:v>-22.485073998667552</c:v>
                </c:pt>
                <c:pt idx="1165">
                  <c:v>-22.487507367395285</c:v>
                </c:pt>
                <c:pt idx="1166">
                  <c:v>-22.489503604017067</c:v>
                </c:pt>
                <c:pt idx="1167">
                  <c:v>-22.491524125755326</c:v>
                </c:pt>
                <c:pt idx="1168">
                  <c:v>-22.493136657527771</c:v>
                </c:pt>
                <c:pt idx="1169">
                  <c:v>-22.493938066390328</c:v>
                </c:pt>
                <c:pt idx="1170">
                  <c:v>-22.494287772075822</c:v>
                </c:pt>
                <c:pt idx="1171">
                  <c:v>-22.495448600670805</c:v>
                </c:pt>
                <c:pt idx="1172">
                  <c:v>-22.49719227207477</c:v>
                </c:pt>
                <c:pt idx="1173">
                  <c:v>-22.498853374080827</c:v>
                </c:pt>
                <c:pt idx="1174">
                  <c:v>-22.499965632441885</c:v>
                </c:pt>
                <c:pt idx="1175">
                  <c:v>-22.500368765384628</c:v>
                </c:pt>
                <c:pt idx="1176">
                  <c:v>-22.504424379931791</c:v>
                </c:pt>
                <c:pt idx="1177">
                  <c:v>-22.507052029596828</c:v>
                </c:pt>
                <c:pt idx="1178">
                  <c:v>-22.507236596486088</c:v>
                </c:pt>
                <c:pt idx="1179">
                  <c:v>-22.508863699328558</c:v>
                </c:pt>
                <c:pt idx="1180">
                  <c:v>-22.510427660866853</c:v>
                </c:pt>
                <c:pt idx="1181">
                  <c:v>-22.511437921735787</c:v>
                </c:pt>
                <c:pt idx="1182">
                  <c:v>-22.511612774578303</c:v>
                </c:pt>
                <c:pt idx="1183">
                  <c:v>-22.51413356972806</c:v>
                </c:pt>
                <c:pt idx="1184">
                  <c:v>-22.515202114878591</c:v>
                </c:pt>
                <c:pt idx="1185">
                  <c:v>-22.516358086449831</c:v>
                </c:pt>
                <c:pt idx="1186">
                  <c:v>-22.517115782101811</c:v>
                </c:pt>
                <c:pt idx="1187">
                  <c:v>-22.51830575283735</c:v>
                </c:pt>
                <c:pt idx="1188">
                  <c:v>-22.520165992803285</c:v>
                </c:pt>
                <c:pt idx="1189">
                  <c:v>-22.52243422273558</c:v>
                </c:pt>
                <c:pt idx="1190">
                  <c:v>-22.522560505344313</c:v>
                </c:pt>
                <c:pt idx="1191">
                  <c:v>-22.524406174239829</c:v>
                </c:pt>
                <c:pt idx="1192">
                  <c:v>-22.523862187618096</c:v>
                </c:pt>
                <c:pt idx="1193">
                  <c:v>-22.523871901664833</c:v>
                </c:pt>
                <c:pt idx="1194">
                  <c:v>-22.523672763705086</c:v>
                </c:pt>
                <c:pt idx="1195">
                  <c:v>-22.524474172567789</c:v>
                </c:pt>
                <c:pt idx="1196">
                  <c:v>-22.526805543804343</c:v>
                </c:pt>
                <c:pt idx="1197">
                  <c:v>-22.528588071395539</c:v>
                </c:pt>
                <c:pt idx="1198">
                  <c:v>-22.530278315542361</c:v>
                </c:pt>
                <c:pt idx="1199">
                  <c:v>-22.531997701829354</c:v>
                </c:pt>
                <c:pt idx="1200">
                  <c:v>-22.531779135776087</c:v>
                </c:pt>
                <c:pt idx="1201">
                  <c:v>-22.531662567214092</c:v>
                </c:pt>
                <c:pt idx="1202">
                  <c:v>-22.531623711026825</c:v>
                </c:pt>
                <c:pt idx="1203">
                  <c:v>-22.53263397189604</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-22.552319487775783</c:v>
                </c:pt>
                <c:pt idx="1213">
                  <c:v>-22.554743142457333</c:v>
                </c:pt>
                <c:pt idx="1214">
                  <c:v>-22.554830568878845</c:v>
                </c:pt>
                <c:pt idx="1215">
                  <c:v>-22.555126847307076</c:v>
                </c:pt>
                <c:pt idx="1216">
                  <c:v>-22.557977920048106</c:v>
                </c:pt>
                <c:pt idx="1217">
                  <c:v>-22.559872159178095</c:v>
                </c:pt>
                <c:pt idx="1218">
                  <c:v>-22.560047012021084</c:v>
                </c:pt>
                <c:pt idx="1219">
                  <c:v>-22.560702710181044</c:v>
                </c:pt>
                <c:pt idx="1220">
                  <c:v>-22.561499262020355</c:v>
                </c:pt>
                <c:pt idx="1221">
                  <c:v>-22.561902394963294</c:v>
                </c:pt>
                <c:pt idx="1222">
                  <c:v>-22.564602899979317</c:v>
                </c:pt>
                <c:pt idx="1223">
                  <c:v>-22.564923463524323</c:v>
                </c:pt>
                <c:pt idx="1224">
                  <c:v>-22.564797180915338</c:v>
                </c:pt>
                <c:pt idx="1225">
                  <c:v>-22.56587058308931</c:v>
                </c:pt>
                <c:pt idx="1226">
                  <c:v>-22.568279666700587</c:v>
                </c:pt>
                <c:pt idx="1227">
                  <c:v>-22.56949877957662</c:v>
                </c:pt>
                <c:pt idx="1228">
                  <c:v>-22.569785343957587</c:v>
                </c:pt>
                <c:pt idx="1229">
                  <c:v>-22.571033598974029</c:v>
                </c:pt>
                <c:pt idx="1230">
                  <c:v>-22.572490705996856</c:v>
                </c:pt>
                <c:pt idx="1231">
                  <c:v>-22.573607821381096</c:v>
                </c:pt>
                <c:pt idx="1232">
                  <c:v>-22.574715222718325</c:v>
                </c:pt>
                <c:pt idx="1233">
                  <c:v>-22.576512321380299</c:v>
                </c:pt>
                <c:pt idx="1234">
                  <c:v>-22.577512868202561</c:v>
                </c:pt>
                <c:pt idx="1235">
                  <c:v>-22.578969975225586</c:v>
                </c:pt>
                <c:pt idx="1236">
                  <c:v>-22.581145921712832</c:v>
                </c:pt>
                <c:pt idx="1237">
                  <c:v>-22.584939256996087</c:v>
                </c:pt>
                <c:pt idx="1238">
                  <c:v>-22.58678492589182</c:v>
                </c:pt>
                <c:pt idx="1239">
                  <c:v>-22.587299770373303</c:v>
                </c:pt>
                <c:pt idx="1240">
                  <c:v>-22.589198866526527</c:v>
                </c:pt>
                <c:pt idx="1241">
                  <c:v>-22.590340267027806</c:v>
                </c:pt>
                <c:pt idx="1242">
                  <c:v>-22.59087939662605</c:v>
                </c:pt>
                <c:pt idx="1243">
                  <c:v>-22.593147626558604</c:v>
                </c:pt>
                <c:pt idx="1244">
                  <c:v>-22.595381857327041</c:v>
                </c:pt>
                <c:pt idx="1245">
                  <c:v>-22.596343547962082</c:v>
                </c:pt>
                <c:pt idx="1246">
                  <c:v>-22.599301475218574</c:v>
                </c:pt>
                <c:pt idx="1247">
                  <c:v>-22.602254545451828</c:v>
                </c:pt>
                <c:pt idx="1248">
                  <c:v>-22.60345908725759</c:v>
                </c:pt>
                <c:pt idx="1249">
                  <c:v>-22.603687367357793</c:v>
                </c:pt>
                <c:pt idx="1250">
                  <c:v>-22.604056501137087</c:v>
                </c:pt>
                <c:pt idx="1251">
                  <c:v>-22.605081333076313</c:v>
                </c:pt>
                <c:pt idx="1252">
                  <c:v>-22.607592414179329</c:v>
                </c:pt>
                <c:pt idx="1253">
                  <c:v>-22.609481796285827</c:v>
                </c:pt>
                <c:pt idx="1254">
                  <c:v>-22.611949164177595</c:v>
                </c:pt>
                <c:pt idx="1255">
                  <c:v>-22.614824522036628</c:v>
                </c:pt>
                <c:pt idx="1256">
                  <c:v>-22.618880136583591</c:v>
                </c:pt>
                <c:pt idx="1257">
                  <c:v>-22.622221768689815</c:v>
                </c:pt>
                <c:pt idx="1258">
                  <c:v>-22.624509426715584</c:v>
                </c:pt>
                <c:pt idx="1259">
                  <c:v>-22.626107387417321</c:v>
                </c:pt>
                <c:pt idx="1260">
                  <c:v>-22.62878846433982</c:v>
                </c:pt>
                <c:pt idx="1261">
                  <c:v>-22.629793868185612</c:v>
                </c:pt>
                <c:pt idx="1262">
                  <c:v>-22.630876984405845</c:v>
                </c:pt>
                <c:pt idx="1263">
                  <c:v>-22.632013527883814</c:v>
                </c:pt>
                <c:pt idx="1264">
                  <c:v>-22.632562371529065</c:v>
                </c:pt>
                <c:pt idx="1265">
                  <c:v>-22.634369184237592</c:v>
                </c:pt>
                <c:pt idx="1266">
                  <c:v>-22.636831695106373</c:v>
                </c:pt>
                <c:pt idx="1267">
                  <c:v>-22.640085900790833</c:v>
                </c:pt>
                <c:pt idx="1268">
                  <c:v>-22.64224727620827</c:v>
                </c:pt>
                <c:pt idx="1269">
                  <c:v>-22.643840379886615</c:v>
                </c:pt>
                <c:pt idx="1270">
                  <c:v>-22.644437793765821</c:v>
                </c:pt>
                <c:pt idx="1271">
                  <c:v>-22.644481506976593</c:v>
                </c:pt>
                <c:pt idx="1272">
                  <c:v>-22.646764307979289</c:v>
                </c:pt>
                <c:pt idx="1273">
                  <c:v>-22.648430267008607</c:v>
                </c:pt>
                <c:pt idx="1274">
                  <c:v>-22.649610523697319</c:v>
                </c:pt>
                <c:pt idx="1275">
                  <c:v>-22.652073034566307</c:v>
                </c:pt>
                <c:pt idx="1276">
                  <c:v>-22.654593829715836</c:v>
                </c:pt>
                <c:pt idx="1277">
                  <c:v>-22.656216075535063</c:v>
                </c:pt>
                <c:pt idx="1278">
                  <c:v>-22.657236050450607</c:v>
                </c:pt>
                <c:pt idx="1279">
                  <c:v>-22.658396879045583</c:v>
                </c:pt>
                <c:pt idx="1280">
                  <c:v>-22.658707728544115</c:v>
                </c:pt>
                <c:pt idx="1281">
                  <c:v>-22.659178859814599</c:v>
                </c:pt>
                <c:pt idx="1282">
                  <c:v>-22.660363973526589</c:v>
                </c:pt>
                <c:pt idx="1283">
                  <c:v>-22.661374234395829</c:v>
                </c:pt>
                <c:pt idx="1284">
                  <c:v>-22.661772510315629</c:v>
                </c:pt>
                <c:pt idx="1285">
                  <c:v>-22.663385042087597</c:v>
                </c:pt>
                <c:pt idx="1286">
                  <c:v>-22.665546417504817</c:v>
                </c:pt>
                <c:pt idx="1287">
                  <c:v>-22.669572889911557</c:v>
                </c:pt>
                <c:pt idx="1288">
                  <c:v>-22.670801716834397</c:v>
                </c:pt>
                <c:pt idx="1289">
                  <c:v>-22.67297280629883</c:v>
                </c:pt>
                <c:pt idx="1290">
                  <c:v>-22.674570767000109</c:v>
                </c:pt>
                <c:pt idx="1291">
                  <c:v>-22.675299320511826</c:v>
                </c:pt>
                <c:pt idx="1292">
                  <c:v>-22.674799047100564</c:v>
                </c:pt>
                <c:pt idx="1293">
                  <c:v>-22.675634455126826</c:v>
                </c:pt>
                <c:pt idx="1294">
                  <c:v>-22.677499552116601</c:v>
                </c:pt>
                <c:pt idx="1295">
                  <c:v>-22.679966920008635</c:v>
                </c:pt>
                <c:pt idx="1296">
                  <c:v>-22.682866562984337</c:v>
                </c:pt>
                <c:pt idx="1297">
                  <c:v>-22.684012820509089</c:v>
                </c:pt>
                <c:pt idx="1298">
                  <c:v>-22.68516879208039</c:v>
                </c:pt>
                <c:pt idx="1299">
                  <c:v>-22.686659898267084</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-22.718322833875568</c:v>
                </c:pt>
                <c:pt idx="1315">
                  <c:v>-22.717948843073074</c:v>
                </c:pt>
                <c:pt idx="1316">
                  <c:v>-22.719425378189587</c:v>
                </c:pt>
                <c:pt idx="1317">
                  <c:v>-22.722941863138331</c:v>
                </c:pt>
                <c:pt idx="1318">
                  <c:v>-22.724627250261573</c:v>
                </c:pt>
                <c:pt idx="1319">
                  <c:v>-22.726944050428116</c:v>
                </c:pt>
                <c:pt idx="1320">
                  <c:v>-22.728964572166589</c:v>
                </c:pt>
                <c:pt idx="1321">
                  <c:v>-22.729639698420279</c:v>
                </c:pt>
                <c:pt idx="1322">
                  <c:v>-22.732136208453106</c:v>
                </c:pt>
                <c:pt idx="1323">
                  <c:v>-22.732923046245297</c:v>
                </c:pt>
                <c:pt idx="1324">
                  <c:v>-22.734011019489124</c:v>
                </c:pt>
                <c:pt idx="1325">
                  <c:v>-22.735147562967033</c:v>
                </c:pt>
                <c:pt idx="1326">
                  <c:v>-22.736794093903072</c:v>
                </c:pt>
                <c:pt idx="1327">
                  <c:v>-22.740388291226086</c:v>
                </c:pt>
                <c:pt idx="1328">
                  <c:v>-22.742287387379527</c:v>
                </c:pt>
                <c:pt idx="1329">
                  <c:v>-22.743113081359361</c:v>
                </c:pt>
                <c:pt idx="1330">
                  <c:v>-22.745862156609277</c:v>
                </c:pt>
                <c:pt idx="1331">
                  <c:v>-22.748781227678329</c:v>
                </c:pt>
                <c:pt idx="1332">
                  <c:v>-22.750762893229556</c:v>
                </c:pt>
                <c:pt idx="1333">
                  <c:v>-22.753210833028071</c:v>
                </c:pt>
                <c:pt idx="1334">
                  <c:v>-22.754478516138064</c:v>
                </c:pt>
                <c:pt idx="1335">
                  <c:v>-22.758092141554833</c:v>
                </c:pt>
                <c:pt idx="1336">
                  <c:v>-22.761103496069083</c:v>
                </c:pt>
                <c:pt idx="1337">
                  <c:v>-22.76441112901113</c:v>
                </c:pt>
                <c:pt idx="1338">
                  <c:v>-22.765581671652829</c:v>
                </c:pt>
                <c:pt idx="1339">
                  <c:v>-22.768359889043058</c:v>
                </c:pt>
                <c:pt idx="1340">
                  <c:v>-22.770720402420309</c:v>
                </c:pt>
                <c:pt idx="1341">
                  <c:v>-22.773386908272329</c:v>
                </c:pt>
                <c:pt idx="1342">
                  <c:v>-22.77559199690031</c:v>
                </c:pt>
                <c:pt idx="1343">
                  <c:v>-22.778350786197088</c:v>
                </c:pt>
                <c:pt idx="1344">
                  <c:v>-22.779409617300836</c:v>
                </c:pt>
                <c:pt idx="1345">
                  <c:v>-22.780978435862085</c:v>
                </c:pt>
                <c:pt idx="1346">
                  <c:v>-22.78329037900507</c:v>
                </c:pt>
                <c:pt idx="1347">
                  <c:v>-22.787559702582072</c:v>
                </c:pt>
                <c:pt idx="1348">
                  <c:v>-22.789483083852321</c:v>
                </c:pt>
                <c:pt idx="1349">
                  <c:v>-22.792105876493302</c:v>
                </c:pt>
                <c:pt idx="1350">
                  <c:v>-22.795039518633018</c:v>
                </c:pt>
                <c:pt idx="1351">
                  <c:v>-22.796593766124289</c:v>
                </c:pt>
                <c:pt idx="1352">
                  <c:v>-22.798871710103285</c:v>
                </c:pt>
                <c:pt idx="1353">
                  <c:v>-22.800955373146095</c:v>
                </c:pt>
                <c:pt idx="1354">
                  <c:v>-22.803825873981609</c:v>
                </c:pt>
                <c:pt idx="1355">
                  <c:v>-22.806162102241828</c:v>
                </c:pt>
                <c:pt idx="1356">
                  <c:v>-22.809620302909579</c:v>
                </c:pt>
                <c:pt idx="1357">
                  <c:v>-22.813739058761037</c:v>
                </c:pt>
                <c:pt idx="1358">
                  <c:v>-22.815832435850538</c:v>
                </c:pt>
                <c:pt idx="1359">
                  <c:v>-22.817002978492368</c:v>
                </c:pt>
                <c:pt idx="1360">
                  <c:v>-22.819159496886094</c:v>
                </c:pt>
                <c:pt idx="1361">
                  <c:v>-22.820456322136565</c:v>
                </c:pt>
                <c:pt idx="1362">
                  <c:v>-22.821811431667854</c:v>
                </c:pt>
                <c:pt idx="1363">
                  <c:v>-22.824225372302827</c:v>
                </c:pt>
                <c:pt idx="1364">
                  <c:v>-22.827877853906564</c:v>
                </c:pt>
                <c:pt idx="1365">
                  <c:v>-22.829048396548544</c:v>
                </c:pt>
                <c:pt idx="1366">
                  <c:v>-22.829577812100624</c:v>
                </c:pt>
                <c:pt idx="1367">
                  <c:v>-22.832020894875583</c:v>
                </c:pt>
                <c:pt idx="1368">
                  <c:v>-22.83427455373759</c:v>
                </c:pt>
                <c:pt idx="1369">
                  <c:v>-22.837261623134641</c:v>
                </c:pt>
                <c:pt idx="1370">
                  <c:v>-22.838718730157289</c:v>
                </c:pt>
                <c:pt idx="1371">
                  <c:v>-22.840292405742087</c:v>
                </c:pt>
                <c:pt idx="1372">
                  <c:v>-22.841074386511067</c:v>
                </c:pt>
                <c:pt idx="1373">
                  <c:v>-22.840914104738591</c:v>
                </c:pt>
                <c:pt idx="1374">
                  <c:v>-22.842191501895329</c:v>
                </c:pt>
                <c:pt idx="1375">
                  <c:v>-22.842784058751576</c:v>
                </c:pt>
                <c:pt idx="1376">
                  <c:v>-22.844479159921285</c:v>
                </c:pt>
                <c:pt idx="1377">
                  <c:v>-22.846995098047831</c:v>
                </c:pt>
                <c:pt idx="1378">
                  <c:v>-22.849802457578605</c:v>
                </c:pt>
                <c:pt idx="1379">
                  <c:v>-22.852415536172849</c:v>
                </c:pt>
                <c:pt idx="1380">
                  <c:v>-22.855062613931089</c:v>
                </c:pt>
                <c:pt idx="1381">
                  <c:v>-22.85688399771011</c:v>
                </c:pt>
                <c:pt idx="1382">
                  <c:v>-22.859827353896158</c:v>
                </c:pt>
                <c:pt idx="1383">
                  <c:v>-22.862387005233312</c:v>
                </c:pt>
                <c:pt idx="1384">
                  <c:v>-22.864995226804361</c:v>
                </c:pt>
                <c:pt idx="1385">
                  <c:v>-22.868754562923549</c:v>
                </c:pt>
                <c:pt idx="1386">
                  <c:v>-22.871411354728806</c:v>
                </c:pt>
                <c:pt idx="1387">
                  <c:v>-22.874393567102327</c:v>
                </c:pt>
                <c:pt idx="1388">
                  <c:v>-22.875520396533268</c:v>
                </c:pt>
                <c:pt idx="1389">
                  <c:v>-22.877395207569563</c:v>
                </c:pt>
                <c:pt idx="1390">
                  <c:v>-22.879852861414868</c:v>
                </c:pt>
                <c:pt idx="1391">
                  <c:v>-22.883053639842093</c:v>
                </c:pt>
                <c:pt idx="1392">
                  <c:v>-22.886249561245517</c:v>
                </c:pt>
                <c:pt idx="1393">
                  <c:v>-22.88796894753262</c:v>
                </c:pt>
                <c:pt idx="1394">
                  <c:v>-22.890033182482043</c:v>
                </c:pt>
                <c:pt idx="1395">
                  <c:v>-22.891893422447897</c:v>
                </c:pt>
                <c:pt idx="1396">
                  <c:v>-22.893122249370276</c:v>
                </c:pt>
                <c:pt idx="1397">
                  <c:v>-22.895312766928086</c:v>
                </c:pt>
                <c:pt idx="1398">
                  <c:v>-22.897090437496395</c:v>
                </c:pt>
                <c:pt idx="1399">
                  <c:v>-22.898931249368587</c:v>
                </c:pt>
                <c:pt idx="1400">
                  <c:v>-22.89990751107409</c:v>
                </c:pt>
                <c:pt idx="1401">
                  <c:v>-22.903011149032849</c:v>
                </c:pt>
                <c:pt idx="1402">
                  <c:v>-22.904312831306296</c:v>
                </c:pt>
                <c:pt idx="1403">
                  <c:v>-22.905867078797527</c:v>
                </c:pt>
                <c:pt idx="1404">
                  <c:v>-22.906046788663513</c:v>
                </c:pt>
                <c:pt idx="1405">
                  <c:v>-22.90717361809509</c:v>
                </c:pt>
                <c:pt idx="1406">
                  <c:v>-22.909393277793296</c:v>
                </c:pt>
                <c:pt idx="1407">
                  <c:v>-22.914750574614104</c:v>
                </c:pt>
                <c:pt idx="1408">
                  <c:v>-22.917499649864087</c:v>
                </c:pt>
                <c:pt idx="1409">
                  <c:v>-22.920219582973566</c:v>
                </c:pt>
                <c:pt idx="1410">
                  <c:v>-22.921326984310802</c:v>
                </c:pt>
                <c:pt idx="1411">
                  <c:v>-22.923425218424129</c:v>
                </c:pt>
                <c:pt idx="1412">
                  <c:v>-22.924022632303778</c:v>
                </c:pt>
                <c:pt idx="1413">
                  <c:v>-22.925712876450064</c:v>
                </c:pt>
                <c:pt idx="1414">
                  <c:v>-22.92705341491159</c:v>
                </c:pt>
                <c:pt idx="1415">
                  <c:v>-22.927733398188838</c:v>
                </c:pt>
                <c:pt idx="1416">
                  <c:v>-22.929695635646087</c:v>
                </c:pt>
                <c:pt idx="1417">
                  <c:v>-22.933508399022784</c:v>
                </c:pt>
                <c:pt idx="1418">
                  <c:v>-22.936942314573592</c:v>
                </c:pt>
                <c:pt idx="1419">
                  <c:v>-22.940555939990329</c:v>
                </c:pt>
                <c:pt idx="1420">
                  <c:v>-22.943149590491032</c:v>
                </c:pt>
                <c:pt idx="1421">
                  <c:v>-22.946068661560602</c:v>
                </c:pt>
                <c:pt idx="1422">
                  <c:v>-22.948604027780586</c:v>
                </c:pt>
                <c:pt idx="1423">
                  <c:v>-22.94915772844957</c:v>
                </c:pt>
                <c:pt idx="1424">
                  <c:v>-22.950197131458808</c:v>
                </c:pt>
                <c:pt idx="1425">
                  <c:v>-22.952324507712323</c:v>
                </c:pt>
                <c:pt idx="1426">
                  <c:v>-22.954840445838315</c:v>
                </c:pt>
                <c:pt idx="1427">
                  <c:v>-22.959158339650124</c:v>
                </c:pt>
                <c:pt idx="1428">
                  <c:v>-22.961208003528803</c:v>
                </c:pt>
                <c:pt idx="1429">
                  <c:v>-22.963626801186809</c:v>
                </c:pt>
                <c:pt idx="1430">
                  <c:v>-22.966657583794774</c:v>
                </c:pt>
                <c:pt idx="1431">
                  <c:v>-22.969246377271752</c:v>
                </c:pt>
                <c:pt idx="1432">
                  <c:v>-22.970839480950289</c:v>
                </c:pt>
                <c:pt idx="1433">
                  <c:v>-22.972724006033513</c:v>
                </c:pt>
                <c:pt idx="1434">
                  <c:v>-22.977109898172589</c:v>
                </c:pt>
                <c:pt idx="1435">
                  <c:v>-22.979795832118288</c:v>
                </c:pt>
                <c:pt idx="1436">
                  <c:v>-22.981762926599089</c:v>
                </c:pt>
                <c:pt idx="1437">
                  <c:v>-22.985993393989091</c:v>
                </c:pt>
                <c:pt idx="1438">
                  <c:v>-22.988679327934335</c:v>
                </c:pt>
                <c:pt idx="1439">
                  <c:v>-22.991059269405326</c:v>
                </c:pt>
                <c:pt idx="1440">
                  <c:v>-22.993793773585303</c:v>
                </c:pt>
                <c:pt idx="1441">
                  <c:v>-22.995794867229801</c:v>
                </c:pt>
                <c:pt idx="1442">
                  <c:v>-22.996460279437052</c:v>
                </c:pt>
                <c:pt idx="1443">
                  <c:v>-22.999442491810822</c:v>
                </c:pt>
                <c:pt idx="1444">
                  <c:v>-23.000787887295097</c:v>
                </c:pt>
                <c:pt idx="1445">
                  <c:v>-23.00274041070578</c:v>
                </c:pt>
                <c:pt idx="1446">
                  <c:v>-23.005188350504326</c:v>
                </c:pt>
                <c:pt idx="1447">
                  <c:v>-23.008903973413087</c:v>
                </c:pt>
                <c:pt idx="1448">
                  <c:v>-23.012707022742788</c:v>
                </c:pt>
                <c:pt idx="1449">
                  <c:v>-23.01720462642033</c:v>
                </c:pt>
                <c:pt idx="1450">
                  <c:v>-23.01931257458007</c:v>
                </c:pt>
                <c:pt idx="1451">
                  <c:v>-23.02126509799087</c:v>
                </c:pt>
                <c:pt idx="1452">
                  <c:v>-23.025417853006296</c:v>
                </c:pt>
                <c:pt idx="1453">
                  <c:v>-23.029055763540111</c:v>
                </c:pt>
                <c:pt idx="1454">
                  <c:v>-23.033130806181099</c:v>
                </c:pt>
                <c:pt idx="1455">
                  <c:v>-23.035005617217095</c:v>
                </c:pt>
                <c:pt idx="1456">
                  <c:v>-23.037327274407026</c:v>
                </c:pt>
                <c:pt idx="1457">
                  <c:v>-23.041028326245097</c:v>
                </c:pt>
                <c:pt idx="1458">
                  <c:v>-23.044326245140589</c:v>
                </c:pt>
                <c:pt idx="1459">
                  <c:v>-23.047527023567589</c:v>
                </c:pt>
                <c:pt idx="1460">
                  <c:v>-23.049319265205803</c:v>
                </c:pt>
                <c:pt idx="1461">
                  <c:v>-23.051271788616312</c:v>
                </c:pt>
                <c:pt idx="1462">
                  <c:v>-23.051364072061329</c:v>
                </c:pt>
                <c:pt idx="1463">
                  <c:v>-23.0553225461403</c:v>
                </c:pt>
                <c:pt idx="1464">
                  <c:v>-23.058416470052329</c:v>
                </c:pt>
                <c:pt idx="1465">
                  <c:v>-23.060922694131818</c:v>
                </c:pt>
                <c:pt idx="1466">
                  <c:v>-23.064322610518829</c:v>
                </c:pt>
                <c:pt idx="1467">
                  <c:v>-23.06861136218955</c:v>
                </c:pt>
                <c:pt idx="1468">
                  <c:v>-23.069947043627014</c:v>
                </c:pt>
                <c:pt idx="1469">
                  <c:v>-23.071700429077836</c:v>
                </c:pt>
                <c:pt idx="1470">
                  <c:v>-23.073264390616103</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94478464"/>
        <c:axId val="194480000"/>
        <c:extLst xmlns:c16r2="http://schemas.microsoft.com/office/drawing/2015/06/chart"/>
      </c:lineChart>
      <c:catAx>
        <c:axId val="1944784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480000"/>
        <c:crosses val="autoZero"/>
        <c:auto val="1"/>
        <c:lblAlgn val="ctr"/>
        <c:lblOffset val="100"/>
      </c:catAx>
      <c:valAx>
        <c:axId val="19448000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4784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-2.2015972692693193</c:v>
                </c:pt>
                <c:pt idx="9">
                  <c:v>-2.2001904092692972</c:v>
                </c:pt>
                <c:pt idx="10">
                  <c:v>-2.2006022592694192</c:v>
                </c:pt>
                <c:pt idx="11">
                  <c:v>-2.2012593119010142</c:v>
                </c:pt>
                <c:pt idx="12">
                  <c:v>-2.1994289992693412</c:v>
                </c:pt>
                <c:pt idx="13">
                  <c:v>-2.2000617492692984</c:v>
                </c:pt>
                <c:pt idx="14">
                  <c:v>-2.1991249492693612</c:v>
                </c:pt>
                <c:pt idx="15">
                  <c:v>-2.1978269192693887</c:v>
                </c:pt>
                <c:pt idx="16">
                  <c:v>-2.1983935592694648</c:v>
                </c:pt>
                <c:pt idx="17">
                  <c:v>-2.1947069592693982</c:v>
                </c:pt>
                <c:pt idx="18">
                  <c:v>-2.1935254850759094</c:v>
                </c:pt>
                <c:pt idx="19">
                  <c:v>-2.1917914208856075</c:v>
                </c:pt>
                <c:pt idx="20">
                  <c:v>-2.1941266292694195</c:v>
                </c:pt>
                <c:pt idx="21">
                  <c:v>-2.2042614092693356</c:v>
                </c:pt>
                <c:pt idx="22">
                  <c:v>-2.2740114192694705</c:v>
                </c:pt>
                <c:pt idx="23">
                  <c:v>-2.6119824192694781</c:v>
                </c:pt>
                <c:pt idx="24">
                  <c:v>-2.8841510792694152</c:v>
                </c:pt>
                <c:pt idx="25">
                  <c:v>-2.8505143192694078</c:v>
                </c:pt>
                <c:pt idx="26">
                  <c:v>-2.8403576318184207</c:v>
                </c:pt>
                <c:pt idx="27">
                  <c:v>-2.9732205628408241</c:v>
                </c:pt>
                <c:pt idx="28">
                  <c:v>-3.1505906292694874</c:v>
                </c:pt>
                <c:pt idx="29">
                  <c:v>-3.3782503492693787</c:v>
                </c:pt>
                <c:pt idx="30">
                  <c:v>-2.8542433392694129</c:v>
                </c:pt>
                <c:pt idx="31">
                  <c:v>-3.4084381692694308</c:v>
                </c:pt>
                <c:pt idx="32">
                  <c:v>-4.1226752017982378</c:v>
                </c:pt>
                <c:pt idx="33">
                  <c:v>-4.806041402126553</c:v>
                </c:pt>
                <c:pt idx="34">
                  <c:v>-5.1103137692694345</c:v>
                </c:pt>
                <c:pt idx="35">
                  <c:v>-5.5305944992694975</c:v>
                </c:pt>
                <c:pt idx="36">
                  <c:v>-5.8926314092694785</c:v>
                </c:pt>
                <c:pt idx="37">
                  <c:v>-6.2814676936128802</c:v>
                </c:pt>
                <c:pt idx="38">
                  <c:v>-6.5018526392694556</c:v>
                </c:pt>
                <c:pt idx="39">
                  <c:v>-7.2342155892695388</c:v>
                </c:pt>
                <c:pt idx="40">
                  <c:v>-7.8199299044307509</c:v>
                </c:pt>
                <c:pt idx="41">
                  <c:v>-8.6139527522271759</c:v>
                </c:pt>
                <c:pt idx="42">
                  <c:v>-8.9831609992694688</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-2.4381694092694461</c:v>
                </c:pt>
                <c:pt idx="54">
                  <c:v>-1.2019641792693798</c:v>
                </c:pt>
                <c:pt idx="55">
                  <c:v>0.70271067096312911</c:v>
                </c:pt>
                <c:pt idx="56">
                  <c:v>4.2455340638073915</c:v>
                </c:pt>
                <c:pt idx="57">
                  <c:v>5.1583996907304908</c:v>
                </c:pt>
                <c:pt idx="58">
                  <c:v>6.7104529707305716</c:v>
                </c:pt>
                <c:pt idx="59">
                  <c:v>8.2036336507305929</c:v>
                </c:pt>
                <c:pt idx="60">
                  <c:v>8.5581296707305814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14.447763600730518</c:v>
                </c:pt>
                <c:pt idx="69">
                  <c:v>16.577932063647225</c:v>
                </c:pt>
                <c:pt idx="70">
                  <c:v>17.011978940730678</c:v>
                </c:pt>
                <c:pt idx="71">
                  <c:v>16.985130770730489</c:v>
                </c:pt>
                <c:pt idx="72">
                  <c:v>16.952357740730577</c:v>
                </c:pt>
                <c:pt idx="73">
                  <c:v>16.549718696612942</c:v>
                </c:pt>
                <c:pt idx="74">
                  <c:v>15.781736870730525</c:v>
                </c:pt>
                <c:pt idx="75">
                  <c:v>14.578032420730583</c:v>
                </c:pt>
                <c:pt idx="76">
                  <c:v>13.721444596400712</c:v>
                </c:pt>
                <c:pt idx="77">
                  <c:v>12.868930390730654</c:v>
                </c:pt>
                <c:pt idx="78">
                  <c:v>11.972499440730612</c:v>
                </c:pt>
                <c:pt idx="79">
                  <c:v>11.389037880730623</c:v>
                </c:pt>
                <c:pt idx="80">
                  <c:v>11.530621100730578</c:v>
                </c:pt>
                <c:pt idx="81">
                  <c:v>11.559757740730531</c:v>
                </c:pt>
                <c:pt idx="82">
                  <c:v>8.7887947705814309</c:v>
                </c:pt>
                <c:pt idx="83">
                  <c:v>8.7867360807306056</c:v>
                </c:pt>
                <c:pt idx="84">
                  <c:v>8.7713145907305119</c:v>
                </c:pt>
                <c:pt idx="85">
                  <c:v>8.8713952907305789</c:v>
                </c:pt>
                <c:pt idx="86">
                  <c:v>9.2218953707305324</c:v>
                </c:pt>
                <c:pt idx="87">
                  <c:v>10.00847612848567</c:v>
                </c:pt>
                <c:pt idx="88">
                  <c:v>10.262984830730641</c:v>
                </c:pt>
                <c:pt idx="89">
                  <c:v>10.264451240730637</c:v>
                </c:pt>
                <c:pt idx="90">
                  <c:v>9.8912186894485679</c:v>
                </c:pt>
                <c:pt idx="91">
                  <c:v>9.7033849107307759</c:v>
                </c:pt>
                <c:pt idx="92">
                  <c:v>9.5913525107305819</c:v>
                </c:pt>
                <c:pt idx="93">
                  <c:v>9.5735246376377567</c:v>
                </c:pt>
                <c:pt idx="94">
                  <c:v>9.307993280730642</c:v>
                </c:pt>
                <c:pt idx="95">
                  <c:v>8.8368613807305998</c:v>
                </c:pt>
                <c:pt idx="96">
                  <c:v>8.2926227407305326</c:v>
                </c:pt>
                <c:pt idx="97">
                  <c:v>7.6965848807304749</c:v>
                </c:pt>
                <c:pt idx="98">
                  <c:v>7.2781810207305</c:v>
                </c:pt>
                <c:pt idx="99">
                  <c:v>5.6308090816396748</c:v>
                </c:pt>
                <c:pt idx="100">
                  <c:v>5.5654053307305498</c:v>
                </c:pt>
                <c:pt idx="101">
                  <c:v>5.4974150407305391</c:v>
                </c:pt>
                <c:pt idx="102">
                  <c:v>5.306303310730442</c:v>
                </c:pt>
                <c:pt idx="103">
                  <c:v>5.1460080707305735</c:v>
                </c:pt>
                <c:pt idx="104">
                  <c:v>5.0320528720437636</c:v>
                </c:pt>
                <c:pt idx="105">
                  <c:v>5.1685372848483073</c:v>
                </c:pt>
                <c:pt idx="106">
                  <c:v>5.2507344607305271</c:v>
                </c:pt>
                <c:pt idx="107">
                  <c:v>5.2614512007306784</c:v>
                </c:pt>
                <c:pt idx="108">
                  <c:v>5.1607188607306052</c:v>
                </c:pt>
                <c:pt idx="109">
                  <c:v>5.209765280730676</c:v>
                </c:pt>
                <c:pt idx="110">
                  <c:v>5.2425343007305685</c:v>
                </c:pt>
                <c:pt idx="111">
                  <c:v>5.3098571607306324</c:v>
                </c:pt>
                <c:pt idx="112">
                  <c:v>5.4070742007306185</c:v>
                </c:pt>
                <c:pt idx="113">
                  <c:v>5.4951790462861085</c:v>
                </c:pt>
                <c:pt idx="114">
                  <c:v>5.5467939958326733</c:v>
                </c:pt>
                <c:pt idx="115">
                  <c:v>5.5173058407305371</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4.9013450607306535</c:v>
                </c:pt>
                <c:pt idx="124">
                  <c:v>4.8704725066880545</c:v>
                </c:pt>
                <c:pt idx="125">
                  <c:v>4.7886984607305072</c:v>
                </c:pt>
                <c:pt idx="126">
                  <c:v>4.6526836607306565</c:v>
                </c:pt>
                <c:pt idx="127">
                  <c:v>4.5742605907305798</c:v>
                </c:pt>
                <c:pt idx="128">
                  <c:v>4.5954580307306969</c:v>
                </c:pt>
                <c:pt idx="129">
                  <c:v>4.5603647094805382</c:v>
                </c:pt>
                <c:pt idx="130">
                  <c:v>3.9237182986252752</c:v>
                </c:pt>
                <c:pt idx="131">
                  <c:v>3.7452308407304478</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5.2132698207306394</c:v>
                </c:pt>
                <c:pt idx="141">
                  <c:v>5.1467259007306723</c:v>
                </c:pt>
                <c:pt idx="142">
                  <c:v>4.8159019807305725</c:v>
                </c:pt>
                <c:pt idx="143">
                  <c:v>4.5300716507306671</c:v>
                </c:pt>
                <c:pt idx="144">
                  <c:v>4.6584223561151763</c:v>
                </c:pt>
                <c:pt idx="145">
                  <c:v>5.0581666841268884</c:v>
                </c:pt>
                <c:pt idx="146">
                  <c:v>5.2123825488113766</c:v>
                </c:pt>
                <c:pt idx="147">
                  <c:v>5.3462855407305341</c:v>
                </c:pt>
                <c:pt idx="148">
                  <c:v>5.6331545607305387</c:v>
                </c:pt>
                <c:pt idx="149">
                  <c:v>5.508944940730629</c:v>
                </c:pt>
                <c:pt idx="150">
                  <c:v>5.3092698507303799</c:v>
                </c:pt>
                <c:pt idx="151">
                  <c:v>4.9775752307304879</c:v>
                </c:pt>
                <c:pt idx="152">
                  <c:v>4.9836398602957672</c:v>
                </c:pt>
                <c:pt idx="153">
                  <c:v>8.6619571173540049</c:v>
                </c:pt>
                <c:pt idx="154">
                  <c:v>9.7401604007306393</c:v>
                </c:pt>
                <c:pt idx="155">
                  <c:v>10.725085600730567</c:v>
                </c:pt>
                <c:pt idx="156">
                  <c:v>11.94099800073046</c:v>
                </c:pt>
                <c:pt idx="157">
                  <c:v>12.99889769073063</c:v>
                </c:pt>
                <c:pt idx="158">
                  <c:v>13.828820170730626</c:v>
                </c:pt>
                <c:pt idx="159">
                  <c:v>14.449074548811495</c:v>
                </c:pt>
                <c:pt idx="160">
                  <c:v>14.748803027964511</c:v>
                </c:pt>
                <c:pt idx="161">
                  <c:v>14.916554826444834</c:v>
                </c:pt>
                <c:pt idx="162">
                  <c:v>14.815987740730533</c:v>
                </c:pt>
                <c:pt idx="163">
                  <c:v>14.791763000730626</c:v>
                </c:pt>
                <c:pt idx="164">
                  <c:v>14.442134940730551</c:v>
                </c:pt>
                <c:pt idx="165">
                  <c:v>14.143815950730668</c:v>
                </c:pt>
                <c:pt idx="166">
                  <c:v>13.871040690225502</c:v>
                </c:pt>
                <c:pt idx="167">
                  <c:v>13.541740840730499</c:v>
                </c:pt>
                <c:pt idx="168">
                  <c:v>12.81058472073062</c:v>
                </c:pt>
                <c:pt idx="169">
                  <c:v>12.171518882034878</c:v>
                </c:pt>
                <c:pt idx="170">
                  <c:v>10.38541074073065</c:v>
                </c:pt>
                <c:pt idx="171">
                  <c:v>10.063189251147243</c:v>
                </c:pt>
                <c:pt idx="172">
                  <c:v>9.6994405407306346</c:v>
                </c:pt>
                <c:pt idx="173">
                  <c:v>9.2964392607305513</c:v>
                </c:pt>
                <c:pt idx="174">
                  <c:v>8.7336162707306215</c:v>
                </c:pt>
                <c:pt idx="175">
                  <c:v>7.7771841807306163</c:v>
                </c:pt>
                <c:pt idx="176">
                  <c:v>6.6394397617832706</c:v>
                </c:pt>
                <c:pt idx="177">
                  <c:v>6.2258265834272475</c:v>
                </c:pt>
                <c:pt idx="178">
                  <c:v>7.1045927407305669</c:v>
                </c:pt>
                <c:pt idx="179">
                  <c:v>7.3078511207305752</c:v>
                </c:pt>
                <c:pt idx="180">
                  <c:v>7.781625830730639</c:v>
                </c:pt>
                <c:pt idx="181">
                  <c:v>7.9842808747512866</c:v>
                </c:pt>
                <c:pt idx="182">
                  <c:v>8.1262886407306159</c:v>
                </c:pt>
                <c:pt idx="183">
                  <c:v>7.934720440730743</c:v>
                </c:pt>
                <c:pt idx="184">
                  <c:v>7.5043119707306545</c:v>
                </c:pt>
                <c:pt idx="185">
                  <c:v>7.1106545607305032</c:v>
                </c:pt>
                <c:pt idx="186">
                  <c:v>6.9037415219805922</c:v>
                </c:pt>
                <c:pt idx="187">
                  <c:v>7.6105301407305967</c:v>
                </c:pt>
                <c:pt idx="188">
                  <c:v>7.5295882962861205</c:v>
                </c:pt>
                <c:pt idx="189">
                  <c:v>7.8113309207305548</c:v>
                </c:pt>
                <c:pt idx="190">
                  <c:v>8.041172960730357</c:v>
                </c:pt>
                <c:pt idx="191">
                  <c:v>8.4257197094805907</c:v>
                </c:pt>
                <c:pt idx="192">
                  <c:v>9.112413390730719</c:v>
                </c:pt>
                <c:pt idx="193">
                  <c:v>9.4106031981773448</c:v>
                </c:pt>
                <c:pt idx="194">
                  <c:v>11.193764985628492</c:v>
                </c:pt>
                <c:pt idx="195">
                  <c:v>11.657466930730592</c:v>
                </c:pt>
                <c:pt idx="196">
                  <c:v>12.18433752073047</c:v>
                </c:pt>
                <c:pt idx="197">
                  <c:v>12.781761470730686</c:v>
                </c:pt>
                <c:pt idx="198">
                  <c:v>12.90671291073059</c:v>
                </c:pt>
                <c:pt idx="199">
                  <c:v>13.158391350730552</c:v>
                </c:pt>
                <c:pt idx="200">
                  <c:v>13.387820095569392</c:v>
                </c:pt>
                <c:pt idx="201">
                  <c:v>13.369211740730579</c:v>
                </c:pt>
                <c:pt idx="202">
                  <c:v>13.585707740730573</c:v>
                </c:pt>
                <c:pt idx="203">
                  <c:v>13.082475520730497</c:v>
                </c:pt>
                <c:pt idx="204">
                  <c:v>12.811416690730654</c:v>
                </c:pt>
                <c:pt idx="205">
                  <c:v>12.914871560730512</c:v>
                </c:pt>
                <c:pt idx="206">
                  <c:v>12.245860586091311</c:v>
                </c:pt>
                <c:pt idx="207">
                  <c:v>11.093619940730548</c:v>
                </c:pt>
                <c:pt idx="208">
                  <c:v>10.326882460730568</c:v>
                </c:pt>
                <c:pt idx="209">
                  <c:v>10.22711196178304</c:v>
                </c:pt>
                <c:pt idx="210">
                  <c:v>8.5561727815469357</c:v>
                </c:pt>
                <c:pt idx="211">
                  <c:v>8.3859935948972595</c:v>
                </c:pt>
                <c:pt idx="212">
                  <c:v>8.2695719507306329</c:v>
                </c:pt>
                <c:pt idx="213">
                  <c:v>7.7140164307304877</c:v>
                </c:pt>
                <c:pt idx="214">
                  <c:v>7.0869834507305427</c:v>
                </c:pt>
                <c:pt idx="215">
                  <c:v>6.2835627207306377</c:v>
                </c:pt>
                <c:pt idx="216">
                  <c:v>5.5371277507305763</c:v>
                </c:pt>
                <c:pt idx="217">
                  <c:v>5.1507829131442975</c:v>
                </c:pt>
                <c:pt idx="218">
                  <c:v>2.4499326550162408</c:v>
                </c:pt>
                <c:pt idx="219">
                  <c:v>2.1633177407306827</c:v>
                </c:pt>
                <c:pt idx="220">
                  <c:v>2.2509955091515392</c:v>
                </c:pt>
                <c:pt idx="221">
                  <c:v>2.417154610730563</c:v>
                </c:pt>
                <c:pt idx="222">
                  <c:v>2.2830586107306061</c:v>
                </c:pt>
                <c:pt idx="223">
                  <c:v>2.2319095607305171</c:v>
                </c:pt>
                <c:pt idx="224">
                  <c:v>2.1702993467911842</c:v>
                </c:pt>
                <c:pt idx="225">
                  <c:v>2.3929776707305588</c:v>
                </c:pt>
                <c:pt idx="226">
                  <c:v>2.4841764507306152</c:v>
                </c:pt>
                <c:pt idx="227">
                  <c:v>2.8192632707305991</c:v>
                </c:pt>
                <c:pt idx="228">
                  <c:v>3.1930085007304854</c:v>
                </c:pt>
                <c:pt idx="229">
                  <c:v>3.2347645892152741</c:v>
                </c:pt>
                <c:pt idx="230">
                  <c:v>3.1146380207306379</c:v>
                </c:pt>
                <c:pt idx="231">
                  <c:v>3.3046777207306093</c:v>
                </c:pt>
                <c:pt idx="232">
                  <c:v>3.435044810730628</c:v>
                </c:pt>
                <c:pt idx="233">
                  <c:v>4.0245387837412485</c:v>
                </c:pt>
                <c:pt idx="234">
                  <c:v>5.2151288307305776</c:v>
                </c:pt>
                <c:pt idx="235">
                  <c:v>5.6826864607305225</c:v>
                </c:pt>
                <c:pt idx="236">
                  <c:v>5.8166929407305084</c:v>
                </c:pt>
                <c:pt idx="237">
                  <c:v>5.7698292144147327</c:v>
                </c:pt>
                <c:pt idx="238">
                  <c:v>5.6833834207306273</c:v>
                </c:pt>
                <c:pt idx="239">
                  <c:v>5.7188040407305145</c:v>
                </c:pt>
                <c:pt idx="240">
                  <c:v>5.6987054407305209</c:v>
                </c:pt>
                <c:pt idx="241">
                  <c:v>5.9746353164881754</c:v>
                </c:pt>
                <c:pt idx="242">
                  <c:v>6.0335320007305171</c:v>
                </c:pt>
                <c:pt idx="243">
                  <c:v>5.7582024007306476</c:v>
                </c:pt>
                <c:pt idx="244">
                  <c:v>5.5279937507304826</c:v>
                </c:pt>
                <c:pt idx="245">
                  <c:v>5.3125996307306309</c:v>
                </c:pt>
                <c:pt idx="246">
                  <c:v>5.3226385107304655</c:v>
                </c:pt>
                <c:pt idx="247">
                  <c:v>5.5259346707306944</c:v>
                </c:pt>
                <c:pt idx="248">
                  <c:v>6.0681299207306836</c:v>
                </c:pt>
                <c:pt idx="249">
                  <c:v>6.7598426972522434</c:v>
                </c:pt>
                <c:pt idx="250">
                  <c:v>7.3322744107306104</c:v>
                </c:pt>
                <c:pt idx="251">
                  <c:v>8.0116085107306958</c:v>
                </c:pt>
                <c:pt idx="252">
                  <c:v>8.5844463107305558</c:v>
                </c:pt>
                <c:pt idx="253">
                  <c:v>9.3630922568596677</c:v>
                </c:pt>
                <c:pt idx="254">
                  <c:v>9.9398315993164648</c:v>
                </c:pt>
                <c:pt idx="255">
                  <c:v>10.644829870730593</c:v>
                </c:pt>
                <c:pt idx="256">
                  <c:v>11.225209900730718</c:v>
                </c:pt>
                <c:pt idx="257">
                  <c:v>11.90344415487203</c:v>
                </c:pt>
                <c:pt idx="258">
                  <c:v>12.473367740730509</c:v>
                </c:pt>
                <c:pt idx="259">
                  <c:v>13.295059670730495</c:v>
                </c:pt>
                <c:pt idx="260">
                  <c:v>14.102778720730644</c:v>
                </c:pt>
                <c:pt idx="261">
                  <c:v>15.174077050008975</c:v>
                </c:pt>
                <c:pt idx="262">
                  <c:v>15.910381387195176</c:v>
                </c:pt>
                <c:pt idx="263">
                  <c:v>16.475130830730489</c:v>
                </c:pt>
                <c:pt idx="264">
                  <c:v>16.737914140730368</c:v>
                </c:pt>
                <c:pt idx="265">
                  <c:v>16.789239272645403</c:v>
                </c:pt>
                <c:pt idx="266">
                  <c:v>17.448379350730566</c:v>
                </c:pt>
                <c:pt idx="267">
                  <c:v>18.016728110730515</c:v>
                </c:pt>
                <c:pt idx="268">
                  <c:v>18.195630100730529</c:v>
                </c:pt>
                <c:pt idx="269">
                  <c:v>17.857766080730613</c:v>
                </c:pt>
                <c:pt idx="270">
                  <c:v>17.189157460730641</c:v>
                </c:pt>
                <c:pt idx="271">
                  <c:v>16.372869360730565</c:v>
                </c:pt>
                <c:pt idx="272">
                  <c:v>15.258367820730601</c:v>
                </c:pt>
                <c:pt idx="273">
                  <c:v>14.074764440730448</c:v>
                </c:pt>
                <c:pt idx="274">
                  <c:v>12.827768905565591</c:v>
                </c:pt>
                <c:pt idx="275">
                  <c:v>11.858203990730548</c:v>
                </c:pt>
                <c:pt idx="276">
                  <c:v>6.3134704188914945</c:v>
                </c:pt>
                <c:pt idx="277">
                  <c:v>5.7869833507305684</c:v>
                </c:pt>
                <c:pt idx="278">
                  <c:v>5.4269996907305735</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8.0170246607305629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10.704991360730508</c:v>
                </c:pt>
                <c:pt idx="297">
                  <c:v>11.318174020730693</c:v>
                </c:pt>
                <c:pt idx="298">
                  <c:v>12.114039550730652</c:v>
                </c:pt>
                <c:pt idx="299">
                  <c:v>14.352674640730584</c:v>
                </c:pt>
                <c:pt idx="300">
                  <c:v>14.751534280730482</c:v>
                </c:pt>
                <c:pt idx="301">
                  <c:v>15.525135993255859</c:v>
                </c:pt>
                <c:pt idx="302">
                  <c:v>16.681177410730598</c:v>
                </c:pt>
                <c:pt idx="303">
                  <c:v>17.480815185174997</c:v>
                </c:pt>
                <c:pt idx="304">
                  <c:v>18.319063023749351</c:v>
                </c:pt>
                <c:pt idx="305">
                  <c:v>18.506561390730724</c:v>
                </c:pt>
                <c:pt idx="306">
                  <c:v>18.93409418073059</c:v>
                </c:pt>
                <c:pt idx="307">
                  <c:v>19.448807940730429</c:v>
                </c:pt>
                <c:pt idx="308">
                  <c:v>19.33599246073053</c:v>
                </c:pt>
                <c:pt idx="309">
                  <c:v>19.358329590730349</c:v>
                </c:pt>
                <c:pt idx="310">
                  <c:v>19.655108680730578</c:v>
                </c:pt>
                <c:pt idx="311">
                  <c:v>20.163267060730504</c:v>
                </c:pt>
                <c:pt idx="312">
                  <c:v>20.684649649821377</c:v>
                </c:pt>
                <c:pt idx="313">
                  <c:v>20.878625000730622</c:v>
                </c:pt>
                <c:pt idx="314">
                  <c:v>20.914749180730528</c:v>
                </c:pt>
                <c:pt idx="315">
                  <c:v>20.872851860730513</c:v>
                </c:pt>
                <c:pt idx="316">
                  <c:v>20.93214688073051</c:v>
                </c:pt>
                <c:pt idx="317">
                  <c:v>20.942734630730506</c:v>
                </c:pt>
                <c:pt idx="318">
                  <c:v>20.803311773697615</c:v>
                </c:pt>
                <c:pt idx="319">
                  <c:v>20.716488880730552</c:v>
                </c:pt>
                <c:pt idx="320">
                  <c:v>20.719265270730588</c:v>
                </c:pt>
                <c:pt idx="321">
                  <c:v>20.598951890730561</c:v>
                </c:pt>
                <c:pt idx="322">
                  <c:v>20.396741030730546</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1.2112330807306493</c:v>
                </c:pt>
                <c:pt idx="334">
                  <c:v>-0.20820719926945241</c:v>
                </c:pt>
                <c:pt idx="335">
                  <c:v>-1.5575394092694648</c:v>
                </c:pt>
                <c:pt idx="336">
                  <c:v>-2.9104019492694135</c:v>
                </c:pt>
                <c:pt idx="337">
                  <c:v>-4.0596559792693796</c:v>
                </c:pt>
                <c:pt idx="338">
                  <c:v>-4.7907002087643633</c:v>
                </c:pt>
                <c:pt idx="339">
                  <c:v>-5.5331241192694725</c:v>
                </c:pt>
                <c:pt idx="340">
                  <c:v>-5.9313988892694232</c:v>
                </c:pt>
                <c:pt idx="341">
                  <c:v>-6.3385507492694098</c:v>
                </c:pt>
                <c:pt idx="342">
                  <c:v>-6.7790593592694393</c:v>
                </c:pt>
                <c:pt idx="343">
                  <c:v>-7.0443608803220794</c:v>
                </c:pt>
                <c:pt idx="344">
                  <c:v>-7.1507514092693754</c:v>
                </c:pt>
                <c:pt idx="345">
                  <c:v>-7.2471877092695483</c:v>
                </c:pt>
                <c:pt idx="346">
                  <c:v>-7.2376528692694375</c:v>
                </c:pt>
                <c:pt idx="347">
                  <c:v>-7.2760091492694894</c:v>
                </c:pt>
                <c:pt idx="348">
                  <c:v>-7.1956254492694942</c:v>
                </c:pt>
                <c:pt idx="349">
                  <c:v>-6.8500585891663235</c:v>
                </c:pt>
                <c:pt idx="350">
                  <c:v>-6.5028521592693505</c:v>
                </c:pt>
                <c:pt idx="351">
                  <c:v>-6.2828711892693594</c:v>
                </c:pt>
                <c:pt idx="352">
                  <c:v>-6.1775290692694051</c:v>
                </c:pt>
                <c:pt idx="353">
                  <c:v>-6.1198817092694444</c:v>
                </c:pt>
                <c:pt idx="354">
                  <c:v>-5.9786690774511939</c:v>
                </c:pt>
                <c:pt idx="355">
                  <c:v>-5.6852763492693965</c:v>
                </c:pt>
                <c:pt idx="356">
                  <c:v>-5.2336362492692805</c:v>
                </c:pt>
                <c:pt idx="357">
                  <c:v>-4.6552018092694372</c:v>
                </c:pt>
                <c:pt idx="358">
                  <c:v>-4.2597124492694718</c:v>
                </c:pt>
                <c:pt idx="359">
                  <c:v>-3.825706037047155</c:v>
                </c:pt>
                <c:pt idx="360">
                  <c:v>-3.4865736568597887</c:v>
                </c:pt>
                <c:pt idx="361">
                  <c:v>-1.7401722592694413</c:v>
                </c:pt>
                <c:pt idx="362">
                  <c:v>-1.3295031992693958</c:v>
                </c:pt>
                <c:pt idx="363">
                  <c:v>-0.71031223926932796</c:v>
                </c:pt>
                <c:pt idx="364">
                  <c:v>-0.42715136926953823</c:v>
                </c:pt>
                <c:pt idx="365">
                  <c:v>-0.28702644012054224</c:v>
                </c:pt>
                <c:pt idx="366">
                  <c:v>-0.67631528926943962</c:v>
                </c:pt>
                <c:pt idx="367">
                  <c:v>-0.98932130926934259</c:v>
                </c:pt>
                <c:pt idx="368">
                  <c:v>-0.36456084926948124</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3.1471869107304578</c:v>
                </c:pt>
                <c:pt idx="377">
                  <c:v>3.1866623107305108</c:v>
                </c:pt>
                <c:pt idx="378">
                  <c:v>3.4127691707306234</c:v>
                </c:pt>
                <c:pt idx="379">
                  <c:v>3.9965683507305387</c:v>
                </c:pt>
                <c:pt idx="380">
                  <c:v>4.5863545690135226</c:v>
                </c:pt>
                <c:pt idx="381">
                  <c:v>5.0302388507305125</c:v>
                </c:pt>
                <c:pt idx="382">
                  <c:v>5.1795942207305785</c:v>
                </c:pt>
                <c:pt idx="383">
                  <c:v>5.3583889007307155</c:v>
                </c:pt>
                <c:pt idx="384">
                  <c:v>5.6475245607305649</c:v>
                </c:pt>
                <c:pt idx="385">
                  <c:v>5.7699608807307072</c:v>
                </c:pt>
                <c:pt idx="386">
                  <c:v>5.8659490484228627</c:v>
                </c:pt>
                <c:pt idx="387">
                  <c:v>5.5665254407304845</c:v>
                </c:pt>
                <c:pt idx="388">
                  <c:v>4.7432392407304889</c:v>
                </c:pt>
                <c:pt idx="389">
                  <c:v>3.967335360730619</c:v>
                </c:pt>
                <c:pt idx="390">
                  <c:v>3.1947292207305398</c:v>
                </c:pt>
                <c:pt idx="391">
                  <c:v>2.6500495041714203</c:v>
                </c:pt>
                <c:pt idx="392">
                  <c:v>2.1473430307305676</c:v>
                </c:pt>
                <c:pt idx="393">
                  <c:v>1.5909521007306622</c:v>
                </c:pt>
                <c:pt idx="394">
                  <c:v>0.87383356073057461</c:v>
                </c:pt>
                <c:pt idx="395">
                  <c:v>0.15506485073062509</c:v>
                </c:pt>
                <c:pt idx="396">
                  <c:v>-0.22020152013904237</c:v>
                </c:pt>
                <c:pt idx="397">
                  <c:v>-0.37831598926931159</c:v>
                </c:pt>
                <c:pt idx="398">
                  <c:v>-0.17087012926947392</c:v>
                </c:pt>
                <c:pt idx="399">
                  <c:v>-7.3631292694216199E-3</c:v>
                </c:pt>
                <c:pt idx="400">
                  <c:v>9.9336200730434226E-2</c:v>
                </c:pt>
                <c:pt idx="401">
                  <c:v>0.12361342759928109</c:v>
                </c:pt>
                <c:pt idx="402">
                  <c:v>0.10229621495724953</c:v>
                </c:pt>
                <c:pt idx="403">
                  <c:v>-2.0890399269390538E-2</c:v>
                </c:pt>
                <c:pt idx="404">
                  <c:v>-0.32191305926943464</c:v>
                </c:pt>
                <c:pt idx="405">
                  <c:v>-0.83091639926941241</c:v>
                </c:pt>
                <c:pt idx="406">
                  <c:v>-1.3566862592694506</c:v>
                </c:pt>
                <c:pt idx="407">
                  <c:v>-1.4779763667962982</c:v>
                </c:pt>
                <c:pt idx="408">
                  <c:v>-1.2938889092693842</c:v>
                </c:pt>
                <c:pt idx="409">
                  <c:v>-1.0416794792694746</c:v>
                </c:pt>
                <c:pt idx="410">
                  <c:v>-0.83069355926942101</c:v>
                </c:pt>
                <c:pt idx="411">
                  <c:v>-0.88124149926947926</c:v>
                </c:pt>
                <c:pt idx="412">
                  <c:v>-1.0476353512233618</c:v>
                </c:pt>
                <c:pt idx="413">
                  <c:v>-1.1503006292693101</c:v>
                </c:pt>
                <c:pt idx="414">
                  <c:v>-1.1160051592693501</c:v>
                </c:pt>
                <c:pt idx="415">
                  <c:v>-0.89184726926946212</c:v>
                </c:pt>
                <c:pt idx="416">
                  <c:v>-0.51527581926940602</c:v>
                </c:pt>
                <c:pt idx="417">
                  <c:v>4.2861947252276933E-2</c:v>
                </c:pt>
                <c:pt idx="418">
                  <c:v>0.70590652073047977</c:v>
                </c:pt>
                <c:pt idx="419">
                  <c:v>1.1768577407305845</c:v>
                </c:pt>
                <c:pt idx="420">
                  <c:v>1.1965635740639173</c:v>
                </c:pt>
                <c:pt idx="421">
                  <c:v>1.0713152607306426</c:v>
                </c:pt>
                <c:pt idx="422">
                  <c:v>1.2701629107305341</c:v>
                </c:pt>
                <c:pt idx="423">
                  <c:v>1.3036597207305789</c:v>
                </c:pt>
                <c:pt idx="424">
                  <c:v>1.0676291802911622</c:v>
                </c:pt>
                <c:pt idx="425">
                  <c:v>0.75821571073049665</c:v>
                </c:pt>
                <c:pt idx="426">
                  <c:v>0.36542119073061524</c:v>
                </c:pt>
                <c:pt idx="427">
                  <c:v>-0.27423939468607694</c:v>
                </c:pt>
                <c:pt idx="428">
                  <c:v>-1.6817984131156294</c:v>
                </c:pt>
                <c:pt idx="429">
                  <c:v>-1.7939999892695355</c:v>
                </c:pt>
                <c:pt idx="430">
                  <c:v>-2.090734381718395</c:v>
                </c:pt>
                <c:pt idx="431">
                  <c:v>-2.43588208926941</c:v>
                </c:pt>
                <c:pt idx="432">
                  <c:v>-2.7880305892694279</c:v>
                </c:pt>
                <c:pt idx="433">
                  <c:v>-2.6612400392693427</c:v>
                </c:pt>
                <c:pt idx="434">
                  <c:v>-3.3822769192694553</c:v>
                </c:pt>
                <c:pt idx="435">
                  <c:v>-4.0098991860987283</c:v>
                </c:pt>
                <c:pt idx="436">
                  <c:v>-4.6955399044307455</c:v>
                </c:pt>
                <c:pt idx="437">
                  <c:v>-6.7502092116503434</c:v>
                </c:pt>
                <c:pt idx="438">
                  <c:v>-7.2080655592693859</c:v>
                </c:pt>
                <c:pt idx="439">
                  <c:v>-7.8295829192695265</c:v>
                </c:pt>
                <c:pt idx="440">
                  <c:v>-7.8242190992694276</c:v>
                </c:pt>
                <c:pt idx="441">
                  <c:v>-7.9585930471483284</c:v>
                </c:pt>
                <c:pt idx="442">
                  <c:v>-10.057689139269421</c:v>
                </c:pt>
                <c:pt idx="443">
                  <c:v>-12.944283159269403</c:v>
                </c:pt>
                <c:pt idx="444">
                  <c:v>-14.063630289269407</c:v>
                </c:pt>
                <c:pt idx="445">
                  <c:v>-13.653868169269415</c:v>
                </c:pt>
                <c:pt idx="446">
                  <c:v>-13.681933996643167</c:v>
                </c:pt>
                <c:pt idx="447">
                  <c:v>-15.095914419269448</c:v>
                </c:pt>
                <c:pt idx="448">
                  <c:v>-15.474526329269311</c:v>
                </c:pt>
                <c:pt idx="449">
                  <c:v>-17.035170039269502</c:v>
                </c:pt>
                <c:pt idx="450">
                  <c:v>-16.117202749269431</c:v>
                </c:pt>
                <c:pt idx="451">
                  <c:v>-14.426654953146999</c:v>
                </c:pt>
                <c:pt idx="452">
                  <c:v>-12.282920389269279</c:v>
                </c:pt>
                <c:pt idx="453">
                  <c:v>-10.577756369269554</c:v>
                </c:pt>
                <c:pt idx="454">
                  <c:v>-8.761628699269437</c:v>
                </c:pt>
                <c:pt idx="455">
                  <c:v>-7.3703987892694194</c:v>
                </c:pt>
                <c:pt idx="456">
                  <c:v>-5.7299689507587459</c:v>
                </c:pt>
                <c:pt idx="457">
                  <c:v>-4.3724199192694417</c:v>
                </c:pt>
                <c:pt idx="458">
                  <c:v>-3.9706123692695283</c:v>
                </c:pt>
                <c:pt idx="459">
                  <c:v>-2.8621780192693778</c:v>
                </c:pt>
                <c:pt idx="460">
                  <c:v>-1.9765871392693581</c:v>
                </c:pt>
                <c:pt idx="461">
                  <c:v>-1.5411172592693698</c:v>
                </c:pt>
                <c:pt idx="462">
                  <c:v>-1.3382954692693971</c:v>
                </c:pt>
                <c:pt idx="463">
                  <c:v>-1.6801652292694484</c:v>
                </c:pt>
                <c:pt idx="464">
                  <c:v>-2.7818309792694293</c:v>
                </c:pt>
                <c:pt idx="465">
                  <c:v>-4.8204820192693862</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-1.9389587692693779</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-1.6998982192693846</c:v>
                </c:pt>
                <c:pt idx="486">
                  <c:v>-1.6815599119009201</c:v>
                </c:pt>
                <c:pt idx="487">
                  <c:v>-1.6679280692693652</c:v>
                </c:pt>
                <c:pt idx="488">
                  <c:v>-1.6513201292694504</c:v>
                </c:pt>
                <c:pt idx="489">
                  <c:v>-1.6417394192694545</c:v>
                </c:pt>
                <c:pt idx="490">
                  <c:v>-1.6283456492695201</c:v>
                </c:pt>
                <c:pt idx="491">
                  <c:v>-1.6184187216350261</c:v>
                </c:pt>
                <c:pt idx="492">
                  <c:v>-1.6087180192695041</c:v>
                </c:pt>
                <c:pt idx="493">
                  <c:v>-1.602093859269317</c:v>
                </c:pt>
                <c:pt idx="494">
                  <c:v>-1.5964291723129236</c:v>
                </c:pt>
                <c:pt idx="495">
                  <c:v>-1.5745616122106847</c:v>
                </c:pt>
                <c:pt idx="496">
                  <c:v>-1.5715945092693318</c:v>
                </c:pt>
                <c:pt idx="497">
                  <c:v>-1.570846964397562</c:v>
                </c:pt>
                <c:pt idx="498">
                  <c:v>-1.5647105292693071</c:v>
                </c:pt>
                <c:pt idx="499">
                  <c:v>-1.5612293892694966</c:v>
                </c:pt>
                <c:pt idx="500">
                  <c:v>-1.5602309892693853</c:v>
                </c:pt>
                <c:pt idx="501">
                  <c:v>-1.5594873992693998</c:v>
                </c:pt>
                <c:pt idx="502">
                  <c:v>-1.5574357375302554</c:v>
                </c:pt>
                <c:pt idx="503">
                  <c:v>-1.566133509269392</c:v>
                </c:pt>
                <c:pt idx="504">
                  <c:v>-1.567456559269232</c:v>
                </c:pt>
                <c:pt idx="505">
                  <c:v>-1.5691216492694879</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-1.6128481759360387</c:v>
                </c:pt>
                <c:pt idx="518">
                  <c:v>-1.6183111992694419</c:v>
                </c:pt>
                <c:pt idx="519">
                  <c:v>-1.6237339259360941</c:v>
                </c:pt>
                <c:pt idx="520">
                  <c:v>-1.6253216546182039</c:v>
                </c:pt>
                <c:pt idx="521">
                  <c:v>-1.6292967592693643</c:v>
                </c:pt>
                <c:pt idx="522">
                  <c:v>-1.6323831892693341</c:v>
                </c:pt>
                <c:pt idx="523">
                  <c:v>-1.6328765592694479</c:v>
                </c:pt>
                <c:pt idx="524">
                  <c:v>-1.6321651149394825</c:v>
                </c:pt>
                <c:pt idx="525">
                  <c:v>-1.6352342692694024</c:v>
                </c:pt>
                <c:pt idx="526">
                  <c:v>-1.6390576792694702</c:v>
                </c:pt>
                <c:pt idx="527">
                  <c:v>-1.6377962592693907</c:v>
                </c:pt>
                <c:pt idx="528">
                  <c:v>-1.638487475485763</c:v>
                </c:pt>
                <c:pt idx="529">
                  <c:v>-1.6431622592693598</c:v>
                </c:pt>
                <c:pt idx="530">
                  <c:v>-1.644115029269545</c:v>
                </c:pt>
                <c:pt idx="531">
                  <c:v>-1.6447208092693444</c:v>
                </c:pt>
                <c:pt idx="532">
                  <c:v>-1.6454984092694076</c:v>
                </c:pt>
                <c:pt idx="533">
                  <c:v>-1.6456719592693498</c:v>
                </c:pt>
                <c:pt idx="534">
                  <c:v>-1.6450577898817216</c:v>
                </c:pt>
                <c:pt idx="535">
                  <c:v>-1.647093209269441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-1.6494397892693642</c:v>
                </c:pt>
                <c:pt idx="553">
                  <c:v>-1.6498815319965578</c:v>
                </c:pt>
                <c:pt idx="554">
                  <c:v>-1.6501483981582941</c:v>
                </c:pt>
                <c:pt idx="555">
                  <c:v>-1.6486333382167699</c:v>
                </c:pt>
                <c:pt idx="556">
                  <c:v>-1.6494858792694203</c:v>
                </c:pt>
                <c:pt idx="557">
                  <c:v>-1.6492914392694886</c:v>
                </c:pt>
                <c:pt idx="558">
                  <c:v>-1.6485608803220373</c:v>
                </c:pt>
                <c:pt idx="559">
                  <c:v>-1.6498140192694548</c:v>
                </c:pt>
                <c:pt idx="560">
                  <c:v>-1.6483564392695074</c:v>
                </c:pt>
                <c:pt idx="561">
                  <c:v>-1.6518482592694126</c:v>
                </c:pt>
                <c:pt idx="562">
                  <c:v>-1.6501470351315839</c:v>
                </c:pt>
                <c:pt idx="563">
                  <c:v>-1.6498156674327049</c:v>
                </c:pt>
                <c:pt idx="564">
                  <c:v>-1.6496042192693618</c:v>
                </c:pt>
                <c:pt idx="565">
                  <c:v>-1.6501952892694476</c:v>
                </c:pt>
                <c:pt idx="566">
                  <c:v>-1.6506808592694142</c:v>
                </c:pt>
                <c:pt idx="567">
                  <c:v>-1.6491129392694581</c:v>
                </c:pt>
                <c:pt idx="568">
                  <c:v>-1.6503663003653344</c:v>
                </c:pt>
                <c:pt idx="569">
                  <c:v>-1.6511097420281531</c:v>
                </c:pt>
                <c:pt idx="570">
                  <c:v>-1.6543157075452801</c:v>
                </c:pt>
                <c:pt idx="571">
                  <c:v>-1.6527436492694392</c:v>
                </c:pt>
                <c:pt idx="572">
                  <c:v>-1.6518696992694091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-1.6542410755960064</c:v>
                </c:pt>
                <c:pt idx="588">
                  <c:v>-1.6536486992695099</c:v>
                </c:pt>
                <c:pt idx="589">
                  <c:v>-1.6541804155194342</c:v>
                </c:pt>
                <c:pt idx="590">
                  <c:v>-1.6638235092695197</c:v>
                </c:pt>
                <c:pt idx="591">
                  <c:v>-1.6652650192695404</c:v>
                </c:pt>
                <c:pt idx="592">
                  <c:v>-1.666092889269408</c:v>
                </c:pt>
                <c:pt idx="593">
                  <c:v>-1.6688828009361758</c:v>
                </c:pt>
                <c:pt idx="594">
                  <c:v>-1.6699018392694278</c:v>
                </c:pt>
                <c:pt idx="595">
                  <c:v>-1.6704422792695381</c:v>
                </c:pt>
                <c:pt idx="596">
                  <c:v>-1.6716364592694488</c:v>
                </c:pt>
                <c:pt idx="597">
                  <c:v>-1.6766182592694179</c:v>
                </c:pt>
                <c:pt idx="598">
                  <c:v>-1.6775365696142059</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-1.6845255692693129</c:v>
                </c:pt>
                <c:pt idx="608">
                  <c:v>-1.6869424792694061</c:v>
                </c:pt>
                <c:pt idx="609">
                  <c:v>-1.6868855292694476</c:v>
                </c:pt>
                <c:pt idx="610">
                  <c:v>-1.6865507592695237</c:v>
                </c:pt>
                <c:pt idx="611">
                  <c:v>-1.6882607470742812</c:v>
                </c:pt>
                <c:pt idx="612">
                  <c:v>-1.6896472592694198</c:v>
                </c:pt>
                <c:pt idx="613">
                  <c:v>-1.690990159269532</c:v>
                </c:pt>
                <c:pt idx="614">
                  <c:v>-1.691578049269538</c:v>
                </c:pt>
                <c:pt idx="615">
                  <c:v>-1.6919652192694468</c:v>
                </c:pt>
                <c:pt idx="616">
                  <c:v>-1.6936610492694357</c:v>
                </c:pt>
                <c:pt idx="617">
                  <c:v>-1.6943680239752181</c:v>
                </c:pt>
                <c:pt idx="618">
                  <c:v>-1.6934882592694718</c:v>
                </c:pt>
                <c:pt idx="619">
                  <c:v>-1.6948246892694649</c:v>
                </c:pt>
                <c:pt idx="620">
                  <c:v>-1.6934389259361085</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-1.6765200245755114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-1.6805484292693522</c:v>
                </c:pt>
                <c:pt idx="648">
                  <c:v>-1.68255835926945</c:v>
                </c:pt>
                <c:pt idx="649">
                  <c:v>-1.6840682792692689</c:v>
                </c:pt>
                <c:pt idx="650">
                  <c:v>-1.6848493992694942</c:v>
                </c:pt>
                <c:pt idx="651">
                  <c:v>-1.6861532796775849</c:v>
                </c:pt>
                <c:pt idx="652">
                  <c:v>-1.6879192392693898</c:v>
                </c:pt>
                <c:pt idx="653">
                  <c:v>-1.6902140592694508</c:v>
                </c:pt>
                <c:pt idx="654">
                  <c:v>-1.6922681792693068</c:v>
                </c:pt>
                <c:pt idx="655">
                  <c:v>-1.6928628792694553</c:v>
                </c:pt>
                <c:pt idx="656">
                  <c:v>-1.6951453613102407</c:v>
                </c:pt>
                <c:pt idx="657">
                  <c:v>-1.6951981592694378</c:v>
                </c:pt>
                <c:pt idx="658">
                  <c:v>-1.6971083692694151</c:v>
                </c:pt>
                <c:pt idx="659">
                  <c:v>-1.6979011092695657</c:v>
                </c:pt>
                <c:pt idx="660">
                  <c:v>-1.6978627592694679</c:v>
                </c:pt>
                <c:pt idx="661">
                  <c:v>-1.698663891922422</c:v>
                </c:pt>
                <c:pt idx="662">
                  <c:v>-1.7015403192695389</c:v>
                </c:pt>
                <c:pt idx="663">
                  <c:v>-1.7013704192695218</c:v>
                </c:pt>
                <c:pt idx="664">
                  <c:v>-1.7028681992694867</c:v>
                </c:pt>
                <c:pt idx="665">
                  <c:v>-1.7034007392694248</c:v>
                </c:pt>
                <c:pt idx="666">
                  <c:v>-1.7046224939632282</c:v>
                </c:pt>
                <c:pt idx="667">
                  <c:v>-1.7054636792694116</c:v>
                </c:pt>
                <c:pt idx="668">
                  <c:v>-1.7064903992695108</c:v>
                </c:pt>
                <c:pt idx="669">
                  <c:v>-1.7062064092693838</c:v>
                </c:pt>
                <c:pt idx="670">
                  <c:v>-1.7067230792695078</c:v>
                </c:pt>
                <c:pt idx="671">
                  <c:v>-1.7074137926027915</c:v>
                </c:pt>
                <c:pt idx="672">
                  <c:v>-1.7086590492693574</c:v>
                </c:pt>
                <c:pt idx="673">
                  <c:v>-1.7088043192693882</c:v>
                </c:pt>
                <c:pt idx="674">
                  <c:v>-1.7109102692693199</c:v>
                </c:pt>
                <c:pt idx="675">
                  <c:v>-1.7104927192694801</c:v>
                </c:pt>
                <c:pt idx="676">
                  <c:v>-1.7101260492693338</c:v>
                </c:pt>
                <c:pt idx="677">
                  <c:v>-1.7101775358652005</c:v>
                </c:pt>
                <c:pt idx="678">
                  <c:v>-1.7120209392693368</c:v>
                </c:pt>
                <c:pt idx="679">
                  <c:v>-1.7115432892694686</c:v>
                </c:pt>
                <c:pt idx="680">
                  <c:v>-1.7115398892693447</c:v>
                </c:pt>
                <c:pt idx="681">
                  <c:v>-1.7117265192693178</c:v>
                </c:pt>
                <c:pt idx="682">
                  <c:v>-1.712437810289785</c:v>
                </c:pt>
                <c:pt idx="683">
                  <c:v>-1.7122765592694258</c:v>
                </c:pt>
                <c:pt idx="684">
                  <c:v>-1.7122107958548578</c:v>
                </c:pt>
                <c:pt idx="685">
                  <c:v>-1.7128802592694385</c:v>
                </c:pt>
                <c:pt idx="686">
                  <c:v>-1.7119721392694758</c:v>
                </c:pt>
                <c:pt idx="687">
                  <c:v>-1.7118486792693646</c:v>
                </c:pt>
                <c:pt idx="688">
                  <c:v>-1.712668985459969</c:v>
                </c:pt>
                <c:pt idx="689">
                  <c:v>-1.7115775392694275</c:v>
                </c:pt>
                <c:pt idx="690">
                  <c:v>-1.7111096892694748</c:v>
                </c:pt>
                <c:pt idx="691">
                  <c:v>-1.7102263792693846</c:v>
                </c:pt>
                <c:pt idx="692">
                  <c:v>-1.7099922822578972</c:v>
                </c:pt>
                <c:pt idx="693">
                  <c:v>-1.7097818545074954</c:v>
                </c:pt>
                <c:pt idx="694">
                  <c:v>-1.7094980509361037</c:v>
                </c:pt>
                <c:pt idx="695">
                  <c:v>-1.7119015192693874</c:v>
                </c:pt>
                <c:pt idx="696">
                  <c:v>-1.712424029269455</c:v>
                </c:pt>
                <c:pt idx="697">
                  <c:v>-1.7143622592693772</c:v>
                </c:pt>
                <c:pt idx="698">
                  <c:v>-1.7147510692693828</c:v>
                </c:pt>
                <c:pt idx="699">
                  <c:v>-1.7156999421961228</c:v>
                </c:pt>
                <c:pt idx="700">
                  <c:v>-1.7170434292693955</c:v>
                </c:pt>
                <c:pt idx="701">
                  <c:v>-1.7188813092694475</c:v>
                </c:pt>
                <c:pt idx="702">
                  <c:v>-1.7195923492694174</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-1.7290382592694418</c:v>
                </c:pt>
                <c:pt idx="711">
                  <c:v>-1.7303957792693438</c:v>
                </c:pt>
                <c:pt idx="712">
                  <c:v>-1.7307330692694478</c:v>
                </c:pt>
                <c:pt idx="713">
                  <c:v>-1.7316551392694635</c:v>
                </c:pt>
                <c:pt idx="714">
                  <c:v>-1.7326219021265099</c:v>
                </c:pt>
                <c:pt idx="715">
                  <c:v>-1.7329599192694758</c:v>
                </c:pt>
                <c:pt idx="716">
                  <c:v>-1.7345118292693797</c:v>
                </c:pt>
                <c:pt idx="717">
                  <c:v>-1.7348299892694694</c:v>
                </c:pt>
                <c:pt idx="718">
                  <c:v>-1.7354873092694159</c:v>
                </c:pt>
                <c:pt idx="719">
                  <c:v>-1.7352560653918943</c:v>
                </c:pt>
                <c:pt idx="720">
                  <c:v>-1.7378755392694814</c:v>
                </c:pt>
                <c:pt idx="721">
                  <c:v>-1.7364287292694058</c:v>
                </c:pt>
                <c:pt idx="722">
                  <c:v>-1.7378277592694336</c:v>
                </c:pt>
                <c:pt idx="723">
                  <c:v>-1.7372742892694477</c:v>
                </c:pt>
                <c:pt idx="724">
                  <c:v>-1.7363406980448686</c:v>
                </c:pt>
                <c:pt idx="725">
                  <c:v>-1.7370867592695018</c:v>
                </c:pt>
                <c:pt idx="726">
                  <c:v>-1.7358368392694796</c:v>
                </c:pt>
                <c:pt idx="727">
                  <c:v>-1.7358914892693891</c:v>
                </c:pt>
                <c:pt idx="728">
                  <c:v>-1.734164209269407</c:v>
                </c:pt>
                <c:pt idx="729">
                  <c:v>-1.7332204837592671</c:v>
                </c:pt>
                <c:pt idx="730">
                  <c:v>-1.7329861692694095</c:v>
                </c:pt>
                <c:pt idx="731">
                  <c:v>-1.7315524892694754</c:v>
                </c:pt>
                <c:pt idx="732">
                  <c:v>-1.7307818292693469</c:v>
                </c:pt>
                <c:pt idx="733">
                  <c:v>-1.7301421092694937</c:v>
                </c:pt>
                <c:pt idx="734">
                  <c:v>-1.7313835582384338</c:v>
                </c:pt>
                <c:pt idx="735">
                  <c:v>-1.7282268592693684</c:v>
                </c:pt>
                <c:pt idx="736">
                  <c:v>-1.7301157992695693</c:v>
                </c:pt>
                <c:pt idx="737">
                  <c:v>-1.7263912592694313</c:v>
                </c:pt>
                <c:pt idx="738">
                  <c:v>-1.724691679269382</c:v>
                </c:pt>
                <c:pt idx="739">
                  <c:v>-1.723042506692082</c:v>
                </c:pt>
                <c:pt idx="740">
                  <c:v>-1.7240282992695044</c:v>
                </c:pt>
                <c:pt idx="741">
                  <c:v>-1.722125249269409</c:v>
                </c:pt>
                <c:pt idx="742">
                  <c:v>-1.7221727792694279</c:v>
                </c:pt>
                <c:pt idx="743">
                  <c:v>-1.721477929269384</c:v>
                </c:pt>
                <c:pt idx="744">
                  <c:v>-1.7204254399923826</c:v>
                </c:pt>
                <c:pt idx="745">
                  <c:v>-1.7189337592694451</c:v>
                </c:pt>
                <c:pt idx="746">
                  <c:v>-1.7177729792694258</c:v>
                </c:pt>
                <c:pt idx="747">
                  <c:v>-1.7172650392694058</c:v>
                </c:pt>
                <c:pt idx="748">
                  <c:v>-1.7167299192694527</c:v>
                </c:pt>
                <c:pt idx="749">
                  <c:v>-1.716606826279744</c:v>
                </c:pt>
                <c:pt idx="750">
                  <c:v>-1.7165531092695403</c:v>
                </c:pt>
                <c:pt idx="751">
                  <c:v>-1.7151491692694938</c:v>
                </c:pt>
                <c:pt idx="752">
                  <c:v>-1.7162554792693641</c:v>
                </c:pt>
                <c:pt idx="753">
                  <c:v>-1.7158914892693931</c:v>
                </c:pt>
                <c:pt idx="754">
                  <c:v>-1.715906279677567</c:v>
                </c:pt>
                <c:pt idx="755">
                  <c:v>-1.7155074192694557</c:v>
                </c:pt>
                <c:pt idx="756">
                  <c:v>-1.7144992092695035</c:v>
                </c:pt>
                <c:pt idx="757">
                  <c:v>-1.714556089269351</c:v>
                </c:pt>
                <c:pt idx="758">
                  <c:v>-1.7140493892695332</c:v>
                </c:pt>
                <c:pt idx="759">
                  <c:v>-1.712867359269465</c:v>
                </c:pt>
                <c:pt idx="760">
                  <c:v>-1.7143015449836421</c:v>
                </c:pt>
                <c:pt idx="761">
                  <c:v>-1.7110875926028086</c:v>
                </c:pt>
                <c:pt idx="762">
                  <c:v>-1.7130806592694494</c:v>
                </c:pt>
                <c:pt idx="763">
                  <c:v>-1.7114561092695482</c:v>
                </c:pt>
                <c:pt idx="764">
                  <c:v>-1.710773309269497</c:v>
                </c:pt>
                <c:pt idx="765">
                  <c:v>-1.7107746819497998</c:v>
                </c:pt>
                <c:pt idx="766">
                  <c:v>-1.7106847692694478</c:v>
                </c:pt>
                <c:pt idx="767">
                  <c:v>-1.7115778392693954</c:v>
                </c:pt>
                <c:pt idx="768">
                  <c:v>-1.7102856992695759</c:v>
                </c:pt>
                <c:pt idx="769">
                  <c:v>-1.7107008992695114</c:v>
                </c:pt>
                <c:pt idx="770">
                  <c:v>-1.7096523080498958</c:v>
                </c:pt>
                <c:pt idx="771">
                  <c:v>-1.7092400492694666</c:v>
                </c:pt>
                <c:pt idx="772">
                  <c:v>-1.7087691692694018</c:v>
                </c:pt>
                <c:pt idx="773">
                  <c:v>-1.7095017192693946</c:v>
                </c:pt>
                <c:pt idx="774">
                  <c:v>-1.7075390592694615</c:v>
                </c:pt>
                <c:pt idx="775">
                  <c:v>-1.7098508262798049</c:v>
                </c:pt>
                <c:pt idx="776">
                  <c:v>-1.7100719892695224</c:v>
                </c:pt>
                <c:pt idx="777">
                  <c:v>-1.7094244092694426</c:v>
                </c:pt>
                <c:pt idx="778">
                  <c:v>-1.7104049692694048</c:v>
                </c:pt>
                <c:pt idx="779">
                  <c:v>-1.7103282901972658</c:v>
                </c:pt>
                <c:pt idx="780">
                  <c:v>-1.7100583692694045</c:v>
                </c:pt>
                <c:pt idx="781">
                  <c:v>-1.7097609092694468</c:v>
                </c:pt>
                <c:pt idx="782">
                  <c:v>-1.7104035492693719</c:v>
                </c:pt>
                <c:pt idx="783">
                  <c:v>-1.7107616792694929</c:v>
                </c:pt>
                <c:pt idx="784">
                  <c:v>-1.7116246292694626</c:v>
                </c:pt>
                <c:pt idx="785">
                  <c:v>-1.7127377407508817</c:v>
                </c:pt>
                <c:pt idx="786">
                  <c:v>-1.7139293192694787</c:v>
                </c:pt>
                <c:pt idx="787">
                  <c:v>-1.7127661392695188</c:v>
                </c:pt>
                <c:pt idx="788">
                  <c:v>-1.7135094192695264</c:v>
                </c:pt>
                <c:pt idx="789">
                  <c:v>-1.7146308992694923</c:v>
                </c:pt>
                <c:pt idx="790">
                  <c:v>-1.715231489269355</c:v>
                </c:pt>
                <c:pt idx="791">
                  <c:v>-1.7153654735551098</c:v>
                </c:pt>
                <c:pt idx="792">
                  <c:v>-1.7152142092693607</c:v>
                </c:pt>
                <c:pt idx="793">
                  <c:v>-1.7162914192693945</c:v>
                </c:pt>
                <c:pt idx="794">
                  <c:v>-1.7152504892694078</c:v>
                </c:pt>
                <c:pt idx="795">
                  <c:v>-1.7166207992693059</c:v>
                </c:pt>
                <c:pt idx="796">
                  <c:v>-1.7152458892694114</c:v>
                </c:pt>
                <c:pt idx="797">
                  <c:v>-1.7154951645325553</c:v>
                </c:pt>
                <c:pt idx="798">
                  <c:v>-1.7148936292693961</c:v>
                </c:pt>
                <c:pt idx="799">
                  <c:v>-1.7159377092693817</c:v>
                </c:pt>
                <c:pt idx="800">
                  <c:v>-1.7151133592692958</c:v>
                </c:pt>
                <c:pt idx="801">
                  <c:v>-1.715094699269369</c:v>
                </c:pt>
                <c:pt idx="802">
                  <c:v>-1.7154771266163933</c:v>
                </c:pt>
                <c:pt idx="803">
                  <c:v>-1.714023037047083</c:v>
                </c:pt>
                <c:pt idx="804">
                  <c:v>-1.7152938992694235</c:v>
                </c:pt>
                <c:pt idx="805">
                  <c:v>-1.7145162092695188</c:v>
                </c:pt>
                <c:pt idx="806">
                  <c:v>-1.7154735592693968</c:v>
                </c:pt>
                <c:pt idx="807">
                  <c:v>-1.7159795492693617</c:v>
                </c:pt>
                <c:pt idx="808">
                  <c:v>-1.7170800960040808</c:v>
                </c:pt>
                <c:pt idx="809">
                  <c:v>-1.717409339269393</c:v>
                </c:pt>
                <c:pt idx="810">
                  <c:v>-1.7153299192696616</c:v>
                </c:pt>
                <c:pt idx="811">
                  <c:v>-1.7166547992693482</c:v>
                </c:pt>
                <c:pt idx="812">
                  <c:v>-1.7159182292695192</c:v>
                </c:pt>
                <c:pt idx="813">
                  <c:v>-1.71524948375925</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-1.7171303592694307</c:v>
                </c:pt>
                <c:pt idx="822">
                  <c:v>-1.717382779269498</c:v>
                </c:pt>
                <c:pt idx="823">
                  <c:v>-1.7184757692694035</c:v>
                </c:pt>
                <c:pt idx="824">
                  <c:v>-1.7210672792695618</c:v>
                </c:pt>
                <c:pt idx="825">
                  <c:v>-1.7208524963828182</c:v>
                </c:pt>
                <c:pt idx="826">
                  <c:v>-1.7210029292693605</c:v>
                </c:pt>
                <c:pt idx="827">
                  <c:v>-1.7215230992694301</c:v>
                </c:pt>
                <c:pt idx="828">
                  <c:v>-1.7219533392694033</c:v>
                </c:pt>
                <c:pt idx="829">
                  <c:v>-1.7228134192694555</c:v>
                </c:pt>
                <c:pt idx="830">
                  <c:v>-1.7251241951669816</c:v>
                </c:pt>
                <c:pt idx="831">
                  <c:v>-1.7247060192694887</c:v>
                </c:pt>
                <c:pt idx="832">
                  <c:v>-1.7250836292694058</c:v>
                </c:pt>
                <c:pt idx="833">
                  <c:v>-1.7257580192694477</c:v>
                </c:pt>
                <c:pt idx="834">
                  <c:v>-1.7257979292693335</c:v>
                </c:pt>
                <c:pt idx="835">
                  <c:v>-1.7257067192694366</c:v>
                </c:pt>
                <c:pt idx="836">
                  <c:v>-1.7266686446861002</c:v>
                </c:pt>
                <c:pt idx="837">
                  <c:v>-1.72469740926948</c:v>
                </c:pt>
                <c:pt idx="838">
                  <c:v>-1.7251324092694478</c:v>
                </c:pt>
                <c:pt idx="839">
                  <c:v>-1.7264000692693742</c:v>
                </c:pt>
                <c:pt idx="840">
                  <c:v>-1.7263312892694367</c:v>
                </c:pt>
                <c:pt idx="841">
                  <c:v>-1.7282935383390878</c:v>
                </c:pt>
                <c:pt idx="842">
                  <c:v>-1.7272733027476037</c:v>
                </c:pt>
                <c:pt idx="843">
                  <c:v>-1.7288331592694122</c:v>
                </c:pt>
                <c:pt idx="844">
                  <c:v>-1.7303166392694178</c:v>
                </c:pt>
                <c:pt idx="845">
                  <c:v>-1.7304582792693282</c:v>
                </c:pt>
                <c:pt idx="846">
                  <c:v>-1.731901529269507</c:v>
                </c:pt>
                <c:pt idx="847">
                  <c:v>-1.7318196304033358</c:v>
                </c:pt>
                <c:pt idx="848">
                  <c:v>-1.732674369269374</c:v>
                </c:pt>
                <c:pt idx="849">
                  <c:v>-1.7325838392693385</c:v>
                </c:pt>
                <c:pt idx="850">
                  <c:v>-1.7325113092694537</c:v>
                </c:pt>
                <c:pt idx="851">
                  <c:v>-1.7336570292694944</c:v>
                </c:pt>
                <c:pt idx="852">
                  <c:v>-1.7328879592694335</c:v>
                </c:pt>
                <c:pt idx="853">
                  <c:v>-1.7336153000856598</c:v>
                </c:pt>
                <c:pt idx="854">
                  <c:v>-1.7346462092695558</c:v>
                </c:pt>
                <c:pt idx="855">
                  <c:v>-1.7332837192694073</c:v>
                </c:pt>
                <c:pt idx="856">
                  <c:v>-1.7327337292694538</c:v>
                </c:pt>
                <c:pt idx="857">
                  <c:v>-1.7330360892694596</c:v>
                </c:pt>
                <c:pt idx="858">
                  <c:v>-1.7325940487430658</c:v>
                </c:pt>
                <c:pt idx="859">
                  <c:v>-1.734258289269377</c:v>
                </c:pt>
                <c:pt idx="860">
                  <c:v>-1.7331847892693018</c:v>
                </c:pt>
                <c:pt idx="861">
                  <c:v>-1.7355937992693502</c:v>
                </c:pt>
                <c:pt idx="862">
                  <c:v>-1.7340150292693721</c:v>
                </c:pt>
                <c:pt idx="863">
                  <c:v>-1.7328432592693712</c:v>
                </c:pt>
                <c:pt idx="864">
                  <c:v>-1.734016877826122</c:v>
                </c:pt>
                <c:pt idx="865">
                  <c:v>-1.7340460292695641</c:v>
                </c:pt>
                <c:pt idx="866">
                  <c:v>-1.7324557592695555</c:v>
                </c:pt>
                <c:pt idx="867">
                  <c:v>-1.7333505592694394</c:v>
                </c:pt>
                <c:pt idx="868">
                  <c:v>-1.7325471492694646</c:v>
                </c:pt>
                <c:pt idx="869">
                  <c:v>-1.7333154035993346</c:v>
                </c:pt>
                <c:pt idx="870">
                  <c:v>-1.7350057492694604</c:v>
                </c:pt>
                <c:pt idx="871">
                  <c:v>-1.7343895292693221</c:v>
                </c:pt>
                <c:pt idx="872">
                  <c:v>-1.7340495592694638</c:v>
                </c:pt>
                <c:pt idx="873">
                  <c:v>-1.7352650092694248</c:v>
                </c:pt>
                <c:pt idx="874">
                  <c:v>-1.7359461683602859</c:v>
                </c:pt>
                <c:pt idx="875">
                  <c:v>-1.7351100427746218</c:v>
                </c:pt>
                <c:pt idx="876">
                  <c:v>-1.7353850992695357</c:v>
                </c:pt>
                <c:pt idx="877">
                  <c:v>-1.7354699492694421</c:v>
                </c:pt>
                <c:pt idx="878">
                  <c:v>-1.7362340692694138</c:v>
                </c:pt>
                <c:pt idx="879">
                  <c:v>-1.736215589269364</c:v>
                </c:pt>
                <c:pt idx="880">
                  <c:v>-1.7349975630669547</c:v>
                </c:pt>
                <c:pt idx="881">
                  <c:v>-1.7363356492694195</c:v>
                </c:pt>
                <c:pt idx="882">
                  <c:v>-1.7356007392694848</c:v>
                </c:pt>
                <c:pt idx="883">
                  <c:v>-1.7346795492693872</c:v>
                </c:pt>
                <c:pt idx="884">
                  <c:v>-1.7368912692693486</c:v>
                </c:pt>
                <c:pt idx="885">
                  <c:v>-1.7375735792693092</c:v>
                </c:pt>
                <c:pt idx="886">
                  <c:v>-1.7379750092693198</c:v>
                </c:pt>
                <c:pt idx="887">
                  <c:v>-1.7398455892694498</c:v>
                </c:pt>
                <c:pt idx="888">
                  <c:v>-1.739842269269444</c:v>
                </c:pt>
                <c:pt idx="889">
                  <c:v>-1.7403487992693556</c:v>
                </c:pt>
                <c:pt idx="890">
                  <c:v>-1.74095092926946</c:v>
                </c:pt>
                <c:pt idx="891">
                  <c:v>-1.7406956407126855</c:v>
                </c:pt>
                <c:pt idx="892">
                  <c:v>-1.7416905292694196</c:v>
                </c:pt>
                <c:pt idx="893">
                  <c:v>-1.7425957092694078</c:v>
                </c:pt>
                <c:pt idx="894">
                  <c:v>-1.7433193692694138</c:v>
                </c:pt>
                <c:pt idx="895">
                  <c:v>-1.7410837892693252</c:v>
                </c:pt>
                <c:pt idx="896">
                  <c:v>-1.7432723108158539</c:v>
                </c:pt>
                <c:pt idx="897">
                  <c:v>-1.743391059269511</c:v>
                </c:pt>
                <c:pt idx="898">
                  <c:v>-1.7420856092693811</c:v>
                </c:pt>
                <c:pt idx="899">
                  <c:v>-1.7429212392693056</c:v>
                </c:pt>
                <c:pt idx="900">
                  <c:v>-1.742127579269436</c:v>
                </c:pt>
                <c:pt idx="901">
                  <c:v>-1.7437526292694372</c:v>
                </c:pt>
                <c:pt idx="902">
                  <c:v>-1.7432656819497359</c:v>
                </c:pt>
                <c:pt idx="903">
                  <c:v>-1.7447271292695063</c:v>
                </c:pt>
                <c:pt idx="904">
                  <c:v>-1.7434351292693435</c:v>
                </c:pt>
                <c:pt idx="905">
                  <c:v>-1.7425778392695022</c:v>
                </c:pt>
                <c:pt idx="906">
                  <c:v>-1.7427785492694312</c:v>
                </c:pt>
                <c:pt idx="907">
                  <c:v>-1.7427027657629282</c:v>
                </c:pt>
                <c:pt idx="908">
                  <c:v>-1.7445360292694398</c:v>
                </c:pt>
                <c:pt idx="909">
                  <c:v>-1.7445713592693988</c:v>
                </c:pt>
                <c:pt idx="910">
                  <c:v>-1.7419996692693454</c:v>
                </c:pt>
                <c:pt idx="911">
                  <c:v>-1.7435601692694576</c:v>
                </c:pt>
                <c:pt idx="912">
                  <c:v>-1.7428314592693241</c:v>
                </c:pt>
                <c:pt idx="913">
                  <c:v>-1.7425163623621378</c:v>
                </c:pt>
                <c:pt idx="914">
                  <c:v>-1.7443905092694358</c:v>
                </c:pt>
                <c:pt idx="915">
                  <c:v>-1.7454922292694717</c:v>
                </c:pt>
                <c:pt idx="916">
                  <c:v>-1.7454760992692671</c:v>
                </c:pt>
                <c:pt idx="917">
                  <c:v>-1.7443473992694578</c:v>
                </c:pt>
                <c:pt idx="918">
                  <c:v>-1.7457305685477849</c:v>
                </c:pt>
                <c:pt idx="919">
                  <c:v>-1.7470460992693533</c:v>
                </c:pt>
                <c:pt idx="920">
                  <c:v>-1.7476292492693206</c:v>
                </c:pt>
                <c:pt idx="921">
                  <c:v>-1.7480111992694276</c:v>
                </c:pt>
                <c:pt idx="922">
                  <c:v>-1.7476558992694877</c:v>
                </c:pt>
                <c:pt idx="923">
                  <c:v>-1.7490624792695542</c:v>
                </c:pt>
                <c:pt idx="924">
                  <c:v>-1.7490559190632253</c:v>
                </c:pt>
                <c:pt idx="925">
                  <c:v>-1.7499254392694876</c:v>
                </c:pt>
                <c:pt idx="926">
                  <c:v>-1.749698509269477</c:v>
                </c:pt>
                <c:pt idx="927">
                  <c:v>-1.7504195792694333</c:v>
                </c:pt>
                <c:pt idx="928">
                  <c:v>-1.7512231692694358</c:v>
                </c:pt>
                <c:pt idx="929">
                  <c:v>-1.7514017850424863</c:v>
                </c:pt>
                <c:pt idx="930">
                  <c:v>-1.7516115592694756</c:v>
                </c:pt>
                <c:pt idx="931">
                  <c:v>-1.7508144692694572</c:v>
                </c:pt>
                <c:pt idx="932">
                  <c:v>-1.7520974492693711</c:v>
                </c:pt>
                <c:pt idx="933">
                  <c:v>-1.7509980292693959</c:v>
                </c:pt>
                <c:pt idx="934">
                  <c:v>-1.752558176795221</c:v>
                </c:pt>
                <c:pt idx="935">
                  <c:v>-1.7529768192694193</c:v>
                </c:pt>
                <c:pt idx="936">
                  <c:v>-1.7532002192693863</c:v>
                </c:pt>
                <c:pt idx="937">
                  <c:v>-1.7540560592694299</c:v>
                </c:pt>
                <c:pt idx="938">
                  <c:v>-1.7540777692693301</c:v>
                </c:pt>
                <c:pt idx="939">
                  <c:v>-1.7549680943209718</c:v>
                </c:pt>
                <c:pt idx="940">
                  <c:v>-1.7547330192694077</c:v>
                </c:pt>
                <c:pt idx="941">
                  <c:v>-1.7547917592693925</c:v>
                </c:pt>
                <c:pt idx="942">
                  <c:v>-1.755485469269388</c:v>
                </c:pt>
                <c:pt idx="943">
                  <c:v>-1.7566084392694978</c:v>
                </c:pt>
                <c:pt idx="944">
                  <c:v>-1.7551940492693896</c:v>
                </c:pt>
                <c:pt idx="945">
                  <c:v>-1.7555284035992558</c:v>
                </c:pt>
                <c:pt idx="946">
                  <c:v>-1.7553047092694365</c:v>
                </c:pt>
                <c:pt idx="947">
                  <c:v>-1.7565779092694527</c:v>
                </c:pt>
                <c:pt idx="948">
                  <c:v>-1.7557713892694666</c:v>
                </c:pt>
                <c:pt idx="949">
                  <c:v>-1.757031529269355</c:v>
                </c:pt>
                <c:pt idx="950">
                  <c:v>-1.7565060118466533</c:v>
                </c:pt>
                <c:pt idx="951">
                  <c:v>-1.7566624892694438</c:v>
                </c:pt>
                <c:pt idx="952">
                  <c:v>-1.7561893292693895</c:v>
                </c:pt>
                <c:pt idx="953">
                  <c:v>-1.7567383292693535</c:v>
                </c:pt>
                <c:pt idx="954">
                  <c:v>-1.7566833192693838</c:v>
                </c:pt>
                <c:pt idx="955">
                  <c:v>-1.7552347953518943</c:v>
                </c:pt>
                <c:pt idx="956">
                  <c:v>-1.7578880892694415</c:v>
                </c:pt>
                <c:pt idx="957">
                  <c:v>-1.7575912492695218</c:v>
                </c:pt>
                <c:pt idx="958">
                  <c:v>-1.7558210792693651</c:v>
                </c:pt>
                <c:pt idx="959">
                  <c:v>-1.7581053692693587</c:v>
                </c:pt>
                <c:pt idx="960">
                  <c:v>-1.7561325092694062</c:v>
                </c:pt>
                <c:pt idx="961">
                  <c:v>-1.7572046819499274</c:v>
                </c:pt>
                <c:pt idx="962">
                  <c:v>-1.7578412492693876</c:v>
                </c:pt>
                <c:pt idx="963">
                  <c:v>-1.7576136092694394</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-1.7571966692694314</c:v>
                </c:pt>
                <c:pt idx="974">
                  <c:v>-1.7580976592694098</c:v>
                </c:pt>
                <c:pt idx="975">
                  <c:v>-1.7574238392694197</c:v>
                </c:pt>
                <c:pt idx="976">
                  <c:v>-1.7576952392695078</c:v>
                </c:pt>
                <c:pt idx="977">
                  <c:v>-1.7600257488527546</c:v>
                </c:pt>
                <c:pt idx="978">
                  <c:v>-1.7561932792693538</c:v>
                </c:pt>
                <c:pt idx="979">
                  <c:v>-1.7582305592694354</c:v>
                </c:pt>
                <c:pt idx="980">
                  <c:v>-1.7570809692694667</c:v>
                </c:pt>
                <c:pt idx="981">
                  <c:v>-1.7566561392694382</c:v>
                </c:pt>
                <c:pt idx="982">
                  <c:v>-1.7590596030193226</c:v>
                </c:pt>
                <c:pt idx="983">
                  <c:v>-1.756984491592732</c:v>
                </c:pt>
                <c:pt idx="984">
                  <c:v>-1.7582882492693557</c:v>
                </c:pt>
                <c:pt idx="985">
                  <c:v>-1.7587822592694651</c:v>
                </c:pt>
                <c:pt idx="986">
                  <c:v>-1.7590404392694694</c:v>
                </c:pt>
                <c:pt idx="987">
                  <c:v>-1.7591302992694695</c:v>
                </c:pt>
                <c:pt idx="988">
                  <c:v>-1.7585193211250782</c:v>
                </c:pt>
                <c:pt idx="989">
                  <c:v>-1.7588960192693706</c:v>
                </c:pt>
                <c:pt idx="990">
                  <c:v>-1.7570260992694644</c:v>
                </c:pt>
                <c:pt idx="991">
                  <c:v>-1.7582585592693931</c:v>
                </c:pt>
                <c:pt idx="992">
                  <c:v>-1.7570762092694407</c:v>
                </c:pt>
                <c:pt idx="993">
                  <c:v>-1.7561190717693904</c:v>
                </c:pt>
                <c:pt idx="994">
                  <c:v>-1.7571703792695246</c:v>
                </c:pt>
                <c:pt idx="995">
                  <c:v>-1.756777719269337</c:v>
                </c:pt>
                <c:pt idx="996">
                  <c:v>-1.7586566592694184</c:v>
                </c:pt>
                <c:pt idx="997">
                  <c:v>-1.7570331992693</c:v>
                </c:pt>
                <c:pt idx="998">
                  <c:v>-1.7577741605039698</c:v>
                </c:pt>
                <c:pt idx="999">
                  <c:v>-1.7566026292694374</c:v>
                </c:pt>
                <c:pt idx="1000">
                  <c:v>-1.755825849269256</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-1.7535617592693575</c:v>
                </c:pt>
                <c:pt idx="1011">
                  <c:v>-1.7547376792694958</c:v>
                </c:pt>
                <c:pt idx="1012">
                  <c:v>-1.7535699592694252</c:v>
                </c:pt>
                <c:pt idx="1013">
                  <c:v>-1.7537872392693288</c:v>
                </c:pt>
                <c:pt idx="1014">
                  <c:v>-1.7538869676027531</c:v>
                </c:pt>
                <c:pt idx="1015">
                  <c:v>-1.7541238992694288</c:v>
                </c:pt>
                <c:pt idx="1016">
                  <c:v>-1.7535129592695142</c:v>
                </c:pt>
                <c:pt idx="1017">
                  <c:v>-1.7549306592694174</c:v>
                </c:pt>
                <c:pt idx="1018">
                  <c:v>-1.754672119269586</c:v>
                </c:pt>
                <c:pt idx="1019">
                  <c:v>-1.7536333792693584</c:v>
                </c:pt>
                <c:pt idx="1020">
                  <c:v>-1.753018176795166</c:v>
                </c:pt>
                <c:pt idx="1021">
                  <c:v>-1.7536187892694088</c:v>
                </c:pt>
                <c:pt idx="1022">
                  <c:v>-1.7530441692693302</c:v>
                </c:pt>
                <c:pt idx="1023">
                  <c:v>-1.7522212792694893</c:v>
                </c:pt>
                <c:pt idx="1024">
                  <c:v>-1.7545257192696218</c:v>
                </c:pt>
                <c:pt idx="1025">
                  <c:v>-1.7523550619010448</c:v>
                </c:pt>
                <c:pt idx="1026">
                  <c:v>-1.7527490592693478</c:v>
                </c:pt>
                <c:pt idx="1027">
                  <c:v>-1.7526664292695386</c:v>
                </c:pt>
                <c:pt idx="1028">
                  <c:v>-1.751317879269422</c:v>
                </c:pt>
                <c:pt idx="1029">
                  <c:v>-1.7521262092695054</c:v>
                </c:pt>
                <c:pt idx="1030">
                  <c:v>-1.7522717592693753</c:v>
                </c:pt>
                <c:pt idx="1031">
                  <c:v>-1.7512845592694064</c:v>
                </c:pt>
                <c:pt idx="1032">
                  <c:v>-1.750577439269364</c:v>
                </c:pt>
                <c:pt idx="1033">
                  <c:v>-1.7512602392694967</c:v>
                </c:pt>
                <c:pt idx="1034">
                  <c:v>-1.7504110792694818</c:v>
                </c:pt>
                <c:pt idx="1035">
                  <c:v>-1.7510986551027072</c:v>
                </c:pt>
                <c:pt idx="1036">
                  <c:v>-1.7506717692694158</c:v>
                </c:pt>
                <c:pt idx="1037">
                  <c:v>-1.7503893992694644</c:v>
                </c:pt>
                <c:pt idx="1038">
                  <c:v>-1.7497351092694644</c:v>
                </c:pt>
                <c:pt idx="1039">
                  <c:v>-1.7503281692693946</c:v>
                </c:pt>
                <c:pt idx="1040">
                  <c:v>-1.7493597699077561</c:v>
                </c:pt>
                <c:pt idx="1041">
                  <c:v>-1.748016966586492</c:v>
                </c:pt>
                <c:pt idx="1042">
                  <c:v>-1.7496840692694058</c:v>
                </c:pt>
                <c:pt idx="1043">
                  <c:v>-1.749211059269369</c:v>
                </c:pt>
                <c:pt idx="1044">
                  <c:v>-1.749444779269437</c:v>
                </c:pt>
                <c:pt idx="1045">
                  <c:v>-1.7482361492694019</c:v>
                </c:pt>
                <c:pt idx="1046">
                  <c:v>-1.7470028645326323</c:v>
                </c:pt>
                <c:pt idx="1047">
                  <c:v>-1.7484692592693682</c:v>
                </c:pt>
                <c:pt idx="1048">
                  <c:v>-1.7481793792693736</c:v>
                </c:pt>
                <c:pt idx="1049">
                  <c:v>-1.7469307992694476</c:v>
                </c:pt>
                <c:pt idx="1050">
                  <c:v>-1.746489099269438</c:v>
                </c:pt>
                <c:pt idx="1051">
                  <c:v>-1.7493247329536088</c:v>
                </c:pt>
                <c:pt idx="1052">
                  <c:v>-1.7460273792694494</c:v>
                </c:pt>
                <c:pt idx="1053">
                  <c:v>-1.7465841492692959</c:v>
                </c:pt>
                <c:pt idx="1054">
                  <c:v>-1.7453625092695262</c:v>
                </c:pt>
                <c:pt idx="1055">
                  <c:v>-1.7453027992694796</c:v>
                </c:pt>
                <c:pt idx="1056">
                  <c:v>-1.7449968262797879</c:v>
                </c:pt>
                <c:pt idx="1057">
                  <c:v>-1.7454051992694262</c:v>
                </c:pt>
                <c:pt idx="1058">
                  <c:v>-1.74303620926919</c:v>
                </c:pt>
                <c:pt idx="1059">
                  <c:v>-1.7421139792693765</c:v>
                </c:pt>
                <c:pt idx="1060">
                  <c:v>-1.7418736792694156</c:v>
                </c:pt>
                <c:pt idx="1061">
                  <c:v>-1.7415881511613946</c:v>
                </c:pt>
                <c:pt idx="1062">
                  <c:v>-1.7422989392694599</c:v>
                </c:pt>
                <c:pt idx="1063">
                  <c:v>-1.7415191192693968</c:v>
                </c:pt>
                <c:pt idx="1064">
                  <c:v>-1.7401600892694078</c:v>
                </c:pt>
                <c:pt idx="1065">
                  <c:v>-1.7385677092695317</c:v>
                </c:pt>
                <c:pt idx="1066">
                  <c:v>-1.7396288564916338</c:v>
                </c:pt>
                <c:pt idx="1067">
                  <c:v>-1.7381332192693137</c:v>
                </c:pt>
                <c:pt idx="1068">
                  <c:v>-1.7409399192691792</c:v>
                </c:pt>
                <c:pt idx="1069">
                  <c:v>-1.7375633592694557</c:v>
                </c:pt>
                <c:pt idx="1070">
                  <c:v>-1.7369691892693866</c:v>
                </c:pt>
                <c:pt idx="1071">
                  <c:v>-1.7377275685477542</c:v>
                </c:pt>
                <c:pt idx="1072">
                  <c:v>-1.7370481992694651</c:v>
                </c:pt>
                <c:pt idx="1073">
                  <c:v>-1.7365025092695281</c:v>
                </c:pt>
                <c:pt idx="1074">
                  <c:v>-1.7358331992693774</c:v>
                </c:pt>
                <c:pt idx="1075">
                  <c:v>-1.7355389392693752</c:v>
                </c:pt>
                <c:pt idx="1076">
                  <c:v>-1.7347668209131939</c:v>
                </c:pt>
                <c:pt idx="1077">
                  <c:v>-1.7341960792693518</c:v>
                </c:pt>
                <c:pt idx="1078">
                  <c:v>-1.7350391592694177</c:v>
                </c:pt>
                <c:pt idx="1079">
                  <c:v>-1.7348447592695622</c:v>
                </c:pt>
                <c:pt idx="1080">
                  <c:v>-1.7340687492694671</c:v>
                </c:pt>
                <c:pt idx="1081">
                  <c:v>-1.7342567926027919</c:v>
                </c:pt>
                <c:pt idx="1082">
                  <c:v>-1.7359261292693575</c:v>
                </c:pt>
                <c:pt idx="1083">
                  <c:v>-1.735633459269563</c:v>
                </c:pt>
                <c:pt idx="1084">
                  <c:v>-1.7362502392694097</c:v>
                </c:pt>
                <c:pt idx="1085">
                  <c:v>-1.7358640892694523</c:v>
                </c:pt>
                <c:pt idx="1086">
                  <c:v>-1.7367936492694136</c:v>
                </c:pt>
                <c:pt idx="1087">
                  <c:v>-1.7373137071861318</c:v>
                </c:pt>
                <c:pt idx="1088">
                  <c:v>-1.7387664292694738</c:v>
                </c:pt>
                <c:pt idx="1089">
                  <c:v>-1.7390316692694494</c:v>
                </c:pt>
                <c:pt idx="1090">
                  <c:v>-1.7404798992693729</c:v>
                </c:pt>
                <c:pt idx="1091">
                  <c:v>-1.7399606276904485</c:v>
                </c:pt>
                <c:pt idx="1092">
                  <c:v>-1.7412918148249457</c:v>
                </c:pt>
                <c:pt idx="1093">
                  <c:v>-1.7419989392693638</c:v>
                </c:pt>
                <c:pt idx="1094">
                  <c:v>-1.7411245892693883</c:v>
                </c:pt>
                <c:pt idx="1095">
                  <c:v>-1.7436932492694099</c:v>
                </c:pt>
                <c:pt idx="1096">
                  <c:v>-1.7437994900386375</c:v>
                </c:pt>
                <c:pt idx="1097">
                  <c:v>-1.7431115806979558</c:v>
                </c:pt>
                <c:pt idx="1098">
                  <c:v>-1.7428754892694218</c:v>
                </c:pt>
                <c:pt idx="1099">
                  <c:v>-1.7441088192694838</c:v>
                </c:pt>
                <c:pt idx="1100">
                  <c:v>-1.7450102692694418</c:v>
                </c:pt>
                <c:pt idx="1101">
                  <c:v>-1.7433541197345335</c:v>
                </c:pt>
                <c:pt idx="1102">
                  <c:v>-1.7461268098311677</c:v>
                </c:pt>
                <c:pt idx="1103">
                  <c:v>-1.7456149792694604</c:v>
                </c:pt>
                <c:pt idx="1104">
                  <c:v>-1.744965619269321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-1.7519073092694826</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-1.7659701192694102</c:v>
                </c:pt>
                <c:pt idx="1123">
                  <c:v>-1.767702839269333</c:v>
                </c:pt>
                <c:pt idx="1124">
                  <c:v>-1.7684095792695587</c:v>
                </c:pt>
                <c:pt idx="1125">
                  <c:v>-1.770567779269399</c:v>
                </c:pt>
                <c:pt idx="1126">
                  <c:v>-1.772018094320984</c:v>
                </c:pt>
                <c:pt idx="1127">
                  <c:v>-1.7736215092694447</c:v>
                </c:pt>
                <c:pt idx="1128">
                  <c:v>-1.775158329269602</c:v>
                </c:pt>
                <c:pt idx="1129">
                  <c:v>-1.775543899269435</c:v>
                </c:pt>
                <c:pt idx="1130">
                  <c:v>-1.7769357792693938</c:v>
                </c:pt>
                <c:pt idx="1131">
                  <c:v>-1.7773443314344759</c:v>
                </c:pt>
                <c:pt idx="1132">
                  <c:v>-1.7781275492694135</c:v>
                </c:pt>
                <c:pt idx="1133">
                  <c:v>-1.7793363292694395</c:v>
                </c:pt>
                <c:pt idx="1134">
                  <c:v>-1.7820411092694854</c:v>
                </c:pt>
                <c:pt idx="1135">
                  <c:v>-1.7825456292693929</c:v>
                </c:pt>
                <c:pt idx="1136">
                  <c:v>-1.783426061352742</c:v>
                </c:pt>
                <c:pt idx="1137">
                  <c:v>-1.7848531192694708</c:v>
                </c:pt>
                <c:pt idx="1138">
                  <c:v>-1.7844099892694059</c:v>
                </c:pt>
                <c:pt idx="1139">
                  <c:v>-1.7851530892693575</c:v>
                </c:pt>
                <c:pt idx="1140">
                  <c:v>-1.7845469259360995</c:v>
                </c:pt>
                <c:pt idx="1141">
                  <c:v>-1.784316339269524</c:v>
                </c:pt>
                <c:pt idx="1142">
                  <c:v>-1.7872230792693657</c:v>
                </c:pt>
                <c:pt idx="1143">
                  <c:v>-1.7877596492694872</c:v>
                </c:pt>
                <c:pt idx="1144">
                  <c:v>-1.7878341992693247</c:v>
                </c:pt>
                <c:pt idx="1145">
                  <c:v>-1.7895366446860939</c:v>
                </c:pt>
                <c:pt idx="1146">
                  <c:v>-1.7892517292694938</c:v>
                </c:pt>
                <c:pt idx="1147">
                  <c:v>-1.7897755992694315</c:v>
                </c:pt>
                <c:pt idx="1148">
                  <c:v>-1.7898464892694066</c:v>
                </c:pt>
                <c:pt idx="1149">
                  <c:v>-1.7902938792694272</c:v>
                </c:pt>
                <c:pt idx="1150">
                  <c:v>-1.7923463623621672</c:v>
                </c:pt>
                <c:pt idx="1151">
                  <c:v>-1.7927555592694659</c:v>
                </c:pt>
                <c:pt idx="1152">
                  <c:v>-1.7944899492693764</c:v>
                </c:pt>
                <c:pt idx="1153">
                  <c:v>-1.7954387992693752</c:v>
                </c:pt>
                <c:pt idx="1154">
                  <c:v>-1.7971372292694239</c:v>
                </c:pt>
                <c:pt idx="1155">
                  <c:v>-1.7972966592693895</c:v>
                </c:pt>
                <c:pt idx="1156">
                  <c:v>-1.7995327071860316</c:v>
                </c:pt>
                <c:pt idx="1157">
                  <c:v>-1.7999632392694711</c:v>
                </c:pt>
                <c:pt idx="1158">
                  <c:v>-1.7997213692694607</c:v>
                </c:pt>
                <c:pt idx="1159">
                  <c:v>-1.8003800692695804</c:v>
                </c:pt>
                <c:pt idx="1160">
                  <c:v>-1.8011200892693453</c:v>
                </c:pt>
                <c:pt idx="1161">
                  <c:v>-1.8011445613528141</c:v>
                </c:pt>
                <c:pt idx="1162">
                  <c:v>-1.8020979592693749</c:v>
                </c:pt>
                <c:pt idx="1163">
                  <c:v>-1.802232559269328</c:v>
                </c:pt>
                <c:pt idx="1164">
                  <c:v>-1.8027403392694898</c:v>
                </c:pt>
                <c:pt idx="1165">
                  <c:v>-1.8015782992694629</c:v>
                </c:pt>
                <c:pt idx="1166">
                  <c:v>-1.8019110392695126</c:v>
                </c:pt>
                <c:pt idx="1167">
                  <c:v>-1.8043330821860337</c:v>
                </c:pt>
                <c:pt idx="1168">
                  <c:v>-1.8033047592693647</c:v>
                </c:pt>
                <c:pt idx="1169">
                  <c:v>-1.8031686692693114</c:v>
                </c:pt>
                <c:pt idx="1170">
                  <c:v>-1.8023064192694838</c:v>
                </c:pt>
                <c:pt idx="1171">
                  <c:v>-1.804202909269478</c:v>
                </c:pt>
                <c:pt idx="1172">
                  <c:v>-1.8040001892695021</c:v>
                </c:pt>
                <c:pt idx="1173">
                  <c:v>-1.8024253634361145</c:v>
                </c:pt>
                <c:pt idx="1174">
                  <c:v>-1.803933539269309</c:v>
                </c:pt>
                <c:pt idx="1175">
                  <c:v>-1.8044204992694954</c:v>
                </c:pt>
                <c:pt idx="1176">
                  <c:v>-1.8042123992694172</c:v>
                </c:pt>
                <c:pt idx="1177">
                  <c:v>-1.804023219269423</c:v>
                </c:pt>
                <c:pt idx="1178">
                  <c:v>-1.8034051238527427</c:v>
                </c:pt>
                <c:pt idx="1179">
                  <c:v>-1.8045642992693423</c:v>
                </c:pt>
                <c:pt idx="1180">
                  <c:v>-1.8038649692694677</c:v>
                </c:pt>
                <c:pt idx="1181">
                  <c:v>-1.804583489269433</c:v>
                </c:pt>
                <c:pt idx="1182">
                  <c:v>-1.8044566392694179</c:v>
                </c:pt>
                <c:pt idx="1183">
                  <c:v>-1.8043654092694084</c:v>
                </c:pt>
                <c:pt idx="1184">
                  <c:v>-1.8038173329536704</c:v>
                </c:pt>
                <c:pt idx="1185">
                  <c:v>-1.8034182792695359</c:v>
                </c:pt>
                <c:pt idx="1186">
                  <c:v>-1.8032764592694532</c:v>
                </c:pt>
                <c:pt idx="1187">
                  <c:v>-1.8019272292693098</c:v>
                </c:pt>
                <c:pt idx="1188">
                  <c:v>-1.8011430592693778</c:v>
                </c:pt>
                <c:pt idx="1189">
                  <c:v>-1.8018762592693327</c:v>
                </c:pt>
                <c:pt idx="1190">
                  <c:v>-1.8015266792694269</c:v>
                </c:pt>
                <c:pt idx="1191">
                  <c:v>-1.8007232692694388</c:v>
                </c:pt>
                <c:pt idx="1192">
                  <c:v>-1.8014102692695246</c:v>
                </c:pt>
                <c:pt idx="1193">
                  <c:v>-1.8024069492695105</c:v>
                </c:pt>
                <c:pt idx="1194">
                  <c:v>-1.8014525509360353</c:v>
                </c:pt>
                <c:pt idx="1195">
                  <c:v>-1.8003870892694493</c:v>
                </c:pt>
                <c:pt idx="1196">
                  <c:v>-1.8005365492694798</c:v>
                </c:pt>
                <c:pt idx="1197">
                  <c:v>-1.8015202592693504</c:v>
                </c:pt>
                <c:pt idx="1198">
                  <c:v>-1.800545469269494</c:v>
                </c:pt>
                <c:pt idx="1199">
                  <c:v>-1.8006524092693481</c:v>
                </c:pt>
                <c:pt idx="1200">
                  <c:v>-1.8023281551027992</c:v>
                </c:pt>
                <c:pt idx="1201">
                  <c:v>-1.8010752692694039</c:v>
                </c:pt>
                <c:pt idx="1202">
                  <c:v>-1.8010598792695021</c:v>
                </c:pt>
                <c:pt idx="1203">
                  <c:v>-1.800561799269401</c:v>
                </c:pt>
                <c:pt idx="1204">
                  <c:v>-1.8004434092693629</c:v>
                </c:pt>
                <c:pt idx="1205">
                  <c:v>-1.800642457186072</c:v>
                </c:pt>
                <c:pt idx="1206">
                  <c:v>-1.8009552492693499</c:v>
                </c:pt>
                <c:pt idx="1207">
                  <c:v>-1.8026877792693061</c:v>
                </c:pt>
                <c:pt idx="1208">
                  <c:v>-1.8026889692695125</c:v>
                </c:pt>
                <c:pt idx="1209">
                  <c:v>-1.8018572092693999</c:v>
                </c:pt>
                <c:pt idx="1210">
                  <c:v>-1.8033503592694438</c:v>
                </c:pt>
                <c:pt idx="1211">
                  <c:v>-1.8039348673776188</c:v>
                </c:pt>
                <c:pt idx="1212">
                  <c:v>-1.8026344392695108</c:v>
                </c:pt>
                <c:pt idx="1213">
                  <c:v>-1.8032260492694812</c:v>
                </c:pt>
                <c:pt idx="1214">
                  <c:v>-1.8020343892694073</c:v>
                </c:pt>
                <c:pt idx="1215">
                  <c:v>-1.8033839292694722</c:v>
                </c:pt>
                <c:pt idx="1216">
                  <c:v>-1.8029320835938165</c:v>
                </c:pt>
                <c:pt idx="1217">
                  <c:v>-1.8026387492694758</c:v>
                </c:pt>
                <c:pt idx="1218">
                  <c:v>-1.8023600292694084</c:v>
                </c:pt>
                <c:pt idx="1219">
                  <c:v>-1.8008195192694378</c:v>
                </c:pt>
                <c:pt idx="1220">
                  <c:v>-1.800891479269437</c:v>
                </c:pt>
                <c:pt idx="1221">
                  <c:v>-1.802222665519436</c:v>
                </c:pt>
                <c:pt idx="1222">
                  <c:v>-1.8010412392693378</c:v>
                </c:pt>
                <c:pt idx="1223">
                  <c:v>-1.8016601192694408</c:v>
                </c:pt>
                <c:pt idx="1224">
                  <c:v>-1.8006439592694359</c:v>
                </c:pt>
                <c:pt idx="1225">
                  <c:v>-1.8011255592694924</c:v>
                </c:pt>
                <c:pt idx="1226">
                  <c:v>-1.8021000992694658</c:v>
                </c:pt>
                <c:pt idx="1227">
                  <c:v>-1.8000928530193359</c:v>
                </c:pt>
                <c:pt idx="1228">
                  <c:v>-1.7992851992693488</c:v>
                </c:pt>
                <c:pt idx="1229">
                  <c:v>-1.7995694592693905</c:v>
                </c:pt>
                <c:pt idx="1230">
                  <c:v>-1.7984793592695496</c:v>
                </c:pt>
                <c:pt idx="1231">
                  <c:v>-1.7989521592694189</c:v>
                </c:pt>
                <c:pt idx="1232">
                  <c:v>-1.7978080405192998</c:v>
                </c:pt>
                <c:pt idx="1233">
                  <c:v>-1.7986934392694978</c:v>
                </c:pt>
                <c:pt idx="1234">
                  <c:v>-1.7996370792693739</c:v>
                </c:pt>
                <c:pt idx="1235">
                  <c:v>-1.7972687892694366</c:v>
                </c:pt>
                <c:pt idx="1236">
                  <c:v>-1.7978039892694526</c:v>
                </c:pt>
                <c:pt idx="1237">
                  <c:v>-1.7985412392694398</c:v>
                </c:pt>
                <c:pt idx="1238">
                  <c:v>-1.7987330405194073</c:v>
                </c:pt>
                <c:pt idx="1239">
                  <c:v>-1.7976711892693786</c:v>
                </c:pt>
                <c:pt idx="1240">
                  <c:v>-1.7986676892693652</c:v>
                </c:pt>
                <c:pt idx="1241">
                  <c:v>-1.7992042892694657</c:v>
                </c:pt>
                <c:pt idx="1242">
                  <c:v>-1.7986994792694018</c:v>
                </c:pt>
                <c:pt idx="1243">
                  <c:v>-1.79738279051942</c:v>
                </c:pt>
                <c:pt idx="1244">
                  <c:v>-1.7974402292693978</c:v>
                </c:pt>
                <c:pt idx="1245">
                  <c:v>-1.7983585592694169</c:v>
                </c:pt>
                <c:pt idx="1246">
                  <c:v>-1.7984720692693801</c:v>
                </c:pt>
                <c:pt idx="1247">
                  <c:v>-1.7982638892693639</c:v>
                </c:pt>
                <c:pt idx="1248">
                  <c:v>-1.7976673259360325</c:v>
                </c:pt>
                <c:pt idx="1249">
                  <c:v>-1.7989511292694829</c:v>
                </c:pt>
                <c:pt idx="1250">
                  <c:v>-1.7975254492693851</c:v>
                </c:pt>
                <c:pt idx="1251">
                  <c:v>-1.7986055192693726</c:v>
                </c:pt>
                <c:pt idx="1252">
                  <c:v>-1.7982653892694174</c:v>
                </c:pt>
                <c:pt idx="1253">
                  <c:v>-1.7983935592694977</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-1.8005282192693797</c:v>
                </c:pt>
                <c:pt idx="1266">
                  <c:v>-1.7998891592694251</c:v>
                </c:pt>
                <c:pt idx="1267">
                  <c:v>-1.7982533492693591</c:v>
                </c:pt>
                <c:pt idx="1268">
                  <c:v>-1.7980030292695104</c:v>
                </c:pt>
                <c:pt idx="1269">
                  <c:v>-1.7983960301027366</c:v>
                </c:pt>
                <c:pt idx="1270">
                  <c:v>-1.7981293592693093</c:v>
                </c:pt>
                <c:pt idx="1271">
                  <c:v>-1.799121219269449</c:v>
                </c:pt>
                <c:pt idx="1272">
                  <c:v>-1.7990300292692893</c:v>
                </c:pt>
                <c:pt idx="1273">
                  <c:v>-1.7992656592694776</c:v>
                </c:pt>
                <c:pt idx="1274">
                  <c:v>-1.7999707592694263</c:v>
                </c:pt>
                <c:pt idx="1275">
                  <c:v>-1.8010942092695346</c:v>
                </c:pt>
                <c:pt idx="1276">
                  <c:v>-1.801729359269427</c:v>
                </c:pt>
                <c:pt idx="1277">
                  <c:v>-1.8012825392695233</c:v>
                </c:pt>
                <c:pt idx="1278">
                  <c:v>-1.8021680392694179</c:v>
                </c:pt>
                <c:pt idx="1279">
                  <c:v>-1.8017358792693858</c:v>
                </c:pt>
                <c:pt idx="1280">
                  <c:v>-1.8016982071861471</c:v>
                </c:pt>
                <c:pt idx="1281">
                  <c:v>-1.8026105092694</c:v>
                </c:pt>
                <c:pt idx="1282">
                  <c:v>-1.802680399269363</c:v>
                </c:pt>
                <c:pt idx="1283">
                  <c:v>-1.803766439269479</c:v>
                </c:pt>
                <c:pt idx="1284">
                  <c:v>-1.8022402792694692</c:v>
                </c:pt>
                <c:pt idx="1285">
                  <c:v>-1.8025897071860726</c:v>
                </c:pt>
                <c:pt idx="1286">
                  <c:v>-1.80404787926952</c:v>
                </c:pt>
                <c:pt idx="1287">
                  <c:v>-1.8036557892693419</c:v>
                </c:pt>
                <c:pt idx="1288">
                  <c:v>-1.8049067892695234</c:v>
                </c:pt>
                <c:pt idx="1289">
                  <c:v>-1.8049868592693339</c:v>
                </c:pt>
                <c:pt idx="1290">
                  <c:v>-1.8040706238527675</c:v>
                </c:pt>
                <c:pt idx="1291">
                  <c:v>-1.8033382992694813</c:v>
                </c:pt>
                <c:pt idx="1292">
                  <c:v>-1.8037998492694363</c:v>
                </c:pt>
                <c:pt idx="1293">
                  <c:v>-1.8045845792694877</c:v>
                </c:pt>
                <c:pt idx="1294">
                  <c:v>-1.8053221992694815</c:v>
                </c:pt>
                <c:pt idx="1295">
                  <c:v>-1.8063685509360721</c:v>
                </c:pt>
                <c:pt idx="1296">
                  <c:v>-1.8047282692694737</c:v>
                </c:pt>
                <c:pt idx="1297">
                  <c:v>-1.8043029392694201</c:v>
                </c:pt>
                <c:pt idx="1298">
                  <c:v>-1.8063943092694204</c:v>
                </c:pt>
                <c:pt idx="1299">
                  <c:v>-1.8063015892694798</c:v>
                </c:pt>
                <c:pt idx="1300">
                  <c:v>-1.8054756392693738</c:v>
                </c:pt>
                <c:pt idx="1301">
                  <c:v>-1.804991280102838</c:v>
                </c:pt>
                <c:pt idx="1302">
                  <c:v>-1.8050185992694736</c:v>
                </c:pt>
                <c:pt idx="1303">
                  <c:v>-1.8063581292694137</c:v>
                </c:pt>
                <c:pt idx="1304">
                  <c:v>-1.8047314592694605</c:v>
                </c:pt>
                <c:pt idx="1305">
                  <c:v>-1.8041927192694078</c:v>
                </c:pt>
                <c:pt idx="1306">
                  <c:v>-1.8044083217693867</c:v>
                </c:pt>
                <c:pt idx="1307">
                  <c:v>-1.8035127892694618</c:v>
                </c:pt>
                <c:pt idx="1308">
                  <c:v>-1.8034661392693319</c:v>
                </c:pt>
                <c:pt idx="1309">
                  <c:v>-1.8038960292694934</c:v>
                </c:pt>
                <c:pt idx="1310">
                  <c:v>-1.8029202192694223</c:v>
                </c:pt>
                <c:pt idx="1311">
                  <c:v>-1.8028917192694796</c:v>
                </c:pt>
                <c:pt idx="1312">
                  <c:v>-1.8027295405194208</c:v>
                </c:pt>
                <c:pt idx="1313">
                  <c:v>-1.8030898092694372</c:v>
                </c:pt>
                <c:pt idx="1314">
                  <c:v>-1.8019999792693526</c:v>
                </c:pt>
                <c:pt idx="1315">
                  <c:v>-1.801614989269325</c:v>
                </c:pt>
                <c:pt idx="1316">
                  <c:v>-1.802209169269446</c:v>
                </c:pt>
                <c:pt idx="1317">
                  <c:v>-1.8025399467694712</c:v>
                </c:pt>
                <c:pt idx="1318">
                  <c:v>-1.8029015592694706</c:v>
                </c:pt>
                <c:pt idx="1319">
                  <c:v>-1.8017674592693698</c:v>
                </c:pt>
                <c:pt idx="1320">
                  <c:v>-1.8015141792693754</c:v>
                </c:pt>
                <c:pt idx="1321">
                  <c:v>-1.8016747792694456</c:v>
                </c:pt>
                <c:pt idx="1322">
                  <c:v>-1.8002763860299766</c:v>
                </c:pt>
                <c:pt idx="1323">
                  <c:v>-1.7999177792695491</c:v>
                </c:pt>
                <c:pt idx="1324">
                  <c:v>-1.80108390926938</c:v>
                </c:pt>
                <c:pt idx="1325">
                  <c:v>-1.8001201492693895</c:v>
                </c:pt>
                <c:pt idx="1326">
                  <c:v>-1.7994694692693678</c:v>
                </c:pt>
                <c:pt idx="1327">
                  <c:v>-1.7998956803219937</c:v>
                </c:pt>
                <c:pt idx="1328">
                  <c:v>-1.7992187392693211</c:v>
                </c:pt>
                <c:pt idx="1329">
                  <c:v>-1.7986004092694958</c:v>
                </c:pt>
                <c:pt idx="1330">
                  <c:v>-1.7975213392694633</c:v>
                </c:pt>
                <c:pt idx="1331">
                  <c:v>-1.7956450792694056</c:v>
                </c:pt>
                <c:pt idx="1332">
                  <c:v>-1.7960795405193437</c:v>
                </c:pt>
                <c:pt idx="1333">
                  <c:v>-1.7951876792695181</c:v>
                </c:pt>
                <c:pt idx="1334">
                  <c:v>-1.7944072392692902</c:v>
                </c:pt>
                <c:pt idx="1335">
                  <c:v>-1.7928486392694936</c:v>
                </c:pt>
                <c:pt idx="1336">
                  <c:v>-1.793071899269377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-1.7920559792695081</c:v>
                </c:pt>
                <c:pt idx="1345">
                  <c:v>-1.7898664592693601</c:v>
                </c:pt>
                <c:pt idx="1346">
                  <c:v>-1.7882668592693838</c:v>
                </c:pt>
                <c:pt idx="1347">
                  <c:v>-1.7896641192695157</c:v>
                </c:pt>
                <c:pt idx="1348">
                  <c:v>-1.7899631013745676</c:v>
                </c:pt>
                <c:pt idx="1349">
                  <c:v>-1.7897340192694009</c:v>
                </c:pt>
                <c:pt idx="1350">
                  <c:v>-1.7891532492693614</c:v>
                </c:pt>
                <c:pt idx="1351">
                  <c:v>-1.7893984292694818</c:v>
                </c:pt>
                <c:pt idx="1352">
                  <c:v>-1.7888595392694953</c:v>
                </c:pt>
                <c:pt idx="1353">
                  <c:v>-1.7891836655194158</c:v>
                </c:pt>
                <c:pt idx="1354">
                  <c:v>-1.7897773192693478</c:v>
                </c:pt>
                <c:pt idx="1355">
                  <c:v>-1.7872924592693935</c:v>
                </c:pt>
                <c:pt idx="1356">
                  <c:v>-1.7892557592693095</c:v>
                </c:pt>
                <c:pt idx="1357">
                  <c:v>-1.7899486792693708</c:v>
                </c:pt>
                <c:pt idx="1358">
                  <c:v>-1.7900160171641615</c:v>
                </c:pt>
                <c:pt idx="1359">
                  <c:v>-1.790953259269557</c:v>
                </c:pt>
                <c:pt idx="1360">
                  <c:v>-1.7929935092693512</c:v>
                </c:pt>
                <c:pt idx="1361">
                  <c:v>-1.7914713092693249</c:v>
                </c:pt>
                <c:pt idx="1362">
                  <c:v>-1.7926498292694504</c:v>
                </c:pt>
                <c:pt idx="1363">
                  <c:v>-1.7941375645325079</c:v>
                </c:pt>
                <c:pt idx="1364">
                  <c:v>-1.7948158092694655</c:v>
                </c:pt>
                <c:pt idx="1365">
                  <c:v>-1.7955615892695662</c:v>
                </c:pt>
                <c:pt idx="1366">
                  <c:v>-1.7961361892694319</c:v>
                </c:pt>
                <c:pt idx="1367">
                  <c:v>-1.7963431092694151</c:v>
                </c:pt>
                <c:pt idx="1368">
                  <c:v>-1.7961021540061082</c:v>
                </c:pt>
                <c:pt idx="1369">
                  <c:v>-1.7973321692693531</c:v>
                </c:pt>
                <c:pt idx="1370">
                  <c:v>-1.7958291692694233</c:v>
                </c:pt>
                <c:pt idx="1371">
                  <c:v>-1.7970117792693818</c:v>
                </c:pt>
                <c:pt idx="1372">
                  <c:v>-1.7973176792693977</c:v>
                </c:pt>
                <c:pt idx="1373">
                  <c:v>-1.7968512071860658</c:v>
                </c:pt>
                <c:pt idx="1374">
                  <c:v>-1.7975366792693972</c:v>
                </c:pt>
                <c:pt idx="1375">
                  <c:v>-1.7974072692694978</c:v>
                </c:pt>
                <c:pt idx="1376">
                  <c:v>-1.797636639269496</c:v>
                </c:pt>
                <c:pt idx="1377">
                  <c:v>-1.7975969792693858</c:v>
                </c:pt>
                <c:pt idx="1378">
                  <c:v>-1.8007018792695533</c:v>
                </c:pt>
                <c:pt idx="1379">
                  <c:v>-1.7986063645325743</c:v>
                </c:pt>
                <c:pt idx="1380">
                  <c:v>-1.7987869792693241</c:v>
                </c:pt>
                <c:pt idx="1381">
                  <c:v>-1.799660509269414</c:v>
                </c:pt>
                <c:pt idx="1382">
                  <c:v>-1.7993529792695155</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c:v>
                </c:pt>
                <c:pt idx="1402">
                  <c:v>-1.7985901492694154</c:v>
                </c:pt>
                <c:pt idx="1403">
                  <c:v>-1.7993497392693456</c:v>
                </c:pt>
                <c:pt idx="1404">
                  <c:v>-1.8003165926027975</c:v>
                </c:pt>
                <c:pt idx="1405">
                  <c:v>-1.7974530992694455</c:v>
                </c:pt>
                <c:pt idx="1406">
                  <c:v>-1.7983379792693497</c:v>
                </c:pt>
                <c:pt idx="1407">
                  <c:v>-1.7978005792694902</c:v>
                </c:pt>
                <c:pt idx="1408">
                  <c:v>-1.7997393692694303</c:v>
                </c:pt>
                <c:pt idx="1409">
                  <c:v>-1.7985399467694236</c:v>
                </c:pt>
                <c:pt idx="1410">
                  <c:v>-1.7980590392694609</c:v>
                </c:pt>
                <c:pt idx="1411">
                  <c:v>-1.7986359292693663</c:v>
                </c:pt>
                <c:pt idx="1412">
                  <c:v>-1.797659929269372</c:v>
                </c:pt>
                <c:pt idx="1413">
                  <c:v>-1.798221339269388</c:v>
                </c:pt>
                <c:pt idx="1414">
                  <c:v>-1.795944396111564</c:v>
                </c:pt>
                <c:pt idx="1415">
                  <c:v>-1.7970669592693578</c:v>
                </c:pt>
                <c:pt idx="1416">
                  <c:v>-1.7975774092694359</c:v>
                </c:pt>
                <c:pt idx="1417">
                  <c:v>-1.7961446292694339</c:v>
                </c:pt>
                <c:pt idx="1418">
                  <c:v>-1.7949731092694634</c:v>
                </c:pt>
                <c:pt idx="1419">
                  <c:v>-1.7945915301027355</c:v>
                </c:pt>
                <c:pt idx="1420">
                  <c:v>-1.7933207492693684</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-1.7919912092693382</c:v>
                </c:pt>
                <c:pt idx="1429">
                  <c:v>-1.7915396803220438</c:v>
                </c:pt>
                <c:pt idx="1430">
                  <c:v>-1.7920398592694218</c:v>
                </c:pt>
                <c:pt idx="1431">
                  <c:v>-1.7926848092694456</c:v>
                </c:pt>
                <c:pt idx="1432">
                  <c:v>-1.7923904092693874</c:v>
                </c:pt>
                <c:pt idx="1433">
                  <c:v>-1.7920565592693833</c:v>
                </c:pt>
                <c:pt idx="1434">
                  <c:v>-1.7919488292694579</c:v>
                </c:pt>
                <c:pt idx="1435">
                  <c:v>-1.7913392592693616</c:v>
                </c:pt>
                <c:pt idx="1436">
                  <c:v>-1.7929840792693879</c:v>
                </c:pt>
                <c:pt idx="1437">
                  <c:v>-1.7947371392693441</c:v>
                </c:pt>
                <c:pt idx="1438">
                  <c:v>-1.7940047892694078</c:v>
                </c:pt>
                <c:pt idx="1439">
                  <c:v>-1.7932713113527958</c:v>
                </c:pt>
                <c:pt idx="1440">
                  <c:v>-1.7935200792693835</c:v>
                </c:pt>
                <c:pt idx="1441">
                  <c:v>-1.7950752092694402</c:v>
                </c:pt>
                <c:pt idx="1442">
                  <c:v>-1.7948321592694318</c:v>
                </c:pt>
                <c:pt idx="1443">
                  <c:v>-1.7952381792694598</c:v>
                </c:pt>
                <c:pt idx="1444">
                  <c:v>-1.7962996908483846</c:v>
                </c:pt>
                <c:pt idx="1445">
                  <c:v>-1.7956738592694124</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-1.8005066092694888</c:v>
                </c:pt>
                <c:pt idx="1457">
                  <c:v>-1.8004036992694226</c:v>
                </c:pt>
                <c:pt idx="1458">
                  <c:v>-1.8007303092694813</c:v>
                </c:pt>
                <c:pt idx="1459">
                  <c:v>-1.8001689961115521</c:v>
                </c:pt>
                <c:pt idx="1460">
                  <c:v>-1.7990950592694746</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-1.7955632692694914</c:v>
                </c:pt>
                <c:pt idx="1469">
                  <c:v>-1.7955485717694017</c:v>
                </c:pt>
                <c:pt idx="1470">
                  <c:v>-1.7950407992693016</c:v>
                </c:pt>
                <c:pt idx="1471">
                  <c:v>-1.7936679992693878</c:v>
                </c:pt>
                <c:pt idx="1472">
                  <c:v>-1.7948694892693158</c:v>
                </c:pt>
                <c:pt idx="1473">
                  <c:v>-1.7930016792693932</c:v>
                </c:pt>
                <c:pt idx="1474">
                  <c:v>-1.7938576171641623</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-1.7016313692694476</c:v>
                </c:pt>
                <c:pt idx="6">
                  <c:v>-1.7017641892694795</c:v>
                </c:pt>
                <c:pt idx="7">
                  <c:v>-1.7019574892695744</c:v>
                </c:pt>
                <c:pt idx="8">
                  <c:v>-1.7021319892693612</c:v>
                </c:pt>
                <c:pt idx="9">
                  <c:v>-1.7027978192694198</c:v>
                </c:pt>
                <c:pt idx="10">
                  <c:v>-1.7024142592694156</c:v>
                </c:pt>
                <c:pt idx="11">
                  <c:v>-1.7041409697957191</c:v>
                </c:pt>
                <c:pt idx="12">
                  <c:v>-1.7043936092694432</c:v>
                </c:pt>
                <c:pt idx="13">
                  <c:v>-1.7047604792693392</c:v>
                </c:pt>
                <c:pt idx="14">
                  <c:v>-1.7047056192694452</c:v>
                </c:pt>
                <c:pt idx="15">
                  <c:v>-1.704599469269438</c:v>
                </c:pt>
                <c:pt idx="16">
                  <c:v>-1.7053945992694366</c:v>
                </c:pt>
                <c:pt idx="17">
                  <c:v>-1.7057346592694069</c:v>
                </c:pt>
                <c:pt idx="18">
                  <c:v>-1.7047645495919852</c:v>
                </c:pt>
                <c:pt idx="19">
                  <c:v>-1.704898986542247</c:v>
                </c:pt>
                <c:pt idx="20">
                  <c:v>-1.7074508392694554</c:v>
                </c:pt>
                <c:pt idx="21">
                  <c:v>-1.7154018992693079</c:v>
                </c:pt>
                <c:pt idx="22">
                  <c:v>-1.7721028492694302</c:v>
                </c:pt>
                <c:pt idx="23">
                  <c:v>-2.0904050592693277</c:v>
                </c:pt>
                <c:pt idx="24">
                  <c:v>-2.322215919269436</c:v>
                </c:pt>
                <c:pt idx="25">
                  <c:v>-2.2852380192694142</c:v>
                </c:pt>
                <c:pt idx="26">
                  <c:v>-2.2379806906419644</c:v>
                </c:pt>
                <c:pt idx="27">
                  <c:v>-2.3055006164122598</c:v>
                </c:pt>
                <c:pt idx="28">
                  <c:v>-2.4799059792694296</c:v>
                </c:pt>
                <c:pt idx="29">
                  <c:v>-2.6263173492693745</c:v>
                </c:pt>
                <c:pt idx="30">
                  <c:v>-2.1820934292694267</c:v>
                </c:pt>
                <c:pt idx="31">
                  <c:v>-2.6246546392693797</c:v>
                </c:pt>
                <c:pt idx="32">
                  <c:v>-3.4859942362809901</c:v>
                </c:pt>
                <c:pt idx="33">
                  <c:v>-4.1477723068883385</c:v>
                </c:pt>
                <c:pt idx="34">
                  <c:v>-4.4497907392694884</c:v>
                </c:pt>
                <c:pt idx="35">
                  <c:v>-4.8815724992694296</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-8.7536877792694661</c:v>
                </c:pt>
                <c:pt idx="45">
                  <c:v>-9.0302864692694271</c:v>
                </c:pt>
                <c:pt idx="46">
                  <c:v>-8.6836481992694701</c:v>
                </c:pt>
                <c:pt idx="47">
                  <c:v>-8.4842021368204001</c:v>
                </c:pt>
                <c:pt idx="48">
                  <c:v>-8.242129699269384</c:v>
                </c:pt>
                <c:pt idx="49">
                  <c:v>-5.7750563703805398</c:v>
                </c:pt>
                <c:pt idx="50">
                  <c:v>-5.3091949692694245</c:v>
                </c:pt>
                <c:pt idx="51">
                  <c:v>-4.5042146492693931</c:v>
                </c:pt>
                <c:pt idx="52">
                  <c:v>-3.1508299492694789</c:v>
                </c:pt>
                <c:pt idx="53">
                  <c:v>-1.9337419992694718</c:v>
                </c:pt>
                <c:pt idx="54">
                  <c:v>-0.70547780926938264</c:v>
                </c:pt>
                <c:pt idx="55">
                  <c:v>1.1630326360794498</c:v>
                </c:pt>
                <c:pt idx="56">
                  <c:v>4.628437125346025</c:v>
                </c:pt>
                <c:pt idx="57">
                  <c:v>5.4005639607307394</c:v>
                </c:pt>
                <c:pt idx="58">
                  <c:v>6.9701024807304242</c:v>
                </c:pt>
                <c:pt idx="59">
                  <c:v>8.5063054307306682</c:v>
                </c:pt>
                <c:pt idx="60">
                  <c:v>8.8358853507304946</c:v>
                </c:pt>
                <c:pt idx="61">
                  <c:v>9.6225221707304911</c:v>
                </c:pt>
                <c:pt idx="62">
                  <c:v>9.6255163407307549</c:v>
                </c:pt>
                <c:pt idx="63">
                  <c:v>9.4793173790285596</c:v>
                </c:pt>
                <c:pt idx="64">
                  <c:v>9.0550482550163292</c:v>
                </c:pt>
                <c:pt idx="65">
                  <c:v>9.7635857107304815</c:v>
                </c:pt>
                <c:pt idx="66">
                  <c:v>10.842866700730529</c:v>
                </c:pt>
                <c:pt idx="67">
                  <c:v>12.744343270730628</c:v>
                </c:pt>
                <c:pt idx="68">
                  <c:v>14.413442920730816</c:v>
                </c:pt>
                <c:pt idx="69">
                  <c:v>16.567838719897274</c:v>
                </c:pt>
                <c:pt idx="70">
                  <c:v>17.070262710730418</c:v>
                </c:pt>
                <c:pt idx="71">
                  <c:v>17.043034380730511</c:v>
                </c:pt>
                <c:pt idx="72">
                  <c:v>17.001327740730574</c:v>
                </c:pt>
                <c:pt idx="73">
                  <c:v>16.607680902495204</c:v>
                </c:pt>
                <c:pt idx="74">
                  <c:v>15.875797720730475</c:v>
                </c:pt>
                <c:pt idx="75">
                  <c:v>14.637145760730659</c:v>
                </c:pt>
                <c:pt idx="76">
                  <c:v>13.776148575782159</c:v>
                </c:pt>
                <c:pt idx="77">
                  <c:v>12.913073000730561</c:v>
                </c:pt>
                <c:pt idx="78">
                  <c:v>12.100891240730562</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9.2465013507305827</c:v>
                </c:pt>
                <c:pt idx="87">
                  <c:v>10.014037424404037</c:v>
                </c:pt>
                <c:pt idx="88">
                  <c:v>10.266157350730467</c:v>
                </c:pt>
                <c:pt idx="89">
                  <c:v>10.265949640730568</c:v>
                </c:pt>
                <c:pt idx="90">
                  <c:v>9.8833495356025054</c:v>
                </c:pt>
                <c:pt idx="91">
                  <c:v>9.7204273007307389</c:v>
                </c:pt>
                <c:pt idx="92">
                  <c:v>9.5608897007306695</c:v>
                </c:pt>
                <c:pt idx="93">
                  <c:v>9.5399954417615369</c:v>
                </c:pt>
                <c:pt idx="94">
                  <c:v>9.2624323007305236</c:v>
                </c:pt>
                <c:pt idx="95">
                  <c:v>8.7802909707305474</c:v>
                </c:pt>
                <c:pt idx="96">
                  <c:v>8.2186856407306017</c:v>
                </c:pt>
                <c:pt idx="97">
                  <c:v>7.63805339073064</c:v>
                </c:pt>
                <c:pt idx="98">
                  <c:v>7.1478045007305369</c:v>
                </c:pt>
                <c:pt idx="99">
                  <c:v>5.4560325020942484</c:v>
                </c:pt>
                <c:pt idx="100">
                  <c:v>5.3903327207305409</c:v>
                </c:pt>
                <c:pt idx="101">
                  <c:v>5.3356043407306117</c:v>
                </c:pt>
                <c:pt idx="102">
                  <c:v>5.1465472407307775</c:v>
                </c:pt>
                <c:pt idx="103">
                  <c:v>4.992343380730583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5.5262520879528338</c:v>
                </c:pt>
                <c:pt idx="114">
                  <c:v>5.5309273733836903</c:v>
                </c:pt>
                <c:pt idx="115">
                  <c:v>5.4929535307303885</c:v>
                </c:pt>
                <c:pt idx="116">
                  <c:v>5.9980560807305814</c:v>
                </c:pt>
                <c:pt idx="117">
                  <c:v>5.8360665107306797</c:v>
                </c:pt>
                <c:pt idx="118">
                  <c:v>5.4465122207305683</c:v>
                </c:pt>
                <c:pt idx="119">
                  <c:v>5.0549833136473366</c:v>
                </c:pt>
                <c:pt idx="120">
                  <c:v>4.8225644109433858</c:v>
                </c:pt>
                <c:pt idx="121">
                  <c:v>4.7690392475798085</c:v>
                </c:pt>
                <c:pt idx="122">
                  <c:v>4.8349610307305682</c:v>
                </c:pt>
                <c:pt idx="123">
                  <c:v>4.8388963607304705</c:v>
                </c:pt>
                <c:pt idx="124">
                  <c:v>4.812382506687972</c:v>
                </c:pt>
                <c:pt idx="125">
                  <c:v>4.7240105607305383</c:v>
                </c:pt>
                <c:pt idx="126">
                  <c:v>4.5789616807305205</c:v>
                </c:pt>
                <c:pt idx="127">
                  <c:v>4.5064963407305214</c:v>
                </c:pt>
                <c:pt idx="128">
                  <c:v>4.5301156007304906</c:v>
                </c:pt>
                <c:pt idx="129">
                  <c:v>4.5190085219804672</c:v>
                </c:pt>
                <c:pt idx="130">
                  <c:v>4.0529130459938898</c:v>
                </c:pt>
                <c:pt idx="131">
                  <c:v>3.8930436307304999</c:v>
                </c:pt>
                <c:pt idx="132">
                  <c:v>3.6707141307305449</c:v>
                </c:pt>
                <c:pt idx="133">
                  <c:v>3.6419968507306519</c:v>
                </c:pt>
                <c:pt idx="134">
                  <c:v>4.2244977607306282</c:v>
                </c:pt>
                <c:pt idx="135">
                  <c:v>4.6743231107306737</c:v>
                </c:pt>
                <c:pt idx="136">
                  <c:v>4.69766774073058</c:v>
                </c:pt>
                <c:pt idx="137">
                  <c:v>5.0404541013863975</c:v>
                </c:pt>
                <c:pt idx="138">
                  <c:v>5.0913505207303871</c:v>
                </c:pt>
                <c:pt idx="139">
                  <c:v>5.1311164407305228</c:v>
                </c:pt>
                <c:pt idx="140">
                  <c:v>5.3931920107307008</c:v>
                </c:pt>
                <c:pt idx="141">
                  <c:v>5.3061550907307105</c:v>
                </c:pt>
                <c:pt idx="142">
                  <c:v>4.9649085007304086</c:v>
                </c:pt>
                <c:pt idx="143">
                  <c:v>4.6593608007308518</c:v>
                </c:pt>
                <c:pt idx="144">
                  <c:v>4.7899592791921179</c:v>
                </c:pt>
                <c:pt idx="145">
                  <c:v>5.1590406652587859</c:v>
                </c:pt>
                <c:pt idx="146">
                  <c:v>5.3031549932557969</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9.727163470730595</c:v>
                </c:pt>
                <c:pt idx="155">
                  <c:v>10.649760920730555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14.788361940730644</c:v>
                </c:pt>
                <c:pt idx="164">
                  <c:v>14.438663260730666</c:v>
                </c:pt>
                <c:pt idx="165">
                  <c:v>14.124972390730621</c:v>
                </c:pt>
                <c:pt idx="166">
                  <c:v>13.858394205377008</c:v>
                </c:pt>
                <c:pt idx="167">
                  <c:v>13.526008620730597</c:v>
                </c:pt>
                <c:pt idx="168">
                  <c:v>12.806838200730482</c:v>
                </c:pt>
                <c:pt idx="169">
                  <c:v>12.11796625160008</c:v>
                </c:pt>
                <c:pt idx="170">
                  <c:v>10.337228478435517</c:v>
                </c:pt>
                <c:pt idx="171">
                  <c:v>9.9977321157304857</c:v>
                </c:pt>
                <c:pt idx="172">
                  <c:v>9.63615414073052</c:v>
                </c:pt>
                <c:pt idx="173">
                  <c:v>9.2401077207306432</c:v>
                </c:pt>
                <c:pt idx="174">
                  <c:v>8.7234870107305653</c:v>
                </c:pt>
                <c:pt idx="175">
                  <c:v>7.7252326707304455</c:v>
                </c:pt>
                <c:pt idx="176">
                  <c:v>6.5975871933621733</c:v>
                </c:pt>
                <c:pt idx="177">
                  <c:v>6.1789837182585874</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7.1633105107307333</c:v>
                </c:pt>
                <c:pt idx="186">
                  <c:v>6.9060049907306427</c:v>
                </c:pt>
                <c:pt idx="187">
                  <c:v>7.631154740730608</c:v>
                </c:pt>
                <c:pt idx="188">
                  <c:v>7.5947914882053595</c:v>
                </c:pt>
                <c:pt idx="189">
                  <c:v>7.8329978307304851</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12.743359700730702</c:v>
                </c:pt>
                <c:pt idx="198">
                  <c:v>12.874039550730522</c:v>
                </c:pt>
                <c:pt idx="199">
                  <c:v>13.110146760730331</c:v>
                </c:pt>
                <c:pt idx="200">
                  <c:v>13.360027686967022</c:v>
                </c:pt>
                <c:pt idx="201">
                  <c:v>13.350834407397262</c:v>
                </c:pt>
                <c:pt idx="202">
                  <c:v>13.525097740730562</c:v>
                </c:pt>
                <c:pt idx="203">
                  <c:v>13.076602140730628</c:v>
                </c:pt>
                <c:pt idx="204">
                  <c:v>12.799159810730528</c:v>
                </c:pt>
                <c:pt idx="205">
                  <c:v>12.919289420730394</c:v>
                </c:pt>
                <c:pt idx="206">
                  <c:v>12.372943699493376</c:v>
                </c:pt>
                <c:pt idx="207">
                  <c:v>11.053591110730521</c:v>
                </c:pt>
                <c:pt idx="208">
                  <c:v>10.33493334073056</c:v>
                </c:pt>
                <c:pt idx="209">
                  <c:v>10.230694045993701</c:v>
                </c:pt>
                <c:pt idx="210">
                  <c:v>8.5912085162408971</c:v>
                </c:pt>
                <c:pt idx="211">
                  <c:v>8.3917187823972519</c:v>
                </c:pt>
                <c:pt idx="212">
                  <c:v>8.2826350407305114</c:v>
                </c:pt>
                <c:pt idx="213">
                  <c:v>7.7142943807306272</c:v>
                </c:pt>
                <c:pt idx="214">
                  <c:v>7.0783975307306424</c:v>
                </c:pt>
                <c:pt idx="215">
                  <c:v>6.3166198307306161</c:v>
                </c:pt>
                <c:pt idx="216">
                  <c:v>5.5242618407306878</c:v>
                </c:pt>
                <c:pt idx="217">
                  <c:v>5.1679442579719543</c:v>
                </c:pt>
                <c:pt idx="218">
                  <c:v>2.4554098693021729</c:v>
                </c:pt>
                <c:pt idx="219">
                  <c:v>2.1863630907305391</c:v>
                </c:pt>
                <c:pt idx="220">
                  <c:v>2.2121395512568682</c:v>
                </c:pt>
                <c:pt idx="221">
                  <c:v>2.4628914407306013</c:v>
                </c:pt>
                <c:pt idx="222">
                  <c:v>2.3286376507305588</c:v>
                </c:pt>
                <c:pt idx="223">
                  <c:v>2.2627827307306352</c:v>
                </c:pt>
                <c:pt idx="224">
                  <c:v>2.2171699629527128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3.9641572461069559</c:v>
                </c:pt>
                <c:pt idx="234">
                  <c:v>5.2281169707305342</c:v>
                </c:pt>
                <c:pt idx="235">
                  <c:v>5.7015635607305395</c:v>
                </c:pt>
                <c:pt idx="236">
                  <c:v>5.8356300607306508</c:v>
                </c:pt>
                <c:pt idx="237">
                  <c:v>5.7966186459937381</c:v>
                </c:pt>
                <c:pt idx="238">
                  <c:v>5.6893184507306103</c:v>
                </c:pt>
                <c:pt idx="239">
                  <c:v>5.7121020507304765</c:v>
                </c:pt>
                <c:pt idx="240">
                  <c:v>5.6618631407305884</c:v>
                </c:pt>
                <c:pt idx="241">
                  <c:v>5.901907114468008</c:v>
                </c:pt>
                <c:pt idx="242">
                  <c:v>5.9399615807306025</c:v>
                </c:pt>
                <c:pt idx="243">
                  <c:v>5.6542995807306093</c:v>
                </c:pt>
                <c:pt idx="244">
                  <c:v>5.4170983707305282</c:v>
                </c:pt>
                <c:pt idx="245">
                  <c:v>5.2133263607305764</c:v>
                </c:pt>
                <c:pt idx="246">
                  <c:v>5.2331712007306104</c:v>
                </c:pt>
                <c:pt idx="247">
                  <c:v>5.4326630707306656</c:v>
                </c:pt>
                <c:pt idx="248">
                  <c:v>5.9463913207306636</c:v>
                </c:pt>
                <c:pt idx="249">
                  <c:v>6.6931958494262478</c:v>
                </c:pt>
                <c:pt idx="250">
                  <c:v>7.2612063207304942</c:v>
                </c:pt>
                <c:pt idx="251">
                  <c:v>7.9494165507305468</c:v>
                </c:pt>
                <c:pt idx="252">
                  <c:v>8.6275173207305489</c:v>
                </c:pt>
                <c:pt idx="253">
                  <c:v>9.3079921923434625</c:v>
                </c:pt>
                <c:pt idx="254">
                  <c:v>9.902709548811286</c:v>
                </c:pt>
                <c:pt idx="255">
                  <c:v>10.626362610730485</c:v>
                </c:pt>
                <c:pt idx="256">
                  <c:v>11.200640210730725</c:v>
                </c:pt>
                <c:pt idx="257">
                  <c:v>11.903272417498158</c:v>
                </c:pt>
                <c:pt idx="258">
                  <c:v>12.454946060730464</c:v>
                </c:pt>
                <c:pt idx="259">
                  <c:v>13.305695760730487</c:v>
                </c:pt>
                <c:pt idx="260">
                  <c:v>14.046489440730667</c:v>
                </c:pt>
                <c:pt idx="261">
                  <c:v>15.197801122173916</c:v>
                </c:pt>
                <c:pt idx="262">
                  <c:v>15.916298114468002</c:v>
                </c:pt>
                <c:pt idx="263">
                  <c:v>16.509949680730706</c:v>
                </c:pt>
                <c:pt idx="264">
                  <c:v>16.754457760730435</c:v>
                </c:pt>
                <c:pt idx="265">
                  <c:v>16.818426602432844</c:v>
                </c:pt>
                <c:pt idx="266">
                  <c:v>17.472252570730589</c:v>
                </c:pt>
                <c:pt idx="267">
                  <c:v>18.030124530730589</c:v>
                </c:pt>
                <c:pt idx="268">
                  <c:v>18.208870030730587</c:v>
                </c:pt>
                <c:pt idx="269">
                  <c:v>17.887599840730513</c:v>
                </c:pt>
                <c:pt idx="270">
                  <c:v>17.204069270730518</c:v>
                </c:pt>
                <c:pt idx="271">
                  <c:v>16.432352300730518</c:v>
                </c:pt>
                <c:pt idx="272">
                  <c:v>15.268851660730549</c:v>
                </c:pt>
                <c:pt idx="273">
                  <c:v>14.172353890730463</c:v>
                </c:pt>
                <c:pt idx="274">
                  <c:v>13.334786839631816</c:v>
                </c:pt>
                <c:pt idx="275">
                  <c:v>11.874747240730557</c:v>
                </c:pt>
                <c:pt idx="276">
                  <c:v>6.3391192349833894</c:v>
                </c:pt>
                <c:pt idx="277">
                  <c:v>5.8176834107306714</c:v>
                </c:pt>
                <c:pt idx="278">
                  <c:v>5.4318380507306259</c:v>
                </c:pt>
                <c:pt idx="279">
                  <c:v>5.1942885607306062</c:v>
                </c:pt>
                <c:pt idx="280">
                  <c:v>5.3354058407304503</c:v>
                </c:pt>
                <c:pt idx="281">
                  <c:v>5.7079477407304466</c:v>
                </c:pt>
                <c:pt idx="282">
                  <c:v>6.2359245707305115</c:v>
                </c:pt>
                <c:pt idx="283">
                  <c:v>6.8098796707305382</c:v>
                </c:pt>
                <c:pt idx="284">
                  <c:v>7.0674182861852222</c:v>
                </c:pt>
                <c:pt idx="285">
                  <c:v>7.6293350207305775</c:v>
                </c:pt>
                <c:pt idx="286">
                  <c:v>8.0955763507306493</c:v>
                </c:pt>
                <c:pt idx="287">
                  <c:v>8.1720209507305412</c:v>
                </c:pt>
                <c:pt idx="288">
                  <c:v>8.0043197007304556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11.041445190730473</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18.467114280730701</c:v>
                </c:pt>
                <c:pt idx="306">
                  <c:v>18.552237740730689</c:v>
                </c:pt>
                <c:pt idx="307">
                  <c:v>19.17200106073043</c:v>
                </c:pt>
                <c:pt idx="308">
                  <c:v>19.278590100730689</c:v>
                </c:pt>
                <c:pt idx="309">
                  <c:v>19.290053750730607</c:v>
                </c:pt>
                <c:pt idx="310">
                  <c:v>19.586577210730624</c:v>
                </c:pt>
                <c:pt idx="311">
                  <c:v>20.082845070730482</c:v>
                </c:pt>
                <c:pt idx="312">
                  <c:v>20.631792457902293</c:v>
                </c:pt>
                <c:pt idx="313">
                  <c:v>20.839034410730633</c:v>
                </c:pt>
                <c:pt idx="314">
                  <c:v>20.886960940730717</c:v>
                </c:pt>
                <c:pt idx="315">
                  <c:v>20.848622230730662</c:v>
                </c:pt>
                <c:pt idx="316">
                  <c:v>20.906422700730523</c:v>
                </c:pt>
                <c:pt idx="317">
                  <c:v>20.924653210730714</c:v>
                </c:pt>
                <c:pt idx="318">
                  <c:v>20.788848707763538</c:v>
                </c:pt>
                <c:pt idx="319">
                  <c:v>20.697151040730599</c:v>
                </c:pt>
                <c:pt idx="320">
                  <c:v>20.693015260730775</c:v>
                </c:pt>
                <c:pt idx="321">
                  <c:v>20.559876670730702</c:v>
                </c:pt>
                <c:pt idx="322">
                  <c:v>20.348881550730525</c:v>
                </c:pt>
                <c:pt idx="323">
                  <c:v>20.05976167002364</c:v>
                </c:pt>
                <c:pt idx="324">
                  <c:v>19.317756330730532</c:v>
                </c:pt>
                <c:pt idx="325">
                  <c:v>17.192780020730567</c:v>
                </c:pt>
                <c:pt idx="326">
                  <c:v>14.842564180730523</c:v>
                </c:pt>
                <c:pt idx="327">
                  <c:v>12.664780650730664</c:v>
                </c:pt>
                <c:pt idx="328">
                  <c:v>10.822498630730689</c:v>
                </c:pt>
                <c:pt idx="329">
                  <c:v>8.371203210730453</c:v>
                </c:pt>
                <c:pt idx="330">
                  <c:v>6.3968026407305416</c:v>
                </c:pt>
                <c:pt idx="331">
                  <c:v>4.350765240730567</c:v>
                </c:pt>
                <c:pt idx="332">
                  <c:v>2.8244406207305133</c:v>
                </c:pt>
                <c:pt idx="333">
                  <c:v>1.2177315007306775</c:v>
                </c:pt>
                <c:pt idx="334">
                  <c:v>-0.20316956926933472</c:v>
                </c:pt>
                <c:pt idx="335">
                  <c:v>-1.5548598392693975</c:v>
                </c:pt>
                <c:pt idx="336">
                  <c:v>-2.8801425992694027</c:v>
                </c:pt>
                <c:pt idx="337">
                  <c:v>-4.0658399492694377</c:v>
                </c:pt>
                <c:pt idx="338">
                  <c:v>-4.7794363400775683</c:v>
                </c:pt>
                <c:pt idx="339">
                  <c:v>-5.5425906592695018</c:v>
                </c:pt>
                <c:pt idx="340">
                  <c:v>-5.9618039692694484</c:v>
                </c:pt>
                <c:pt idx="341">
                  <c:v>-6.3472347292694389</c:v>
                </c:pt>
                <c:pt idx="342">
                  <c:v>-6.7663156692694377</c:v>
                </c:pt>
                <c:pt idx="343">
                  <c:v>-7.0551507855852273</c:v>
                </c:pt>
                <c:pt idx="344">
                  <c:v>-7.1598906892694885</c:v>
                </c:pt>
                <c:pt idx="345">
                  <c:v>-7.2563364692694705</c:v>
                </c:pt>
                <c:pt idx="346">
                  <c:v>-7.2441192192692858</c:v>
                </c:pt>
                <c:pt idx="347">
                  <c:v>-7.2784860092694545</c:v>
                </c:pt>
                <c:pt idx="348">
                  <c:v>-7.2109970192694846</c:v>
                </c:pt>
                <c:pt idx="349">
                  <c:v>-6.8539958572075985</c:v>
                </c:pt>
                <c:pt idx="350">
                  <c:v>-6.4995244792694375</c:v>
                </c:pt>
                <c:pt idx="351">
                  <c:v>-6.2804913992693994</c:v>
                </c:pt>
                <c:pt idx="352">
                  <c:v>-6.1766646792694475</c:v>
                </c:pt>
                <c:pt idx="353">
                  <c:v>-6.1197391492694475</c:v>
                </c:pt>
                <c:pt idx="354">
                  <c:v>-5.9795258956330697</c:v>
                </c:pt>
                <c:pt idx="355">
                  <c:v>-5.6822516492695305</c:v>
                </c:pt>
                <c:pt idx="356">
                  <c:v>-5.2697165392692762</c:v>
                </c:pt>
                <c:pt idx="357">
                  <c:v>-4.6881137192693672</c:v>
                </c:pt>
                <c:pt idx="358">
                  <c:v>-4.2721295292692885</c:v>
                </c:pt>
                <c:pt idx="359">
                  <c:v>-3.9192012814916239</c:v>
                </c:pt>
                <c:pt idx="360">
                  <c:v>-3.510545536377859</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-0.32238512926946428</c:v>
                </c:pt>
                <c:pt idx="369">
                  <c:v>0.67765207073058886</c:v>
                </c:pt>
                <c:pt idx="370">
                  <c:v>0.98908566464371062</c:v>
                </c:pt>
                <c:pt idx="371">
                  <c:v>1.1205373607306521</c:v>
                </c:pt>
                <c:pt idx="372">
                  <c:v>1.4852225307305673</c:v>
                </c:pt>
                <c:pt idx="373">
                  <c:v>2.202818260730524</c:v>
                </c:pt>
                <c:pt idx="374">
                  <c:v>2.706866810730574</c:v>
                </c:pt>
                <c:pt idx="375">
                  <c:v>3.1265547811346295</c:v>
                </c:pt>
                <c:pt idx="376">
                  <c:v>3.2736240507305929</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5.7662483507306117</c:v>
                </c:pt>
                <c:pt idx="385">
                  <c:v>5.8767741807307265</c:v>
                </c:pt>
                <c:pt idx="386">
                  <c:v>5.9779019824887474</c:v>
                </c:pt>
                <c:pt idx="387">
                  <c:v>5.7311865307305965</c:v>
                </c:pt>
                <c:pt idx="388">
                  <c:v>4.8612863807305073</c:v>
                </c:pt>
                <c:pt idx="389">
                  <c:v>4.0959944007305875</c:v>
                </c:pt>
                <c:pt idx="390">
                  <c:v>3.2938619007304912</c:v>
                </c:pt>
                <c:pt idx="391">
                  <c:v>2.768951966537148</c:v>
                </c:pt>
                <c:pt idx="392">
                  <c:v>2.2401021907305982</c:v>
                </c:pt>
                <c:pt idx="393">
                  <c:v>1.7027054107306014</c:v>
                </c:pt>
                <c:pt idx="394">
                  <c:v>1.0561243107306792</c:v>
                </c:pt>
                <c:pt idx="395">
                  <c:v>0.24091160073054141</c:v>
                </c:pt>
                <c:pt idx="396">
                  <c:v>-0.10215600926939317</c:v>
                </c:pt>
                <c:pt idx="397">
                  <c:v>-0.29214684926940093</c:v>
                </c:pt>
                <c:pt idx="398">
                  <c:v>-9.168131926944055E-2</c:v>
                </c:pt>
                <c:pt idx="399">
                  <c:v>8.6689270730602216E-2</c:v>
                </c:pt>
                <c:pt idx="400">
                  <c:v>0.17646108073059028</c:v>
                </c:pt>
                <c:pt idx="401">
                  <c:v>0.20883661951843641</c:v>
                </c:pt>
                <c:pt idx="402">
                  <c:v>0.18857701908109467</c:v>
                </c:pt>
                <c:pt idx="403">
                  <c:v>6.392888073045809E-2</c:v>
                </c:pt>
                <c:pt idx="404">
                  <c:v>-0.23017115926951673</c:v>
                </c:pt>
                <c:pt idx="405">
                  <c:v>-0.72888599926953723</c:v>
                </c:pt>
                <c:pt idx="406">
                  <c:v>-1.2780835592694757</c:v>
                </c:pt>
                <c:pt idx="407">
                  <c:v>-1.3882629151832631</c:v>
                </c:pt>
                <c:pt idx="408">
                  <c:v>-1.2271041492694774</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-5.3222215791151883E-2</c:v>
                </c:pt>
                <c:pt idx="418">
                  <c:v>0.56853028073058454</c:v>
                </c:pt>
                <c:pt idx="419">
                  <c:v>1.0768727407305789</c:v>
                </c:pt>
                <c:pt idx="420">
                  <c:v>1.1152852407305573</c:v>
                </c:pt>
                <c:pt idx="421">
                  <c:v>0.97457931073067561</c:v>
                </c:pt>
                <c:pt idx="422">
                  <c:v>1.1842312607305141</c:v>
                </c:pt>
                <c:pt idx="423">
                  <c:v>1.2323077307306107</c:v>
                </c:pt>
                <c:pt idx="424">
                  <c:v>1.007439268203113</c:v>
                </c:pt>
                <c:pt idx="425">
                  <c:v>0.70529322073053891</c:v>
                </c:pt>
                <c:pt idx="426">
                  <c:v>0.35464816073050542</c:v>
                </c:pt>
                <c:pt idx="427">
                  <c:v>-0.25508569676937048</c:v>
                </c:pt>
                <c:pt idx="428">
                  <c:v>-1.5978843746540292</c:v>
                </c:pt>
                <c:pt idx="429">
                  <c:v>-1.7881752892694038</c:v>
                </c:pt>
                <c:pt idx="430">
                  <c:v>-2.0843315551878074</c:v>
                </c:pt>
                <c:pt idx="431">
                  <c:v>-2.4212675892693771</c:v>
                </c:pt>
                <c:pt idx="432">
                  <c:v>-2.7817208992695015</c:v>
                </c:pt>
                <c:pt idx="433">
                  <c:v>-2.6554566392693149</c:v>
                </c:pt>
                <c:pt idx="434">
                  <c:v>-3.3777034492694331</c:v>
                </c:pt>
                <c:pt idx="435">
                  <c:v>-3.9478644787816819</c:v>
                </c:pt>
                <c:pt idx="436">
                  <c:v>-4.5236112753983946</c:v>
                </c:pt>
                <c:pt idx="437">
                  <c:v>-6.685407259269402</c:v>
                </c:pt>
                <c:pt idx="438">
                  <c:v>-7.15064782926944</c:v>
                </c:pt>
                <c:pt idx="439">
                  <c:v>-7.7453323692692209</c:v>
                </c:pt>
                <c:pt idx="440">
                  <c:v>-7.7141404992693623</c:v>
                </c:pt>
                <c:pt idx="441">
                  <c:v>-7.8154318148251445</c:v>
                </c:pt>
                <c:pt idx="442">
                  <c:v>-9.8588624192694407</c:v>
                </c:pt>
                <c:pt idx="443">
                  <c:v>-12.70401342926931</c:v>
                </c:pt>
                <c:pt idx="444">
                  <c:v>-13.921611529269484</c:v>
                </c:pt>
                <c:pt idx="445">
                  <c:v>-13.514218329269481</c:v>
                </c:pt>
                <c:pt idx="446">
                  <c:v>-13.516047501693592</c:v>
                </c:pt>
                <c:pt idx="447">
                  <c:v>-14.948468729269518</c:v>
                </c:pt>
                <c:pt idx="448">
                  <c:v>-15.331676309269422</c:v>
                </c:pt>
                <c:pt idx="449">
                  <c:v>-16.960789039269343</c:v>
                </c:pt>
                <c:pt idx="450">
                  <c:v>-16.187305929269591</c:v>
                </c:pt>
                <c:pt idx="451">
                  <c:v>-14.547280626616383</c:v>
                </c:pt>
                <c:pt idx="452">
                  <c:v>-12.276775529269329</c:v>
                </c:pt>
                <c:pt idx="453">
                  <c:v>-10.861590609269406</c:v>
                </c:pt>
                <c:pt idx="454">
                  <c:v>-8.7904699692694397</c:v>
                </c:pt>
                <c:pt idx="455">
                  <c:v>-7.4635221292693696</c:v>
                </c:pt>
                <c:pt idx="456">
                  <c:v>-5.7834747805460438</c:v>
                </c:pt>
                <c:pt idx="457">
                  <c:v>-4.4238616492693836</c:v>
                </c:pt>
                <c:pt idx="458">
                  <c:v>-4.0970273092693787</c:v>
                </c:pt>
                <c:pt idx="459">
                  <c:v>-2.9567190192695127</c:v>
                </c:pt>
                <c:pt idx="460">
                  <c:v>-2.0873714892694601</c:v>
                </c:pt>
                <c:pt idx="461">
                  <c:v>-1.6827948306980289</c:v>
                </c:pt>
                <c:pt idx="462">
                  <c:v>-1.4635969092693117</c:v>
                </c:pt>
                <c:pt idx="463">
                  <c:v>-1.7993212692694251</c:v>
                </c:pt>
                <c:pt idx="464">
                  <c:v>-2.9005643992694559</c:v>
                </c:pt>
                <c:pt idx="465">
                  <c:v>-4.9058257992694223</c:v>
                </c:pt>
                <c:pt idx="466">
                  <c:v>-5.3571623244867785</c:v>
                </c:pt>
                <c:pt idx="467">
                  <c:v>-5.352988969269326</c:v>
                </c:pt>
                <c:pt idx="468">
                  <c:v>-5.0275727592694084</c:v>
                </c:pt>
                <c:pt idx="469">
                  <c:v>-4.3297519692693065</c:v>
                </c:pt>
                <c:pt idx="470">
                  <c:v>-2.7339956992693288</c:v>
                </c:pt>
                <c:pt idx="471">
                  <c:v>-2.3278019057341477</c:v>
                </c:pt>
                <c:pt idx="472">
                  <c:v>-2.3198539192695282</c:v>
                </c:pt>
                <c:pt idx="473">
                  <c:v>-2.3156038292694321</c:v>
                </c:pt>
                <c:pt idx="474">
                  <c:v>-2.3083852492693642</c:v>
                </c:pt>
                <c:pt idx="475">
                  <c:v>-2.3048439392694835</c:v>
                </c:pt>
                <c:pt idx="476">
                  <c:v>-2.3015610908482786</c:v>
                </c:pt>
                <c:pt idx="477">
                  <c:v>-2.2987673292693245</c:v>
                </c:pt>
                <c:pt idx="478">
                  <c:v>-2.2944231392694547</c:v>
                </c:pt>
                <c:pt idx="479">
                  <c:v>-2.2961778692694002</c:v>
                </c:pt>
                <c:pt idx="480">
                  <c:v>-2.2952813292693861</c:v>
                </c:pt>
                <c:pt idx="481">
                  <c:v>-2.2938993703805872</c:v>
                </c:pt>
                <c:pt idx="482">
                  <c:v>-2.2887148292694688</c:v>
                </c:pt>
                <c:pt idx="483">
                  <c:v>-2.2883312192695415</c:v>
                </c:pt>
                <c:pt idx="484">
                  <c:v>-2.2878600592693799</c:v>
                </c:pt>
                <c:pt idx="485">
                  <c:v>-2.283116749269487</c:v>
                </c:pt>
                <c:pt idx="486">
                  <c:v>-2.2809863540062612</c:v>
                </c:pt>
                <c:pt idx="487">
                  <c:v>-2.2871714792694062</c:v>
                </c:pt>
                <c:pt idx="488">
                  <c:v>-2.2799603192694065</c:v>
                </c:pt>
                <c:pt idx="489">
                  <c:v>-2.2818793492694192</c:v>
                </c:pt>
                <c:pt idx="490">
                  <c:v>-2.2809151392694957</c:v>
                </c:pt>
                <c:pt idx="491">
                  <c:v>-2.2809757216349906</c:v>
                </c:pt>
                <c:pt idx="492">
                  <c:v>-2.2813245792694987</c:v>
                </c:pt>
                <c:pt idx="493">
                  <c:v>-2.2746583792694537</c:v>
                </c:pt>
                <c:pt idx="494">
                  <c:v>-2.2738496505737777</c:v>
                </c:pt>
                <c:pt idx="495">
                  <c:v>-2.2728871416223511</c:v>
                </c:pt>
                <c:pt idx="496">
                  <c:v>-2.2734443992694078</c:v>
                </c:pt>
                <c:pt idx="497">
                  <c:v>-2.2707108105514955</c:v>
                </c:pt>
                <c:pt idx="498">
                  <c:v>-2.2719138492694553</c:v>
                </c:pt>
                <c:pt idx="499">
                  <c:v>-2.2721429092694589</c:v>
                </c:pt>
                <c:pt idx="500">
                  <c:v>-2.2684664292692931</c:v>
                </c:pt>
                <c:pt idx="501">
                  <c:v>-2.2691109292693596</c:v>
                </c:pt>
                <c:pt idx="502">
                  <c:v>-2.2667703897042477</c:v>
                </c:pt>
                <c:pt idx="503">
                  <c:v>-2.2660537592693992</c:v>
                </c:pt>
                <c:pt idx="504">
                  <c:v>-2.2666043792695798</c:v>
                </c:pt>
                <c:pt idx="505">
                  <c:v>-2.2635213092695814</c:v>
                </c:pt>
                <c:pt idx="506">
                  <c:v>-2.2646778292694751</c:v>
                </c:pt>
                <c:pt idx="507">
                  <c:v>-2.2642602892693757</c:v>
                </c:pt>
                <c:pt idx="508">
                  <c:v>-2.2655805016936212</c:v>
                </c:pt>
                <c:pt idx="509">
                  <c:v>-2.2648550492695136</c:v>
                </c:pt>
                <c:pt idx="510">
                  <c:v>-2.2642957992694788</c:v>
                </c:pt>
                <c:pt idx="511">
                  <c:v>-2.2637752792695811</c:v>
                </c:pt>
                <c:pt idx="512">
                  <c:v>-2.2631805992693503</c:v>
                </c:pt>
                <c:pt idx="513">
                  <c:v>-2.2627840269463246</c:v>
                </c:pt>
                <c:pt idx="514">
                  <c:v>-2.2593483692695577</c:v>
                </c:pt>
                <c:pt idx="515">
                  <c:v>-2.2609997492695055</c:v>
                </c:pt>
                <c:pt idx="516">
                  <c:v>-2.260990849269465</c:v>
                </c:pt>
                <c:pt idx="517">
                  <c:v>-2.2615382071860406</c:v>
                </c:pt>
                <c:pt idx="518">
                  <c:v>-2.2598507092694837</c:v>
                </c:pt>
                <c:pt idx="519">
                  <c:v>-2.2593274259360951</c:v>
                </c:pt>
                <c:pt idx="520">
                  <c:v>-2.2588163988043712</c:v>
                </c:pt>
                <c:pt idx="521">
                  <c:v>-2.2586726492694424</c:v>
                </c:pt>
                <c:pt idx="522">
                  <c:v>-2.259078869269473</c:v>
                </c:pt>
                <c:pt idx="523">
                  <c:v>-2.2577402792692709</c:v>
                </c:pt>
                <c:pt idx="524">
                  <c:v>-2.2579500221560553</c:v>
                </c:pt>
                <c:pt idx="525">
                  <c:v>-2.257158319269422</c:v>
                </c:pt>
                <c:pt idx="526">
                  <c:v>-2.2580391392694423</c:v>
                </c:pt>
                <c:pt idx="527">
                  <c:v>-2.2568423592694806</c:v>
                </c:pt>
                <c:pt idx="528">
                  <c:v>-2.2592458268369877</c:v>
                </c:pt>
                <c:pt idx="529">
                  <c:v>-2.2558822592693986</c:v>
                </c:pt>
                <c:pt idx="530">
                  <c:v>-2.2544080292693827</c:v>
                </c:pt>
                <c:pt idx="531">
                  <c:v>-2.2535558192694372</c:v>
                </c:pt>
                <c:pt idx="532">
                  <c:v>-2.2532377092694738</c:v>
                </c:pt>
                <c:pt idx="533">
                  <c:v>-2.2537055992694661</c:v>
                </c:pt>
                <c:pt idx="534">
                  <c:v>-2.252388585799963</c:v>
                </c:pt>
                <c:pt idx="535">
                  <c:v>-2.2528589392693252</c:v>
                </c:pt>
                <c:pt idx="536">
                  <c:v>-2.2543518692695002</c:v>
                </c:pt>
                <c:pt idx="537">
                  <c:v>-2.2519397492693716</c:v>
                </c:pt>
                <c:pt idx="538">
                  <c:v>-2.2530506997456987</c:v>
                </c:pt>
                <c:pt idx="539">
                  <c:v>-2.2507000092694796</c:v>
                </c:pt>
                <c:pt idx="540">
                  <c:v>-2.2498560592693782</c:v>
                </c:pt>
                <c:pt idx="541">
                  <c:v>-2.2516158892693587</c:v>
                </c:pt>
                <c:pt idx="542">
                  <c:v>-2.2501035392693352</c:v>
                </c:pt>
                <c:pt idx="543">
                  <c:v>-2.2485320653918737</c:v>
                </c:pt>
                <c:pt idx="544">
                  <c:v>-2.2493050992696197</c:v>
                </c:pt>
                <c:pt idx="545">
                  <c:v>-2.2492675388393222</c:v>
                </c:pt>
                <c:pt idx="546">
                  <c:v>-2.2515772592694412</c:v>
                </c:pt>
                <c:pt idx="547">
                  <c:v>-2.246967099269483</c:v>
                </c:pt>
                <c:pt idx="548">
                  <c:v>-2.2498565964786366</c:v>
                </c:pt>
                <c:pt idx="549">
                  <c:v>-2.2454689892694661</c:v>
                </c:pt>
                <c:pt idx="550">
                  <c:v>-2.2456986092693825</c:v>
                </c:pt>
                <c:pt idx="551">
                  <c:v>-2.2454038892694257</c:v>
                </c:pt>
                <c:pt idx="552">
                  <c:v>-2.2449308092694387</c:v>
                </c:pt>
                <c:pt idx="553">
                  <c:v>-2.2451168148249145</c:v>
                </c:pt>
                <c:pt idx="554">
                  <c:v>-2.2422108426027054</c:v>
                </c:pt>
                <c:pt idx="555">
                  <c:v>-2.2430778250589491</c:v>
                </c:pt>
                <c:pt idx="556">
                  <c:v>-2.2412641292694531</c:v>
                </c:pt>
                <c:pt idx="557">
                  <c:v>-2.2414589092694377</c:v>
                </c:pt>
                <c:pt idx="558">
                  <c:v>-2.2398213329536532</c:v>
                </c:pt>
                <c:pt idx="559">
                  <c:v>-2.2416614792695526</c:v>
                </c:pt>
                <c:pt idx="560">
                  <c:v>-2.2409751592695102</c:v>
                </c:pt>
                <c:pt idx="561">
                  <c:v>-2.2407212592694115</c:v>
                </c:pt>
                <c:pt idx="562">
                  <c:v>-2.2396273282350312</c:v>
                </c:pt>
                <c:pt idx="563">
                  <c:v>-2.2376070449836476</c:v>
                </c:pt>
                <c:pt idx="564">
                  <c:v>-2.2385797792695001</c:v>
                </c:pt>
                <c:pt idx="565">
                  <c:v>-2.2368738592693944</c:v>
                </c:pt>
                <c:pt idx="566">
                  <c:v>-2.2376612492693546</c:v>
                </c:pt>
                <c:pt idx="567">
                  <c:v>-2.2361102292695136</c:v>
                </c:pt>
                <c:pt idx="568">
                  <c:v>-2.2382122592692753</c:v>
                </c:pt>
                <c:pt idx="569">
                  <c:v>-2.2376322247865952</c:v>
                </c:pt>
                <c:pt idx="570">
                  <c:v>-2.2336422592694305</c:v>
                </c:pt>
                <c:pt idx="571">
                  <c:v>-2.2332465692694541</c:v>
                </c:pt>
                <c:pt idx="572">
                  <c:v>-2.2326648692692683</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-2.2241601592694198</c:v>
                </c:pt>
                <c:pt idx="587">
                  <c:v>-2.2248971062081182</c:v>
                </c:pt>
                <c:pt idx="588">
                  <c:v>-2.2232541792695031</c:v>
                </c:pt>
                <c:pt idx="589">
                  <c:v>-2.2214767905194606</c:v>
                </c:pt>
                <c:pt idx="590">
                  <c:v>-2.222984332798859</c:v>
                </c:pt>
                <c:pt idx="591">
                  <c:v>-2.2241083592694535</c:v>
                </c:pt>
                <c:pt idx="592">
                  <c:v>-2.2227124992694187</c:v>
                </c:pt>
                <c:pt idx="593">
                  <c:v>-2.2218684884360584</c:v>
                </c:pt>
                <c:pt idx="594">
                  <c:v>-2.2207588492693331</c:v>
                </c:pt>
                <c:pt idx="595">
                  <c:v>-2.2207242292694547</c:v>
                </c:pt>
                <c:pt idx="596">
                  <c:v>-2.2213216992694131</c:v>
                </c:pt>
                <c:pt idx="597">
                  <c:v>-2.2182887037138639</c:v>
                </c:pt>
                <c:pt idx="598">
                  <c:v>-2.2212280696141988</c:v>
                </c:pt>
                <c:pt idx="599">
                  <c:v>-2.2193345292694344</c:v>
                </c:pt>
                <c:pt idx="600">
                  <c:v>-2.218906239269387</c:v>
                </c:pt>
                <c:pt idx="601">
                  <c:v>-2.2184087992693833</c:v>
                </c:pt>
                <c:pt idx="602">
                  <c:v>-2.2192732592694426</c:v>
                </c:pt>
                <c:pt idx="603">
                  <c:v>-2.2193986692695233</c:v>
                </c:pt>
                <c:pt idx="604">
                  <c:v>-2.2213707208079003</c:v>
                </c:pt>
                <c:pt idx="605">
                  <c:v>-2.2160360092694873</c:v>
                </c:pt>
                <c:pt idx="606">
                  <c:v>-2.2164320092694667</c:v>
                </c:pt>
                <c:pt idx="607">
                  <c:v>-2.2154368292694784</c:v>
                </c:pt>
                <c:pt idx="608">
                  <c:v>-2.2148275292693</c:v>
                </c:pt>
                <c:pt idx="609">
                  <c:v>-2.2135194192694314</c:v>
                </c:pt>
                <c:pt idx="610">
                  <c:v>-2.2141716592694141</c:v>
                </c:pt>
                <c:pt idx="611">
                  <c:v>-2.214267625123139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-2.2107423092695031</c:v>
                </c:pt>
                <c:pt idx="620">
                  <c:v>-2.2107891592694102</c:v>
                </c:pt>
                <c:pt idx="621">
                  <c:v>-2.2125120926028217</c:v>
                </c:pt>
                <c:pt idx="622">
                  <c:v>-2.2081753392695171</c:v>
                </c:pt>
                <c:pt idx="623">
                  <c:v>-2.2062462360135267</c:v>
                </c:pt>
                <c:pt idx="624">
                  <c:v>-2.2068675492693202</c:v>
                </c:pt>
                <c:pt idx="625">
                  <c:v>-2.2092163292695375</c:v>
                </c:pt>
                <c:pt idx="626">
                  <c:v>-2.2078170592694342</c:v>
                </c:pt>
                <c:pt idx="627">
                  <c:v>-2.2091685092694036</c:v>
                </c:pt>
                <c:pt idx="628">
                  <c:v>-2.2062466276904331</c:v>
                </c:pt>
                <c:pt idx="629">
                  <c:v>-2.2058529292694371</c:v>
                </c:pt>
                <c:pt idx="630">
                  <c:v>-2.2070622796776012</c:v>
                </c:pt>
                <c:pt idx="631">
                  <c:v>-2.2055326892693614</c:v>
                </c:pt>
                <c:pt idx="632">
                  <c:v>-2.2038730492692906</c:v>
                </c:pt>
                <c:pt idx="633">
                  <c:v>-2.2042573492694144</c:v>
                </c:pt>
                <c:pt idx="634">
                  <c:v>-2.2047674992694941</c:v>
                </c:pt>
                <c:pt idx="635">
                  <c:v>-2.2029254123307425</c:v>
                </c:pt>
                <c:pt idx="636">
                  <c:v>-2.2032701692695156</c:v>
                </c:pt>
                <c:pt idx="637">
                  <c:v>-2.2026570592695132</c:v>
                </c:pt>
                <c:pt idx="638">
                  <c:v>-2.2017158592694281</c:v>
                </c:pt>
                <c:pt idx="639">
                  <c:v>-2.2031173092693903</c:v>
                </c:pt>
                <c:pt idx="640">
                  <c:v>-2.2025397645325215</c:v>
                </c:pt>
                <c:pt idx="641">
                  <c:v>-2.2026742592694601</c:v>
                </c:pt>
                <c:pt idx="642">
                  <c:v>-2.2001860092694452</c:v>
                </c:pt>
                <c:pt idx="643">
                  <c:v>-2.1995959492692378</c:v>
                </c:pt>
                <c:pt idx="644">
                  <c:v>-2.1990680692694271</c:v>
                </c:pt>
                <c:pt idx="645">
                  <c:v>-2.2003709692693749</c:v>
                </c:pt>
                <c:pt idx="646">
                  <c:v>-2.2004310858000222</c:v>
                </c:pt>
                <c:pt idx="647">
                  <c:v>-2.1989745692693559</c:v>
                </c:pt>
                <c:pt idx="648">
                  <c:v>-2.1975471092694789</c:v>
                </c:pt>
                <c:pt idx="649">
                  <c:v>-2.2000594792695978</c:v>
                </c:pt>
                <c:pt idx="650">
                  <c:v>-2.1972089292694363</c:v>
                </c:pt>
                <c:pt idx="651">
                  <c:v>-2.198168483759158</c:v>
                </c:pt>
                <c:pt idx="652">
                  <c:v>-2.1962288792693672</c:v>
                </c:pt>
                <c:pt idx="653">
                  <c:v>-2.1961090992692616</c:v>
                </c:pt>
                <c:pt idx="654">
                  <c:v>-2.1951399292693026</c:v>
                </c:pt>
                <c:pt idx="655">
                  <c:v>-2.195340859269308</c:v>
                </c:pt>
                <c:pt idx="656">
                  <c:v>-2.1954474633510577</c:v>
                </c:pt>
                <c:pt idx="657">
                  <c:v>-2.1962970792694136</c:v>
                </c:pt>
                <c:pt idx="658">
                  <c:v>-2.1964907892693759</c:v>
                </c:pt>
                <c:pt idx="659">
                  <c:v>-2.1956513892694831</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-2.1914759892693607</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-2.1894699992694884</c:v>
                </c:pt>
                <c:pt idx="679">
                  <c:v>-2.1894136392694037</c:v>
                </c:pt>
                <c:pt idx="680">
                  <c:v>-2.1918294392693238</c:v>
                </c:pt>
                <c:pt idx="681">
                  <c:v>-2.188518709269434</c:v>
                </c:pt>
                <c:pt idx="682">
                  <c:v>-2.1871376980449835</c:v>
                </c:pt>
                <c:pt idx="683">
                  <c:v>-2.1877072792695489</c:v>
                </c:pt>
                <c:pt idx="684">
                  <c:v>-2.1882602470742412</c:v>
                </c:pt>
                <c:pt idx="685">
                  <c:v>-2.1858742592694567</c:v>
                </c:pt>
                <c:pt idx="686">
                  <c:v>-2.1855031092694475</c:v>
                </c:pt>
                <c:pt idx="687">
                  <c:v>-2.1849791192694847</c:v>
                </c:pt>
                <c:pt idx="688">
                  <c:v>-2.1833722592694218</c:v>
                </c:pt>
                <c:pt idx="689">
                  <c:v>-2.1833256192694681</c:v>
                </c:pt>
                <c:pt idx="690">
                  <c:v>-2.1844274492693532</c:v>
                </c:pt>
                <c:pt idx="691">
                  <c:v>-2.1856987892694946</c:v>
                </c:pt>
                <c:pt idx="692">
                  <c:v>-2.1840657880050176</c:v>
                </c:pt>
                <c:pt idx="693">
                  <c:v>-2.1799922592693406</c:v>
                </c:pt>
                <c:pt idx="694">
                  <c:v>-2.1821651863528189</c:v>
                </c:pt>
                <c:pt idx="695">
                  <c:v>-2.1814100592695098</c:v>
                </c:pt>
                <c:pt idx="696">
                  <c:v>-2.1805814192694015</c:v>
                </c:pt>
                <c:pt idx="697">
                  <c:v>-2.1807821492692483</c:v>
                </c:pt>
                <c:pt idx="698">
                  <c:v>-2.1821484092694421</c:v>
                </c:pt>
                <c:pt idx="699">
                  <c:v>-2.1802630885376457</c:v>
                </c:pt>
                <c:pt idx="700">
                  <c:v>-2.1797485092693587</c:v>
                </c:pt>
                <c:pt idx="701">
                  <c:v>-2.1800176792694401</c:v>
                </c:pt>
                <c:pt idx="702">
                  <c:v>-2.1793524692694293</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-2.176456329269354</c:v>
                </c:pt>
                <c:pt idx="711">
                  <c:v>-2.1769113492694192</c:v>
                </c:pt>
                <c:pt idx="712">
                  <c:v>-2.1757124592695467</c:v>
                </c:pt>
                <c:pt idx="713">
                  <c:v>-2.1758069192693457</c:v>
                </c:pt>
                <c:pt idx="714">
                  <c:v>-2.1764797184530797</c:v>
                </c:pt>
                <c:pt idx="715">
                  <c:v>-2.1760499892694685</c:v>
                </c:pt>
                <c:pt idx="716">
                  <c:v>-2.1759157092695176</c:v>
                </c:pt>
                <c:pt idx="717">
                  <c:v>-2.1757993492694254</c:v>
                </c:pt>
                <c:pt idx="718">
                  <c:v>-2.1777998592694163</c:v>
                </c:pt>
                <c:pt idx="719">
                  <c:v>-2.1750373715142217</c:v>
                </c:pt>
                <c:pt idx="720">
                  <c:v>-2.1744395192694554</c:v>
                </c:pt>
                <c:pt idx="721">
                  <c:v>-2.1737113092694953</c:v>
                </c:pt>
                <c:pt idx="722">
                  <c:v>-2.1729045792693853</c:v>
                </c:pt>
                <c:pt idx="723">
                  <c:v>-2.1743954292694077</c:v>
                </c:pt>
                <c:pt idx="724">
                  <c:v>-2.1726632490653799</c:v>
                </c:pt>
                <c:pt idx="725">
                  <c:v>-2.1721093892694627</c:v>
                </c:pt>
                <c:pt idx="726">
                  <c:v>-2.1725447392693553</c:v>
                </c:pt>
                <c:pt idx="727">
                  <c:v>-2.1720682292693567</c:v>
                </c:pt>
                <c:pt idx="728">
                  <c:v>-2.1707170592694385</c:v>
                </c:pt>
                <c:pt idx="729">
                  <c:v>-2.1726688409021335</c:v>
                </c:pt>
                <c:pt idx="730">
                  <c:v>-2.1725729492695223</c:v>
                </c:pt>
                <c:pt idx="731">
                  <c:v>-2.1695062192693539</c:v>
                </c:pt>
                <c:pt idx="732">
                  <c:v>-2.1708251892693626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-2.1662520392693634</c:v>
                </c:pt>
                <c:pt idx="747">
                  <c:v>-2.1659697392693715</c:v>
                </c:pt>
                <c:pt idx="748">
                  <c:v>-2.1651827492695075</c:v>
                </c:pt>
                <c:pt idx="749">
                  <c:v>-2.1661630840116572</c:v>
                </c:pt>
                <c:pt idx="750">
                  <c:v>-2.1651544692695097</c:v>
                </c:pt>
                <c:pt idx="751">
                  <c:v>-2.1656567692693613</c:v>
                </c:pt>
                <c:pt idx="752">
                  <c:v>-2.1652414292694977</c:v>
                </c:pt>
                <c:pt idx="753">
                  <c:v>-2.1633672592695521</c:v>
                </c:pt>
                <c:pt idx="754">
                  <c:v>-2.1640778306978632</c:v>
                </c:pt>
                <c:pt idx="755">
                  <c:v>-2.1648632092692988</c:v>
                </c:pt>
                <c:pt idx="756">
                  <c:v>-2.165553879269325</c:v>
                </c:pt>
                <c:pt idx="757">
                  <c:v>-2.1619740592693582</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-2.1597309421963806</c:v>
                </c:pt>
                <c:pt idx="771">
                  <c:v>-2.1586173592692837</c:v>
                </c:pt>
                <c:pt idx="772">
                  <c:v>-2.1580289992694737</c:v>
                </c:pt>
                <c:pt idx="773">
                  <c:v>-2.1565844292695573</c:v>
                </c:pt>
                <c:pt idx="774">
                  <c:v>-2.1573678192694814</c:v>
                </c:pt>
                <c:pt idx="775">
                  <c:v>-2.1588411355580872</c:v>
                </c:pt>
                <c:pt idx="776">
                  <c:v>-2.1577981092694931</c:v>
                </c:pt>
                <c:pt idx="777">
                  <c:v>-2.1565227992694807</c:v>
                </c:pt>
                <c:pt idx="778">
                  <c:v>-2.1563307292693712</c:v>
                </c:pt>
                <c:pt idx="779">
                  <c:v>-2.1573181355580573</c:v>
                </c:pt>
                <c:pt idx="780">
                  <c:v>-2.1555329392694347</c:v>
                </c:pt>
                <c:pt idx="781">
                  <c:v>-2.154169739269534</c:v>
                </c:pt>
                <c:pt idx="782">
                  <c:v>-2.1556920192695204</c:v>
                </c:pt>
                <c:pt idx="783">
                  <c:v>-2.1538094192694337</c:v>
                </c:pt>
                <c:pt idx="784">
                  <c:v>-2.1545577392693942</c:v>
                </c:pt>
                <c:pt idx="785">
                  <c:v>-2.1531100370470027</c:v>
                </c:pt>
                <c:pt idx="786">
                  <c:v>-2.1542458692693587</c:v>
                </c:pt>
                <c:pt idx="787">
                  <c:v>-2.1549725292695268</c:v>
                </c:pt>
                <c:pt idx="788">
                  <c:v>-2.1545918692693995</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-2.1479108792694777</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-2.1445336470245491</c:v>
                </c:pt>
                <c:pt idx="814">
                  <c:v>-2.1448101992693998</c:v>
                </c:pt>
                <c:pt idx="815">
                  <c:v>-2.144513749269553</c:v>
                </c:pt>
                <c:pt idx="816">
                  <c:v>-2.1442462792694243</c:v>
                </c:pt>
                <c:pt idx="817">
                  <c:v>-2.1440109592695511</c:v>
                </c:pt>
                <c:pt idx="818">
                  <c:v>-2.1446006692693658</c:v>
                </c:pt>
                <c:pt idx="819">
                  <c:v>-2.1434680015373315</c:v>
                </c:pt>
                <c:pt idx="820">
                  <c:v>-2.1430259792695532</c:v>
                </c:pt>
                <c:pt idx="821">
                  <c:v>-2.1430334392694874</c:v>
                </c:pt>
                <c:pt idx="822">
                  <c:v>-2.1429077892695152</c:v>
                </c:pt>
                <c:pt idx="823">
                  <c:v>-2.1418872392694936</c:v>
                </c:pt>
                <c:pt idx="824">
                  <c:v>-2.1415699192694433</c:v>
                </c:pt>
                <c:pt idx="825">
                  <c:v>-2.1410124345270676</c:v>
                </c:pt>
                <c:pt idx="826">
                  <c:v>-2.14037206926929</c:v>
                </c:pt>
                <c:pt idx="827">
                  <c:v>-2.1399324492695513</c:v>
                </c:pt>
                <c:pt idx="828">
                  <c:v>-2.1396328592693132</c:v>
                </c:pt>
                <c:pt idx="829">
                  <c:v>-2.1395539592694477</c:v>
                </c:pt>
                <c:pt idx="830">
                  <c:v>-2.1391412208079856</c:v>
                </c:pt>
                <c:pt idx="831">
                  <c:v>-2.1403155492693058</c:v>
                </c:pt>
                <c:pt idx="832">
                  <c:v>-2.1398908892695787</c:v>
                </c:pt>
                <c:pt idx="833">
                  <c:v>-2.1401679592693652</c:v>
                </c:pt>
                <c:pt idx="834">
                  <c:v>-2.1394989592695168</c:v>
                </c:pt>
                <c:pt idx="835">
                  <c:v>-2.1391650092694592</c:v>
                </c:pt>
                <c:pt idx="836">
                  <c:v>-2.1381995405193699</c:v>
                </c:pt>
                <c:pt idx="837">
                  <c:v>-2.1395038092694705</c:v>
                </c:pt>
                <c:pt idx="838">
                  <c:v>-2.1398753992693678</c:v>
                </c:pt>
                <c:pt idx="839">
                  <c:v>-2.1376888092693918</c:v>
                </c:pt>
                <c:pt idx="840">
                  <c:v>-2.1381461792694827</c:v>
                </c:pt>
                <c:pt idx="841">
                  <c:v>-2.1377977476415073</c:v>
                </c:pt>
                <c:pt idx="842">
                  <c:v>-2.1342093353564437</c:v>
                </c:pt>
                <c:pt idx="843">
                  <c:v>-2.1382044292694777</c:v>
                </c:pt>
                <c:pt idx="844">
                  <c:v>-2.1355411892694436</c:v>
                </c:pt>
                <c:pt idx="845">
                  <c:v>-2.1374092392694024</c:v>
                </c:pt>
                <c:pt idx="846">
                  <c:v>-2.1355811192694034</c:v>
                </c:pt>
                <c:pt idx="847">
                  <c:v>-2.133869692259208</c:v>
                </c:pt>
                <c:pt idx="848">
                  <c:v>-2.1354789292693934</c:v>
                </c:pt>
                <c:pt idx="849">
                  <c:v>-2.1345901892694883</c:v>
                </c:pt>
                <c:pt idx="850">
                  <c:v>-2.1344880192694804</c:v>
                </c:pt>
                <c:pt idx="851">
                  <c:v>-2.1349544992693827</c:v>
                </c:pt>
                <c:pt idx="852">
                  <c:v>-2.1341594692695596</c:v>
                </c:pt>
                <c:pt idx="853">
                  <c:v>-2.1324205653918114</c:v>
                </c:pt>
                <c:pt idx="854">
                  <c:v>-2.1328753992695599</c:v>
                </c:pt>
                <c:pt idx="855">
                  <c:v>-2.1329429292694417</c:v>
                </c:pt>
                <c:pt idx="856">
                  <c:v>-2.1323911492694236</c:v>
                </c:pt>
                <c:pt idx="857">
                  <c:v>-2.1335003192694302</c:v>
                </c:pt>
                <c:pt idx="858">
                  <c:v>-2.1352917329537182</c:v>
                </c:pt>
                <c:pt idx="859">
                  <c:v>-2.1328219692694574</c:v>
                </c:pt>
                <c:pt idx="860">
                  <c:v>-2.1324849492694966</c:v>
                </c:pt>
                <c:pt idx="861">
                  <c:v>-2.1323560992693844</c:v>
                </c:pt>
                <c:pt idx="862">
                  <c:v>-2.1305129992694827</c:v>
                </c:pt>
                <c:pt idx="863">
                  <c:v>-2.1335683292693233</c:v>
                </c:pt>
                <c:pt idx="864">
                  <c:v>-2.1316323108157738</c:v>
                </c:pt>
                <c:pt idx="865">
                  <c:v>-2.1283344992694002</c:v>
                </c:pt>
                <c:pt idx="866">
                  <c:v>-2.1290551692694608</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-2.1268598262797807</c:v>
                </c:pt>
                <c:pt idx="876">
                  <c:v>-2.1267722892694247</c:v>
                </c:pt>
                <c:pt idx="877">
                  <c:v>-2.1270229992693572</c:v>
                </c:pt>
                <c:pt idx="878">
                  <c:v>-2.1262977292693988</c:v>
                </c:pt>
                <c:pt idx="879">
                  <c:v>-2.1256175392694407</c:v>
                </c:pt>
                <c:pt idx="880">
                  <c:v>-2.125888423826396</c:v>
                </c:pt>
                <c:pt idx="881">
                  <c:v>-2.1246258692694653</c:v>
                </c:pt>
                <c:pt idx="882">
                  <c:v>-2.1252279692694191</c:v>
                </c:pt>
                <c:pt idx="883">
                  <c:v>-2.1254327592693611</c:v>
                </c:pt>
                <c:pt idx="884">
                  <c:v>-2.1251206492693653</c:v>
                </c:pt>
                <c:pt idx="885">
                  <c:v>-2.1240840092693682</c:v>
                </c:pt>
                <c:pt idx="886">
                  <c:v>-2.1275320217694711</c:v>
                </c:pt>
                <c:pt idx="887">
                  <c:v>-2.1244563492694795</c:v>
                </c:pt>
                <c:pt idx="888">
                  <c:v>-2.1239983392693071</c:v>
                </c:pt>
                <c:pt idx="889">
                  <c:v>-2.1245390992694282</c:v>
                </c:pt>
                <c:pt idx="890">
                  <c:v>-2.123302699269459</c:v>
                </c:pt>
                <c:pt idx="891">
                  <c:v>-2.1230822077230882</c:v>
                </c:pt>
                <c:pt idx="892">
                  <c:v>-2.1230322192694357</c:v>
                </c:pt>
                <c:pt idx="893">
                  <c:v>-2.1232475592694442</c:v>
                </c:pt>
                <c:pt idx="894">
                  <c:v>-2.1225454192695534</c:v>
                </c:pt>
                <c:pt idx="895">
                  <c:v>-2.1212683792693525</c:v>
                </c:pt>
                <c:pt idx="896">
                  <c:v>-2.1218044860736267</c:v>
                </c:pt>
                <c:pt idx="897">
                  <c:v>-2.1218021792694204</c:v>
                </c:pt>
                <c:pt idx="898">
                  <c:v>-2.1229239992693465</c:v>
                </c:pt>
                <c:pt idx="899">
                  <c:v>-2.1224879292694538</c:v>
                </c:pt>
                <c:pt idx="900">
                  <c:v>-2.1218441192695368</c:v>
                </c:pt>
                <c:pt idx="901">
                  <c:v>-2.1204749992695038</c:v>
                </c:pt>
                <c:pt idx="902">
                  <c:v>-2.1215680840117983</c:v>
                </c:pt>
                <c:pt idx="903">
                  <c:v>-2.1207807592694818</c:v>
                </c:pt>
                <c:pt idx="904">
                  <c:v>-2.1206125492693682</c:v>
                </c:pt>
                <c:pt idx="905">
                  <c:v>-2.1202740592693798</c:v>
                </c:pt>
                <c:pt idx="906">
                  <c:v>-2.1197317292693358</c:v>
                </c:pt>
                <c:pt idx="907">
                  <c:v>-2.1180467138149766</c:v>
                </c:pt>
                <c:pt idx="908">
                  <c:v>-2.1176033392694622</c:v>
                </c:pt>
                <c:pt idx="909">
                  <c:v>-2.1184130592695141</c:v>
                </c:pt>
                <c:pt idx="910">
                  <c:v>-2.1183468692694447</c:v>
                </c:pt>
                <c:pt idx="911">
                  <c:v>-2.1189763892694344</c:v>
                </c:pt>
                <c:pt idx="912">
                  <c:v>-2.1188167392693629</c:v>
                </c:pt>
                <c:pt idx="913">
                  <c:v>-2.119730176795187</c:v>
                </c:pt>
                <c:pt idx="914">
                  <c:v>-2.1173427692693432</c:v>
                </c:pt>
                <c:pt idx="915">
                  <c:v>-2.1192587992694425</c:v>
                </c:pt>
                <c:pt idx="916">
                  <c:v>-2.1177382992694049</c:v>
                </c:pt>
                <c:pt idx="917">
                  <c:v>-2.1166374292694168</c:v>
                </c:pt>
                <c:pt idx="918">
                  <c:v>-2.1165189603003824</c:v>
                </c:pt>
                <c:pt idx="919">
                  <c:v>-2.1180873392694224</c:v>
                </c:pt>
                <c:pt idx="920">
                  <c:v>-2.1165492292694781</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-2.1122799992694157</c:v>
                </c:pt>
                <c:pt idx="931">
                  <c:v>-2.1134797592693557</c:v>
                </c:pt>
                <c:pt idx="932">
                  <c:v>-2.1149338592693852</c:v>
                </c:pt>
                <c:pt idx="933">
                  <c:v>-2.114617809269447</c:v>
                </c:pt>
                <c:pt idx="934">
                  <c:v>-2.1130288365888643</c:v>
                </c:pt>
                <c:pt idx="935">
                  <c:v>-2.1122165792693721</c:v>
                </c:pt>
                <c:pt idx="936">
                  <c:v>-2.1127168992694147</c:v>
                </c:pt>
                <c:pt idx="937">
                  <c:v>-2.1116485292693832</c:v>
                </c:pt>
                <c:pt idx="938">
                  <c:v>-2.1123323092692767</c:v>
                </c:pt>
                <c:pt idx="939">
                  <c:v>-2.1120951252487794</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-2.11006332926942</c:v>
                </c:pt>
                <c:pt idx="948">
                  <c:v>-2.1117439892693977</c:v>
                </c:pt>
                <c:pt idx="949">
                  <c:v>-2.110374149269461</c:v>
                </c:pt>
                <c:pt idx="950">
                  <c:v>-2.1088183932898343</c:v>
                </c:pt>
                <c:pt idx="951">
                  <c:v>-2.1107574592694789</c:v>
                </c:pt>
                <c:pt idx="952">
                  <c:v>-2.1108118692695825</c:v>
                </c:pt>
                <c:pt idx="953">
                  <c:v>-2.1090179592693801</c:v>
                </c:pt>
                <c:pt idx="954">
                  <c:v>-2.1088216992694142</c:v>
                </c:pt>
                <c:pt idx="955">
                  <c:v>-2.1071515685477689</c:v>
                </c:pt>
                <c:pt idx="956">
                  <c:v>-2.1089762792694842</c:v>
                </c:pt>
                <c:pt idx="957">
                  <c:v>-2.1078514692694341</c:v>
                </c:pt>
                <c:pt idx="958">
                  <c:v>-2.1079312492693898</c:v>
                </c:pt>
                <c:pt idx="959">
                  <c:v>-2.1070877592694384</c:v>
                </c:pt>
                <c:pt idx="960">
                  <c:v>-2.1067977792693453</c:v>
                </c:pt>
                <c:pt idx="961">
                  <c:v>-2.1068115376200351</c:v>
                </c:pt>
                <c:pt idx="962">
                  <c:v>-2.1059118792694163</c:v>
                </c:pt>
                <c:pt idx="963">
                  <c:v>-2.1043280092693402</c:v>
                </c:pt>
                <c:pt idx="964">
                  <c:v>-2.1069959692693914</c:v>
                </c:pt>
                <c:pt idx="965">
                  <c:v>-2.1059946092693451</c:v>
                </c:pt>
                <c:pt idx="966">
                  <c:v>-2.1072076510219997</c:v>
                </c:pt>
                <c:pt idx="967">
                  <c:v>-2.1066405692694588</c:v>
                </c:pt>
                <c:pt idx="968">
                  <c:v>-2.1045856192694714</c:v>
                </c:pt>
                <c:pt idx="969">
                  <c:v>-2.1047848592693899</c:v>
                </c:pt>
                <c:pt idx="970">
                  <c:v>-2.1045676892693042</c:v>
                </c:pt>
                <c:pt idx="971">
                  <c:v>-2.1065783443758193</c:v>
                </c:pt>
                <c:pt idx="972">
                  <c:v>-2.1047260092694726</c:v>
                </c:pt>
                <c:pt idx="973">
                  <c:v>-2.1043289292694847</c:v>
                </c:pt>
                <c:pt idx="974">
                  <c:v>-2.1039853092694045</c:v>
                </c:pt>
                <c:pt idx="975">
                  <c:v>-2.103730109269438</c:v>
                </c:pt>
                <c:pt idx="976">
                  <c:v>-2.1012387192695314</c:v>
                </c:pt>
                <c:pt idx="977">
                  <c:v>-2.1018021030194625</c:v>
                </c:pt>
                <c:pt idx="978">
                  <c:v>-2.1022965692693991</c:v>
                </c:pt>
                <c:pt idx="979">
                  <c:v>-2.1028812792694396</c:v>
                </c:pt>
                <c:pt idx="980">
                  <c:v>-2.1008171592693401</c:v>
                </c:pt>
                <c:pt idx="981">
                  <c:v>-2.1010402892694198</c:v>
                </c:pt>
                <c:pt idx="982">
                  <c:v>-2.1020771655194888</c:v>
                </c:pt>
                <c:pt idx="983">
                  <c:v>-2.1013921683602632</c:v>
                </c:pt>
                <c:pt idx="984">
                  <c:v>-2.103121229269366</c:v>
                </c:pt>
                <c:pt idx="985">
                  <c:v>-2.1011781492693586</c:v>
                </c:pt>
                <c:pt idx="986">
                  <c:v>-2.1000325592694398</c:v>
                </c:pt>
                <c:pt idx="987">
                  <c:v>-2.1007450392694387</c:v>
                </c:pt>
                <c:pt idx="988">
                  <c:v>-2.1003719603002962</c:v>
                </c:pt>
                <c:pt idx="989">
                  <c:v>-2.0992305892693972</c:v>
                </c:pt>
                <c:pt idx="990">
                  <c:v>-2.1012166392694378</c:v>
                </c:pt>
                <c:pt idx="991">
                  <c:v>-2.0998887492695237</c:v>
                </c:pt>
                <c:pt idx="992">
                  <c:v>-2.0991383192694277</c:v>
                </c:pt>
                <c:pt idx="993">
                  <c:v>-2.099083696769398</c:v>
                </c:pt>
                <c:pt idx="994">
                  <c:v>-2.0988405992695189</c:v>
                </c:pt>
                <c:pt idx="995">
                  <c:v>-2.0993556492693131</c:v>
                </c:pt>
                <c:pt idx="996">
                  <c:v>-2.0992991192694292</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-2.0966443992694601</c:v>
                </c:pt>
                <c:pt idx="1006">
                  <c:v>-2.0967126392693127</c:v>
                </c:pt>
                <c:pt idx="1007">
                  <c:v>-2.0963291292693627</c:v>
                </c:pt>
                <c:pt idx="1008">
                  <c:v>-2.0939263492694096</c:v>
                </c:pt>
                <c:pt idx="1009">
                  <c:v>-2.0956281252487456</c:v>
                </c:pt>
                <c:pt idx="1010">
                  <c:v>-2.0967649892694427</c:v>
                </c:pt>
                <c:pt idx="1011">
                  <c:v>-2.0958499892693934</c:v>
                </c:pt>
                <c:pt idx="1012">
                  <c:v>-2.0961287192695437</c:v>
                </c:pt>
                <c:pt idx="1013">
                  <c:v>-2.0946486592693074</c:v>
                </c:pt>
                <c:pt idx="1014">
                  <c:v>-2.0951906551028259</c:v>
                </c:pt>
                <c:pt idx="1015">
                  <c:v>-2.0940241792695105</c:v>
                </c:pt>
                <c:pt idx="1016">
                  <c:v>-2.0925975992695101</c:v>
                </c:pt>
                <c:pt idx="1017">
                  <c:v>-2.0945622592693951</c:v>
                </c:pt>
                <c:pt idx="1018">
                  <c:v>-2.0944454392695984</c:v>
                </c:pt>
                <c:pt idx="1019">
                  <c:v>-2.0938513192693762</c:v>
                </c:pt>
                <c:pt idx="1020">
                  <c:v>-2.0932707953518142</c:v>
                </c:pt>
                <c:pt idx="1021">
                  <c:v>-2.09299768926941</c:v>
                </c:pt>
                <c:pt idx="1022">
                  <c:v>-2.0916292592694106</c:v>
                </c:pt>
                <c:pt idx="1023">
                  <c:v>-2.0923628492694348</c:v>
                </c:pt>
                <c:pt idx="1024">
                  <c:v>-2.0918850792694728</c:v>
                </c:pt>
                <c:pt idx="1025">
                  <c:v>-2.0922974829537226</c:v>
                </c:pt>
                <c:pt idx="1026">
                  <c:v>-2.0922108092694174</c:v>
                </c:pt>
                <c:pt idx="1027">
                  <c:v>-2.0911440292694148</c:v>
                </c:pt>
                <c:pt idx="1028">
                  <c:v>-2.0912128392693861</c:v>
                </c:pt>
                <c:pt idx="1029">
                  <c:v>-2.0900538092693779</c:v>
                </c:pt>
                <c:pt idx="1030">
                  <c:v>-2.0899167855853205</c:v>
                </c:pt>
                <c:pt idx="1031">
                  <c:v>-2.0904199792693703</c:v>
                </c:pt>
                <c:pt idx="1032">
                  <c:v>-2.0897141892694151</c:v>
                </c:pt>
                <c:pt idx="1033">
                  <c:v>-2.0908279292693521</c:v>
                </c:pt>
                <c:pt idx="1034">
                  <c:v>-2.0895763092695181</c:v>
                </c:pt>
                <c:pt idx="1035">
                  <c:v>-2.0903970405194232</c:v>
                </c:pt>
                <c:pt idx="1036">
                  <c:v>-2.0896361092694917</c:v>
                </c:pt>
                <c:pt idx="1037">
                  <c:v>-2.0913623392693523</c:v>
                </c:pt>
                <c:pt idx="1038">
                  <c:v>-2.0898394192692935</c:v>
                </c:pt>
                <c:pt idx="1039">
                  <c:v>-2.0910557392694331</c:v>
                </c:pt>
                <c:pt idx="1040">
                  <c:v>-2.0887166103331793</c:v>
                </c:pt>
                <c:pt idx="1041">
                  <c:v>-2.0900590153668444</c:v>
                </c:pt>
                <c:pt idx="1042">
                  <c:v>-2.089174559269483</c:v>
                </c:pt>
                <c:pt idx="1043">
                  <c:v>-2.0881113692694724</c:v>
                </c:pt>
                <c:pt idx="1044">
                  <c:v>-2.0905316992695191</c:v>
                </c:pt>
                <c:pt idx="1045">
                  <c:v>-2.0893201592695192</c:v>
                </c:pt>
                <c:pt idx="1046">
                  <c:v>-2.087706811900977</c:v>
                </c:pt>
                <c:pt idx="1047">
                  <c:v>-2.0884718292695372</c:v>
                </c:pt>
                <c:pt idx="1048">
                  <c:v>-2.0882250792693942</c:v>
                </c:pt>
                <c:pt idx="1049">
                  <c:v>-2.0862481292692867</c:v>
                </c:pt>
                <c:pt idx="1050">
                  <c:v>-2.0867892092694982</c:v>
                </c:pt>
                <c:pt idx="1051">
                  <c:v>-2.0862025224272847</c:v>
                </c:pt>
                <c:pt idx="1052">
                  <c:v>-2.0889855292693942</c:v>
                </c:pt>
                <c:pt idx="1053">
                  <c:v>-2.0860956292694777</c:v>
                </c:pt>
                <c:pt idx="1054">
                  <c:v>-2.086442599269358</c:v>
                </c:pt>
                <c:pt idx="1055">
                  <c:v>-2.0861995292695208</c:v>
                </c:pt>
                <c:pt idx="1056">
                  <c:v>-2.0840185994755132</c:v>
                </c:pt>
                <c:pt idx="1057">
                  <c:v>-2.0843574292694171</c:v>
                </c:pt>
                <c:pt idx="1058">
                  <c:v>-2.0837014792694388</c:v>
                </c:pt>
                <c:pt idx="1059">
                  <c:v>-2.086055119269441</c:v>
                </c:pt>
                <c:pt idx="1060">
                  <c:v>-2.0851065292693249</c:v>
                </c:pt>
                <c:pt idx="1061">
                  <c:v>-2.0871910025125047</c:v>
                </c:pt>
                <c:pt idx="1062">
                  <c:v>-2.0860559192694224</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-2.0812658792692642</c:v>
                </c:pt>
                <c:pt idx="1075">
                  <c:v>-2.0811608692694987</c:v>
                </c:pt>
                <c:pt idx="1076">
                  <c:v>-2.0809360948858</c:v>
                </c:pt>
                <c:pt idx="1077">
                  <c:v>-2.0830836692693167</c:v>
                </c:pt>
                <c:pt idx="1078">
                  <c:v>-2.0806586392694402</c:v>
                </c:pt>
                <c:pt idx="1079">
                  <c:v>-2.0799770592693112</c:v>
                </c:pt>
                <c:pt idx="1080">
                  <c:v>-2.0790494992693973</c:v>
                </c:pt>
                <c:pt idx="1081">
                  <c:v>-2.0794028992694527</c:v>
                </c:pt>
                <c:pt idx="1082">
                  <c:v>-2.0807313592694969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-2.0774456092694722</c:v>
                </c:pt>
                <c:pt idx="1091">
                  <c:v>-2.0774602487432081</c:v>
                </c:pt>
                <c:pt idx="1092">
                  <c:v>-2.0773946543311324</c:v>
                </c:pt>
                <c:pt idx="1093">
                  <c:v>-2.0758608692693477</c:v>
                </c:pt>
                <c:pt idx="1094">
                  <c:v>-2.076610149269456</c:v>
                </c:pt>
                <c:pt idx="1095">
                  <c:v>-2.0763962192694265</c:v>
                </c:pt>
                <c:pt idx="1096">
                  <c:v>-2.0781183581706002</c:v>
                </c:pt>
                <c:pt idx="1097">
                  <c:v>-2.0751118664123038</c:v>
                </c:pt>
                <c:pt idx="1098">
                  <c:v>-2.0759999992695386</c:v>
                </c:pt>
                <c:pt idx="1099">
                  <c:v>-2.0754852392695513</c:v>
                </c:pt>
                <c:pt idx="1100">
                  <c:v>-2.0766895292693843</c:v>
                </c:pt>
                <c:pt idx="1101">
                  <c:v>-2.076465887176326</c:v>
                </c:pt>
                <c:pt idx="1102">
                  <c:v>-2.0743416862356407</c:v>
                </c:pt>
                <c:pt idx="1103">
                  <c:v>-2.0748563592694738</c:v>
                </c:pt>
                <c:pt idx="1104">
                  <c:v>-2.0734381892696203</c:v>
                </c:pt>
                <c:pt idx="1105">
                  <c:v>-2.0762331792693067</c:v>
                </c:pt>
                <c:pt idx="1106">
                  <c:v>-2.0759223623622782</c:v>
                </c:pt>
                <c:pt idx="1107">
                  <c:v>-2.0728679792693865</c:v>
                </c:pt>
                <c:pt idx="1108">
                  <c:v>-2.0744080792694999</c:v>
                </c:pt>
                <c:pt idx="1109">
                  <c:v>-2.0741893992694003</c:v>
                </c:pt>
                <c:pt idx="1110">
                  <c:v>-2.0740593992694976</c:v>
                </c:pt>
                <c:pt idx="1111">
                  <c:v>-2.0732225016937487</c:v>
                </c:pt>
                <c:pt idx="1112">
                  <c:v>-2.0727055347795833</c:v>
                </c:pt>
                <c:pt idx="1113">
                  <c:v>-2.0719284492693504</c:v>
                </c:pt>
                <c:pt idx="1114">
                  <c:v>-2.0719812092693672</c:v>
                </c:pt>
                <c:pt idx="1115">
                  <c:v>-2.0740649192694867</c:v>
                </c:pt>
                <c:pt idx="1116">
                  <c:v>-2.072263369269348</c:v>
                </c:pt>
                <c:pt idx="1117">
                  <c:v>-2.0722664345270907</c:v>
                </c:pt>
                <c:pt idx="1118">
                  <c:v>-2.0721161792694147</c:v>
                </c:pt>
                <c:pt idx="1119">
                  <c:v>-2.0717839892694467</c:v>
                </c:pt>
                <c:pt idx="1120">
                  <c:v>-2.0717955592693755</c:v>
                </c:pt>
                <c:pt idx="1121">
                  <c:v>-2.0717710943208938</c:v>
                </c:pt>
                <c:pt idx="1122">
                  <c:v>-2.0722835992694089</c:v>
                </c:pt>
                <c:pt idx="1123">
                  <c:v>-2.0716195992692783</c:v>
                </c:pt>
                <c:pt idx="1124">
                  <c:v>-2.0733852592694859</c:v>
                </c:pt>
                <c:pt idx="1125">
                  <c:v>-2.0707449392694288</c:v>
                </c:pt>
                <c:pt idx="1126">
                  <c:v>-2.0718320324652781</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-2.0702288392693591</c:v>
                </c:pt>
                <c:pt idx="1135">
                  <c:v>-2.0695037692693208</c:v>
                </c:pt>
                <c:pt idx="1136">
                  <c:v>-2.0682311446861688</c:v>
                </c:pt>
                <c:pt idx="1137">
                  <c:v>-2.0687529192693148</c:v>
                </c:pt>
                <c:pt idx="1138">
                  <c:v>-2.0695114392694336</c:v>
                </c:pt>
                <c:pt idx="1139">
                  <c:v>-2.0679684992694827</c:v>
                </c:pt>
                <c:pt idx="1140">
                  <c:v>-2.0681741551028252</c:v>
                </c:pt>
                <c:pt idx="1141">
                  <c:v>-2.0692461692693769</c:v>
                </c:pt>
                <c:pt idx="1142">
                  <c:v>-2.069085319269476</c:v>
                </c:pt>
                <c:pt idx="1143">
                  <c:v>-2.0668153892694052</c:v>
                </c:pt>
                <c:pt idx="1144">
                  <c:v>-2.067159699269439</c:v>
                </c:pt>
                <c:pt idx="1145">
                  <c:v>-2.0676934363526556</c:v>
                </c:pt>
                <c:pt idx="1146">
                  <c:v>-2.0682618792693006</c:v>
                </c:pt>
                <c:pt idx="1147">
                  <c:v>-2.0656407292693038</c:v>
                </c:pt>
                <c:pt idx="1148">
                  <c:v>-2.0659656292694977</c:v>
                </c:pt>
                <c:pt idx="1149">
                  <c:v>-2.0673835992695051</c:v>
                </c:pt>
                <c:pt idx="1150">
                  <c:v>-2.0666094242178259</c:v>
                </c:pt>
                <c:pt idx="1151">
                  <c:v>-2.0678345092694057</c:v>
                </c:pt>
                <c:pt idx="1152">
                  <c:v>-2.0653776992694617</c:v>
                </c:pt>
                <c:pt idx="1153">
                  <c:v>-2.0671673092693545</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-2.0674531392692161</c:v>
                </c:pt>
                <c:pt idx="1165">
                  <c:v>-2.0647821592693587</c:v>
                </c:pt>
                <c:pt idx="1166">
                  <c:v>-2.0664903592694657</c:v>
                </c:pt>
                <c:pt idx="1167">
                  <c:v>-2.0629472592695066</c:v>
                </c:pt>
                <c:pt idx="1168">
                  <c:v>-2.0621326792693822</c:v>
                </c:pt>
                <c:pt idx="1169">
                  <c:v>-2.0622671392695189</c:v>
                </c:pt>
                <c:pt idx="1170">
                  <c:v>-2.0648203392694029</c:v>
                </c:pt>
                <c:pt idx="1171">
                  <c:v>-2.0635269592693564</c:v>
                </c:pt>
                <c:pt idx="1172">
                  <c:v>-2.0636260292693152</c:v>
                </c:pt>
                <c:pt idx="1173">
                  <c:v>-2.0619401759360301</c:v>
                </c:pt>
                <c:pt idx="1174">
                  <c:v>-2.0631827392695383</c:v>
                </c:pt>
                <c:pt idx="1175">
                  <c:v>-2.0615464992693662</c:v>
                </c:pt>
                <c:pt idx="1176">
                  <c:v>-2.0621587392694347</c:v>
                </c:pt>
                <c:pt idx="1177">
                  <c:v>-2.0613326092694422</c:v>
                </c:pt>
                <c:pt idx="1178">
                  <c:v>-2.0615099780194592</c:v>
                </c:pt>
                <c:pt idx="1179">
                  <c:v>-2.0610968992695433</c:v>
                </c:pt>
                <c:pt idx="1180">
                  <c:v>-2.0618604092694821</c:v>
                </c:pt>
                <c:pt idx="1181">
                  <c:v>-2.0612996492694293</c:v>
                </c:pt>
                <c:pt idx="1182">
                  <c:v>-2.0631836092694189</c:v>
                </c:pt>
                <c:pt idx="1183">
                  <c:v>-2.0613415192693481</c:v>
                </c:pt>
                <c:pt idx="1184">
                  <c:v>-2.0604311224274787</c:v>
                </c:pt>
                <c:pt idx="1185">
                  <c:v>-2.0617013592692786</c:v>
                </c:pt>
                <c:pt idx="1186">
                  <c:v>-2.061752909269484</c:v>
                </c:pt>
                <c:pt idx="1187">
                  <c:v>-2.0605140292693851</c:v>
                </c:pt>
                <c:pt idx="1188">
                  <c:v>-2.0592286992694642</c:v>
                </c:pt>
                <c:pt idx="1189">
                  <c:v>-2.0595650926026248</c:v>
                </c:pt>
                <c:pt idx="1190">
                  <c:v>-2.0596137192694783</c:v>
                </c:pt>
                <c:pt idx="1191">
                  <c:v>-2.0592171892694027</c:v>
                </c:pt>
                <c:pt idx="1192">
                  <c:v>-2.0584118992693732</c:v>
                </c:pt>
                <c:pt idx="1193">
                  <c:v>-2.0598105792694525</c:v>
                </c:pt>
                <c:pt idx="1194">
                  <c:v>-2.0592653009361737</c:v>
                </c:pt>
                <c:pt idx="1195">
                  <c:v>-2.0579943092694348</c:v>
                </c:pt>
                <c:pt idx="1196">
                  <c:v>-2.0597780692693397</c:v>
                </c:pt>
                <c:pt idx="1197">
                  <c:v>-2.0577640992694199</c:v>
                </c:pt>
                <c:pt idx="1198">
                  <c:v>-2.0585679792694687</c:v>
                </c:pt>
                <c:pt idx="1199">
                  <c:v>-2.05715965926953</c:v>
                </c:pt>
                <c:pt idx="1200">
                  <c:v>-2.0577927384360519</c:v>
                </c:pt>
                <c:pt idx="1201">
                  <c:v>-2.0583617692693252</c:v>
                </c:pt>
                <c:pt idx="1202">
                  <c:v>-2.0544093192694528</c:v>
                </c:pt>
                <c:pt idx="1203">
                  <c:v>-2.0554594692692176</c:v>
                </c:pt>
                <c:pt idx="1204">
                  <c:v>-2.0573071592694276</c:v>
                </c:pt>
                <c:pt idx="1205">
                  <c:v>-2.058602957186153</c:v>
                </c:pt>
                <c:pt idx="1206">
                  <c:v>-2.0595202292695798</c:v>
                </c:pt>
                <c:pt idx="1207">
                  <c:v>-2.056047419269416</c:v>
                </c:pt>
                <c:pt idx="1208">
                  <c:v>-2.0577905192694042</c:v>
                </c:pt>
                <c:pt idx="1209">
                  <c:v>-2.0556718692695597</c:v>
                </c:pt>
                <c:pt idx="1210">
                  <c:v>-2.0567552292693128</c:v>
                </c:pt>
                <c:pt idx="1211">
                  <c:v>-2.0565128403505071</c:v>
                </c:pt>
                <c:pt idx="1212">
                  <c:v>-2.0564463092694423</c:v>
                </c:pt>
                <c:pt idx="1213">
                  <c:v>-2.055097839269493</c:v>
                </c:pt>
                <c:pt idx="1214">
                  <c:v>-2.0565293992694365</c:v>
                </c:pt>
                <c:pt idx="1215">
                  <c:v>-2.0570156692694037</c:v>
                </c:pt>
                <c:pt idx="1216">
                  <c:v>-2.0567892592693382</c:v>
                </c:pt>
                <c:pt idx="1217">
                  <c:v>-2.0556631992693992</c:v>
                </c:pt>
                <c:pt idx="1218">
                  <c:v>-2.0552526392694501</c:v>
                </c:pt>
                <c:pt idx="1219">
                  <c:v>-2.0552082992694629</c:v>
                </c:pt>
                <c:pt idx="1220">
                  <c:v>-2.0548202292693531</c:v>
                </c:pt>
                <c:pt idx="1221">
                  <c:v>-2.0540902696860432</c:v>
                </c:pt>
                <c:pt idx="1222">
                  <c:v>-2.0548889092693772</c:v>
                </c:pt>
                <c:pt idx="1223">
                  <c:v>-2.0537070292693045</c:v>
                </c:pt>
                <c:pt idx="1224">
                  <c:v>-2.0533078092693726</c:v>
                </c:pt>
                <c:pt idx="1225">
                  <c:v>-2.0534127392694188</c:v>
                </c:pt>
                <c:pt idx="1226">
                  <c:v>-2.0544067392694529</c:v>
                </c:pt>
                <c:pt idx="1227">
                  <c:v>-2.0529148738528278</c:v>
                </c:pt>
                <c:pt idx="1228">
                  <c:v>-2.0528420892692996</c:v>
                </c:pt>
                <c:pt idx="1229">
                  <c:v>-2.0539408592694599</c:v>
                </c:pt>
                <c:pt idx="1230">
                  <c:v>-2.0554559692693841</c:v>
                </c:pt>
                <c:pt idx="1231">
                  <c:v>-2.053933329269455</c:v>
                </c:pt>
                <c:pt idx="1232">
                  <c:v>-2.0519589363527015</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-2.052205699269475</c:v>
                </c:pt>
                <c:pt idx="1242">
                  <c:v>-2.0519788492694597</c:v>
                </c:pt>
                <c:pt idx="1243">
                  <c:v>-2.0521077384359812</c:v>
                </c:pt>
                <c:pt idx="1244">
                  <c:v>-2.0531332992694926</c:v>
                </c:pt>
                <c:pt idx="1245">
                  <c:v>-2.0514919592694554</c:v>
                </c:pt>
                <c:pt idx="1246">
                  <c:v>-2.0510186192694535</c:v>
                </c:pt>
                <c:pt idx="1247">
                  <c:v>-2.0510393792694397</c:v>
                </c:pt>
                <c:pt idx="1248">
                  <c:v>-2.0518668859361777</c:v>
                </c:pt>
                <c:pt idx="1249">
                  <c:v>-2.0518488092694125</c:v>
                </c:pt>
                <c:pt idx="1250">
                  <c:v>-2.0495834192695077</c:v>
                </c:pt>
                <c:pt idx="1251">
                  <c:v>-2.0504098692694277</c:v>
                </c:pt>
                <c:pt idx="1252">
                  <c:v>-2.0504619792693433</c:v>
                </c:pt>
                <c:pt idx="1253">
                  <c:v>-2.048867689269315</c:v>
                </c:pt>
                <c:pt idx="1254">
                  <c:v>-2.0490816446860154</c:v>
                </c:pt>
                <c:pt idx="1255">
                  <c:v>-2.0506911592696038</c:v>
                </c:pt>
                <c:pt idx="1256">
                  <c:v>-2.0499912592693654</c:v>
                </c:pt>
                <c:pt idx="1257">
                  <c:v>-2.0487154992694343</c:v>
                </c:pt>
                <c:pt idx="1258">
                  <c:v>-2.0483677792693729</c:v>
                </c:pt>
                <c:pt idx="1259">
                  <c:v>-2.0500656342695387</c:v>
                </c:pt>
                <c:pt idx="1260">
                  <c:v>-2.0496035592694</c:v>
                </c:pt>
                <c:pt idx="1261">
                  <c:v>-2.0486082192694397</c:v>
                </c:pt>
                <c:pt idx="1262">
                  <c:v>-2.0480451492693987</c:v>
                </c:pt>
                <c:pt idx="1263">
                  <c:v>-2.0480240192693642</c:v>
                </c:pt>
                <c:pt idx="1264">
                  <c:v>-2.0478964571860416</c:v>
                </c:pt>
                <c:pt idx="1265">
                  <c:v>-2.0478937492693521</c:v>
                </c:pt>
                <c:pt idx="1266">
                  <c:v>-2.0471593492694211</c:v>
                </c:pt>
                <c:pt idx="1267">
                  <c:v>-2.0455177992695894</c:v>
                </c:pt>
                <c:pt idx="1268">
                  <c:v>-2.0490612792694542</c:v>
                </c:pt>
                <c:pt idx="1269">
                  <c:v>-2.0476875509362058</c:v>
                </c:pt>
                <c:pt idx="1270">
                  <c:v>-2.0464162192693749</c:v>
                </c:pt>
                <c:pt idx="1271">
                  <c:v>-2.0471100692694248</c:v>
                </c:pt>
                <c:pt idx="1272">
                  <c:v>-2.0482146592693793</c:v>
                </c:pt>
                <c:pt idx="1273">
                  <c:v>-2.0474108492694998</c:v>
                </c:pt>
                <c:pt idx="1274">
                  <c:v>-2.0469362905192687</c:v>
                </c:pt>
                <c:pt idx="1275">
                  <c:v>-2.0461645892694542</c:v>
                </c:pt>
                <c:pt idx="1276">
                  <c:v>-2.046252179269398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-2.0437745492694042</c:v>
                </c:pt>
                <c:pt idx="1293">
                  <c:v>-2.0437038892694543</c:v>
                </c:pt>
                <c:pt idx="1294">
                  <c:v>-2.0455085092692968</c:v>
                </c:pt>
                <c:pt idx="1295">
                  <c:v>-2.0465867280194798</c:v>
                </c:pt>
                <c:pt idx="1296">
                  <c:v>-2.0473513792695002</c:v>
                </c:pt>
                <c:pt idx="1297">
                  <c:v>-2.043510899269438</c:v>
                </c:pt>
                <c:pt idx="1298">
                  <c:v>-2.0421225792694315</c:v>
                </c:pt>
                <c:pt idx="1299">
                  <c:v>-2.0426030592693394</c:v>
                </c:pt>
                <c:pt idx="1300">
                  <c:v>-2.0421694292695181</c:v>
                </c:pt>
                <c:pt idx="1301">
                  <c:v>-2.0439510405193371</c:v>
                </c:pt>
                <c:pt idx="1302">
                  <c:v>-2.0428408392694704</c:v>
                </c:pt>
                <c:pt idx="1303">
                  <c:v>-2.0414932192693414</c:v>
                </c:pt>
                <c:pt idx="1304">
                  <c:v>-2.0425856092694077</c:v>
                </c:pt>
                <c:pt idx="1305">
                  <c:v>-2.0415397692695647</c:v>
                </c:pt>
                <c:pt idx="1306">
                  <c:v>-2.0407949884359962</c:v>
                </c:pt>
                <c:pt idx="1307">
                  <c:v>-2.0420311792693582</c:v>
                </c:pt>
                <c:pt idx="1308">
                  <c:v>-2.0393435792695387</c:v>
                </c:pt>
                <c:pt idx="1309">
                  <c:v>-2.0416622192693827</c:v>
                </c:pt>
                <c:pt idx="1310">
                  <c:v>-2.0399826592694827</c:v>
                </c:pt>
                <c:pt idx="1311">
                  <c:v>-2.0417430792694233</c:v>
                </c:pt>
                <c:pt idx="1312">
                  <c:v>-2.0419077592693959</c:v>
                </c:pt>
                <c:pt idx="1313">
                  <c:v>-2.0417257092694996</c:v>
                </c:pt>
                <c:pt idx="1314">
                  <c:v>-2.0392749492694549</c:v>
                </c:pt>
                <c:pt idx="1315">
                  <c:v>-2.0391667992695517</c:v>
                </c:pt>
                <c:pt idx="1316">
                  <c:v>-2.0394025892694683</c:v>
                </c:pt>
                <c:pt idx="1317">
                  <c:v>-2.0395615717693998</c:v>
                </c:pt>
                <c:pt idx="1318">
                  <c:v>-2.0373256592694418</c:v>
                </c:pt>
                <c:pt idx="1319">
                  <c:v>-2.0395643792695637</c:v>
                </c:pt>
                <c:pt idx="1320">
                  <c:v>-2.0423726292694484</c:v>
                </c:pt>
                <c:pt idx="1321">
                  <c:v>-2.0399340792695</c:v>
                </c:pt>
                <c:pt idx="1322">
                  <c:v>-2.0394074001145812</c:v>
                </c:pt>
                <c:pt idx="1323">
                  <c:v>-2.0386988992693889</c:v>
                </c:pt>
                <c:pt idx="1324">
                  <c:v>-2.0390928292694466</c:v>
                </c:pt>
                <c:pt idx="1325">
                  <c:v>-2.0393459092694117</c:v>
                </c:pt>
                <c:pt idx="1326">
                  <c:v>-2.0378503992694421</c:v>
                </c:pt>
                <c:pt idx="1327">
                  <c:v>-2.0378637434800742</c:v>
                </c:pt>
                <c:pt idx="1328">
                  <c:v>-2.0375979292694542</c:v>
                </c:pt>
                <c:pt idx="1329">
                  <c:v>-2.0393188392694537</c:v>
                </c:pt>
                <c:pt idx="1330">
                  <c:v>-2.0385890192694234</c:v>
                </c:pt>
                <c:pt idx="1331">
                  <c:v>-2.0374536992693337</c:v>
                </c:pt>
                <c:pt idx="1332">
                  <c:v>-2.0383024884361172</c:v>
                </c:pt>
                <c:pt idx="1333">
                  <c:v>-2.036660529269338</c:v>
                </c:pt>
                <c:pt idx="1334">
                  <c:v>-2.0376549192693707</c:v>
                </c:pt>
                <c:pt idx="1335">
                  <c:v>-2.0374085892694587</c:v>
                </c:pt>
                <c:pt idx="1336">
                  <c:v>-2.0366687992693757</c:v>
                </c:pt>
                <c:pt idx="1337">
                  <c:v>-2.0396812892695078</c:v>
                </c:pt>
                <c:pt idx="1338">
                  <c:v>-2.0361099467694146</c:v>
                </c:pt>
                <c:pt idx="1339">
                  <c:v>-2.0376969292694982</c:v>
                </c:pt>
                <c:pt idx="1340">
                  <c:v>-2.0365204092695821</c:v>
                </c:pt>
                <c:pt idx="1341">
                  <c:v>-2.0363626692692192</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-2.034267079269267</c:v>
                </c:pt>
                <c:pt idx="1351">
                  <c:v>-2.0341135292693782</c:v>
                </c:pt>
                <c:pt idx="1352">
                  <c:v>-2.0336791792693392</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-2.0329622992695247</c:v>
                </c:pt>
                <c:pt idx="1368">
                  <c:v>-2.0317908908483986</c:v>
                </c:pt>
                <c:pt idx="1369">
                  <c:v>-2.0306413792693667</c:v>
                </c:pt>
                <c:pt idx="1370">
                  <c:v>-2.0308828992694137</c:v>
                </c:pt>
                <c:pt idx="1371">
                  <c:v>-2.0309485292692768</c:v>
                </c:pt>
                <c:pt idx="1372">
                  <c:v>-2.0309785392693387</c:v>
                </c:pt>
                <c:pt idx="1373">
                  <c:v>-2.0303398946861382</c:v>
                </c:pt>
                <c:pt idx="1374">
                  <c:v>-2.0311160192693336</c:v>
                </c:pt>
                <c:pt idx="1375">
                  <c:v>-2.0307585192693978</c:v>
                </c:pt>
                <c:pt idx="1376">
                  <c:v>-2.0293678692693802</c:v>
                </c:pt>
                <c:pt idx="1377">
                  <c:v>-2.0306082392694229</c:v>
                </c:pt>
                <c:pt idx="1378">
                  <c:v>-2.0315673192693993</c:v>
                </c:pt>
                <c:pt idx="1379">
                  <c:v>-2.0309678276905458</c:v>
                </c:pt>
                <c:pt idx="1380">
                  <c:v>-2.0293050792692924</c:v>
                </c:pt>
                <c:pt idx="1381">
                  <c:v>-2.0304611892694853</c:v>
                </c:pt>
                <c:pt idx="1382">
                  <c:v>-2.0292598992694026</c:v>
                </c:pt>
                <c:pt idx="1383">
                  <c:v>-2.0279711392694111</c:v>
                </c:pt>
                <c:pt idx="1384">
                  <c:v>-2.0292695405194232</c:v>
                </c:pt>
                <c:pt idx="1385">
                  <c:v>-2.0307569792693978</c:v>
                </c:pt>
                <c:pt idx="1386">
                  <c:v>-2.0298976192692892</c:v>
                </c:pt>
                <c:pt idx="1387">
                  <c:v>-2.0281250192694671</c:v>
                </c:pt>
                <c:pt idx="1388">
                  <c:v>-2.0278097392695429</c:v>
                </c:pt>
                <c:pt idx="1389">
                  <c:v>-2.0283226863527801</c:v>
                </c:pt>
                <c:pt idx="1390">
                  <c:v>-2.0275252992693851</c:v>
                </c:pt>
                <c:pt idx="1391">
                  <c:v>-2.0300142292694687</c:v>
                </c:pt>
                <c:pt idx="1392">
                  <c:v>-2.0282950092693848</c:v>
                </c:pt>
                <c:pt idx="1393">
                  <c:v>-2.0275075492693069</c:v>
                </c:pt>
                <c:pt idx="1394">
                  <c:v>-2.0266459259361604</c:v>
                </c:pt>
                <c:pt idx="1395">
                  <c:v>-2.0272861092695535</c:v>
                </c:pt>
                <c:pt idx="1396">
                  <c:v>-2.0261285692693471</c:v>
                </c:pt>
                <c:pt idx="1397">
                  <c:v>-2.0269951992693933</c:v>
                </c:pt>
                <c:pt idx="1398">
                  <c:v>-2.0263809092695038</c:v>
                </c:pt>
                <c:pt idx="1399">
                  <c:v>-2.0268285509361732</c:v>
                </c:pt>
                <c:pt idx="1400">
                  <c:v>-2.0267541092694188</c:v>
                </c:pt>
                <c:pt idx="1401">
                  <c:v>-2.0283374792693993</c:v>
                </c:pt>
                <c:pt idx="1402">
                  <c:v>-2.0272577992695346</c:v>
                </c:pt>
                <c:pt idx="1403">
                  <c:v>-2.0271799492693816</c:v>
                </c:pt>
                <c:pt idx="1404">
                  <c:v>-2.0251627488527117</c:v>
                </c:pt>
                <c:pt idx="1405">
                  <c:v>-2.0269458892693564</c:v>
                </c:pt>
                <c:pt idx="1406">
                  <c:v>-2.0256931092693975</c:v>
                </c:pt>
                <c:pt idx="1407">
                  <c:v>-2.0262498092694838</c:v>
                </c:pt>
                <c:pt idx="1408">
                  <c:v>-2.0261680392695607</c:v>
                </c:pt>
                <c:pt idx="1409">
                  <c:v>-2.0263458217694108</c:v>
                </c:pt>
                <c:pt idx="1410">
                  <c:v>-2.0262158892693636</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-2.0240340192694388</c:v>
                </c:pt>
                <c:pt idx="1424">
                  <c:v>-2.0217096030194028</c:v>
                </c:pt>
                <c:pt idx="1425">
                  <c:v>-2.023471319269305</c:v>
                </c:pt>
                <c:pt idx="1426">
                  <c:v>-2.0221609592694572</c:v>
                </c:pt>
                <c:pt idx="1427">
                  <c:v>-2.0225271892694248</c:v>
                </c:pt>
                <c:pt idx="1428">
                  <c:v>-2.0234772592694013</c:v>
                </c:pt>
                <c:pt idx="1429">
                  <c:v>-2.0217524276905721</c:v>
                </c:pt>
                <c:pt idx="1430">
                  <c:v>-2.0224091992693864</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-2.0212010926026975</c:v>
                </c:pt>
                <c:pt idx="1440">
                  <c:v>-2.0211646892694142</c:v>
                </c:pt>
                <c:pt idx="1441">
                  <c:v>-2.0212817492694084</c:v>
                </c:pt>
                <c:pt idx="1442">
                  <c:v>-2.0198780892694939</c:v>
                </c:pt>
                <c:pt idx="1443">
                  <c:v>-2.0196541292694521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-2.0198951492693995</c:v>
                </c:pt>
                <c:pt idx="1452">
                  <c:v>-2.0208907592694652</c:v>
                </c:pt>
                <c:pt idx="1453">
                  <c:v>-2.0183916592694402</c:v>
                </c:pt>
                <c:pt idx="1454">
                  <c:v>-2.018679269795598</c:v>
                </c:pt>
                <c:pt idx="1455">
                  <c:v>-2.017253719269533</c:v>
                </c:pt>
                <c:pt idx="1456">
                  <c:v>-2.01935008926952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-2.0166586692694275</c:v>
                </c:pt>
                <c:pt idx="1466">
                  <c:v>-2.0170219192694958</c:v>
                </c:pt>
                <c:pt idx="1467">
                  <c:v>-2.0159051792695206</c:v>
                </c:pt>
                <c:pt idx="1468">
                  <c:v>-2.0177811192694008</c:v>
                </c:pt>
                <c:pt idx="1469">
                  <c:v>-2.0175090926026966</c:v>
                </c:pt>
                <c:pt idx="1470">
                  <c:v>-2.0172425392693167</c:v>
                </c:pt>
                <c:pt idx="1471">
                  <c:v>-2.016951359269413</c:v>
                </c:pt>
                <c:pt idx="1472">
                  <c:v>-2.0181180992693277</c:v>
                </c:pt>
                <c:pt idx="1473">
                  <c:v>-2.015948839269452</c:v>
                </c:pt>
                <c:pt idx="1474">
                  <c:v>-2.0147388487429696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-2.2296572592694188</c:v>
                </c:pt>
                <c:pt idx="1">
                  <c:v>-2.2226322592692607</c:v>
                </c:pt>
                <c:pt idx="2">
                  <c:v>-2.2226322592692331</c:v>
                </c:pt>
                <c:pt idx="3">
                  <c:v>-2.2213022592695641</c:v>
                </c:pt>
                <c:pt idx="4">
                  <c:v>-2.2213022592695495</c:v>
                </c:pt>
                <c:pt idx="5">
                  <c:v>-2.2213022592695495</c:v>
                </c:pt>
                <c:pt idx="6">
                  <c:v>-2.2213022592695495</c:v>
                </c:pt>
                <c:pt idx="7">
                  <c:v>-2.2213022592695495</c:v>
                </c:pt>
                <c:pt idx="8">
                  <c:v>-2.2212917592695502</c:v>
                </c:pt>
                <c:pt idx="9">
                  <c:v>-2.2207018592694587</c:v>
                </c:pt>
                <c:pt idx="10">
                  <c:v>-2.2201972592694315</c:v>
                </c:pt>
                <c:pt idx="11">
                  <c:v>-2.2119922592694512</c:v>
                </c:pt>
                <c:pt idx="12">
                  <c:v>-2.2141267592693654</c:v>
                </c:pt>
                <c:pt idx="13">
                  <c:v>-2.2146648992695077</c:v>
                </c:pt>
                <c:pt idx="14">
                  <c:v>-2.2113058192695263</c:v>
                </c:pt>
                <c:pt idx="15">
                  <c:v>-2.2065269592692829</c:v>
                </c:pt>
                <c:pt idx="16">
                  <c:v>-2.207311559269348</c:v>
                </c:pt>
                <c:pt idx="17">
                  <c:v>-2.2039067592694206</c:v>
                </c:pt>
                <c:pt idx="18">
                  <c:v>-2.1897345173339797</c:v>
                </c:pt>
                <c:pt idx="19">
                  <c:v>-2.2061251885623849</c:v>
                </c:pt>
                <c:pt idx="20">
                  <c:v>-2.2478663692694312</c:v>
                </c:pt>
                <c:pt idx="21">
                  <c:v>-2.3473236592694211</c:v>
                </c:pt>
                <c:pt idx="22">
                  <c:v>-2.5801079892694219</c:v>
                </c:pt>
                <c:pt idx="23">
                  <c:v>-2.9671415992694552</c:v>
                </c:pt>
                <c:pt idx="24">
                  <c:v>-3.2675972992694438</c:v>
                </c:pt>
                <c:pt idx="25">
                  <c:v>-3.2578304392693269</c:v>
                </c:pt>
                <c:pt idx="26">
                  <c:v>-3.2239948475047324</c:v>
                </c:pt>
                <c:pt idx="27">
                  <c:v>-3.3766138485551087</c:v>
                </c:pt>
                <c:pt idx="28">
                  <c:v>-3.5427060192694877</c:v>
                </c:pt>
                <c:pt idx="29">
                  <c:v>-3.7024710392693834</c:v>
                </c:pt>
                <c:pt idx="30">
                  <c:v>-3.1178185092694397</c:v>
                </c:pt>
                <c:pt idx="31">
                  <c:v>-3.5343084592694538</c:v>
                </c:pt>
                <c:pt idx="32">
                  <c:v>-4.3499675466257841</c:v>
                </c:pt>
                <c:pt idx="33">
                  <c:v>-5.1153275767297854</c:v>
                </c:pt>
                <c:pt idx="34">
                  <c:v>-5.2538637092694724</c:v>
                </c:pt>
                <c:pt idx="35">
                  <c:v>-5.756682579269488</c:v>
                </c:pt>
                <c:pt idx="36">
                  <c:v>-5.9923153392694335</c:v>
                </c:pt>
                <c:pt idx="37">
                  <c:v>-6.3754065521988386</c:v>
                </c:pt>
                <c:pt idx="38">
                  <c:v>-6.522723129269238</c:v>
                </c:pt>
                <c:pt idx="39">
                  <c:v>-7.1813849192693455</c:v>
                </c:pt>
                <c:pt idx="40">
                  <c:v>-7.8549520549682441</c:v>
                </c:pt>
                <c:pt idx="41">
                  <c:v>-8.5812436677201624</c:v>
                </c:pt>
                <c:pt idx="42">
                  <c:v>-9.0244572692693268</c:v>
                </c:pt>
                <c:pt idx="43">
                  <c:v>-9.0050270592694748</c:v>
                </c:pt>
                <c:pt idx="44">
                  <c:v>-9.1915127992694892</c:v>
                </c:pt>
                <c:pt idx="45">
                  <c:v>-9.5356613992695571</c:v>
                </c:pt>
                <c:pt idx="46">
                  <c:v>-9.2954362692694676</c:v>
                </c:pt>
                <c:pt idx="47">
                  <c:v>-9.2130684837592032</c:v>
                </c:pt>
                <c:pt idx="48">
                  <c:v>-8.9822210592693708</c:v>
                </c:pt>
                <c:pt idx="49">
                  <c:v>-6.5271867037138485</c:v>
                </c:pt>
                <c:pt idx="50">
                  <c:v>-6.1160903092693264</c:v>
                </c:pt>
                <c:pt idx="51">
                  <c:v>-5.3999801592694272</c:v>
                </c:pt>
                <c:pt idx="52">
                  <c:v>-4.3352172192694667</c:v>
                </c:pt>
                <c:pt idx="53">
                  <c:v>-3.0592511992693798</c:v>
                </c:pt>
                <c:pt idx="54">
                  <c:v>-1.9130498792692521</c:v>
                </c:pt>
                <c:pt idx="55">
                  <c:v>2.5174775614161191E-2</c:v>
                </c:pt>
                <c:pt idx="56">
                  <c:v>3.7920507561151879</c:v>
                </c:pt>
                <c:pt idx="57">
                  <c:v>4.7131088607307277</c:v>
                </c:pt>
                <c:pt idx="58">
                  <c:v>5.9047884607306713</c:v>
                </c:pt>
                <c:pt idx="59">
                  <c:v>7.9116902407305814</c:v>
                </c:pt>
                <c:pt idx="60">
                  <c:v>8.3262866907306545</c:v>
                </c:pt>
                <c:pt idx="61">
                  <c:v>9.2173640607304961</c:v>
                </c:pt>
                <c:pt idx="62">
                  <c:v>9.17550748073063</c:v>
                </c:pt>
                <c:pt idx="63">
                  <c:v>8.9526608045604643</c:v>
                </c:pt>
                <c:pt idx="64">
                  <c:v>8.7601009550163269</c:v>
                </c:pt>
                <c:pt idx="65">
                  <c:v>9.4827392507306527</c:v>
                </c:pt>
                <c:pt idx="66">
                  <c:v>10.690179960730529</c:v>
                </c:pt>
                <c:pt idx="67">
                  <c:v>12.594712840730798</c:v>
                </c:pt>
                <c:pt idx="68">
                  <c:v>14.012051840730566</c:v>
                </c:pt>
                <c:pt idx="69">
                  <c:v>16.414900376147202</c:v>
                </c:pt>
                <c:pt idx="70">
                  <c:v>16.878447460730627</c:v>
                </c:pt>
                <c:pt idx="71">
                  <c:v>16.811834740730546</c:v>
                </c:pt>
                <c:pt idx="72">
                  <c:v>16.789937740730579</c:v>
                </c:pt>
                <c:pt idx="73">
                  <c:v>16.478650858377655</c:v>
                </c:pt>
                <c:pt idx="74">
                  <c:v>15.784382740730639</c:v>
                </c:pt>
                <c:pt idx="75">
                  <c:v>14.600445290730534</c:v>
                </c:pt>
                <c:pt idx="76">
                  <c:v>13.760961885060556</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10.456490074063879</c:v>
                </c:pt>
                <c:pt idx="90">
                  <c:v>10.175902612525524</c:v>
                </c:pt>
                <c:pt idx="91">
                  <c:v>10.02442854073054</c:v>
                </c:pt>
                <c:pt idx="92">
                  <c:v>9.9251112007308286</c:v>
                </c:pt>
                <c:pt idx="93">
                  <c:v>9.8184617407305055</c:v>
                </c:pt>
                <c:pt idx="94">
                  <c:v>9.5655853507304425</c:v>
                </c:pt>
                <c:pt idx="95">
                  <c:v>9.1217204607306215</c:v>
                </c:pt>
                <c:pt idx="96">
                  <c:v>8.625150620730448</c:v>
                </c:pt>
                <c:pt idx="97">
                  <c:v>8.282727880730743</c:v>
                </c:pt>
                <c:pt idx="98">
                  <c:v>7.7735624607305089</c:v>
                </c:pt>
                <c:pt idx="99">
                  <c:v>6.1990342975487431</c:v>
                </c:pt>
                <c:pt idx="100">
                  <c:v>5.9798032707305335</c:v>
                </c:pt>
                <c:pt idx="101">
                  <c:v>5.8831563607304247</c:v>
                </c:pt>
                <c:pt idx="102">
                  <c:v>5.6212710407305906</c:v>
                </c:pt>
                <c:pt idx="103">
                  <c:v>5.4294589307305614</c:v>
                </c:pt>
                <c:pt idx="104">
                  <c:v>5.2659625387105375</c:v>
                </c:pt>
                <c:pt idx="105">
                  <c:v>5.2721447995540593</c:v>
                </c:pt>
                <c:pt idx="106">
                  <c:v>5.3462577407305814</c:v>
                </c:pt>
                <c:pt idx="107">
                  <c:v>5.3209132707306059</c:v>
                </c:pt>
                <c:pt idx="108">
                  <c:v>5.2489080007304807</c:v>
                </c:pt>
                <c:pt idx="109">
                  <c:v>5.2544092007306062</c:v>
                </c:pt>
                <c:pt idx="110">
                  <c:v>5.299859040730631</c:v>
                </c:pt>
                <c:pt idx="111">
                  <c:v>5.3653763407305055</c:v>
                </c:pt>
                <c:pt idx="112">
                  <c:v>5.4411398807305797</c:v>
                </c:pt>
                <c:pt idx="113">
                  <c:v>5.5463118935082774</c:v>
                </c:pt>
                <c:pt idx="114">
                  <c:v>5.6420366080775262</c:v>
                </c:pt>
                <c:pt idx="115">
                  <c:v>5.5652807007307388</c:v>
                </c:pt>
                <c:pt idx="116">
                  <c:v>6.0481029007306724</c:v>
                </c:pt>
                <c:pt idx="117">
                  <c:v>5.9064452807306136</c:v>
                </c:pt>
                <c:pt idx="118">
                  <c:v>5.5345924407307185</c:v>
                </c:pt>
                <c:pt idx="119">
                  <c:v>5.2026633136472293</c:v>
                </c:pt>
                <c:pt idx="120">
                  <c:v>4.9874543364752437</c:v>
                </c:pt>
                <c:pt idx="121">
                  <c:v>4.954803480456567</c:v>
                </c:pt>
                <c:pt idx="122">
                  <c:v>5.0098530907307488</c:v>
                </c:pt>
                <c:pt idx="123">
                  <c:v>5.0150688707305555</c:v>
                </c:pt>
                <c:pt idx="124">
                  <c:v>4.9864972088157486</c:v>
                </c:pt>
                <c:pt idx="125">
                  <c:v>4.9048685007306432</c:v>
                </c:pt>
                <c:pt idx="126">
                  <c:v>4.7634885907304465</c:v>
                </c:pt>
                <c:pt idx="127">
                  <c:v>4.6395024807304992</c:v>
                </c:pt>
                <c:pt idx="128">
                  <c:v>4.3877133807305464</c:v>
                </c:pt>
                <c:pt idx="129">
                  <c:v>4.1115844594804738</c:v>
                </c:pt>
                <c:pt idx="130">
                  <c:v>3.225941867046533</c:v>
                </c:pt>
                <c:pt idx="131">
                  <c:v>3.1977241407306312</c:v>
                </c:pt>
                <c:pt idx="132">
                  <c:v>3.1311422807305576</c:v>
                </c:pt>
                <c:pt idx="133">
                  <c:v>3.1420858407306014</c:v>
                </c:pt>
                <c:pt idx="134">
                  <c:v>3.7350749607305005</c:v>
                </c:pt>
                <c:pt idx="135">
                  <c:v>4.2884516607305443</c:v>
                </c:pt>
                <c:pt idx="136">
                  <c:v>4.3567677407305805</c:v>
                </c:pt>
                <c:pt idx="137">
                  <c:v>4.6325327407306673</c:v>
                </c:pt>
                <c:pt idx="138">
                  <c:v>4.8608316907305475</c:v>
                </c:pt>
                <c:pt idx="139">
                  <c:v>5.0387707907306893</c:v>
                </c:pt>
                <c:pt idx="140">
                  <c:v>5.2009826007306303</c:v>
                </c:pt>
                <c:pt idx="141">
                  <c:v>5.2569547907305774</c:v>
                </c:pt>
                <c:pt idx="142">
                  <c:v>4.9840045007305864</c:v>
                </c:pt>
                <c:pt idx="143">
                  <c:v>4.7136557807305524</c:v>
                </c:pt>
                <c:pt idx="144">
                  <c:v>4.8118638945767334</c:v>
                </c:pt>
                <c:pt idx="145">
                  <c:v>5.2063892124287037</c:v>
                </c:pt>
                <c:pt idx="146">
                  <c:v>5.3748309124476998</c:v>
                </c:pt>
                <c:pt idx="147">
                  <c:v>5.5053938907305024</c:v>
                </c:pt>
                <c:pt idx="148">
                  <c:v>5.8027516507305279</c:v>
                </c:pt>
                <c:pt idx="149">
                  <c:v>5.7347695407305306</c:v>
                </c:pt>
                <c:pt idx="150">
                  <c:v>5.5918437507306695</c:v>
                </c:pt>
                <c:pt idx="151">
                  <c:v>5.3557713607306141</c:v>
                </c:pt>
                <c:pt idx="152">
                  <c:v>5.4623271537740594</c:v>
                </c:pt>
                <c:pt idx="153">
                  <c:v>9.3679033770941373</c:v>
                </c:pt>
                <c:pt idx="154">
                  <c:v>10.439259370730653</c:v>
                </c:pt>
                <c:pt idx="155">
                  <c:v>11.188058740730636</c:v>
                </c:pt>
                <c:pt idx="156">
                  <c:v>12.39644104073048</c:v>
                </c:pt>
                <c:pt idx="157">
                  <c:v>13.343238830730513</c:v>
                </c:pt>
                <c:pt idx="158">
                  <c:v>14.093854910730727</c:v>
                </c:pt>
                <c:pt idx="159">
                  <c:v>14.624533599316672</c:v>
                </c:pt>
                <c:pt idx="160">
                  <c:v>14.936701719453978</c:v>
                </c:pt>
                <c:pt idx="161">
                  <c:v>15.11073288358782</c:v>
                </c:pt>
                <c:pt idx="162">
                  <c:v>14.872192185175049</c:v>
                </c:pt>
                <c:pt idx="163">
                  <c:v>14.870731380730632</c:v>
                </c:pt>
                <c:pt idx="164">
                  <c:v>14.577943540730505</c:v>
                </c:pt>
                <c:pt idx="165">
                  <c:v>14.331383790730467</c:v>
                </c:pt>
                <c:pt idx="166">
                  <c:v>14.011462538710303</c:v>
                </c:pt>
                <c:pt idx="167">
                  <c:v>13.702920920730461</c:v>
                </c:pt>
                <c:pt idx="168">
                  <c:v>13.01777853073061</c:v>
                </c:pt>
                <c:pt idx="169">
                  <c:v>12.45569321899128</c:v>
                </c:pt>
                <c:pt idx="170">
                  <c:v>10.531413183353461</c:v>
                </c:pt>
                <c:pt idx="171">
                  <c:v>10.182636511563981</c:v>
                </c:pt>
                <c:pt idx="172">
                  <c:v>9.7543376307306691</c:v>
                </c:pt>
                <c:pt idx="173">
                  <c:v>9.2613528907305511</c:v>
                </c:pt>
                <c:pt idx="174">
                  <c:v>8.7663179007305416</c:v>
                </c:pt>
                <c:pt idx="175">
                  <c:v>7.7432738307305584</c:v>
                </c:pt>
                <c:pt idx="176">
                  <c:v>6.6150721196778761</c:v>
                </c:pt>
                <c:pt idx="177">
                  <c:v>6.1366062912922015</c:v>
                </c:pt>
                <c:pt idx="178">
                  <c:v>6.9462634550163189</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6.9324478032306507</c:v>
                </c:pt>
                <c:pt idx="187">
                  <c:v>7.682833740730544</c:v>
                </c:pt>
                <c:pt idx="188">
                  <c:v>7.6483388316396201</c:v>
                </c:pt>
                <c:pt idx="189">
                  <c:v>7.8945516407306773</c:v>
                </c:pt>
                <c:pt idx="190">
                  <c:v>8.1403525107305619</c:v>
                </c:pt>
                <c:pt idx="191">
                  <c:v>8.5583509698972904</c:v>
                </c:pt>
                <c:pt idx="192">
                  <c:v>9.2991473207303539</c:v>
                </c:pt>
                <c:pt idx="193">
                  <c:v>9.6923253045604589</c:v>
                </c:pt>
                <c:pt idx="194">
                  <c:v>11.559932373383605</c:v>
                </c:pt>
                <c:pt idx="195">
                  <c:v>11.984610940730448</c:v>
                </c:pt>
                <c:pt idx="196">
                  <c:v>12.45775058073059</c:v>
                </c:pt>
                <c:pt idx="197">
                  <c:v>13.029353500730725</c:v>
                </c:pt>
                <c:pt idx="198">
                  <c:v>13.097071640730565</c:v>
                </c:pt>
                <c:pt idx="199">
                  <c:v>13.287286290730734</c:v>
                </c:pt>
                <c:pt idx="200">
                  <c:v>13.509855149332708</c:v>
                </c:pt>
                <c:pt idx="201">
                  <c:v>13.533606629619456</c:v>
                </c:pt>
                <c:pt idx="202">
                  <c:v>13.620943740730558</c:v>
                </c:pt>
                <c:pt idx="203">
                  <c:v>13.154168410730623</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7.740954950730476</c:v>
                </c:pt>
                <c:pt idx="214">
                  <c:v>7.134338840730714</c:v>
                </c:pt>
                <c:pt idx="215">
                  <c:v>6.3723092107305632</c:v>
                </c:pt>
                <c:pt idx="216">
                  <c:v>5.5178768107306784</c:v>
                </c:pt>
                <c:pt idx="217">
                  <c:v>5.1811927407305713</c:v>
                </c:pt>
                <c:pt idx="218">
                  <c:v>2.1512467978734264</c:v>
                </c:pt>
                <c:pt idx="219">
                  <c:v>1.8693056807305766</c:v>
                </c:pt>
                <c:pt idx="220">
                  <c:v>1.8886474670463274</c:v>
                </c:pt>
                <c:pt idx="221">
                  <c:v>2.1092260607306201</c:v>
                </c:pt>
                <c:pt idx="222">
                  <c:v>2.0374797307304675</c:v>
                </c:pt>
                <c:pt idx="223">
                  <c:v>1.9916062207305321</c:v>
                </c:pt>
                <c:pt idx="224">
                  <c:v>1.9548873366902511</c:v>
                </c:pt>
                <c:pt idx="225">
                  <c:v>2.1986082407304952</c:v>
                </c:pt>
                <c:pt idx="226">
                  <c:v>2.3736489107306182</c:v>
                </c:pt>
                <c:pt idx="227">
                  <c:v>2.7860374207307359</c:v>
                </c:pt>
                <c:pt idx="228">
                  <c:v>3.2055772007305903</c:v>
                </c:pt>
                <c:pt idx="229">
                  <c:v>3.408735255882152</c:v>
                </c:pt>
                <c:pt idx="230">
                  <c:v>3.302580000730643</c:v>
                </c:pt>
                <c:pt idx="231">
                  <c:v>3.4903054307306567</c:v>
                </c:pt>
                <c:pt idx="232">
                  <c:v>3.6687323407306023</c:v>
                </c:pt>
                <c:pt idx="233">
                  <c:v>4.1456848159993545</c:v>
                </c:pt>
                <c:pt idx="234">
                  <c:v>5.4753534407305073</c:v>
                </c:pt>
                <c:pt idx="235">
                  <c:v>5.9512020907305443</c:v>
                </c:pt>
                <c:pt idx="236">
                  <c:v>6.0714789007304004</c:v>
                </c:pt>
                <c:pt idx="237">
                  <c:v>6.0460965828359292</c:v>
                </c:pt>
                <c:pt idx="238">
                  <c:v>6.017084890730807</c:v>
                </c:pt>
                <c:pt idx="239">
                  <c:v>6.1475823207303355</c:v>
                </c:pt>
                <c:pt idx="240">
                  <c:v>6.252143020730486</c:v>
                </c:pt>
                <c:pt idx="241">
                  <c:v>6.6083848619426053</c:v>
                </c:pt>
                <c:pt idx="242">
                  <c:v>6.7552616707304622</c:v>
                </c:pt>
                <c:pt idx="243">
                  <c:v>6.4990153107304707</c:v>
                </c:pt>
                <c:pt idx="244">
                  <c:v>6.2478527407305364</c:v>
                </c:pt>
                <c:pt idx="245">
                  <c:v>5.9061067807304424</c:v>
                </c:pt>
                <c:pt idx="246">
                  <c:v>5.7706227407306114</c:v>
                </c:pt>
                <c:pt idx="247">
                  <c:v>5.805774080730643</c:v>
                </c:pt>
                <c:pt idx="248">
                  <c:v>6.1788556407306015</c:v>
                </c:pt>
                <c:pt idx="249">
                  <c:v>6.8277134798610408</c:v>
                </c:pt>
                <c:pt idx="250">
                  <c:v>7.3488535207306569</c:v>
                </c:pt>
                <c:pt idx="251">
                  <c:v>7.9812524407306693</c:v>
                </c:pt>
                <c:pt idx="252">
                  <c:v>8.5601124407307179</c:v>
                </c:pt>
                <c:pt idx="253">
                  <c:v>9.1810950095478034</c:v>
                </c:pt>
                <c:pt idx="254">
                  <c:v>9.6979669629528615</c:v>
                </c:pt>
                <c:pt idx="255">
                  <c:v>10.454404610730448</c:v>
                </c:pt>
                <c:pt idx="256">
                  <c:v>11.028450590730515</c:v>
                </c:pt>
                <c:pt idx="257">
                  <c:v>11.738378195276153</c:v>
                </c:pt>
                <c:pt idx="258">
                  <c:v>12.244556990730517</c:v>
                </c:pt>
                <c:pt idx="259">
                  <c:v>13.1555494407304</c:v>
                </c:pt>
                <c:pt idx="260">
                  <c:v>13.898788790730331</c:v>
                </c:pt>
                <c:pt idx="261">
                  <c:v>15.075076400524226</c:v>
                </c:pt>
                <c:pt idx="262">
                  <c:v>15.764272447801321</c:v>
                </c:pt>
                <c:pt idx="263">
                  <c:v>16.350823020730591</c:v>
                </c:pt>
                <c:pt idx="264">
                  <c:v>16.60834544073046</c:v>
                </c:pt>
                <c:pt idx="265">
                  <c:v>16.760790506687986</c:v>
                </c:pt>
                <c:pt idx="266">
                  <c:v>17.501312780730707</c:v>
                </c:pt>
                <c:pt idx="267">
                  <c:v>18.073289290730724</c:v>
                </c:pt>
                <c:pt idx="268">
                  <c:v>18.195094880730757</c:v>
                </c:pt>
                <c:pt idx="269">
                  <c:v>17.838283680730584</c:v>
                </c:pt>
                <c:pt idx="270">
                  <c:v>17.141333440730588</c:v>
                </c:pt>
                <c:pt idx="271">
                  <c:v>16.446223960730325</c:v>
                </c:pt>
                <c:pt idx="272">
                  <c:v>15.336428050730499</c:v>
                </c:pt>
                <c:pt idx="273">
                  <c:v>14.182565090730503</c:v>
                </c:pt>
                <c:pt idx="274">
                  <c:v>13.478095389082442</c:v>
                </c:pt>
                <c:pt idx="275">
                  <c:v>12.035300740730618</c:v>
                </c:pt>
                <c:pt idx="276">
                  <c:v>6.2118804533741709</c:v>
                </c:pt>
                <c:pt idx="277">
                  <c:v>5.4796625807304871</c:v>
                </c:pt>
                <c:pt idx="278">
                  <c:v>5.1549493407306075</c:v>
                </c:pt>
                <c:pt idx="279">
                  <c:v>4.8381838407304869</c:v>
                </c:pt>
                <c:pt idx="280">
                  <c:v>4.9858041407305915</c:v>
                </c:pt>
                <c:pt idx="281">
                  <c:v>5.462481940730747</c:v>
                </c:pt>
                <c:pt idx="282">
                  <c:v>5.8537592407308097</c:v>
                </c:pt>
                <c:pt idx="283">
                  <c:v>6.6191309307304138</c:v>
                </c:pt>
                <c:pt idx="284">
                  <c:v>6.8741768821447806</c:v>
                </c:pt>
                <c:pt idx="285">
                  <c:v>7.5120726007304768</c:v>
                </c:pt>
                <c:pt idx="286">
                  <c:v>8.0641365907306941</c:v>
                </c:pt>
                <c:pt idx="287">
                  <c:v>8.1912237407306119</c:v>
                </c:pt>
                <c:pt idx="288">
                  <c:v>8.163182260730494</c:v>
                </c:pt>
                <c:pt idx="289">
                  <c:v>8.3152218907305659</c:v>
                </c:pt>
                <c:pt idx="290">
                  <c:v>8.7532393258368586</c:v>
                </c:pt>
                <c:pt idx="291">
                  <c:v>9.0559745607306752</c:v>
                </c:pt>
                <c:pt idx="292">
                  <c:v>9.1435818207304429</c:v>
                </c:pt>
                <c:pt idx="293">
                  <c:v>9.7922467307306249</c:v>
                </c:pt>
                <c:pt idx="294">
                  <c:v>10.201222940730633</c:v>
                </c:pt>
                <c:pt idx="295">
                  <c:v>10.588669848257439</c:v>
                </c:pt>
                <c:pt idx="296">
                  <c:v>11.116360760730496</c:v>
                </c:pt>
                <c:pt idx="297">
                  <c:v>11.719223000730491</c:v>
                </c:pt>
                <c:pt idx="298">
                  <c:v>12.388876260730548</c:v>
                </c:pt>
                <c:pt idx="299">
                  <c:v>14.649979140730498</c:v>
                </c:pt>
                <c:pt idx="300">
                  <c:v>15.046726160730673</c:v>
                </c:pt>
                <c:pt idx="301">
                  <c:v>15.782575306387187</c:v>
                </c:pt>
                <c:pt idx="302">
                  <c:v>16.935143740730602</c:v>
                </c:pt>
                <c:pt idx="303">
                  <c:v>17.453999296286142</c:v>
                </c:pt>
                <c:pt idx="304">
                  <c:v>18.394072759598586</c:v>
                </c:pt>
                <c:pt idx="305">
                  <c:v>18.608307920730624</c:v>
                </c:pt>
                <c:pt idx="306">
                  <c:v>18.92090329073061</c:v>
                </c:pt>
                <c:pt idx="307">
                  <c:v>19.37929554073051</c:v>
                </c:pt>
                <c:pt idx="308">
                  <c:v>19.247210750730588</c:v>
                </c:pt>
                <c:pt idx="309">
                  <c:v>19.264101980730366</c:v>
                </c:pt>
                <c:pt idx="310">
                  <c:v>19.662116760730587</c:v>
                </c:pt>
                <c:pt idx="311">
                  <c:v>20.109446070730474</c:v>
                </c:pt>
                <c:pt idx="312">
                  <c:v>20.585028740730642</c:v>
                </c:pt>
                <c:pt idx="313">
                  <c:v>20.752582900730548</c:v>
                </c:pt>
                <c:pt idx="314">
                  <c:v>20.785808420730532</c:v>
                </c:pt>
                <c:pt idx="315">
                  <c:v>20.760912940730442</c:v>
                </c:pt>
                <c:pt idx="316">
                  <c:v>20.860829220730523</c:v>
                </c:pt>
                <c:pt idx="317">
                  <c:v>20.931061580730656</c:v>
                </c:pt>
                <c:pt idx="318">
                  <c:v>20.842393180291033</c:v>
                </c:pt>
                <c:pt idx="319">
                  <c:v>20.775238900730486</c:v>
                </c:pt>
                <c:pt idx="320">
                  <c:v>20.793062500730578</c:v>
                </c:pt>
                <c:pt idx="321">
                  <c:v>20.699977890730437</c:v>
                </c:pt>
                <c:pt idx="322">
                  <c:v>20.512678130730677</c:v>
                </c:pt>
                <c:pt idx="323">
                  <c:v>20.235688043760831</c:v>
                </c:pt>
                <c:pt idx="324">
                  <c:v>19.58041500073027</c:v>
                </c:pt>
                <c:pt idx="325">
                  <c:v>17.474600450730719</c:v>
                </c:pt>
                <c:pt idx="326">
                  <c:v>15.143606890730624</c:v>
                </c:pt>
                <c:pt idx="327">
                  <c:v>12.936823970730543</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-1.5432649992693386</c:v>
                </c:pt>
                <c:pt idx="336">
                  <c:v>-2.9183403492694993</c:v>
                </c:pt>
                <c:pt idx="337">
                  <c:v>-4.117700409269256</c:v>
                </c:pt>
                <c:pt idx="338">
                  <c:v>-4.8145104511885437</c:v>
                </c:pt>
                <c:pt idx="339">
                  <c:v>-5.5537492592693383</c:v>
                </c:pt>
                <c:pt idx="340">
                  <c:v>-5.9406199092693583</c:v>
                </c:pt>
                <c:pt idx="341">
                  <c:v>-6.3232095992694326</c:v>
                </c:pt>
                <c:pt idx="342">
                  <c:v>-6.7506656992694332</c:v>
                </c:pt>
                <c:pt idx="343">
                  <c:v>-7.0734039224272891</c:v>
                </c:pt>
                <c:pt idx="344">
                  <c:v>-7.1889748792694101</c:v>
                </c:pt>
                <c:pt idx="345">
                  <c:v>-7.3120125392693689</c:v>
                </c:pt>
                <c:pt idx="346">
                  <c:v>-7.3348541992695715</c:v>
                </c:pt>
                <c:pt idx="347">
                  <c:v>-7.3693162492694784</c:v>
                </c:pt>
                <c:pt idx="348">
                  <c:v>-7.2903831992694714</c:v>
                </c:pt>
                <c:pt idx="349">
                  <c:v>-6.9507257025683113</c:v>
                </c:pt>
                <c:pt idx="350">
                  <c:v>-6.5654190092694416</c:v>
                </c:pt>
                <c:pt idx="351">
                  <c:v>-6.3358487892695914</c:v>
                </c:pt>
                <c:pt idx="352">
                  <c:v>-6.1948702292693341</c:v>
                </c:pt>
                <c:pt idx="353">
                  <c:v>-6.1169779592695122</c:v>
                </c:pt>
                <c:pt idx="354">
                  <c:v>-6.0265773299763765</c:v>
                </c:pt>
                <c:pt idx="355">
                  <c:v>-5.7915902592693405</c:v>
                </c:pt>
                <c:pt idx="356">
                  <c:v>-5.3383890092695623</c:v>
                </c:pt>
                <c:pt idx="357">
                  <c:v>-4.5160900692694472</c:v>
                </c:pt>
                <c:pt idx="358">
                  <c:v>-3.9599179092694783</c:v>
                </c:pt>
                <c:pt idx="359">
                  <c:v>-3.6030407926026595</c:v>
                </c:pt>
                <c:pt idx="360">
                  <c:v>-3.2066949821609692</c:v>
                </c:pt>
                <c:pt idx="361">
                  <c:v>-1.6891000487430721</c:v>
                </c:pt>
                <c:pt idx="362">
                  <c:v>-1.242308119269254</c:v>
                </c:pt>
                <c:pt idx="363">
                  <c:v>-0.6657242292694876</c:v>
                </c:pt>
                <c:pt idx="364">
                  <c:v>-0.43966473926948957</c:v>
                </c:pt>
                <c:pt idx="365">
                  <c:v>-0.28132655714189575</c:v>
                </c:pt>
                <c:pt idx="366">
                  <c:v>-0.59506365926941351</c:v>
                </c:pt>
                <c:pt idx="367">
                  <c:v>-0.95902137926921682</c:v>
                </c:pt>
                <c:pt idx="368">
                  <c:v>-0.44190583926949539</c:v>
                </c:pt>
                <c:pt idx="369">
                  <c:v>0.58762036073045387</c:v>
                </c:pt>
                <c:pt idx="370">
                  <c:v>0.89310487116519321</c:v>
                </c:pt>
                <c:pt idx="371">
                  <c:v>1.0305790907306818</c:v>
                </c:pt>
                <c:pt idx="372">
                  <c:v>1.3706768807305707</c:v>
                </c:pt>
                <c:pt idx="373">
                  <c:v>2.1018539807304961</c:v>
                </c:pt>
                <c:pt idx="374">
                  <c:v>2.5874808907306752</c:v>
                </c:pt>
                <c:pt idx="375">
                  <c:v>2.9729444882052976</c:v>
                </c:pt>
                <c:pt idx="376">
                  <c:v>3.1479945007306229</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5.6720569407304788</c:v>
                </c:pt>
                <c:pt idx="385">
                  <c:v>5.7776105307305405</c:v>
                </c:pt>
                <c:pt idx="386">
                  <c:v>5.8008407077636122</c:v>
                </c:pt>
                <c:pt idx="387">
                  <c:v>5.4119955007307965</c:v>
                </c:pt>
                <c:pt idx="388">
                  <c:v>4.6862905407305515</c:v>
                </c:pt>
                <c:pt idx="389">
                  <c:v>4.1067562607305863</c:v>
                </c:pt>
                <c:pt idx="390">
                  <c:v>3.2341262907305319</c:v>
                </c:pt>
                <c:pt idx="391">
                  <c:v>2.7358692891178267</c:v>
                </c:pt>
                <c:pt idx="392">
                  <c:v>2.1940253607304214</c:v>
                </c:pt>
                <c:pt idx="393">
                  <c:v>1.6684125207307861</c:v>
                </c:pt>
                <c:pt idx="394">
                  <c:v>1.0419137807304948</c:v>
                </c:pt>
                <c:pt idx="395">
                  <c:v>0.19382490073064668</c:v>
                </c:pt>
                <c:pt idx="396">
                  <c:v>-0.18892654187833133</c:v>
                </c:pt>
                <c:pt idx="397">
                  <c:v>-0.40417425926942524</c:v>
                </c:pt>
                <c:pt idx="398">
                  <c:v>-0.23918874926945932</c:v>
                </c:pt>
                <c:pt idx="399">
                  <c:v>2.6259440730640911E-2</c:v>
                </c:pt>
                <c:pt idx="400">
                  <c:v>9.3102080730744732E-2</c:v>
                </c:pt>
                <c:pt idx="401">
                  <c:v>9.0272932649739332E-2</c:v>
                </c:pt>
                <c:pt idx="402">
                  <c:v>4.6535008771769401E-2</c:v>
                </c:pt>
                <c:pt idx="403">
                  <c:v>-6.9988599269478882E-2</c:v>
                </c:pt>
                <c:pt idx="404">
                  <c:v>-0.32841395926951189</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-0.37826400926950104</c:v>
                </c:pt>
                <c:pt idx="417">
                  <c:v>0.2307566755131063</c:v>
                </c:pt>
                <c:pt idx="418">
                  <c:v>1.5598110407306358</c:v>
                </c:pt>
                <c:pt idx="419">
                  <c:v>2.0382477407305832</c:v>
                </c:pt>
                <c:pt idx="420">
                  <c:v>1.7868002407305852</c:v>
                </c:pt>
                <c:pt idx="421">
                  <c:v>1.560408540730464</c:v>
                </c:pt>
                <c:pt idx="422">
                  <c:v>1.6487997307305875</c:v>
                </c:pt>
                <c:pt idx="423">
                  <c:v>1.6366601607305724</c:v>
                </c:pt>
                <c:pt idx="424">
                  <c:v>1.3881239495218709</c:v>
                </c:pt>
                <c:pt idx="425">
                  <c:v>0.96964188073072033</c:v>
                </c:pt>
                <c:pt idx="426">
                  <c:v>0.65944558073047754</c:v>
                </c:pt>
                <c:pt idx="427">
                  <c:v>5.5489376147377811E-2</c:v>
                </c:pt>
                <c:pt idx="428">
                  <c:v>-1.58172225926941</c:v>
                </c:pt>
                <c:pt idx="429">
                  <c:v>-1.7248221992694384</c:v>
                </c:pt>
                <c:pt idx="430">
                  <c:v>-2.106607973555239</c:v>
                </c:pt>
                <c:pt idx="431">
                  <c:v>-2.4412656092693927</c:v>
                </c:pt>
                <c:pt idx="432">
                  <c:v>-2.823045929269536</c:v>
                </c:pt>
                <c:pt idx="433">
                  <c:v>-2.6723292092695061</c:v>
                </c:pt>
                <c:pt idx="434">
                  <c:v>-3.3191546592694987</c:v>
                </c:pt>
                <c:pt idx="435">
                  <c:v>-3.9542133568305644</c:v>
                </c:pt>
                <c:pt idx="436">
                  <c:v>-4.2772111141081766</c:v>
                </c:pt>
                <c:pt idx="437">
                  <c:v>-7.0265206164123395</c:v>
                </c:pt>
                <c:pt idx="438">
                  <c:v>-7.9420781192694294</c:v>
                </c:pt>
                <c:pt idx="439">
                  <c:v>-8.5574928692693444</c:v>
                </c:pt>
                <c:pt idx="440">
                  <c:v>-8.5491877392694704</c:v>
                </c:pt>
                <c:pt idx="441">
                  <c:v>-8.6265620168453658</c:v>
                </c:pt>
                <c:pt idx="442">
                  <c:v>-10.398555709269516</c:v>
                </c:pt>
                <c:pt idx="443">
                  <c:v>-13.071210859269245</c:v>
                </c:pt>
                <c:pt idx="444">
                  <c:v>-14.237349319269427</c:v>
                </c:pt>
                <c:pt idx="445">
                  <c:v>-13.858654989269509</c:v>
                </c:pt>
                <c:pt idx="446">
                  <c:v>-13.654848016845119</c:v>
                </c:pt>
                <c:pt idx="447">
                  <c:v>-14.750429109269444</c:v>
                </c:pt>
                <c:pt idx="448">
                  <c:v>-14.983401009269539</c:v>
                </c:pt>
                <c:pt idx="449">
                  <c:v>-16.25299541926946</c:v>
                </c:pt>
                <c:pt idx="450">
                  <c:v>-15.664054659269327</c:v>
                </c:pt>
                <c:pt idx="451">
                  <c:v>-14.052264912330624</c:v>
                </c:pt>
                <c:pt idx="452">
                  <c:v>-11.761028359269375</c:v>
                </c:pt>
                <c:pt idx="453">
                  <c:v>-10.209944749269384</c:v>
                </c:pt>
                <c:pt idx="454">
                  <c:v>-8.3286273392693744</c:v>
                </c:pt>
                <c:pt idx="455">
                  <c:v>-7.1481200792692841</c:v>
                </c:pt>
                <c:pt idx="456">
                  <c:v>-5.5630227060780726</c:v>
                </c:pt>
                <c:pt idx="457">
                  <c:v>-4.1587274192693116</c:v>
                </c:pt>
                <c:pt idx="458">
                  <c:v>-3.6789534392692032</c:v>
                </c:pt>
                <c:pt idx="459">
                  <c:v>-2.5786467592694464</c:v>
                </c:pt>
                <c:pt idx="460">
                  <c:v>-1.7433745092694706</c:v>
                </c:pt>
                <c:pt idx="461">
                  <c:v>-1.4000637977309205</c:v>
                </c:pt>
                <c:pt idx="462">
                  <c:v>-1.1796483492693</c:v>
                </c:pt>
                <c:pt idx="463">
                  <c:v>-1.5869154092695097</c:v>
                </c:pt>
                <c:pt idx="464">
                  <c:v>-2.7044030592694241</c:v>
                </c:pt>
                <c:pt idx="465">
                  <c:v>-4.5773065592693545</c:v>
                </c:pt>
                <c:pt idx="466">
                  <c:v>-5.1972492701389061</c:v>
                </c:pt>
                <c:pt idx="467">
                  <c:v>-5.1336412592694387</c:v>
                </c:pt>
                <c:pt idx="468">
                  <c:v>-4.6652678292693395</c:v>
                </c:pt>
                <c:pt idx="469">
                  <c:v>-3.8880296392694027</c:v>
                </c:pt>
                <c:pt idx="470">
                  <c:v>-2.2936307592693805</c:v>
                </c:pt>
                <c:pt idx="471">
                  <c:v>-1.9307933602795799</c:v>
                </c:pt>
                <c:pt idx="472">
                  <c:v>-1.9282764892694786</c:v>
                </c:pt>
                <c:pt idx="473">
                  <c:v>-1.8794268392695272</c:v>
                </c:pt>
                <c:pt idx="474">
                  <c:v>-1.6972468592693275</c:v>
                </c:pt>
                <c:pt idx="475">
                  <c:v>-1.5702673192693479</c:v>
                </c:pt>
                <c:pt idx="476">
                  <c:v>-1.550111690848297</c:v>
                </c:pt>
                <c:pt idx="477">
                  <c:v>-1.5190091592694852</c:v>
                </c:pt>
                <c:pt idx="478">
                  <c:v>-1.5146193292694499</c:v>
                </c:pt>
                <c:pt idx="479">
                  <c:v>-1.4912708892694142</c:v>
                </c:pt>
                <c:pt idx="480">
                  <c:v>-1.5032617192694151</c:v>
                </c:pt>
                <c:pt idx="481">
                  <c:v>-1.5135294309866358</c:v>
                </c:pt>
                <c:pt idx="482">
                  <c:v>-1.5365330292694352</c:v>
                </c:pt>
                <c:pt idx="483">
                  <c:v>-1.5214436592693359</c:v>
                </c:pt>
                <c:pt idx="484">
                  <c:v>-1.5344716592692718</c:v>
                </c:pt>
                <c:pt idx="485">
                  <c:v>-1.5227315592694297</c:v>
                </c:pt>
                <c:pt idx="486">
                  <c:v>-1.5284834382168397</c:v>
                </c:pt>
                <c:pt idx="487">
                  <c:v>-1.5293619392692932</c:v>
                </c:pt>
                <c:pt idx="488">
                  <c:v>-1.5297739592694468</c:v>
                </c:pt>
                <c:pt idx="489">
                  <c:v>-1.5363226892693818</c:v>
                </c:pt>
                <c:pt idx="490">
                  <c:v>-1.5387614092693696</c:v>
                </c:pt>
                <c:pt idx="491">
                  <c:v>-1.5433983775489097</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-1.5564347192694736</c:v>
                </c:pt>
                <c:pt idx="500">
                  <c:v>-1.5592494592694366</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-1.6515922592693768</c:v>
                </c:pt>
                <c:pt idx="513">
                  <c:v>-1.6572480572491897</c:v>
                </c:pt>
                <c:pt idx="514">
                  <c:v>-1.6636988192694546</c:v>
                </c:pt>
                <c:pt idx="515">
                  <c:v>-1.666081499269481</c:v>
                </c:pt>
                <c:pt idx="516">
                  <c:v>-1.6663562592694632</c:v>
                </c:pt>
                <c:pt idx="517">
                  <c:v>-1.6666422905196039</c:v>
                </c:pt>
                <c:pt idx="518">
                  <c:v>-1.6679030592694049</c:v>
                </c:pt>
                <c:pt idx="519">
                  <c:v>-1.6679022592694237</c:v>
                </c:pt>
                <c:pt idx="520">
                  <c:v>-1.6694022592694318</c:v>
                </c:pt>
                <c:pt idx="521">
                  <c:v>-1.6690622592694795</c:v>
                </c:pt>
                <c:pt idx="522">
                  <c:v>-1.6689022592694718</c:v>
                </c:pt>
                <c:pt idx="523">
                  <c:v>-1.6689022592694718</c:v>
                </c:pt>
                <c:pt idx="524">
                  <c:v>-1.6689022592694438</c:v>
                </c:pt>
                <c:pt idx="525">
                  <c:v>-1.6694765592695404</c:v>
                </c:pt>
                <c:pt idx="526">
                  <c:v>-1.669572259269529</c:v>
                </c:pt>
                <c:pt idx="527">
                  <c:v>-1.669572259269529</c:v>
                </c:pt>
                <c:pt idx="528">
                  <c:v>-1.669572259269485</c:v>
                </c:pt>
                <c:pt idx="529">
                  <c:v>-1.6695722592694566</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-1.6723310687932145</c:v>
                </c:pt>
                <c:pt idx="539">
                  <c:v>-1.6727522592694157</c:v>
                </c:pt>
                <c:pt idx="540">
                  <c:v>-1.6722916592692478</c:v>
                </c:pt>
                <c:pt idx="541">
                  <c:v>-1.672262259269246</c:v>
                </c:pt>
                <c:pt idx="542">
                  <c:v>-1.672262259269246</c:v>
                </c:pt>
                <c:pt idx="543">
                  <c:v>-1.6721508306980466</c:v>
                </c:pt>
                <c:pt idx="544">
                  <c:v>-1.6712436592694631</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-1.6676722592694646</c:v>
                </c:pt>
                <c:pt idx="555">
                  <c:v>-1.6686822592694313</c:v>
                </c:pt>
                <c:pt idx="556">
                  <c:v>-1.668569109269342</c:v>
                </c:pt>
                <c:pt idx="557">
                  <c:v>-1.6680430092695686</c:v>
                </c:pt>
                <c:pt idx="558">
                  <c:v>-1.6686585013744533</c:v>
                </c:pt>
                <c:pt idx="559">
                  <c:v>-1.6687372592691638</c:v>
                </c:pt>
                <c:pt idx="560">
                  <c:v>-1.6687372592691638</c:v>
                </c:pt>
                <c:pt idx="561">
                  <c:v>-1.6687372592694198</c:v>
                </c:pt>
                <c:pt idx="562">
                  <c:v>-1.6706362592694561</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-1.6737222592694376</c:v>
                </c:pt>
                <c:pt idx="571">
                  <c:v>-1.6727158592694451</c:v>
                </c:pt>
                <c:pt idx="572">
                  <c:v>-1.6712922592693076</c:v>
                </c:pt>
                <c:pt idx="573">
                  <c:v>-1.6712922592692934</c:v>
                </c:pt>
                <c:pt idx="574">
                  <c:v>-1.6702962592696338</c:v>
                </c:pt>
                <c:pt idx="575">
                  <c:v>-1.66971225926943</c:v>
                </c:pt>
                <c:pt idx="576">
                  <c:v>-1.6650022592694278</c:v>
                </c:pt>
                <c:pt idx="577">
                  <c:v>-1.6660466062080985</c:v>
                </c:pt>
                <c:pt idx="578">
                  <c:v>-1.6663222592693216</c:v>
                </c:pt>
                <c:pt idx="579">
                  <c:v>-1.6663222592693216</c:v>
                </c:pt>
                <c:pt idx="580">
                  <c:v>-1.6663222592693216</c:v>
                </c:pt>
                <c:pt idx="581">
                  <c:v>-1.6677906392694397</c:v>
                </c:pt>
                <c:pt idx="582">
                  <c:v>-1.6687924520404918</c:v>
                </c:pt>
                <c:pt idx="583">
                  <c:v>-1.6736062592694037</c:v>
                </c:pt>
                <c:pt idx="584">
                  <c:v>-1.6732762592693278</c:v>
                </c:pt>
                <c:pt idx="585">
                  <c:v>-1.6750554592694442</c:v>
                </c:pt>
                <c:pt idx="586">
                  <c:v>-1.6818201092694238</c:v>
                </c:pt>
                <c:pt idx="587">
                  <c:v>-1.6857446572285526</c:v>
                </c:pt>
                <c:pt idx="588">
                  <c:v>-1.6871520592694651</c:v>
                </c:pt>
                <c:pt idx="589">
                  <c:v>-1.6875322592693878</c:v>
                </c:pt>
                <c:pt idx="590">
                  <c:v>-1.7030457886811938</c:v>
                </c:pt>
                <c:pt idx="591">
                  <c:v>-1.7029822592695318</c:v>
                </c:pt>
                <c:pt idx="592">
                  <c:v>-1.7032435592693378</c:v>
                </c:pt>
                <c:pt idx="593">
                  <c:v>-1.703726217602775</c:v>
                </c:pt>
                <c:pt idx="594">
                  <c:v>-1.7037522592694765</c:v>
                </c:pt>
                <c:pt idx="595">
                  <c:v>-1.7037522592694765</c:v>
                </c:pt>
                <c:pt idx="596">
                  <c:v>-1.7037522592694057</c:v>
                </c:pt>
                <c:pt idx="597">
                  <c:v>-1.7051322592694027</c:v>
                </c:pt>
                <c:pt idx="598">
                  <c:v>-1.7055927765107555</c:v>
                </c:pt>
                <c:pt idx="599">
                  <c:v>-1.7070146592692466</c:v>
                </c:pt>
                <c:pt idx="600">
                  <c:v>-1.7071122592692518</c:v>
                </c:pt>
                <c:pt idx="601">
                  <c:v>-1.7071122592692518</c:v>
                </c:pt>
                <c:pt idx="602">
                  <c:v>-1.7071122592692518</c:v>
                </c:pt>
                <c:pt idx="603">
                  <c:v>-1.7071122592692518</c:v>
                </c:pt>
                <c:pt idx="604">
                  <c:v>-1.7071122592694208</c:v>
                </c:pt>
                <c:pt idx="605">
                  <c:v>-1.7099190592694076</c:v>
                </c:pt>
                <c:pt idx="606">
                  <c:v>-1.7104968592693679</c:v>
                </c:pt>
                <c:pt idx="607">
                  <c:v>-1.7113022592694425</c:v>
                </c:pt>
                <c:pt idx="608">
                  <c:v>-1.7119995792693017</c:v>
                </c:pt>
                <c:pt idx="609">
                  <c:v>-1.7131492392691976</c:v>
                </c:pt>
                <c:pt idx="610">
                  <c:v>-1.7131622592692382</c:v>
                </c:pt>
                <c:pt idx="611">
                  <c:v>-1.7131622592692524</c:v>
                </c:pt>
                <c:pt idx="612">
                  <c:v>-1.7164122592694318</c:v>
                </c:pt>
                <c:pt idx="613">
                  <c:v>-1.7172842692695696</c:v>
                </c:pt>
                <c:pt idx="614">
                  <c:v>-1.7183962592692676</c:v>
                </c:pt>
                <c:pt idx="615">
                  <c:v>-1.7183962592692676</c:v>
                </c:pt>
                <c:pt idx="616">
                  <c:v>-1.7183962592692676</c:v>
                </c:pt>
                <c:pt idx="617">
                  <c:v>-1.7183962592692819</c:v>
                </c:pt>
                <c:pt idx="618">
                  <c:v>-1.717720339269361</c:v>
                </c:pt>
                <c:pt idx="619">
                  <c:v>-1.7141308592693179</c:v>
                </c:pt>
                <c:pt idx="620">
                  <c:v>-1.709009092602682</c:v>
                </c:pt>
                <c:pt idx="621">
                  <c:v>-1.7026296878407956</c:v>
                </c:pt>
                <c:pt idx="622">
                  <c:v>-1.6963509392694662</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-1.6911966092694102</c:v>
                </c:pt>
                <c:pt idx="632">
                  <c:v>-1.6917222592693675</c:v>
                </c:pt>
                <c:pt idx="633">
                  <c:v>-1.6911341592695095</c:v>
                </c:pt>
                <c:pt idx="634">
                  <c:v>-1.687482259269359</c:v>
                </c:pt>
                <c:pt idx="635">
                  <c:v>-1.6873145041674462</c:v>
                </c:pt>
                <c:pt idx="636">
                  <c:v>-1.69078535926937</c:v>
                </c:pt>
                <c:pt idx="637">
                  <c:v>-1.6917622592693946</c:v>
                </c:pt>
                <c:pt idx="638">
                  <c:v>-1.6917776592693912</c:v>
                </c:pt>
                <c:pt idx="639">
                  <c:v>-1.6922790592693531</c:v>
                </c:pt>
                <c:pt idx="640">
                  <c:v>-1.6941947855852533</c:v>
                </c:pt>
                <c:pt idx="641">
                  <c:v>-1.6984451992695013</c:v>
                </c:pt>
                <c:pt idx="642">
                  <c:v>-1.7022322592694208</c:v>
                </c:pt>
                <c:pt idx="643">
                  <c:v>-1.7033822592694305</c:v>
                </c:pt>
                <c:pt idx="644">
                  <c:v>-1.7058042592695388</c:v>
                </c:pt>
                <c:pt idx="645">
                  <c:v>-1.7074627092694625</c:v>
                </c:pt>
                <c:pt idx="646">
                  <c:v>-1.7109887898815401</c:v>
                </c:pt>
                <c:pt idx="647">
                  <c:v>-1.7137388592696097</c:v>
                </c:pt>
                <c:pt idx="648">
                  <c:v>-1.7142611592692698</c:v>
                </c:pt>
                <c:pt idx="649">
                  <c:v>-1.7140863092693337</c:v>
                </c:pt>
                <c:pt idx="650">
                  <c:v>-1.7160747692692127</c:v>
                </c:pt>
                <c:pt idx="651">
                  <c:v>-1.7196135858000758</c:v>
                </c:pt>
                <c:pt idx="652">
                  <c:v>-1.7253036592693696</c:v>
                </c:pt>
                <c:pt idx="653">
                  <c:v>-1.7265654592692954</c:v>
                </c:pt>
                <c:pt idx="654">
                  <c:v>-1.7265922592692946</c:v>
                </c:pt>
                <c:pt idx="655">
                  <c:v>-1.7261346192693716</c:v>
                </c:pt>
                <c:pt idx="656">
                  <c:v>-1.7246814429426818</c:v>
                </c:pt>
                <c:pt idx="657">
                  <c:v>-1.7256950092694137</c:v>
                </c:pt>
                <c:pt idx="658">
                  <c:v>-1.7289041392694728</c:v>
                </c:pt>
                <c:pt idx="659">
                  <c:v>-1.7300622592694865</c:v>
                </c:pt>
                <c:pt idx="660">
                  <c:v>-1.7300622592694865</c:v>
                </c:pt>
                <c:pt idx="661">
                  <c:v>-1.7300622592694865</c:v>
                </c:pt>
                <c:pt idx="662">
                  <c:v>-1.7300622592694865</c:v>
                </c:pt>
                <c:pt idx="663">
                  <c:v>-1.7300799592694738</c:v>
                </c:pt>
                <c:pt idx="664">
                  <c:v>-1.7306522592692488</c:v>
                </c:pt>
                <c:pt idx="665">
                  <c:v>-1.7312594592694932</c:v>
                </c:pt>
                <c:pt idx="666">
                  <c:v>-1.7313122592695152</c:v>
                </c:pt>
                <c:pt idx="667">
                  <c:v>-1.7313122592695152</c:v>
                </c:pt>
                <c:pt idx="668">
                  <c:v>-1.7313122592695152</c:v>
                </c:pt>
                <c:pt idx="669">
                  <c:v>-1.7313122592695152</c:v>
                </c:pt>
                <c:pt idx="670">
                  <c:v>-1.7322256592694441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-1.7279000592695992</c:v>
                </c:pt>
                <c:pt idx="688">
                  <c:v>-1.7245370806978713</c:v>
                </c:pt>
                <c:pt idx="689">
                  <c:v>-1.7233316092693209</c:v>
                </c:pt>
                <c:pt idx="690">
                  <c:v>-1.7229722592693675</c:v>
                </c:pt>
                <c:pt idx="691">
                  <c:v>-1.7239767992696757</c:v>
                </c:pt>
                <c:pt idx="692">
                  <c:v>-1.7279144201889798</c:v>
                </c:pt>
                <c:pt idx="693">
                  <c:v>-1.7305443783171326</c:v>
                </c:pt>
                <c:pt idx="694">
                  <c:v>-1.7340815926027346</c:v>
                </c:pt>
                <c:pt idx="695">
                  <c:v>-1.7405318392692948</c:v>
                </c:pt>
                <c:pt idx="696">
                  <c:v>-1.7452237992693376</c:v>
                </c:pt>
                <c:pt idx="697">
                  <c:v>-1.7455822592693537</c:v>
                </c:pt>
                <c:pt idx="698">
                  <c:v>-1.7456877092693899</c:v>
                </c:pt>
                <c:pt idx="699">
                  <c:v>-1.7461372592692896</c:v>
                </c:pt>
                <c:pt idx="700">
                  <c:v>-1.7483886592696078</c:v>
                </c:pt>
                <c:pt idx="701">
                  <c:v>-1.7505439592692653</c:v>
                </c:pt>
                <c:pt idx="702">
                  <c:v>-1.7506022592692716</c:v>
                </c:pt>
                <c:pt idx="703">
                  <c:v>-1.7511356592696203</c:v>
                </c:pt>
                <c:pt idx="704">
                  <c:v>-1.7519646122105683</c:v>
                </c:pt>
                <c:pt idx="705">
                  <c:v>-1.7549961092695412</c:v>
                </c:pt>
                <c:pt idx="706">
                  <c:v>-1.7560434992693672</c:v>
                </c:pt>
                <c:pt idx="707">
                  <c:v>-1.7561743792694378</c:v>
                </c:pt>
                <c:pt idx="708">
                  <c:v>-1.7571306592692919</c:v>
                </c:pt>
                <c:pt idx="709">
                  <c:v>-1.7571522592693178</c:v>
                </c:pt>
                <c:pt idx="710">
                  <c:v>-1.7573079592694398</c:v>
                </c:pt>
                <c:pt idx="711">
                  <c:v>-1.7582622592694277</c:v>
                </c:pt>
                <c:pt idx="712">
                  <c:v>-1.7582622592694277</c:v>
                </c:pt>
                <c:pt idx="713">
                  <c:v>-1.7582622592694277</c:v>
                </c:pt>
                <c:pt idx="714">
                  <c:v>-1.7587000143713141</c:v>
                </c:pt>
                <c:pt idx="715">
                  <c:v>-1.760606009269253</c:v>
                </c:pt>
                <c:pt idx="716">
                  <c:v>-1.7611942592694696</c:v>
                </c:pt>
                <c:pt idx="717">
                  <c:v>-1.7612422592694783</c:v>
                </c:pt>
                <c:pt idx="718">
                  <c:v>-1.7612422592694783</c:v>
                </c:pt>
                <c:pt idx="719">
                  <c:v>-1.7612422592694783</c:v>
                </c:pt>
                <c:pt idx="720">
                  <c:v>-1.7578146592693686</c:v>
                </c:pt>
                <c:pt idx="721">
                  <c:v>-1.7557990592695329</c:v>
                </c:pt>
                <c:pt idx="722">
                  <c:v>-1.7551800592694058</c:v>
                </c:pt>
                <c:pt idx="723">
                  <c:v>-1.7549522592694018</c:v>
                </c:pt>
                <c:pt idx="724">
                  <c:v>-1.7544600755959294</c:v>
                </c:pt>
                <c:pt idx="725">
                  <c:v>-1.7520194792692791</c:v>
                </c:pt>
                <c:pt idx="726">
                  <c:v>-1.7478661092693089</c:v>
                </c:pt>
                <c:pt idx="727">
                  <c:v>-1.7441012892694499</c:v>
                </c:pt>
                <c:pt idx="728">
                  <c:v>-1.7436882592694596</c:v>
                </c:pt>
                <c:pt idx="729">
                  <c:v>-1.7436882592694596</c:v>
                </c:pt>
                <c:pt idx="730">
                  <c:v>-1.7435693192693522</c:v>
                </c:pt>
                <c:pt idx="731">
                  <c:v>-1.7430622592693492</c:v>
                </c:pt>
                <c:pt idx="732">
                  <c:v>-1.7429470592695253</c:v>
                </c:pt>
                <c:pt idx="733">
                  <c:v>-1.7417184392693199</c:v>
                </c:pt>
                <c:pt idx="734">
                  <c:v>-1.7401504345272814</c:v>
                </c:pt>
                <c:pt idx="735">
                  <c:v>-1.7375826592695058</c:v>
                </c:pt>
                <c:pt idx="736">
                  <c:v>-1.7341485592694279</c:v>
                </c:pt>
                <c:pt idx="737">
                  <c:v>-1.73188225926924</c:v>
                </c:pt>
                <c:pt idx="738">
                  <c:v>-1.73188225926924</c:v>
                </c:pt>
                <c:pt idx="739">
                  <c:v>-1.7318822592692542</c:v>
                </c:pt>
                <c:pt idx="740">
                  <c:v>-1.73188225926924</c:v>
                </c:pt>
                <c:pt idx="741">
                  <c:v>-1.73188225926924</c:v>
                </c:pt>
                <c:pt idx="742">
                  <c:v>-1.73188225926924</c:v>
                </c:pt>
                <c:pt idx="743">
                  <c:v>-1.73188225926924</c:v>
                </c:pt>
                <c:pt idx="744">
                  <c:v>-1.7318822592692698</c:v>
                </c:pt>
                <c:pt idx="745">
                  <c:v>-1.73188225926924</c:v>
                </c:pt>
                <c:pt idx="746">
                  <c:v>-1.73188225926924</c:v>
                </c:pt>
                <c:pt idx="747">
                  <c:v>-1.73188225926924</c:v>
                </c:pt>
                <c:pt idx="748">
                  <c:v>-1.73188225926924</c:v>
                </c:pt>
                <c:pt idx="749">
                  <c:v>-1.7318822592692542</c:v>
                </c:pt>
                <c:pt idx="750">
                  <c:v>-1.7321389592693919</c:v>
                </c:pt>
                <c:pt idx="751">
                  <c:v>-1.7308923592696304</c:v>
                </c:pt>
                <c:pt idx="752">
                  <c:v>-1.7308422592696489</c:v>
                </c:pt>
                <c:pt idx="753">
                  <c:v>-1.7308422592696489</c:v>
                </c:pt>
                <c:pt idx="754">
                  <c:v>-1.7308422592696489</c:v>
                </c:pt>
                <c:pt idx="755">
                  <c:v>-1.7308422592696489</c:v>
                </c:pt>
                <c:pt idx="756">
                  <c:v>-1.7308422592696489</c:v>
                </c:pt>
                <c:pt idx="757">
                  <c:v>-1.730793459269576</c:v>
                </c:pt>
                <c:pt idx="758">
                  <c:v>-1.729676099269466</c:v>
                </c:pt>
                <c:pt idx="759">
                  <c:v>-1.72921533426927</c:v>
                </c:pt>
                <c:pt idx="760">
                  <c:v>-1.7288222592692633</c:v>
                </c:pt>
                <c:pt idx="761">
                  <c:v>-1.7272022592694449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-1.7279222592692329</c:v>
                </c:pt>
                <c:pt idx="770">
                  <c:v>-1.7271200641475986</c:v>
                </c:pt>
                <c:pt idx="771">
                  <c:v>-1.726602259269582</c:v>
                </c:pt>
                <c:pt idx="772">
                  <c:v>-1.726602259269582</c:v>
                </c:pt>
                <c:pt idx="773">
                  <c:v>-1.726602259269582</c:v>
                </c:pt>
                <c:pt idx="774">
                  <c:v>-1.7282465092691695</c:v>
                </c:pt>
                <c:pt idx="775">
                  <c:v>-1.7285722592691983</c:v>
                </c:pt>
                <c:pt idx="776">
                  <c:v>-1.7285722592691839</c:v>
                </c:pt>
                <c:pt idx="777">
                  <c:v>-1.7296339992693945</c:v>
                </c:pt>
                <c:pt idx="778">
                  <c:v>-1.7309822592693238</c:v>
                </c:pt>
                <c:pt idx="779">
                  <c:v>-1.7310430840116453</c:v>
                </c:pt>
                <c:pt idx="780">
                  <c:v>-1.7317245092692828</c:v>
                </c:pt>
                <c:pt idx="781">
                  <c:v>-1.7339808492694986</c:v>
                </c:pt>
                <c:pt idx="782">
                  <c:v>-1.7359722592694145</c:v>
                </c:pt>
                <c:pt idx="783">
                  <c:v>-1.7359722592694145</c:v>
                </c:pt>
                <c:pt idx="784">
                  <c:v>-1.7359722592694145</c:v>
                </c:pt>
                <c:pt idx="785">
                  <c:v>-1.7359722592694145</c:v>
                </c:pt>
                <c:pt idx="786">
                  <c:v>-1.7359722592694145</c:v>
                </c:pt>
                <c:pt idx="787">
                  <c:v>-1.7376473992696462</c:v>
                </c:pt>
                <c:pt idx="788">
                  <c:v>-1.7380422592696618</c:v>
                </c:pt>
                <c:pt idx="789">
                  <c:v>-1.7380422592696618</c:v>
                </c:pt>
                <c:pt idx="790">
                  <c:v>-1.7380369592696496</c:v>
                </c:pt>
                <c:pt idx="791">
                  <c:v>-1.7363418511062321</c:v>
                </c:pt>
                <c:pt idx="792">
                  <c:v>-1.7349552592693414</c:v>
                </c:pt>
                <c:pt idx="793">
                  <c:v>-1.7350490592693704</c:v>
                </c:pt>
                <c:pt idx="794">
                  <c:v>-1.73352446926951</c:v>
                </c:pt>
                <c:pt idx="795">
                  <c:v>-1.7323267192694638</c:v>
                </c:pt>
                <c:pt idx="796">
                  <c:v>-1.7333145592694434</c:v>
                </c:pt>
                <c:pt idx="797">
                  <c:v>-1.7345622592694507</c:v>
                </c:pt>
                <c:pt idx="798">
                  <c:v>-1.7345622592694085</c:v>
                </c:pt>
                <c:pt idx="799">
                  <c:v>-1.7343466592695052</c:v>
                </c:pt>
                <c:pt idx="800">
                  <c:v>-1.7341222592694814</c:v>
                </c:pt>
                <c:pt idx="801">
                  <c:v>-1.7341222592694814</c:v>
                </c:pt>
                <c:pt idx="802">
                  <c:v>-1.7341222592694956</c:v>
                </c:pt>
                <c:pt idx="803">
                  <c:v>-1.7341222592694814</c:v>
                </c:pt>
                <c:pt idx="804">
                  <c:v>-1.7341222592694814</c:v>
                </c:pt>
                <c:pt idx="805">
                  <c:v>-1.7350493592694796</c:v>
                </c:pt>
                <c:pt idx="806">
                  <c:v>-1.7383274992694018</c:v>
                </c:pt>
                <c:pt idx="807">
                  <c:v>-1.7387302592694149</c:v>
                </c:pt>
                <c:pt idx="808">
                  <c:v>-1.7375840960040403</c:v>
                </c:pt>
                <c:pt idx="809">
                  <c:v>-1.7370422592694847</c:v>
                </c:pt>
                <c:pt idx="810">
                  <c:v>-1.736747059269419</c:v>
                </c:pt>
                <c:pt idx="811">
                  <c:v>-1.7339827892693898</c:v>
                </c:pt>
                <c:pt idx="812">
                  <c:v>-1.7337822592693883</c:v>
                </c:pt>
                <c:pt idx="813">
                  <c:v>-1.7351562388612081</c:v>
                </c:pt>
                <c:pt idx="814">
                  <c:v>-1.734981759269429</c:v>
                </c:pt>
                <c:pt idx="815">
                  <c:v>-1.7344122592694462</c:v>
                </c:pt>
                <c:pt idx="816">
                  <c:v>-1.7344122592694462</c:v>
                </c:pt>
                <c:pt idx="817">
                  <c:v>-1.7344122592694462</c:v>
                </c:pt>
                <c:pt idx="818">
                  <c:v>-1.7360311992694037</c:v>
                </c:pt>
                <c:pt idx="819">
                  <c:v>-1.7402241149396358</c:v>
                </c:pt>
                <c:pt idx="820">
                  <c:v>-1.740096659269452</c:v>
                </c:pt>
                <c:pt idx="821">
                  <c:v>-1.7398165592694552</c:v>
                </c:pt>
                <c:pt idx="822">
                  <c:v>-1.7414168592695058</c:v>
                </c:pt>
                <c:pt idx="823">
                  <c:v>-1.7449917392693648</c:v>
                </c:pt>
                <c:pt idx="824">
                  <c:v>-1.7476635592693825</c:v>
                </c:pt>
                <c:pt idx="825">
                  <c:v>-1.7489748365888573</c:v>
                </c:pt>
                <c:pt idx="826">
                  <c:v>-1.7492882592692918</c:v>
                </c:pt>
                <c:pt idx="827">
                  <c:v>-1.7492882592692918</c:v>
                </c:pt>
                <c:pt idx="828">
                  <c:v>-1.7494529592692061</c:v>
                </c:pt>
                <c:pt idx="829">
                  <c:v>-1.750417019269378</c:v>
                </c:pt>
                <c:pt idx="830">
                  <c:v>-1.7478499515770798</c:v>
                </c:pt>
                <c:pt idx="831">
                  <c:v>-1.7466322592693317</c:v>
                </c:pt>
                <c:pt idx="832">
                  <c:v>-1.7467294592693305</c:v>
                </c:pt>
                <c:pt idx="833">
                  <c:v>-1.7468386092694868</c:v>
                </c:pt>
                <c:pt idx="834">
                  <c:v>-1.7462729092694502</c:v>
                </c:pt>
                <c:pt idx="835">
                  <c:v>-1.7461522592694498</c:v>
                </c:pt>
                <c:pt idx="836">
                  <c:v>-1.745912363436176</c:v>
                </c:pt>
                <c:pt idx="837">
                  <c:v>-1.7465889592693742</c:v>
                </c:pt>
                <c:pt idx="838">
                  <c:v>-1.7472898792695446</c:v>
                </c:pt>
                <c:pt idx="839">
                  <c:v>-1.748588909269472</c:v>
                </c:pt>
                <c:pt idx="840">
                  <c:v>-1.750322359269431</c:v>
                </c:pt>
                <c:pt idx="841">
                  <c:v>-1.754547073222952</c:v>
                </c:pt>
                <c:pt idx="842">
                  <c:v>-1.7565222592695018</c:v>
                </c:pt>
                <c:pt idx="843">
                  <c:v>-1.756837059269543</c:v>
                </c:pt>
                <c:pt idx="844">
                  <c:v>-1.7566912592694848</c:v>
                </c:pt>
                <c:pt idx="845">
                  <c:v>-1.7556531592693858</c:v>
                </c:pt>
                <c:pt idx="846">
                  <c:v>-1.755969659269351</c:v>
                </c:pt>
                <c:pt idx="847">
                  <c:v>-1.7551322592692871</c:v>
                </c:pt>
                <c:pt idx="848">
                  <c:v>-1.7551322592692871</c:v>
                </c:pt>
                <c:pt idx="849">
                  <c:v>-1.7551322592692871</c:v>
                </c:pt>
                <c:pt idx="850">
                  <c:v>-1.7551322592692871</c:v>
                </c:pt>
                <c:pt idx="851">
                  <c:v>-1.7551322592692871</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-1.7537222592694914</c:v>
                </c:pt>
                <c:pt idx="863">
                  <c:v>-1.7537222592694914</c:v>
                </c:pt>
                <c:pt idx="864">
                  <c:v>-1.753722259269463</c:v>
                </c:pt>
                <c:pt idx="865">
                  <c:v>-1.7537222592694914</c:v>
                </c:pt>
                <c:pt idx="866">
                  <c:v>-1.7537222592694914</c:v>
                </c:pt>
                <c:pt idx="867">
                  <c:v>-1.7543115592694818</c:v>
                </c:pt>
                <c:pt idx="868">
                  <c:v>-1.7544322592694626</c:v>
                </c:pt>
                <c:pt idx="869">
                  <c:v>-1.7544322592694908</c:v>
                </c:pt>
                <c:pt idx="870">
                  <c:v>-1.7551636592693829</c:v>
                </c:pt>
                <c:pt idx="871">
                  <c:v>-1.7556622592693694</c:v>
                </c:pt>
                <c:pt idx="872">
                  <c:v>-1.7556622592693694</c:v>
                </c:pt>
                <c:pt idx="873">
                  <c:v>-1.7556622592693694</c:v>
                </c:pt>
                <c:pt idx="874">
                  <c:v>-1.7556622592693836</c:v>
                </c:pt>
                <c:pt idx="875">
                  <c:v>-1.7556622592693976</c:v>
                </c:pt>
                <c:pt idx="876">
                  <c:v>-1.755116609269491</c:v>
                </c:pt>
                <c:pt idx="877">
                  <c:v>-1.7538022592694325</c:v>
                </c:pt>
                <c:pt idx="878">
                  <c:v>-1.7538022592694325</c:v>
                </c:pt>
                <c:pt idx="879">
                  <c:v>-1.7540218592694272</c:v>
                </c:pt>
                <c:pt idx="880">
                  <c:v>-1.7538022592693761</c:v>
                </c:pt>
                <c:pt idx="881">
                  <c:v>-1.7538022592694325</c:v>
                </c:pt>
                <c:pt idx="882">
                  <c:v>-1.7543015692693587</c:v>
                </c:pt>
                <c:pt idx="883">
                  <c:v>-1.7581672692693928</c:v>
                </c:pt>
                <c:pt idx="884">
                  <c:v>-1.7621814192694238</c:v>
                </c:pt>
                <c:pt idx="885">
                  <c:v>-1.7653145092694857</c:v>
                </c:pt>
                <c:pt idx="886">
                  <c:v>-1.7657815467692899</c:v>
                </c:pt>
                <c:pt idx="887">
                  <c:v>-1.7656682592692035</c:v>
                </c:pt>
                <c:pt idx="888">
                  <c:v>-1.7656682592692035</c:v>
                </c:pt>
                <c:pt idx="889">
                  <c:v>-1.7652437592694368</c:v>
                </c:pt>
                <c:pt idx="890">
                  <c:v>-1.764928259269493</c:v>
                </c:pt>
                <c:pt idx="891">
                  <c:v>-1.7647390427745493</c:v>
                </c:pt>
                <c:pt idx="892">
                  <c:v>-1.7644906592694534</c:v>
                </c:pt>
                <c:pt idx="893">
                  <c:v>-1.7644422592694298</c:v>
                </c:pt>
                <c:pt idx="894">
                  <c:v>-1.7643042592695353</c:v>
                </c:pt>
                <c:pt idx="895">
                  <c:v>-1.763382259269362</c:v>
                </c:pt>
                <c:pt idx="896">
                  <c:v>-1.7633822592693478</c:v>
                </c:pt>
                <c:pt idx="897">
                  <c:v>-1.763382259269362</c:v>
                </c:pt>
                <c:pt idx="898">
                  <c:v>-1.763382259269362</c:v>
                </c:pt>
                <c:pt idx="899">
                  <c:v>-1.7627714992694323</c:v>
                </c:pt>
                <c:pt idx="900">
                  <c:v>-1.7608645792694362</c:v>
                </c:pt>
                <c:pt idx="901">
                  <c:v>-1.7608222592692457</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-1.7625703592693882</c:v>
                </c:pt>
                <c:pt idx="912">
                  <c:v>-1.7641873092696585</c:v>
                </c:pt>
                <c:pt idx="913">
                  <c:v>-1.7642522592696395</c:v>
                </c:pt>
                <c:pt idx="914">
                  <c:v>-1.7671544592693906</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-1.7769253392694666</c:v>
                </c:pt>
                <c:pt idx="952">
                  <c:v>-1.777464349269406</c:v>
                </c:pt>
                <c:pt idx="953">
                  <c:v>-1.777608259269341</c:v>
                </c:pt>
                <c:pt idx="954">
                  <c:v>-1.777608259269341</c:v>
                </c:pt>
                <c:pt idx="955">
                  <c:v>-1.77719436236215</c:v>
                </c:pt>
                <c:pt idx="956">
                  <c:v>-1.7766126692693973</c:v>
                </c:pt>
                <c:pt idx="957">
                  <c:v>-1.7771272592694325</c:v>
                </c:pt>
                <c:pt idx="958">
                  <c:v>-1.7771272592694325</c:v>
                </c:pt>
                <c:pt idx="959">
                  <c:v>-1.7771272592694325</c:v>
                </c:pt>
                <c:pt idx="960">
                  <c:v>-1.7771272592694325</c:v>
                </c:pt>
                <c:pt idx="961">
                  <c:v>-1.7769922592694463</c:v>
                </c:pt>
                <c:pt idx="962">
                  <c:v>-1.7756433492693438</c:v>
                </c:pt>
                <c:pt idx="963">
                  <c:v>-1.7747122592693778</c:v>
                </c:pt>
                <c:pt idx="964">
                  <c:v>-1.7747122592693778</c:v>
                </c:pt>
                <c:pt idx="965">
                  <c:v>-1.7747122592693778</c:v>
                </c:pt>
                <c:pt idx="966">
                  <c:v>-1.7748379293725534</c:v>
                </c:pt>
                <c:pt idx="967">
                  <c:v>-1.7760981592693099</c:v>
                </c:pt>
                <c:pt idx="968">
                  <c:v>-1.7769719592693598</c:v>
                </c:pt>
                <c:pt idx="969">
                  <c:v>-1.7774172592694115</c:v>
                </c:pt>
                <c:pt idx="970">
                  <c:v>-1.7774172592694115</c:v>
                </c:pt>
                <c:pt idx="971">
                  <c:v>-1.7774172592693558</c:v>
                </c:pt>
                <c:pt idx="972">
                  <c:v>-1.7774172592693134</c:v>
                </c:pt>
                <c:pt idx="973">
                  <c:v>-1.7774172592694115</c:v>
                </c:pt>
                <c:pt idx="974">
                  <c:v>-1.7774172592694115</c:v>
                </c:pt>
                <c:pt idx="975">
                  <c:v>-1.7774172592694115</c:v>
                </c:pt>
                <c:pt idx="976">
                  <c:v>-1.7774172592694115</c:v>
                </c:pt>
                <c:pt idx="977">
                  <c:v>-1.7774172592693698</c:v>
                </c:pt>
                <c:pt idx="978">
                  <c:v>-1.7774172592694115</c:v>
                </c:pt>
                <c:pt idx="979">
                  <c:v>-1.7774172592694115</c:v>
                </c:pt>
                <c:pt idx="980">
                  <c:v>-1.7776245492693461</c:v>
                </c:pt>
                <c:pt idx="981">
                  <c:v>-1.7780282592695742</c:v>
                </c:pt>
                <c:pt idx="982">
                  <c:v>-1.7780282592695742</c:v>
                </c:pt>
                <c:pt idx="983">
                  <c:v>-1.7780282592695742</c:v>
                </c:pt>
                <c:pt idx="984">
                  <c:v>-1.7780282592695742</c:v>
                </c:pt>
                <c:pt idx="985">
                  <c:v>-1.777649859269586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-1.7758444992693665</c:v>
                </c:pt>
                <c:pt idx="997">
                  <c:v>-1.7748488592693548</c:v>
                </c:pt>
                <c:pt idx="998">
                  <c:v>-1.7743822592694858</c:v>
                </c:pt>
                <c:pt idx="999">
                  <c:v>-1.7743822592693874</c:v>
                </c:pt>
                <c:pt idx="1000">
                  <c:v>-1.7743822592693874</c:v>
                </c:pt>
                <c:pt idx="1001">
                  <c:v>-1.7750224592693642</c:v>
                </c:pt>
                <c:pt idx="1002">
                  <c:v>-1.7730203592695077</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-1.7732222592694431</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-1.7720058056612813</c:v>
                </c:pt>
                <c:pt idx="1021">
                  <c:v>-1.7697822592694323</c:v>
                </c:pt>
                <c:pt idx="1022">
                  <c:v>-1.7697822592694323</c:v>
                </c:pt>
                <c:pt idx="1023">
                  <c:v>-1.7697822592694323</c:v>
                </c:pt>
                <c:pt idx="1024">
                  <c:v>-1.7697822592694323</c:v>
                </c:pt>
                <c:pt idx="1025">
                  <c:v>-1.7697822592693329</c:v>
                </c:pt>
                <c:pt idx="1026">
                  <c:v>-1.7697822592694323</c:v>
                </c:pt>
                <c:pt idx="1027">
                  <c:v>-1.7697822592694323</c:v>
                </c:pt>
                <c:pt idx="1028">
                  <c:v>-1.7697822592694323</c:v>
                </c:pt>
                <c:pt idx="1029">
                  <c:v>-1.7697822592694323</c:v>
                </c:pt>
                <c:pt idx="1030">
                  <c:v>-1.7697822592693329</c:v>
                </c:pt>
                <c:pt idx="1031">
                  <c:v>-1.7697822592694323</c:v>
                </c:pt>
                <c:pt idx="1032">
                  <c:v>-1.7696910592693742</c:v>
                </c:pt>
                <c:pt idx="1033">
                  <c:v>-1.7678443592694579</c:v>
                </c:pt>
                <c:pt idx="1034">
                  <c:v>-1.7673622592694875</c:v>
                </c:pt>
                <c:pt idx="1035">
                  <c:v>-1.7673622592694875</c:v>
                </c:pt>
                <c:pt idx="1036">
                  <c:v>-1.7673622592694875</c:v>
                </c:pt>
                <c:pt idx="1037">
                  <c:v>-1.7664305092692842</c:v>
                </c:pt>
                <c:pt idx="1038">
                  <c:v>-1.7657922592693165</c:v>
                </c:pt>
                <c:pt idx="1039">
                  <c:v>-1.7657922592693165</c:v>
                </c:pt>
                <c:pt idx="1040">
                  <c:v>-1.7657922592693165</c:v>
                </c:pt>
                <c:pt idx="1041">
                  <c:v>-1.7657922592693303</c:v>
                </c:pt>
                <c:pt idx="1042">
                  <c:v>-1.7657922592693165</c:v>
                </c:pt>
                <c:pt idx="1043">
                  <c:v>-1.7657922592693165</c:v>
                </c:pt>
                <c:pt idx="1044">
                  <c:v>-1.7656923592693217</c:v>
                </c:pt>
                <c:pt idx="1045">
                  <c:v>-1.765126259269292</c:v>
                </c:pt>
                <c:pt idx="1046">
                  <c:v>-1.7651262592693064</c:v>
                </c:pt>
                <c:pt idx="1047">
                  <c:v>-1.765126259269292</c:v>
                </c:pt>
                <c:pt idx="1048">
                  <c:v>-1.7635059692695023</c:v>
                </c:pt>
                <c:pt idx="1049">
                  <c:v>-1.7625322592695898</c:v>
                </c:pt>
                <c:pt idx="1050">
                  <c:v>-1.7625322592695898</c:v>
                </c:pt>
                <c:pt idx="1051">
                  <c:v>-1.7625322592695758</c:v>
                </c:pt>
                <c:pt idx="1052">
                  <c:v>-1.7621066192694017</c:v>
                </c:pt>
                <c:pt idx="1053">
                  <c:v>-1.7602438192693768</c:v>
                </c:pt>
                <c:pt idx="1054">
                  <c:v>-1.7597822592693704</c:v>
                </c:pt>
                <c:pt idx="1055">
                  <c:v>-1.7594573592696878</c:v>
                </c:pt>
                <c:pt idx="1056">
                  <c:v>-1.7578353314343498</c:v>
                </c:pt>
                <c:pt idx="1057">
                  <c:v>-1.7569722592693879</c:v>
                </c:pt>
                <c:pt idx="1058">
                  <c:v>-1.7569722592693879</c:v>
                </c:pt>
                <c:pt idx="1059">
                  <c:v>-1.7569722592693879</c:v>
                </c:pt>
                <c:pt idx="1060">
                  <c:v>-1.7569722592693879</c:v>
                </c:pt>
                <c:pt idx="1061">
                  <c:v>-1.7569722592693453</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-1.7519022592691702</c:v>
                </c:pt>
                <c:pt idx="1070">
                  <c:v>-1.7517812592692208</c:v>
                </c:pt>
                <c:pt idx="1071">
                  <c:v>-1.7516822592692876</c:v>
                </c:pt>
                <c:pt idx="1072">
                  <c:v>-1.751682259269272</c:v>
                </c:pt>
                <c:pt idx="1073">
                  <c:v>-1.7519177392694298</c:v>
                </c:pt>
                <c:pt idx="1074">
                  <c:v>-1.7520882592694418</c:v>
                </c:pt>
                <c:pt idx="1075">
                  <c:v>-1.7520882592694418</c:v>
                </c:pt>
                <c:pt idx="1076">
                  <c:v>-1.7525415195432861</c:v>
                </c:pt>
                <c:pt idx="1077">
                  <c:v>-1.7527922592693967</c:v>
                </c:pt>
                <c:pt idx="1078">
                  <c:v>-1.7527922592693967</c:v>
                </c:pt>
                <c:pt idx="1079">
                  <c:v>-1.7527922592693967</c:v>
                </c:pt>
                <c:pt idx="1080">
                  <c:v>-1.7529238992692471</c:v>
                </c:pt>
                <c:pt idx="1081">
                  <c:v>-1.7545904992693537</c:v>
                </c:pt>
                <c:pt idx="1082">
                  <c:v>-1.7558849192694042</c:v>
                </c:pt>
                <c:pt idx="1083">
                  <c:v>-1.760610519269534</c:v>
                </c:pt>
                <c:pt idx="1084">
                  <c:v>-1.7610062592695768</c:v>
                </c:pt>
                <c:pt idx="1085">
                  <c:v>-1.7610062592695768</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-1.7650282592695827</c:v>
                </c:pt>
                <c:pt idx="1094">
                  <c:v>-1.7657672592695788</c:v>
                </c:pt>
                <c:pt idx="1095">
                  <c:v>-1.7657672592695788</c:v>
                </c:pt>
                <c:pt idx="1096">
                  <c:v>-1.7657672592695646</c:v>
                </c:pt>
                <c:pt idx="1097">
                  <c:v>-1.7657672592695506</c:v>
                </c:pt>
                <c:pt idx="1098">
                  <c:v>-1.7657672592695788</c:v>
                </c:pt>
                <c:pt idx="1099">
                  <c:v>-1.7658743092694187</c:v>
                </c:pt>
                <c:pt idx="1100">
                  <c:v>-1.7659582592695515</c:v>
                </c:pt>
                <c:pt idx="1101">
                  <c:v>-1.7659582592696366</c:v>
                </c:pt>
                <c:pt idx="1102">
                  <c:v>-1.7659582592696226</c:v>
                </c:pt>
                <c:pt idx="1103">
                  <c:v>-1.7659582592695515</c:v>
                </c:pt>
                <c:pt idx="1104">
                  <c:v>-1.7661854192695201</c:v>
                </c:pt>
                <c:pt idx="1105">
                  <c:v>-1.7702124192694979</c:v>
                </c:pt>
                <c:pt idx="1106">
                  <c:v>-1.7718222592695534</c:v>
                </c:pt>
                <c:pt idx="1107">
                  <c:v>-1.7718222592695534</c:v>
                </c:pt>
                <c:pt idx="1108">
                  <c:v>-1.7718222592695534</c:v>
                </c:pt>
                <c:pt idx="1109">
                  <c:v>-1.7718807592695498</c:v>
                </c:pt>
                <c:pt idx="1110">
                  <c:v>-1.7741361592695455</c:v>
                </c:pt>
                <c:pt idx="1111">
                  <c:v>-1.7752337744208546</c:v>
                </c:pt>
                <c:pt idx="1112">
                  <c:v>-1.7793209327388553</c:v>
                </c:pt>
                <c:pt idx="1113">
                  <c:v>-1.7813222592695566</c:v>
                </c:pt>
                <c:pt idx="1114">
                  <c:v>-1.782058779269406</c:v>
                </c:pt>
                <c:pt idx="1115">
                  <c:v>-1.7861567592692751</c:v>
                </c:pt>
                <c:pt idx="1116">
                  <c:v>-1.7921430692694429</c:v>
                </c:pt>
                <c:pt idx="1117">
                  <c:v>-1.7949728778261687</c:v>
                </c:pt>
                <c:pt idx="1118">
                  <c:v>-1.7949722592694555</c:v>
                </c:pt>
                <c:pt idx="1119">
                  <c:v>-1.795525959269183</c:v>
                </c:pt>
                <c:pt idx="1120">
                  <c:v>-1.7962449092692341</c:v>
                </c:pt>
                <c:pt idx="1121">
                  <c:v>-1.801144114939575</c:v>
                </c:pt>
                <c:pt idx="1122">
                  <c:v>-1.8021160592695509</c:v>
                </c:pt>
                <c:pt idx="1123">
                  <c:v>-1.8029222592695633</c:v>
                </c:pt>
                <c:pt idx="1124">
                  <c:v>-1.8029222592695633</c:v>
                </c:pt>
                <c:pt idx="1125">
                  <c:v>-1.8029222592695633</c:v>
                </c:pt>
                <c:pt idx="1126">
                  <c:v>-1.8029222592695491</c:v>
                </c:pt>
                <c:pt idx="1127">
                  <c:v>-1.8029222592695633</c:v>
                </c:pt>
                <c:pt idx="1128">
                  <c:v>-1.803429499269495</c:v>
                </c:pt>
                <c:pt idx="1129">
                  <c:v>-1.805807699269449</c:v>
                </c:pt>
                <c:pt idx="1130">
                  <c:v>-1.8086722592693858</c:v>
                </c:pt>
                <c:pt idx="1131">
                  <c:v>-1.8086722592693718</c:v>
                </c:pt>
                <c:pt idx="1132">
                  <c:v>-1.8086722592693858</c:v>
                </c:pt>
                <c:pt idx="1133">
                  <c:v>-1.8086722592693858</c:v>
                </c:pt>
                <c:pt idx="1134">
                  <c:v>-1.8086722592693858</c:v>
                </c:pt>
                <c:pt idx="1135">
                  <c:v>-1.8092669592695216</c:v>
                </c:pt>
                <c:pt idx="1136">
                  <c:v>-1.8092922592695388</c:v>
                </c:pt>
                <c:pt idx="1137">
                  <c:v>-1.8092922592695118</c:v>
                </c:pt>
                <c:pt idx="1138">
                  <c:v>-1.8092922592695118</c:v>
                </c:pt>
                <c:pt idx="1139">
                  <c:v>-1.8092922592695118</c:v>
                </c:pt>
                <c:pt idx="1140">
                  <c:v>-1.8099285092694388</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c:v>
                </c:pt>
                <c:pt idx="1149">
                  <c:v>-1.8207966092695638</c:v>
                </c:pt>
                <c:pt idx="1150">
                  <c:v>-1.82240665102178</c:v>
                </c:pt>
                <c:pt idx="1151">
                  <c:v>-1.8240656992693258</c:v>
                </c:pt>
                <c:pt idx="1152">
                  <c:v>-1.8257040592694667</c:v>
                </c:pt>
                <c:pt idx="1153">
                  <c:v>-1.8259322592694764</c:v>
                </c:pt>
                <c:pt idx="1154">
                  <c:v>-1.8259322592694764</c:v>
                </c:pt>
                <c:pt idx="1155">
                  <c:v>-1.8259322592694764</c:v>
                </c:pt>
                <c:pt idx="1156">
                  <c:v>-1.82593225926952</c:v>
                </c:pt>
                <c:pt idx="1157">
                  <c:v>-1.8259322592694764</c:v>
                </c:pt>
                <c:pt idx="1158">
                  <c:v>-1.8259322592694764</c:v>
                </c:pt>
                <c:pt idx="1159">
                  <c:v>-1.824898119269605</c:v>
                </c:pt>
                <c:pt idx="1160">
                  <c:v>-1.8235953092693638</c:v>
                </c:pt>
                <c:pt idx="1161">
                  <c:v>-1.8234322592693657</c:v>
                </c:pt>
                <c:pt idx="1162">
                  <c:v>-1.8234322592693943</c:v>
                </c:pt>
                <c:pt idx="1163">
                  <c:v>-1.8234322592693943</c:v>
                </c:pt>
                <c:pt idx="1164">
                  <c:v>-1.8234322592693943</c:v>
                </c:pt>
                <c:pt idx="1165">
                  <c:v>-1.8234322592693943</c:v>
                </c:pt>
                <c:pt idx="1166">
                  <c:v>-1.8234322592693943</c:v>
                </c:pt>
                <c:pt idx="1167">
                  <c:v>-1.8234322592693657</c:v>
                </c:pt>
                <c:pt idx="1168">
                  <c:v>-1.8234322592693943</c:v>
                </c:pt>
                <c:pt idx="1169">
                  <c:v>-1.8234322592693943</c:v>
                </c:pt>
                <c:pt idx="1170">
                  <c:v>-1.8234322592693943</c:v>
                </c:pt>
                <c:pt idx="1171">
                  <c:v>-1.8234322592693943</c:v>
                </c:pt>
                <c:pt idx="1172">
                  <c:v>-1.8234322592693943</c:v>
                </c:pt>
                <c:pt idx="1173">
                  <c:v>-1.8234322592693657</c:v>
                </c:pt>
                <c:pt idx="1174">
                  <c:v>-1.8234322592693943</c:v>
                </c:pt>
                <c:pt idx="1175">
                  <c:v>-1.8242751392695469</c:v>
                </c:pt>
                <c:pt idx="1176">
                  <c:v>-1.8244122592695362</c:v>
                </c:pt>
                <c:pt idx="1177">
                  <c:v>-1.8244122592695362</c:v>
                </c:pt>
                <c:pt idx="1178">
                  <c:v>-1.8233181446860571</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-1.8168082592693637</c:v>
                </c:pt>
                <c:pt idx="1189">
                  <c:v>-1.8168082592693922</c:v>
                </c:pt>
                <c:pt idx="1190">
                  <c:v>-1.8168082592693637</c:v>
                </c:pt>
                <c:pt idx="1191">
                  <c:v>-1.8168082592693637</c:v>
                </c:pt>
                <c:pt idx="1192">
                  <c:v>-1.8167318992694121</c:v>
                </c:pt>
                <c:pt idx="1193">
                  <c:v>-1.8167162592694113</c:v>
                </c:pt>
                <c:pt idx="1194">
                  <c:v>-1.8186933217694299</c:v>
                </c:pt>
                <c:pt idx="1195">
                  <c:v>-1.8206622592692838</c:v>
                </c:pt>
                <c:pt idx="1196">
                  <c:v>-1.8206622592692838</c:v>
                </c:pt>
                <c:pt idx="1197">
                  <c:v>-1.8206622592692838</c:v>
                </c:pt>
                <c:pt idx="1198">
                  <c:v>-1.8206622592692838</c:v>
                </c:pt>
                <c:pt idx="1199">
                  <c:v>-1.8206622592692838</c:v>
                </c:pt>
                <c:pt idx="1200">
                  <c:v>-1.820570175936014</c:v>
                </c:pt>
                <c:pt idx="1201">
                  <c:v>-1.8201422592694738</c:v>
                </c:pt>
                <c:pt idx="1202">
                  <c:v>-1.8201422592694738</c:v>
                </c:pt>
                <c:pt idx="1203">
                  <c:v>-1.8201422592694738</c:v>
                </c:pt>
                <c:pt idx="1204">
                  <c:v>-1.8215909592693849</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-1.8219272592696691</c:v>
                </c:pt>
                <c:pt idx="1213">
                  <c:v>-1.8210315092694878</c:v>
                </c:pt>
                <c:pt idx="1214">
                  <c:v>-1.8198784092696618</c:v>
                </c:pt>
                <c:pt idx="1215">
                  <c:v>-1.8197796592695692</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-1.8163570792693675</c:v>
                </c:pt>
                <c:pt idx="1241">
                  <c:v>-1.8170422592695274</c:v>
                </c:pt>
                <c:pt idx="1242">
                  <c:v>-1.8170422592695274</c:v>
                </c:pt>
                <c:pt idx="1243">
                  <c:v>-1.8170422592695274</c:v>
                </c:pt>
                <c:pt idx="1244">
                  <c:v>-1.8177603792693859</c:v>
                </c:pt>
                <c:pt idx="1245">
                  <c:v>-1.8181626192693718</c:v>
                </c:pt>
                <c:pt idx="1246">
                  <c:v>-1.8181622592693714</c:v>
                </c:pt>
                <c:pt idx="1247">
                  <c:v>-1.8176901092693214</c:v>
                </c:pt>
                <c:pt idx="1248">
                  <c:v>-1.8174889259361762</c:v>
                </c:pt>
                <c:pt idx="1249">
                  <c:v>-1.8171852592694493</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-1.8191962592693876</c:v>
                </c:pt>
                <c:pt idx="1266">
                  <c:v>-1.8180075792695491</c:v>
                </c:pt>
                <c:pt idx="1267">
                  <c:v>-1.8162736392694256</c:v>
                </c:pt>
                <c:pt idx="1268">
                  <c:v>-1.8154590592694562</c:v>
                </c:pt>
                <c:pt idx="1269">
                  <c:v>-1.8162146551026537</c:v>
                </c:pt>
                <c:pt idx="1270">
                  <c:v>-1.8201598992694978</c:v>
                </c:pt>
                <c:pt idx="1271">
                  <c:v>-1.8230002592693906</c:v>
                </c:pt>
                <c:pt idx="1272">
                  <c:v>-1.8230722592693938</c:v>
                </c:pt>
                <c:pt idx="1273">
                  <c:v>-1.8230722592693938</c:v>
                </c:pt>
                <c:pt idx="1274">
                  <c:v>-1.8230722592693658</c:v>
                </c:pt>
                <c:pt idx="1275">
                  <c:v>-1.823044659269355</c:v>
                </c:pt>
                <c:pt idx="1276">
                  <c:v>-1.822292659269364</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-1.8195322592693217</c:v>
                </c:pt>
                <c:pt idx="1316">
                  <c:v>-1.8190023592693478</c:v>
                </c:pt>
                <c:pt idx="1317">
                  <c:v>-1.8175613738528256</c:v>
                </c:pt>
                <c:pt idx="1318">
                  <c:v>-1.8173322592695198</c:v>
                </c:pt>
                <c:pt idx="1319">
                  <c:v>-1.8173322592695198</c:v>
                </c:pt>
                <c:pt idx="1320">
                  <c:v>-1.8173491592694675</c:v>
                </c:pt>
                <c:pt idx="1321">
                  <c:v>-1.8174122592693458</c:v>
                </c:pt>
                <c:pt idx="1322">
                  <c:v>-1.8174122592693598</c:v>
                </c:pt>
                <c:pt idx="1323">
                  <c:v>-1.8174122592693458</c:v>
                </c:pt>
                <c:pt idx="1324">
                  <c:v>-1.8174122592693458</c:v>
                </c:pt>
                <c:pt idx="1325">
                  <c:v>-1.8174122592693458</c:v>
                </c:pt>
                <c:pt idx="1326">
                  <c:v>-1.8173282592692868</c:v>
                </c:pt>
                <c:pt idx="1327">
                  <c:v>-1.8151639434799578</c:v>
                </c:pt>
                <c:pt idx="1328">
                  <c:v>-1.8093267492696143</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-1.8062779592695093</c:v>
                </c:pt>
                <c:pt idx="1338">
                  <c:v>-1.805422259269432</c:v>
                </c:pt>
                <c:pt idx="1339">
                  <c:v>-1.80455555926919</c:v>
                </c:pt>
                <c:pt idx="1340">
                  <c:v>-1.8044055092693161</c:v>
                </c:pt>
                <c:pt idx="1341">
                  <c:v>-1.8053872592693518</c:v>
                </c:pt>
                <c:pt idx="1342">
                  <c:v>-1.8059933592693911</c:v>
                </c:pt>
                <c:pt idx="1343">
                  <c:v>-1.8070622592694987</c:v>
                </c:pt>
                <c:pt idx="1344">
                  <c:v>-1.8070622592694841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-1.8103916592693408</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-1.8198352592695513</c:v>
                </c:pt>
                <c:pt idx="1368">
                  <c:v>-1.8180323224272441</c:v>
                </c:pt>
                <c:pt idx="1369">
                  <c:v>-1.8179222592693498</c:v>
                </c:pt>
                <c:pt idx="1370">
                  <c:v>-1.8179222592693498</c:v>
                </c:pt>
                <c:pt idx="1371">
                  <c:v>-1.8179222592693498</c:v>
                </c:pt>
                <c:pt idx="1372">
                  <c:v>-1.8195257592694229</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-1.8198922592693219</c:v>
                </c:pt>
                <c:pt idx="1389">
                  <c:v>-1.8172352384361539</c:v>
                </c:pt>
                <c:pt idx="1390">
                  <c:v>-1.816712259269464</c:v>
                </c:pt>
                <c:pt idx="1391">
                  <c:v>-1.816712259269464</c:v>
                </c:pt>
                <c:pt idx="1392">
                  <c:v>-1.816712259269464</c:v>
                </c:pt>
                <c:pt idx="1393">
                  <c:v>-1.816712259269464</c:v>
                </c:pt>
                <c:pt idx="1394">
                  <c:v>-1.8175472592693458</c:v>
                </c:pt>
                <c:pt idx="1395">
                  <c:v>-1.817812259269401</c:v>
                </c:pt>
                <c:pt idx="1396">
                  <c:v>-1.817812259269401</c:v>
                </c:pt>
                <c:pt idx="1397">
                  <c:v>-1.817812259269401</c:v>
                </c:pt>
                <c:pt idx="1398">
                  <c:v>-1.817812259269401</c:v>
                </c:pt>
                <c:pt idx="1399">
                  <c:v>-1.8178122592693584</c:v>
                </c:pt>
                <c:pt idx="1400">
                  <c:v>-1.817812259269401</c:v>
                </c:pt>
                <c:pt idx="1401">
                  <c:v>-1.8172732592694822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-1.8162634192694882</c:v>
                </c:pt>
                <c:pt idx="1411">
                  <c:v>-1.8128647592695997</c:v>
                </c:pt>
                <c:pt idx="1412">
                  <c:v>-1.8118442592693333</c:v>
                </c:pt>
                <c:pt idx="1413">
                  <c:v>-1.8115322592694534</c:v>
                </c:pt>
                <c:pt idx="1414">
                  <c:v>-1.8115322592694956</c:v>
                </c:pt>
                <c:pt idx="1415">
                  <c:v>-1.8115322592694534</c:v>
                </c:pt>
                <c:pt idx="1416">
                  <c:v>-1.8094917592695325</c:v>
                </c:pt>
                <c:pt idx="1417">
                  <c:v>-1.8091862592694226</c:v>
                </c:pt>
                <c:pt idx="1418">
                  <c:v>-1.8091862592694226</c:v>
                </c:pt>
                <c:pt idx="1419">
                  <c:v>-1.8091862592694226</c:v>
                </c:pt>
                <c:pt idx="1420">
                  <c:v>-1.8091862592694226</c:v>
                </c:pt>
                <c:pt idx="1421">
                  <c:v>-1.8091862592694226</c:v>
                </c:pt>
                <c:pt idx="1422">
                  <c:v>-1.8091039392694057</c:v>
                </c:pt>
                <c:pt idx="1423">
                  <c:v>-1.8088922592693266</c:v>
                </c:pt>
                <c:pt idx="1424">
                  <c:v>-1.8088922592692982</c:v>
                </c:pt>
                <c:pt idx="1425">
                  <c:v>-1.8088922592693266</c:v>
                </c:pt>
                <c:pt idx="1426">
                  <c:v>-1.8093481592691774</c:v>
                </c:pt>
                <c:pt idx="1427">
                  <c:v>-1.8093622592691625</c:v>
                </c:pt>
                <c:pt idx="1428">
                  <c:v>-1.8093846592692402</c:v>
                </c:pt>
                <c:pt idx="1429">
                  <c:v>-1.8106534171642319</c:v>
                </c:pt>
                <c:pt idx="1430">
                  <c:v>-1.8127744592694186</c:v>
                </c:pt>
                <c:pt idx="1431">
                  <c:v>-1.813082259269521</c:v>
                </c:pt>
                <c:pt idx="1432">
                  <c:v>-1.813082259269521</c:v>
                </c:pt>
                <c:pt idx="1433">
                  <c:v>-1.813082259269521</c:v>
                </c:pt>
                <c:pt idx="1434">
                  <c:v>-1.8142955192694918</c:v>
                </c:pt>
                <c:pt idx="1435">
                  <c:v>-1.8143662592695038</c:v>
                </c:pt>
                <c:pt idx="1436">
                  <c:v>-1.8146109792694041</c:v>
                </c:pt>
                <c:pt idx="1437">
                  <c:v>-1.8146322592694006</c:v>
                </c:pt>
                <c:pt idx="1438">
                  <c:v>-1.8146322592694006</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-1.8213372592694963</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-1.8095811192694655</c:v>
                </c:pt>
                <c:pt idx="1467">
                  <c:v>-1.8076682592694882</c:v>
                </c:pt>
                <c:pt idx="1468">
                  <c:v>-1.8076682592694882</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-2.8537727027693363</c:v>
                </c:pt>
                <c:pt idx="1">
                  <c:v>-2.8524435100113537</c:v>
                </c:pt>
                <c:pt idx="2">
                  <c:v>-2.8511102570853812</c:v>
                </c:pt>
                <c:pt idx="3">
                  <c:v>-2.8511396268988127</c:v>
                </c:pt>
                <c:pt idx="4">
                  <c:v>-2.8475720293678237</c:v>
                </c:pt>
                <c:pt idx="5">
                  <c:v>-2.844939446788743</c:v>
                </c:pt>
                <c:pt idx="6">
                  <c:v>-2.8446445343985793</c:v>
                </c:pt>
                <c:pt idx="7">
                  <c:v>-2.844603401481578</c:v>
                </c:pt>
                <c:pt idx="8">
                  <c:v>-2.8441490800652787</c:v>
                </c:pt>
                <c:pt idx="9">
                  <c:v>-2.846709642094126</c:v>
                </c:pt>
                <c:pt idx="10">
                  <c:v>-2.8476210170023855</c:v>
                </c:pt>
                <c:pt idx="11">
                  <c:v>-2.8509149895661068</c:v>
                </c:pt>
                <c:pt idx="12">
                  <c:v>-2.8404316357730153</c:v>
                </c:pt>
                <c:pt idx="13">
                  <c:v>-2.8457704151922769</c:v>
                </c:pt>
                <c:pt idx="14">
                  <c:v>-2.8289010621981845</c:v>
                </c:pt>
                <c:pt idx="15">
                  <c:v>-2.8298393404626694</c:v>
                </c:pt>
                <c:pt idx="16">
                  <c:v>-2.8273815348353422</c:v>
                </c:pt>
                <c:pt idx="17">
                  <c:v>-2.8209762972681744</c:v>
                </c:pt>
                <c:pt idx="18">
                  <c:v>-2.8538819857960505</c:v>
                </c:pt>
                <c:pt idx="19">
                  <c:v>-2.8438728368588464</c:v>
                </c:pt>
                <c:pt idx="20">
                  <c:v>-2.9631365154492384</c:v>
                </c:pt>
                <c:pt idx="21">
                  <c:v>-3.1272433077438797</c:v>
                </c:pt>
                <c:pt idx="22">
                  <c:v>-3.5035672175405814</c:v>
                </c:pt>
                <c:pt idx="23">
                  <c:v>-3.9053762754210792</c:v>
                </c:pt>
                <c:pt idx="24">
                  <c:v>-3.999702250332831</c:v>
                </c:pt>
                <c:pt idx="25">
                  <c:v>-4.0043599318257748</c:v>
                </c:pt>
                <c:pt idx="26">
                  <c:v>-4.0068682820387718</c:v>
                </c:pt>
                <c:pt idx="27">
                  <c:v>-4.0672706413775135</c:v>
                </c:pt>
                <c:pt idx="28">
                  <c:v>-4.1477147477210616</c:v>
                </c:pt>
                <c:pt idx="29">
                  <c:v>-4.3657607107153069</c:v>
                </c:pt>
                <c:pt idx="30">
                  <c:v>-4.1065579013413895</c:v>
                </c:pt>
                <c:pt idx="31">
                  <c:v>-3.9411286682153595</c:v>
                </c:pt>
                <c:pt idx="32">
                  <c:v>-4.968957305746855</c:v>
                </c:pt>
                <c:pt idx="33">
                  <c:v>-5.2414578246453942</c:v>
                </c:pt>
                <c:pt idx="34">
                  <c:v>-6.583576412065554</c:v>
                </c:pt>
                <c:pt idx="35">
                  <c:v>-6.8483524138996525</c:v>
                </c:pt>
                <c:pt idx="36">
                  <c:v>-7.3827566977906969</c:v>
                </c:pt>
                <c:pt idx="37">
                  <c:v>-7.5245630362817284</c:v>
                </c:pt>
                <c:pt idx="38">
                  <c:v>-7.991032702922559</c:v>
                </c:pt>
                <c:pt idx="39">
                  <c:v>-8.7020490206776344</c:v>
                </c:pt>
                <c:pt idx="40">
                  <c:v>-8.9783401143244532</c:v>
                </c:pt>
                <c:pt idx="41">
                  <c:v>-9.0255495470666922</c:v>
                </c:pt>
                <c:pt idx="42">
                  <c:v>-9.9129857047516907</c:v>
                </c:pt>
                <c:pt idx="43">
                  <c:v>-10.214364159110943</c:v>
                </c:pt>
                <c:pt idx="44">
                  <c:v>-10.190496897857253</c:v>
                </c:pt>
                <c:pt idx="45">
                  <c:v>-10.547959705093248</c:v>
                </c:pt>
                <c:pt idx="46">
                  <c:v>-10.421549903138253</c:v>
                </c:pt>
                <c:pt idx="47">
                  <c:v>-10.103562250101316</c:v>
                </c:pt>
                <c:pt idx="48">
                  <c:v>-9.7166837912757984</c:v>
                </c:pt>
                <c:pt idx="49">
                  <c:v>-7.9890997593874173</c:v>
                </c:pt>
                <c:pt idx="50">
                  <c:v>-7.0853623686653009</c:v>
                </c:pt>
                <c:pt idx="51">
                  <c:v>-6.202443356587878</c:v>
                </c:pt>
                <c:pt idx="52">
                  <c:v>-5.0775129932114282</c:v>
                </c:pt>
                <c:pt idx="53">
                  <c:v>-3.7541152108117357</c:v>
                </c:pt>
                <c:pt idx="54">
                  <c:v>-2.529043937612812</c:v>
                </c:pt>
                <c:pt idx="55">
                  <c:v>-0.73513859812887106</c:v>
                </c:pt>
                <c:pt idx="56">
                  <c:v>1.3920832551370379</c:v>
                </c:pt>
                <c:pt idx="57">
                  <c:v>4.1604563697753365</c:v>
                </c:pt>
                <c:pt idx="58">
                  <c:v>5.7412578150163593</c:v>
                </c:pt>
                <c:pt idx="59">
                  <c:v>7.4100003743329506</c:v>
                </c:pt>
                <c:pt idx="60">
                  <c:v>7.9629882748632745</c:v>
                </c:pt>
                <c:pt idx="61">
                  <c:v>8.7423887501524824</c:v>
                </c:pt>
                <c:pt idx="62">
                  <c:v>9.1594649931184762</c:v>
                </c:pt>
                <c:pt idx="63">
                  <c:v>8.976068949752289</c:v>
                </c:pt>
                <c:pt idx="64">
                  <c:v>9.1005696379432948</c:v>
                </c:pt>
                <c:pt idx="65">
                  <c:v>9.4152312924184205</c:v>
                </c:pt>
                <c:pt idx="66">
                  <c:v>8.945157334952583</c:v>
                </c:pt>
                <c:pt idx="67">
                  <c:v>10.134392534867757</c:v>
                </c:pt>
                <c:pt idx="68">
                  <c:v>11.622321014106433</c:v>
                </c:pt>
                <c:pt idx="69">
                  <c:v>13.585012299785191</c:v>
                </c:pt>
                <c:pt idx="70">
                  <c:v>15.81129090670945</c:v>
                </c:pt>
                <c:pt idx="71">
                  <c:v>16.89062441654761</c:v>
                </c:pt>
                <c:pt idx="72">
                  <c:v>16.909935334496978</c:v>
                </c:pt>
                <c:pt idx="73">
                  <c:v>16.823542851979116</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8.3648520169458305</c:v>
                </c:pt>
                <c:pt idx="85">
                  <c:v>8.4187388702936232</c:v>
                </c:pt>
                <c:pt idx="86">
                  <c:v>8.3924350528900238</c:v>
                </c:pt>
                <c:pt idx="87">
                  <c:v>8.6736888860967447</c:v>
                </c:pt>
                <c:pt idx="88">
                  <c:v>9.3984496694096844</c:v>
                </c:pt>
                <c:pt idx="89">
                  <c:v>9.8522474378653104</c:v>
                </c:pt>
                <c:pt idx="90">
                  <c:v>9.9048775364058343</c:v>
                </c:pt>
                <c:pt idx="91">
                  <c:v>9.9507427120284451</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4.9707453890030919</c:v>
                </c:pt>
                <c:pt idx="100">
                  <c:v>4.7962606175560314</c:v>
                </c:pt>
                <c:pt idx="101">
                  <c:v>4.7080897055603339</c:v>
                </c:pt>
                <c:pt idx="102">
                  <c:v>4.5125287917184096</c:v>
                </c:pt>
                <c:pt idx="103">
                  <c:v>4.2795266022302263</c:v>
                </c:pt>
                <c:pt idx="104">
                  <c:v>4.1376104494755106</c:v>
                </c:pt>
                <c:pt idx="105">
                  <c:v>4.0229815095829373</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4.6548102837027088</c:v>
                </c:pt>
                <c:pt idx="114">
                  <c:v>4.8737345426196015</c:v>
                </c:pt>
                <c:pt idx="115">
                  <c:v>4.7377334854681061</c:v>
                </c:pt>
                <c:pt idx="116">
                  <c:v>5.2191417624065926</c:v>
                </c:pt>
                <c:pt idx="117">
                  <c:v>5.3181004269593855</c:v>
                </c:pt>
                <c:pt idx="118">
                  <c:v>5.0135445685982267</c:v>
                </c:pt>
                <c:pt idx="119">
                  <c:v>4.6391591328926083</c:v>
                </c:pt>
                <c:pt idx="120">
                  <c:v>4.3495260236120714</c:v>
                </c:pt>
                <c:pt idx="121">
                  <c:v>4.1841255555431145</c:v>
                </c:pt>
                <c:pt idx="122">
                  <c:v>4.1204938436334917</c:v>
                </c:pt>
                <c:pt idx="123">
                  <c:v>4.4355094536895914</c:v>
                </c:pt>
                <c:pt idx="124">
                  <c:v>4.4007976734176903</c:v>
                </c:pt>
                <c:pt idx="125">
                  <c:v>4.3040761234910425</c:v>
                </c:pt>
                <c:pt idx="126">
                  <c:v>4.1750641712442302</c:v>
                </c:pt>
                <c:pt idx="127">
                  <c:v>4.2350163843570101</c:v>
                </c:pt>
                <c:pt idx="128">
                  <c:v>4.3350373709987142</c:v>
                </c:pt>
                <c:pt idx="129">
                  <c:v>4.2372292138661072</c:v>
                </c:pt>
                <c:pt idx="130">
                  <c:v>3.9384090448059794</c:v>
                </c:pt>
                <c:pt idx="131">
                  <c:v>3.8598208882158067</c:v>
                </c:pt>
                <c:pt idx="132">
                  <c:v>3.6482395380026449</c:v>
                </c:pt>
                <c:pt idx="133">
                  <c:v>3.4841512251642399</c:v>
                </c:pt>
                <c:pt idx="134">
                  <c:v>3.8544238245156337</c:v>
                </c:pt>
                <c:pt idx="135">
                  <c:v>4.4193628864916912</c:v>
                </c:pt>
                <c:pt idx="136">
                  <c:v>4.5263304790832555</c:v>
                </c:pt>
                <c:pt idx="137">
                  <c:v>4.4424595506250295</c:v>
                </c:pt>
                <c:pt idx="138">
                  <c:v>4.8198564926267284</c:v>
                </c:pt>
                <c:pt idx="139">
                  <c:v>4.9499331954741468</c:v>
                </c:pt>
                <c:pt idx="140">
                  <c:v>5.0621471322581897</c:v>
                </c:pt>
                <c:pt idx="141">
                  <c:v>5.2126183246213031</c:v>
                </c:pt>
                <c:pt idx="142">
                  <c:v>5.2053646637227473</c:v>
                </c:pt>
                <c:pt idx="143">
                  <c:v>5.0185157320581455</c:v>
                </c:pt>
                <c:pt idx="144">
                  <c:v>4.5687512661983831</c:v>
                </c:pt>
                <c:pt idx="145">
                  <c:v>4.6586857330377685</c:v>
                </c:pt>
                <c:pt idx="146">
                  <c:v>5.0348259202321799</c:v>
                </c:pt>
                <c:pt idx="147">
                  <c:v>5.1494833951372811</c:v>
                </c:pt>
                <c:pt idx="148">
                  <c:v>5.441661888248511</c:v>
                </c:pt>
                <c:pt idx="149">
                  <c:v>5.4988724634284294</c:v>
                </c:pt>
                <c:pt idx="150">
                  <c:v>5.2869974150809504</c:v>
                </c:pt>
                <c:pt idx="151">
                  <c:v>4.9696455767647336</c:v>
                </c:pt>
                <c:pt idx="152">
                  <c:v>4.755658785707876</c:v>
                </c:pt>
                <c:pt idx="153">
                  <c:v>4.9918480932447391</c:v>
                </c:pt>
                <c:pt idx="154">
                  <c:v>5.9100196468488377</c:v>
                </c:pt>
                <c:pt idx="155">
                  <c:v>8.8602289414288684</c:v>
                </c:pt>
                <c:pt idx="156">
                  <c:v>9.8463148873342305</c:v>
                </c:pt>
                <c:pt idx="157">
                  <c:v>10.87012017347601</c:v>
                </c:pt>
                <c:pt idx="158">
                  <c:v>12.004024466270819</c:v>
                </c:pt>
                <c:pt idx="159">
                  <c:v>12.882857924805206</c:v>
                </c:pt>
                <c:pt idx="160">
                  <c:v>13.588931614112937</c:v>
                </c:pt>
                <c:pt idx="161">
                  <c:v>14.020508804032758</c:v>
                </c:pt>
                <c:pt idx="162">
                  <c:v>14.262591350567504</c:v>
                </c:pt>
                <c:pt idx="163">
                  <c:v>14.170475473089184</c:v>
                </c:pt>
                <c:pt idx="164">
                  <c:v>13.947175643208018</c:v>
                </c:pt>
                <c:pt idx="165">
                  <c:v>13.586221698614239</c:v>
                </c:pt>
                <c:pt idx="166">
                  <c:v>13.319505847164846</c:v>
                </c:pt>
                <c:pt idx="167">
                  <c:v>13.074606227052453</c:v>
                </c:pt>
                <c:pt idx="168">
                  <c:v>12.521052179730916</c:v>
                </c:pt>
                <c:pt idx="169">
                  <c:v>11.731214264698048</c:v>
                </c:pt>
                <c:pt idx="170">
                  <c:v>11.184893539489536</c:v>
                </c:pt>
                <c:pt idx="171">
                  <c:v>9.6688052527767354</c:v>
                </c:pt>
                <c:pt idx="172">
                  <c:v>9.1611133454381655</c:v>
                </c:pt>
                <c:pt idx="173">
                  <c:v>8.8417434138951769</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7.0464958853211312</c:v>
                </c:pt>
                <c:pt idx="182">
                  <c:v>7.1886849420786465</c:v>
                </c:pt>
                <c:pt idx="183">
                  <c:v>7.1507045368339215</c:v>
                </c:pt>
                <c:pt idx="184">
                  <c:v>6.7933854671344278</c:v>
                </c:pt>
                <c:pt idx="185">
                  <c:v>6.3594702275707053</c:v>
                </c:pt>
                <c:pt idx="186">
                  <c:v>6.1057526814578313</c:v>
                </c:pt>
                <c:pt idx="187">
                  <c:v>6.7951455309925848</c:v>
                </c:pt>
                <c:pt idx="188">
                  <c:v>6.8549634170516498</c:v>
                </c:pt>
                <c:pt idx="189">
                  <c:v>7.2409525852472294</c:v>
                </c:pt>
                <c:pt idx="190">
                  <c:v>7.5952153729661376</c:v>
                </c:pt>
                <c:pt idx="191">
                  <c:v>8.2035879114382464</c:v>
                </c:pt>
                <c:pt idx="192">
                  <c:v>8.7380687313934313</c:v>
                </c:pt>
                <c:pt idx="193">
                  <c:v>8.9248382810817191</c:v>
                </c:pt>
                <c:pt idx="194">
                  <c:v>9.253019460217951</c:v>
                </c:pt>
                <c:pt idx="195">
                  <c:v>10.249972692438741</c:v>
                </c:pt>
                <c:pt idx="196">
                  <c:v>10.713402545443927</c:v>
                </c:pt>
                <c:pt idx="197">
                  <c:v>11.129176499008139</c:v>
                </c:pt>
                <c:pt idx="198">
                  <c:v>11.72568302572617</c:v>
                </c:pt>
                <c:pt idx="199">
                  <c:v>11.982417390504455</c:v>
                </c:pt>
                <c:pt idx="200">
                  <c:v>12.089810124426364</c:v>
                </c:pt>
                <c:pt idx="201">
                  <c:v>12.402008053776854</c:v>
                </c:pt>
                <c:pt idx="202">
                  <c:v>12.34204597483534</c:v>
                </c:pt>
                <c:pt idx="203">
                  <c:v>11.635889412565673</c:v>
                </c:pt>
                <c:pt idx="204">
                  <c:v>11.95114392746075</c:v>
                </c:pt>
                <c:pt idx="205">
                  <c:v>11.503408027784452</c:v>
                </c:pt>
                <c:pt idx="206">
                  <c:v>10.363329547543927</c:v>
                </c:pt>
                <c:pt idx="207">
                  <c:v>9.4060718569594286</c:v>
                </c:pt>
                <c:pt idx="208">
                  <c:v>9.1078257273535215</c:v>
                </c:pt>
                <c:pt idx="209">
                  <c:v>9.1554652343405358</c:v>
                </c:pt>
                <c:pt idx="210">
                  <c:v>9.2298972967117017</c:v>
                </c:pt>
                <c:pt idx="211">
                  <c:v>7.4504293265041124</c:v>
                </c:pt>
                <c:pt idx="212">
                  <c:v>7.3613111431615863</c:v>
                </c:pt>
                <c:pt idx="213">
                  <c:v>6.9903587123147366</c:v>
                </c:pt>
                <c:pt idx="214">
                  <c:v>6.3043852072604833</c:v>
                </c:pt>
                <c:pt idx="215">
                  <c:v>5.5501993618753147</c:v>
                </c:pt>
                <c:pt idx="216">
                  <c:v>4.7248599449204471</c:v>
                </c:pt>
                <c:pt idx="217">
                  <c:v>3.9901832447525041</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1.3242854313976424</c:v>
                </c:pt>
                <c:pt idx="228">
                  <c:v>1.5703317643807126</c:v>
                </c:pt>
                <c:pt idx="229">
                  <c:v>1.7430022858022198</c:v>
                </c:pt>
                <c:pt idx="230">
                  <c:v>2.1619337599287292</c:v>
                </c:pt>
                <c:pt idx="231">
                  <c:v>2.3591157053336929</c:v>
                </c:pt>
                <c:pt idx="232">
                  <c:v>2.249914640883536</c:v>
                </c:pt>
                <c:pt idx="233">
                  <c:v>2.4013989779735425</c:v>
                </c:pt>
                <c:pt idx="234">
                  <c:v>2.4897644744695797</c:v>
                </c:pt>
                <c:pt idx="235">
                  <c:v>2.8064768552974897</c:v>
                </c:pt>
                <c:pt idx="236">
                  <c:v>3.9179573334832125</c:v>
                </c:pt>
                <c:pt idx="237">
                  <c:v>4.6823468743605305</c:v>
                </c:pt>
                <c:pt idx="238">
                  <c:v>4.8991698635247634</c:v>
                </c:pt>
                <c:pt idx="239">
                  <c:v>4.9391040064360681</c:v>
                </c:pt>
                <c:pt idx="240">
                  <c:v>4.8649358929307773</c:v>
                </c:pt>
                <c:pt idx="241">
                  <c:v>4.9018806897153553</c:v>
                </c:pt>
                <c:pt idx="242">
                  <c:v>4.866880068332514</c:v>
                </c:pt>
                <c:pt idx="243">
                  <c:v>5.0179722007822054</c:v>
                </c:pt>
                <c:pt idx="244">
                  <c:v>5.1752779839928076</c:v>
                </c:pt>
                <c:pt idx="245">
                  <c:v>4.885088138403944</c:v>
                </c:pt>
                <c:pt idx="246">
                  <c:v>4.5741700347219165</c:v>
                </c:pt>
                <c:pt idx="247">
                  <c:v>4.2582370543692889</c:v>
                </c:pt>
                <c:pt idx="248">
                  <c:v>4.1286396790196385</c:v>
                </c:pt>
                <c:pt idx="249">
                  <c:v>4.1835829349590625</c:v>
                </c:pt>
                <c:pt idx="250">
                  <c:v>4.5953176664301143</c:v>
                </c:pt>
                <c:pt idx="251">
                  <c:v>5.2522126276758971</c:v>
                </c:pt>
                <c:pt idx="252">
                  <c:v>5.8824039777786226</c:v>
                </c:pt>
                <c:pt idx="253">
                  <c:v>6.4612002793247294</c:v>
                </c:pt>
                <c:pt idx="254">
                  <c:v>7.1760496992420633</c:v>
                </c:pt>
                <c:pt idx="255">
                  <c:v>7.9079506105313158</c:v>
                </c:pt>
                <c:pt idx="256">
                  <c:v>8.4842883475402573</c:v>
                </c:pt>
                <c:pt idx="257">
                  <c:v>9.1620197874320279</c:v>
                </c:pt>
                <c:pt idx="258">
                  <c:v>9.7740344863335213</c:v>
                </c:pt>
                <c:pt idx="259">
                  <c:v>10.456805695140945</c:v>
                </c:pt>
                <c:pt idx="260">
                  <c:v>11.109176794426419</c:v>
                </c:pt>
                <c:pt idx="261">
                  <c:v>11.817930953528405</c:v>
                </c:pt>
                <c:pt idx="262">
                  <c:v>12.731053175952109</c:v>
                </c:pt>
                <c:pt idx="263">
                  <c:v>13.761277929221851</c:v>
                </c:pt>
                <c:pt idx="264">
                  <c:v>14.653452416807074</c:v>
                </c:pt>
                <c:pt idx="265">
                  <c:v>15.322902631785194</c:v>
                </c:pt>
                <c:pt idx="266">
                  <c:v>15.79854607728217</c:v>
                </c:pt>
                <c:pt idx="267">
                  <c:v>15.800553545770239</c:v>
                </c:pt>
                <c:pt idx="268">
                  <c:v>16.330486673994102</c:v>
                </c:pt>
                <c:pt idx="269">
                  <c:v>17.21803575747343</c:v>
                </c:pt>
                <c:pt idx="270">
                  <c:v>16.6254206171985</c:v>
                </c:pt>
                <c:pt idx="271">
                  <c:v>15.87535595617647</c:v>
                </c:pt>
                <c:pt idx="272">
                  <c:v>14.848240001452949</c:v>
                </c:pt>
                <c:pt idx="273">
                  <c:v>13.701673448628842</c:v>
                </c:pt>
                <c:pt idx="274">
                  <c:v>12.43273085179152</c:v>
                </c:pt>
                <c:pt idx="275">
                  <c:v>10.897607283207844</c:v>
                </c:pt>
                <c:pt idx="276">
                  <c:v>9.0371605902005729</c:v>
                </c:pt>
                <c:pt idx="277">
                  <c:v>7.2270250706196455</c:v>
                </c:pt>
                <c:pt idx="278">
                  <c:v>5.6824952690750248</c:v>
                </c:pt>
                <c:pt idx="279">
                  <c:v>4.945015914617656</c:v>
                </c:pt>
                <c:pt idx="280">
                  <c:v>4.4652795162060075</c:v>
                </c:pt>
                <c:pt idx="281">
                  <c:v>4.1756365410966882</c:v>
                </c:pt>
                <c:pt idx="282">
                  <c:v>4.1597586280061307</c:v>
                </c:pt>
                <c:pt idx="283">
                  <c:v>4.7273040901694481</c:v>
                </c:pt>
                <c:pt idx="284">
                  <c:v>5.3609090170373799</c:v>
                </c:pt>
                <c:pt idx="285">
                  <c:v>5.7475027328654935</c:v>
                </c:pt>
                <c:pt idx="286">
                  <c:v>5.9629604431056009</c:v>
                </c:pt>
                <c:pt idx="287">
                  <c:v>6.4065502661736673</c:v>
                </c:pt>
                <c:pt idx="288">
                  <c:v>6.9536496329475677</c:v>
                </c:pt>
                <c:pt idx="289">
                  <c:v>7.1848202692642733</c:v>
                </c:pt>
                <c:pt idx="290">
                  <c:v>7.0937270987777064</c:v>
                </c:pt>
                <c:pt idx="291">
                  <c:v>6.8955338300296205</c:v>
                </c:pt>
                <c:pt idx="292">
                  <c:v>6.9477856878721314</c:v>
                </c:pt>
                <c:pt idx="293">
                  <c:v>6.8859891719015085</c:v>
                </c:pt>
                <c:pt idx="294">
                  <c:v>7.0442713685994249</c:v>
                </c:pt>
                <c:pt idx="295">
                  <c:v>7.4849648878954369</c:v>
                </c:pt>
                <c:pt idx="296">
                  <c:v>8.1937208683812344</c:v>
                </c:pt>
                <c:pt idx="297">
                  <c:v>9.7769775389559204</c:v>
                </c:pt>
                <c:pt idx="298">
                  <c:v>10.431906164630618</c:v>
                </c:pt>
                <c:pt idx="299">
                  <c:v>12.365049444831994</c:v>
                </c:pt>
                <c:pt idx="300">
                  <c:v>13.267381789750839</c:v>
                </c:pt>
                <c:pt idx="301">
                  <c:v>13.862953946590396</c:v>
                </c:pt>
                <c:pt idx="302">
                  <c:v>14.838772145007468</c:v>
                </c:pt>
                <c:pt idx="303">
                  <c:v>16.086943377668877</c:v>
                </c:pt>
                <c:pt idx="304">
                  <c:v>16.748837582041116</c:v>
                </c:pt>
                <c:pt idx="305">
                  <c:v>16.784442599274524</c:v>
                </c:pt>
                <c:pt idx="306">
                  <c:v>16.95301652501383</c:v>
                </c:pt>
                <c:pt idx="307">
                  <c:v>17.290315551346147</c:v>
                </c:pt>
                <c:pt idx="308">
                  <c:v>17.724725296605769</c:v>
                </c:pt>
                <c:pt idx="309">
                  <c:v>18.267101208113612</c:v>
                </c:pt>
                <c:pt idx="310">
                  <c:v>18.203757730186986</c:v>
                </c:pt>
                <c:pt idx="311">
                  <c:v>18.191749346934174</c:v>
                </c:pt>
                <c:pt idx="312">
                  <c:v>18.441959515017302</c:v>
                </c:pt>
                <c:pt idx="313">
                  <c:v>18.847836676256136</c:v>
                </c:pt>
                <c:pt idx="314">
                  <c:v>19.467788965665086</c:v>
                </c:pt>
                <c:pt idx="315">
                  <c:v>19.80011561428163</c:v>
                </c:pt>
                <c:pt idx="316">
                  <c:v>19.935777135140349</c:v>
                </c:pt>
                <c:pt idx="317">
                  <c:v>19.934774159806274</c:v>
                </c:pt>
                <c:pt idx="318">
                  <c:v>19.992459812588422</c:v>
                </c:pt>
                <c:pt idx="319">
                  <c:v>20.091611695603717</c:v>
                </c:pt>
                <c:pt idx="320">
                  <c:v>20.035157905383834</c:v>
                </c:pt>
                <c:pt idx="321">
                  <c:v>19.956231274974808</c:v>
                </c:pt>
                <c:pt idx="322">
                  <c:v>19.977608249257187</c:v>
                </c:pt>
                <c:pt idx="323">
                  <c:v>19.948146152381302</c:v>
                </c:pt>
                <c:pt idx="324">
                  <c:v>19.795893646682657</c:v>
                </c:pt>
                <c:pt idx="325">
                  <c:v>19.595169868738122</c:v>
                </c:pt>
                <c:pt idx="326">
                  <c:v>19.171801959072734</c:v>
                </c:pt>
                <c:pt idx="327">
                  <c:v>17.60493713537813</c:v>
                </c:pt>
                <c:pt idx="328">
                  <c:v>15.155598817667515</c:v>
                </c:pt>
                <c:pt idx="329">
                  <c:v>12.90306890990524</c:v>
                </c:pt>
                <c:pt idx="330">
                  <c:v>10.781294018665944</c:v>
                </c:pt>
                <c:pt idx="331">
                  <c:v>8.5536991583976043</c:v>
                </c:pt>
                <c:pt idx="332">
                  <c:v>6.2825969038081979</c:v>
                </c:pt>
                <c:pt idx="333">
                  <c:v>4.1579685113156675</c:v>
                </c:pt>
                <c:pt idx="334">
                  <c:v>2.3579434930901289</c:v>
                </c:pt>
                <c:pt idx="335">
                  <c:v>0.73031745832111061</c:v>
                </c:pt>
                <c:pt idx="336">
                  <c:v>-0.85121087082956171</c:v>
                </c:pt>
                <c:pt idx="337">
                  <c:v>-2.2343568488286842</c:v>
                </c:pt>
                <c:pt idx="338">
                  <c:v>-3.6766100981083554</c:v>
                </c:pt>
                <c:pt idx="339">
                  <c:v>-5.0267434097417034</c:v>
                </c:pt>
                <c:pt idx="340">
                  <c:v>-5.8889409749423862</c:v>
                </c:pt>
                <c:pt idx="341">
                  <c:v>-6.7051834147236971</c:v>
                </c:pt>
                <c:pt idx="342">
                  <c:v>-7.2678182744377047</c:v>
                </c:pt>
                <c:pt idx="343">
                  <c:v>-7.6572589648938703</c:v>
                </c:pt>
                <c:pt idx="344">
                  <c:v>-8.083049542657875</c:v>
                </c:pt>
                <c:pt idx="345">
                  <c:v>-8.4320234113384629</c:v>
                </c:pt>
                <c:pt idx="346">
                  <c:v>-8.5550056725859775</c:v>
                </c:pt>
                <c:pt idx="347">
                  <c:v>-8.6833730067570958</c:v>
                </c:pt>
                <c:pt idx="348">
                  <c:v>-8.6705499337183305</c:v>
                </c:pt>
                <c:pt idx="349">
                  <c:v>-8.6642220670162686</c:v>
                </c:pt>
                <c:pt idx="350">
                  <c:v>-8.6127124230635985</c:v>
                </c:pt>
                <c:pt idx="351">
                  <c:v>-8.3842133014042304</c:v>
                </c:pt>
                <c:pt idx="352">
                  <c:v>-7.9547461845919889</c:v>
                </c:pt>
                <c:pt idx="353">
                  <c:v>-7.6480961902313194</c:v>
                </c:pt>
                <c:pt idx="354">
                  <c:v>-7.2056838158851404</c:v>
                </c:pt>
                <c:pt idx="355">
                  <c:v>-6.9177795792655363</c:v>
                </c:pt>
                <c:pt idx="356">
                  <c:v>-6.4947071891182162</c:v>
                </c:pt>
                <c:pt idx="357">
                  <c:v>-5.8724263364392133</c:v>
                </c:pt>
                <c:pt idx="358">
                  <c:v>-5.4024298636749704</c:v>
                </c:pt>
                <c:pt idx="359">
                  <c:v>-5.0053878556915237</c:v>
                </c:pt>
                <c:pt idx="360">
                  <c:v>-4.6119919544690049</c:v>
                </c:pt>
                <c:pt idx="361">
                  <c:v>-4.2190660959558164</c:v>
                </c:pt>
                <c:pt idx="362">
                  <c:v>-3.7208221877106809</c:v>
                </c:pt>
                <c:pt idx="363">
                  <c:v>-3.1986899134016227</c:v>
                </c:pt>
                <c:pt idx="364">
                  <c:v>-2.5527108276781121</c:v>
                </c:pt>
                <c:pt idx="365">
                  <c:v>-1.8437091880551846</c:v>
                </c:pt>
                <c:pt idx="366">
                  <c:v>-1.5064770596312813</c:v>
                </c:pt>
                <c:pt idx="367">
                  <c:v>-1.2595899303613862</c:v>
                </c:pt>
                <c:pt idx="368">
                  <c:v>-1.407899595525177</c:v>
                </c:pt>
                <c:pt idx="369">
                  <c:v>-1.9365537328814511</c:v>
                </c:pt>
                <c:pt idx="370">
                  <c:v>-1.6405027501838281</c:v>
                </c:pt>
                <c:pt idx="371">
                  <c:v>-0.66781209538773112</c:v>
                </c:pt>
                <c:pt idx="372">
                  <c:v>-2.6674456448148476E-2</c:v>
                </c:pt>
                <c:pt idx="373">
                  <c:v>0.14146408267708943</c:v>
                </c:pt>
                <c:pt idx="374">
                  <c:v>0.29821995976851667</c:v>
                </c:pt>
                <c:pt idx="375">
                  <c:v>1.1218539543786081</c:v>
                </c:pt>
                <c:pt idx="376">
                  <c:v>1.6987101786365058</c:v>
                </c:pt>
                <c:pt idx="377">
                  <c:v>2.197889241757526</c:v>
                </c:pt>
                <c:pt idx="378">
                  <c:v>2.4732841386942397</c:v>
                </c:pt>
                <c:pt idx="379">
                  <c:v>2.5569368046629681</c:v>
                </c:pt>
                <c:pt idx="380">
                  <c:v>2.6929125142235479</c:v>
                </c:pt>
                <c:pt idx="381">
                  <c:v>3.2271740092154633</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5.5088364951716313</c:v>
                </c:pt>
                <c:pt idx="390">
                  <c:v>4.8826133331946746</c:v>
                </c:pt>
                <c:pt idx="391">
                  <c:v>4.0164098051275232</c:v>
                </c:pt>
                <c:pt idx="392">
                  <c:v>3.2117875661811759</c:v>
                </c:pt>
                <c:pt idx="393">
                  <c:v>2.484298805313756</c:v>
                </c:pt>
                <c:pt idx="394">
                  <c:v>2.0040914274133432</c:v>
                </c:pt>
                <c:pt idx="395">
                  <c:v>1.3604869518185314</c:v>
                </c:pt>
                <c:pt idx="396">
                  <c:v>0.62632699340677855</c:v>
                </c:pt>
                <c:pt idx="397">
                  <c:v>-0.17853346735962833</c:v>
                </c:pt>
                <c:pt idx="398">
                  <c:v>-0.77929990717200415</c:v>
                </c:pt>
                <c:pt idx="399">
                  <c:v>-1.0966501517774105</c:v>
                </c:pt>
                <c:pt idx="400">
                  <c:v>-0.99640164394536157</c:v>
                </c:pt>
                <c:pt idx="401">
                  <c:v>-0.84051623651815599</c:v>
                </c:pt>
                <c:pt idx="402">
                  <c:v>-0.76362462302682965</c:v>
                </c:pt>
                <c:pt idx="403">
                  <c:v>-0.72209942549386696</c:v>
                </c:pt>
                <c:pt idx="404">
                  <c:v>-0.76167961282418395</c:v>
                </c:pt>
                <c:pt idx="405">
                  <c:v>-0.8491728182722369</c:v>
                </c:pt>
                <c:pt idx="406">
                  <c:v>-1.0832962971491429</c:v>
                </c:pt>
                <c:pt idx="407">
                  <c:v>-1.5098451018020143</c:v>
                </c:pt>
                <c:pt idx="408">
                  <c:v>-2.0903418548330142</c:v>
                </c:pt>
                <c:pt idx="409">
                  <c:v>-2.3512717771454712</c:v>
                </c:pt>
                <c:pt idx="410">
                  <c:v>-2.2670890884971353</c:v>
                </c:pt>
                <c:pt idx="411">
                  <c:v>-2.0057435491736997</c:v>
                </c:pt>
                <c:pt idx="412">
                  <c:v>-1.7295366565811587</c:v>
                </c:pt>
                <c:pt idx="413">
                  <c:v>-1.7826446406906058</c:v>
                </c:pt>
                <c:pt idx="414">
                  <c:v>-1.9133277125543338</c:v>
                </c:pt>
                <c:pt idx="415">
                  <c:v>-1.892235708942366</c:v>
                </c:pt>
                <c:pt idx="416">
                  <c:v>-1.7101286740545578</c:v>
                </c:pt>
                <c:pt idx="417">
                  <c:v>-1.3535800117479511</c:v>
                </c:pt>
                <c:pt idx="418">
                  <c:v>-0.850859267869297</c:v>
                </c:pt>
                <c:pt idx="419">
                  <c:v>-0.26701955464001514</c:v>
                </c:pt>
                <c:pt idx="420">
                  <c:v>0.47932052833664407</c:v>
                </c:pt>
                <c:pt idx="421">
                  <c:v>0.25821713551056275</c:v>
                </c:pt>
                <c:pt idx="422">
                  <c:v>0.25428165640178635</c:v>
                </c:pt>
                <c:pt idx="423">
                  <c:v>0.44706139310467607</c:v>
                </c:pt>
                <c:pt idx="424">
                  <c:v>0.20831463506956993</c:v>
                </c:pt>
                <c:pt idx="425">
                  <c:v>-8.8265990852704701E-2</c:v>
                </c:pt>
                <c:pt idx="426">
                  <c:v>-0.36381153140609968</c:v>
                </c:pt>
                <c:pt idx="427">
                  <c:v>-0.96151030558925688</c:v>
                </c:pt>
                <c:pt idx="428">
                  <c:v>-1.4974610960903882</c:v>
                </c:pt>
                <c:pt idx="429">
                  <c:v>-1.9296591502057661</c:v>
                </c:pt>
                <c:pt idx="430">
                  <c:v>-2.6781035765202006</c:v>
                </c:pt>
                <c:pt idx="431">
                  <c:v>-2.9190809794744981</c:v>
                </c:pt>
                <c:pt idx="432">
                  <c:v>-3.3521783797760887</c:v>
                </c:pt>
                <c:pt idx="433">
                  <c:v>-3.1813343268296448</c:v>
                </c:pt>
                <c:pt idx="434">
                  <c:v>-3.6340205057137922</c:v>
                </c:pt>
                <c:pt idx="435">
                  <c:v>-4.2832038347624088</c:v>
                </c:pt>
                <c:pt idx="436">
                  <c:v>-5.0065708254830295</c:v>
                </c:pt>
                <c:pt idx="437">
                  <c:v>-6.0568875478064301</c:v>
                </c:pt>
                <c:pt idx="438">
                  <c:v>-6.8482888551948715</c:v>
                </c:pt>
                <c:pt idx="439">
                  <c:v>-7.0669263220575917</c:v>
                </c:pt>
                <c:pt idx="440">
                  <c:v>-7.2655649191395355</c:v>
                </c:pt>
                <c:pt idx="441">
                  <c:v>-7.9179538528078917</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-15.572059256025421</c:v>
                </c:pt>
                <c:pt idx="451">
                  <c:v>-16.564592293379263</c:v>
                </c:pt>
                <c:pt idx="452">
                  <c:v>-17.028881232400067</c:v>
                </c:pt>
                <c:pt idx="453">
                  <c:v>-15.516250539227126</c:v>
                </c:pt>
                <c:pt idx="454">
                  <c:v>-13.523464832937426</c:v>
                </c:pt>
                <c:pt idx="455">
                  <c:v>-11.405771207400178</c:v>
                </c:pt>
                <c:pt idx="456">
                  <c:v>-9.803320718674895</c:v>
                </c:pt>
                <c:pt idx="457">
                  <c:v>-8.3794210130096047</c:v>
                </c:pt>
                <c:pt idx="458">
                  <c:v>-6.9421886263024053</c:v>
                </c:pt>
                <c:pt idx="459">
                  <c:v>-5.3370405164189316</c:v>
                </c:pt>
                <c:pt idx="460">
                  <c:v>-4.6406933959442789</c:v>
                </c:pt>
                <c:pt idx="461">
                  <c:v>-3.79409729192749</c:v>
                </c:pt>
                <c:pt idx="462">
                  <c:v>-2.7552326149761797</c:v>
                </c:pt>
                <c:pt idx="463">
                  <c:v>-2.1356102616496182</c:v>
                </c:pt>
                <c:pt idx="464">
                  <c:v>-1.6953136522353418</c:v>
                </c:pt>
                <c:pt idx="465">
                  <c:v>-1.9615329489320601</c:v>
                </c:pt>
                <c:pt idx="466">
                  <c:v>-2.7694215361214876</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-2.2483220053876813</c:v>
                </c:pt>
                <c:pt idx="476">
                  <c:v>-2.2307588190104037</c:v>
                </c:pt>
                <c:pt idx="477">
                  <c:v>-2.2606361534422792</c:v>
                </c:pt>
                <c:pt idx="478">
                  <c:v>-2.2206808748900499</c:v>
                </c:pt>
                <c:pt idx="479">
                  <c:v>-2.1794572302089534</c:v>
                </c:pt>
                <c:pt idx="480">
                  <c:v>-2.1911386371279491</c:v>
                </c:pt>
                <c:pt idx="481">
                  <c:v>-2.1444868134404516</c:v>
                </c:pt>
                <c:pt idx="482">
                  <c:v>-2.1608135458504902</c:v>
                </c:pt>
                <c:pt idx="483">
                  <c:v>-2.1776323933901978</c:v>
                </c:pt>
                <c:pt idx="484">
                  <c:v>-2.2088167983562563</c:v>
                </c:pt>
                <c:pt idx="485">
                  <c:v>-2.1845496674721288</c:v>
                </c:pt>
                <c:pt idx="486">
                  <c:v>-2.208426528936176</c:v>
                </c:pt>
                <c:pt idx="487">
                  <c:v>-2.1932455607594221</c:v>
                </c:pt>
                <c:pt idx="488">
                  <c:v>-2.1934995299600644</c:v>
                </c:pt>
                <c:pt idx="489">
                  <c:v>-2.1865366833381588</c:v>
                </c:pt>
                <c:pt idx="490">
                  <c:v>-2.1938539788324958</c:v>
                </c:pt>
                <c:pt idx="491">
                  <c:v>-2.1825204562152152</c:v>
                </c:pt>
                <c:pt idx="492">
                  <c:v>-2.1846792513388782</c:v>
                </c:pt>
                <c:pt idx="493">
                  <c:v>-2.1778155942419346</c:v>
                </c:pt>
                <c:pt idx="494">
                  <c:v>-2.1847401159134847</c:v>
                </c:pt>
                <c:pt idx="495">
                  <c:v>-2.1803302422213671</c:v>
                </c:pt>
                <c:pt idx="496">
                  <c:v>-2.1769873958595687</c:v>
                </c:pt>
                <c:pt idx="497">
                  <c:v>-2.1787385425262795</c:v>
                </c:pt>
                <c:pt idx="498">
                  <c:v>-2.1751286737134428</c:v>
                </c:pt>
                <c:pt idx="499">
                  <c:v>-2.1756083427206647</c:v>
                </c:pt>
                <c:pt idx="500">
                  <c:v>-2.1749008869046236</c:v>
                </c:pt>
                <c:pt idx="501">
                  <c:v>-2.1783356372562395</c:v>
                </c:pt>
                <c:pt idx="502">
                  <c:v>-2.174197073856138</c:v>
                </c:pt>
                <c:pt idx="503">
                  <c:v>-2.1737245006565806</c:v>
                </c:pt>
                <c:pt idx="504">
                  <c:v>-2.16912220535733</c:v>
                </c:pt>
                <c:pt idx="505">
                  <c:v>-2.1685288137004481</c:v>
                </c:pt>
                <c:pt idx="506">
                  <c:v>-2.1669733898989572</c:v>
                </c:pt>
                <c:pt idx="507">
                  <c:v>-2.1660789386816361</c:v>
                </c:pt>
                <c:pt idx="508">
                  <c:v>-2.1624692975417759</c:v>
                </c:pt>
                <c:pt idx="509">
                  <c:v>-2.1605277024337166</c:v>
                </c:pt>
                <c:pt idx="510">
                  <c:v>-2.1576797412227817</c:v>
                </c:pt>
                <c:pt idx="511">
                  <c:v>-2.1566965354917738</c:v>
                </c:pt>
                <c:pt idx="512">
                  <c:v>-2.1547991468858356</c:v>
                </c:pt>
                <c:pt idx="513">
                  <c:v>-2.1527160909709693</c:v>
                </c:pt>
                <c:pt idx="514">
                  <c:v>-2.1534147813775664</c:v>
                </c:pt>
                <c:pt idx="515">
                  <c:v>-2.1516326711866185</c:v>
                </c:pt>
                <c:pt idx="516">
                  <c:v>-2.1490696427005682</c:v>
                </c:pt>
                <c:pt idx="517">
                  <c:v>-2.1468776073229492</c:v>
                </c:pt>
                <c:pt idx="518">
                  <c:v>-2.1448592105322035</c:v>
                </c:pt>
                <c:pt idx="519">
                  <c:v>-2.1447295128289787</c:v>
                </c:pt>
                <c:pt idx="520">
                  <c:v>-2.1433836619985178</c:v>
                </c:pt>
                <c:pt idx="521">
                  <c:v>-2.1429978701469024</c:v>
                </c:pt>
                <c:pt idx="522">
                  <c:v>-2.1437583737654791</c:v>
                </c:pt>
                <c:pt idx="523">
                  <c:v>-2.1432143491980895</c:v>
                </c:pt>
                <c:pt idx="524">
                  <c:v>-2.1419997138906992</c:v>
                </c:pt>
                <c:pt idx="525">
                  <c:v>-2.1412388308171586</c:v>
                </c:pt>
                <c:pt idx="526">
                  <c:v>-2.1400645315713436</c:v>
                </c:pt>
                <c:pt idx="527">
                  <c:v>-2.1409017609816114</c:v>
                </c:pt>
                <c:pt idx="528">
                  <c:v>-2.1415895610310289</c:v>
                </c:pt>
                <c:pt idx="529">
                  <c:v>-2.1416357786444187</c:v>
                </c:pt>
                <c:pt idx="530">
                  <c:v>-2.1414886639587785</c:v>
                </c:pt>
                <c:pt idx="531">
                  <c:v>-2.1407983974521758</c:v>
                </c:pt>
                <c:pt idx="532">
                  <c:v>-2.1401120772770841</c:v>
                </c:pt>
                <c:pt idx="533">
                  <c:v>-2.1395713160222698</c:v>
                </c:pt>
                <c:pt idx="534">
                  <c:v>-2.1388785071674619</c:v>
                </c:pt>
                <c:pt idx="535">
                  <c:v>-2.1378350819352647</c:v>
                </c:pt>
                <c:pt idx="536">
                  <c:v>-2.1364171726090717</c:v>
                </c:pt>
                <c:pt idx="537">
                  <c:v>-2.1358979643956673</c:v>
                </c:pt>
                <c:pt idx="538">
                  <c:v>-2.1367941231602567</c:v>
                </c:pt>
                <c:pt idx="539">
                  <c:v>-2.134381928018374</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-2.1190602199992381</c:v>
                </c:pt>
                <c:pt idx="551">
                  <c:v>-2.1178586758877431</c:v>
                </c:pt>
                <c:pt idx="552">
                  <c:v>-2.1163271577483442</c:v>
                </c:pt>
                <c:pt idx="553">
                  <c:v>-2.1144836896913546</c:v>
                </c:pt>
                <c:pt idx="554">
                  <c:v>-2.1111815967916252</c:v>
                </c:pt>
                <c:pt idx="555">
                  <c:v>-2.1068821444910948</c:v>
                </c:pt>
                <c:pt idx="556">
                  <c:v>-2.1061836058664798</c:v>
                </c:pt>
                <c:pt idx="557">
                  <c:v>-2.1038710555954805</c:v>
                </c:pt>
                <c:pt idx="558">
                  <c:v>-2.1017199634073931</c:v>
                </c:pt>
                <c:pt idx="559">
                  <c:v>-2.1012797197698774</c:v>
                </c:pt>
                <c:pt idx="560">
                  <c:v>-2.1020683789460435</c:v>
                </c:pt>
                <c:pt idx="561">
                  <c:v>-2.101913068033415</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-2.0895130493227358</c:v>
                </c:pt>
                <c:pt idx="570">
                  <c:v>-2.0882358039479412</c:v>
                </c:pt>
                <c:pt idx="571">
                  <c:v>-2.0870434047008337</c:v>
                </c:pt>
                <c:pt idx="572">
                  <c:v>-2.084948699518872</c:v>
                </c:pt>
                <c:pt idx="573">
                  <c:v>-2.0858204213844544</c:v>
                </c:pt>
                <c:pt idx="574">
                  <c:v>-2.0852397414685298</c:v>
                </c:pt>
                <c:pt idx="575">
                  <c:v>-2.0835134491012894</c:v>
                </c:pt>
                <c:pt idx="576">
                  <c:v>-2.0780911137012037</c:v>
                </c:pt>
                <c:pt idx="577">
                  <c:v>-2.0767357764968888</c:v>
                </c:pt>
                <c:pt idx="578">
                  <c:v>-2.0766671710412368</c:v>
                </c:pt>
                <c:pt idx="579">
                  <c:v>-2.0764714481760222</c:v>
                </c:pt>
                <c:pt idx="580">
                  <c:v>-2.0747680748880128</c:v>
                </c:pt>
                <c:pt idx="581">
                  <c:v>-2.0735331387405753</c:v>
                </c:pt>
                <c:pt idx="582">
                  <c:v>-2.0725843875193712</c:v>
                </c:pt>
                <c:pt idx="583">
                  <c:v>-2.0739547890853376</c:v>
                </c:pt>
                <c:pt idx="584">
                  <c:v>-2.074807044911779</c:v>
                </c:pt>
                <c:pt idx="585">
                  <c:v>-2.0742876090253901</c:v>
                </c:pt>
                <c:pt idx="586">
                  <c:v>-2.0731149034904082</c:v>
                </c:pt>
                <c:pt idx="587">
                  <c:v>-2.0716614771805126</c:v>
                </c:pt>
                <c:pt idx="588">
                  <c:v>-2.0691845090780152</c:v>
                </c:pt>
                <c:pt idx="589">
                  <c:v>-2.0690002836979042</c:v>
                </c:pt>
                <c:pt idx="590">
                  <c:v>-2.0670025672021559</c:v>
                </c:pt>
                <c:pt idx="591">
                  <c:v>-2.0646290764655646</c:v>
                </c:pt>
                <c:pt idx="592">
                  <c:v>-2.0639910609060963</c:v>
                </c:pt>
                <c:pt idx="593">
                  <c:v>-2.0621532846734283</c:v>
                </c:pt>
                <c:pt idx="594">
                  <c:v>-2.0606445338312627</c:v>
                </c:pt>
                <c:pt idx="595">
                  <c:v>-2.0599021681594678</c:v>
                </c:pt>
                <c:pt idx="596">
                  <c:v>-2.0618554125346096</c:v>
                </c:pt>
                <c:pt idx="597">
                  <c:v>-2.0610500573404806</c:v>
                </c:pt>
                <c:pt idx="598">
                  <c:v>-2.0591629899092934</c:v>
                </c:pt>
                <c:pt idx="599">
                  <c:v>-2.0572092142972171</c:v>
                </c:pt>
                <c:pt idx="600">
                  <c:v>-2.0579738539748007</c:v>
                </c:pt>
                <c:pt idx="601">
                  <c:v>-2.0585319563209956</c:v>
                </c:pt>
                <c:pt idx="602">
                  <c:v>-2.0591554767012181</c:v>
                </c:pt>
                <c:pt idx="603">
                  <c:v>-2.0589851393723961</c:v>
                </c:pt>
                <c:pt idx="604">
                  <c:v>-2.0626933629092861</c:v>
                </c:pt>
                <c:pt idx="605">
                  <c:v>-2.0677835234427588</c:v>
                </c:pt>
                <c:pt idx="606">
                  <c:v>-2.0684559935120292</c:v>
                </c:pt>
                <c:pt idx="607">
                  <c:v>-2.0682894886782597</c:v>
                </c:pt>
                <c:pt idx="608">
                  <c:v>-2.0687459350423008</c:v>
                </c:pt>
                <c:pt idx="609">
                  <c:v>-2.0682153431802837</c:v>
                </c:pt>
                <c:pt idx="610">
                  <c:v>-2.0684031354369665</c:v>
                </c:pt>
                <c:pt idx="611">
                  <c:v>-2.0672663263406008</c:v>
                </c:pt>
                <c:pt idx="612">
                  <c:v>-2.0674346525581511</c:v>
                </c:pt>
                <c:pt idx="613">
                  <c:v>-2.0674111263509927</c:v>
                </c:pt>
                <c:pt idx="614">
                  <c:v>-2.0602096025631198</c:v>
                </c:pt>
                <c:pt idx="615">
                  <c:v>-2.0583693219277421</c:v>
                </c:pt>
                <c:pt idx="616">
                  <c:v>-2.0568776845039984</c:v>
                </c:pt>
                <c:pt idx="617">
                  <c:v>-2.0571411780239832</c:v>
                </c:pt>
                <c:pt idx="618">
                  <c:v>-2.0588046326508467</c:v>
                </c:pt>
                <c:pt idx="619">
                  <c:v>-2.0583720160579189</c:v>
                </c:pt>
                <c:pt idx="620">
                  <c:v>-2.058769912522564</c:v>
                </c:pt>
                <c:pt idx="621">
                  <c:v>-2.058639000563474</c:v>
                </c:pt>
                <c:pt idx="622">
                  <c:v>-2.0572015113616571</c:v>
                </c:pt>
                <c:pt idx="623">
                  <c:v>-2.0565869840638222</c:v>
                </c:pt>
                <c:pt idx="624">
                  <c:v>-2.0570713962579563</c:v>
                </c:pt>
                <c:pt idx="625">
                  <c:v>-2.0571514612532407</c:v>
                </c:pt>
                <c:pt idx="626">
                  <c:v>-2.0575917428362289</c:v>
                </c:pt>
                <c:pt idx="627">
                  <c:v>-2.0579874005166516</c:v>
                </c:pt>
                <c:pt idx="628">
                  <c:v>-2.0573553423999753</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-2.055256083758533</c:v>
                </c:pt>
                <c:pt idx="653">
                  <c:v>-2.0544531570761237</c:v>
                </c:pt>
                <c:pt idx="654">
                  <c:v>-2.0551835699168635</c:v>
                </c:pt>
                <c:pt idx="655">
                  <c:v>-2.0571288457379819</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-2.0575857095024643</c:v>
                </c:pt>
                <c:pt idx="666">
                  <c:v>-2.0567111037792332</c:v>
                </c:pt>
                <c:pt idx="667">
                  <c:v>-2.0560075184037307</c:v>
                </c:pt>
                <c:pt idx="668">
                  <c:v>-2.0555841605116854</c:v>
                </c:pt>
                <c:pt idx="669">
                  <c:v>-2.0531514368568078</c:v>
                </c:pt>
                <c:pt idx="670">
                  <c:v>-2.0528434332707315</c:v>
                </c:pt>
                <c:pt idx="671">
                  <c:v>-2.0520691554373087</c:v>
                </c:pt>
                <c:pt idx="672">
                  <c:v>-2.0509894163660372</c:v>
                </c:pt>
                <c:pt idx="673">
                  <c:v>-2.0500011259386186</c:v>
                </c:pt>
                <c:pt idx="674">
                  <c:v>-2.0494832458175596</c:v>
                </c:pt>
                <c:pt idx="675">
                  <c:v>-2.0513433340015137</c:v>
                </c:pt>
                <c:pt idx="676">
                  <c:v>-2.0537757161469452</c:v>
                </c:pt>
                <c:pt idx="677">
                  <c:v>-2.0555797588342282</c:v>
                </c:pt>
                <c:pt idx="678">
                  <c:v>-2.0612633110245753</c:v>
                </c:pt>
                <c:pt idx="679">
                  <c:v>-2.0616561986838327</c:v>
                </c:pt>
                <c:pt idx="680">
                  <c:v>-2.0603338361150212</c:v>
                </c:pt>
                <c:pt idx="681">
                  <c:v>-2.0592561840459607</c:v>
                </c:pt>
                <c:pt idx="682">
                  <c:v>-2.0584950732994667</c:v>
                </c:pt>
                <c:pt idx="683">
                  <c:v>-2.0584110240271798</c:v>
                </c:pt>
                <c:pt idx="684">
                  <c:v>-2.0576803076224799</c:v>
                </c:pt>
                <c:pt idx="685">
                  <c:v>-2.0571123015019892</c:v>
                </c:pt>
                <c:pt idx="686">
                  <c:v>-2.0528340607333746</c:v>
                </c:pt>
                <c:pt idx="687">
                  <c:v>-2.0526610672198844</c:v>
                </c:pt>
                <c:pt idx="688">
                  <c:v>-2.0514494675521178</c:v>
                </c:pt>
                <c:pt idx="689">
                  <c:v>-2.0501955207114992</c:v>
                </c:pt>
                <c:pt idx="690">
                  <c:v>-2.0491596466328752</c:v>
                </c:pt>
                <c:pt idx="691">
                  <c:v>-2.047211714627085</c:v>
                </c:pt>
                <c:pt idx="692">
                  <c:v>-2.0474832146465927</c:v>
                </c:pt>
                <c:pt idx="693">
                  <c:v>-2.0478145167668376</c:v>
                </c:pt>
                <c:pt idx="694">
                  <c:v>-2.0483711392386965</c:v>
                </c:pt>
                <c:pt idx="695">
                  <c:v>-2.047941330612435</c:v>
                </c:pt>
                <c:pt idx="696">
                  <c:v>-2.0481781484491401</c:v>
                </c:pt>
                <c:pt idx="697">
                  <c:v>-2.0491621130900768</c:v>
                </c:pt>
                <c:pt idx="698">
                  <c:v>-2.0505417354114286</c:v>
                </c:pt>
                <c:pt idx="699">
                  <c:v>-2.0523417558761992</c:v>
                </c:pt>
                <c:pt idx="700">
                  <c:v>-2.0529421295042232</c:v>
                </c:pt>
                <c:pt idx="701">
                  <c:v>-2.0525512909017332</c:v>
                </c:pt>
                <c:pt idx="702">
                  <c:v>-2.0529792401987237</c:v>
                </c:pt>
                <c:pt idx="703">
                  <c:v>-2.0542307964731208</c:v>
                </c:pt>
                <c:pt idx="704">
                  <c:v>-2.0532948328838785</c:v>
                </c:pt>
                <c:pt idx="705">
                  <c:v>-2.0511801304258594</c:v>
                </c:pt>
                <c:pt idx="706">
                  <c:v>-2.0498250967855114</c:v>
                </c:pt>
                <c:pt idx="707">
                  <c:v>-2.0494295908870752</c:v>
                </c:pt>
                <c:pt idx="708">
                  <c:v>-2.0484476373574152</c:v>
                </c:pt>
                <c:pt idx="709">
                  <c:v>-2.0463779003114002</c:v>
                </c:pt>
                <c:pt idx="710">
                  <c:v>-2.0468300208889607</c:v>
                </c:pt>
                <c:pt idx="711">
                  <c:v>-2.047919170443123</c:v>
                </c:pt>
                <c:pt idx="712">
                  <c:v>-2.0477306951675347</c:v>
                </c:pt>
                <c:pt idx="713">
                  <c:v>-2.0468931621932978</c:v>
                </c:pt>
                <c:pt idx="714">
                  <c:v>-2.0456685851660978</c:v>
                </c:pt>
                <c:pt idx="715">
                  <c:v>-2.0450775081844372</c:v>
                </c:pt>
                <c:pt idx="716">
                  <c:v>-2.0454202698442847</c:v>
                </c:pt>
                <c:pt idx="717">
                  <c:v>-2.0462438388762068</c:v>
                </c:pt>
                <c:pt idx="718">
                  <c:v>-2.0476323783889692</c:v>
                </c:pt>
                <c:pt idx="719">
                  <c:v>-2.0492799338532519</c:v>
                </c:pt>
                <c:pt idx="720">
                  <c:v>-2.0507120727402395</c:v>
                </c:pt>
                <c:pt idx="721">
                  <c:v>-2.0500299265696187</c:v>
                </c:pt>
                <c:pt idx="722">
                  <c:v>-2.0488833275354636</c:v>
                </c:pt>
                <c:pt idx="723">
                  <c:v>-2.0477270903454641</c:v>
                </c:pt>
                <c:pt idx="724">
                  <c:v>-2.0464127722216716</c:v>
                </c:pt>
                <c:pt idx="725">
                  <c:v>-2.0441220026650377</c:v>
                </c:pt>
                <c:pt idx="726">
                  <c:v>-2.044740248621415</c:v>
                </c:pt>
                <c:pt idx="727">
                  <c:v>-2.0473692643239492</c:v>
                </c:pt>
                <c:pt idx="728">
                  <c:v>-2.0499769167125672</c:v>
                </c:pt>
                <c:pt idx="729">
                  <c:v>-2.0520541669666397</c:v>
                </c:pt>
                <c:pt idx="730">
                  <c:v>-2.0526809127139787</c:v>
                </c:pt>
                <c:pt idx="731">
                  <c:v>-2.0539715907941352</c:v>
                </c:pt>
                <c:pt idx="732">
                  <c:v>-2.0539610798919372</c:v>
                </c:pt>
                <c:pt idx="733">
                  <c:v>-2.0543849690209015</c:v>
                </c:pt>
                <c:pt idx="734">
                  <c:v>-2.0550573252536961</c:v>
                </c:pt>
                <c:pt idx="735">
                  <c:v>-2.0554611032701438</c:v>
                </c:pt>
                <c:pt idx="736">
                  <c:v>-2.0559335626332285</c:v>
                </c:pt>
                <c:pt idx="737">
                  <c:v>-2.0557507412364404</c:v>
                </c:pt>
                <c:pt idx="738">
                  <c:v>-2.0546900128583445</c:v>
                </c:pt>
                <c:pt idx="739">
                  <c:v>-2.0538952444574092</c:v>
                </c:pt>
                <c:pt idx="740">
                  <c:v>-2.0536810800814482</c:v>
                </c:pt>
                <c:pt idx="741">
                  <c:v>-2.0523943103873172</c:v>
                </c:pt>
                <c:pt idx="742">
                  <c:v>-2.0499250452203652</c:v>
                </c:pt>
                <c:pt idx="743">
                  <c:v>-2.0485143075928005</c:v>
                </c:pt>
                <c:pt idx="744">
                  <c:v>-2.0489435090911314</c:v>
                </c:pt>
                <c:pt idx="745">
                  <c:v>-2.0500894251063926</c:v>
                </c:pt>
                <c:pt idx="746">
                  <c:v>-2.050884193507315</c:v>
                </c:pt>
                <c:pt idx="747">
                  <c:v>-2.0540649746582855</c:v>
                </c:pt>
                <c:pt idx="748">
                  <c:v>-2.0558585443888515</c:v>
                </c:pt>
                <c:pt idx="749">
                  <c:v>-2.0583745963516002</c:v>
                </c:pt>
                <c:pt idx="750">
                  <c:v>-2.0591124844549427</c:v>
                </c:pt>
                <c:pt idx="751">
                  <c:v>-2.0605907271188082</c:v>
                </c:pt>
                <c:pt idx="752">
                  <c:v>-2.0605649241819348</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-2.060969499053765</c:v>
                </c:pt>
                <c:pt idx="762">
                  <c:v>-2.0601879356852493</c:v>
                </c:pt>
                <c:pt idx="763">
                  <c:v>-2.059162534563356</c:v>
                </c:pt>
                <c:pt idx="764">
                  <c:v>-2.0600471958428557</c:v>
                </c:pt>
                <c:pt idx="765">
                  <c:v>-2.06071055899324</c:v>
                </c:pt>
                <c:pt idx="766">
                  <c:v>-2.0620352362372643</c:v>
                </c:pt>
                <c:pt idx="767">
                  <c:v>-2.0625612746398474</c:v>
                </c:pt>
                <c:pt idx="768">
                  <c:v>-2.063046559580374</c:v>
                </c:pt>
                <c:pt idx="769">
                  <c:v>-2.0639934135268172</c:v>
                </c:pt>
                <c:pt idx="770">
                  <c:v>-2.0648637693545595</c:v>
                </c:pt>
                <c:pt idx="771">
                  <c:v>-2.0646327571786292</c:v>
                </c:pt>
                <c:pt idx="772">
                  <c:v>-2.0641893261195041</c:v>
                </c:pt>
                <c:pt idx="773">
                  <c:v>-2.0640907057769962</c:v>
                </c:pt>
                <c:pt idx="774">
                  <c:v>-2.0635611384433492</c:v>
                </c:pt>
                <c:pt idx="775">
                  <c:v>-2.0635576854032678</c:v>
                </c:pt>
                <c:pt idx="776">
                  <c:v>-2.0639848757903438</c:v>
                </c:pt>
                <c:pt idx="777">
                  <c:v>-2.0634823256494315</c:v>
                </c:pt>
                <c:pt idx="778">
                  <c:v>-2.0628116390184177</c:v>
                </c:pt>
                <c:pt idx="779">
                  <c:v>-2.0616636739464131</c:v>
                </c:pt>
                <c:pt idx="780">
                  <c:v>-2.0591787372898827</c:v>
                </c:pt>
                <c:pt idx="781">
                  <c:v>-2.0561770209316421</c:v>
                </c:pt>
                <c:pt idx="782">
                  <c:v>-2.0546706227101907</c:v>
                </c:pt>
                <c:pt idx="783">
                  <c:v>-2.0524281198236962</c:v>
                </c:pt>
                <c:pt idx="784">
                  <c:v>-2.0505244322655352</c:v>
                </c:pt>
                <c:pt idx="785">
                  <c:v>-2.0495726074591971</c:v>
                </c:pt>
                <c:pt idx="786">
                  <c:v>-2.0509351922531187</c:v>
                </c:pt>
                <c:pt idx="787">
                  <c:v>-2.0571823109409881</c:v>
                </c:pt>
                <c:pt idx="788">
                  <c:v>-2.0600182434298797</c:v>
                </c:pt>
                <c:pt idx="789">
                  <c:v>-2.0634874482913013</c:v>
                </c:pt>
                <c:pt idx="790">
                  <c:v>-2.0651879377216602</c:v>
                </c:pt>
                <c:pt idx="791">
                  <c:v>-2.0675393821254078</c:v>
                </c:pt>
                <c:pt idx="792">
                  <c:v>-2.0693219097168054</c:v>
                </c:pt>
                <c:pt idx="793">
                  <c:v>-2.0701087095636979</c:v>
                </c:pt>
                <c:pt idx="794">
                  <c:v>-2.0696619393009827</c:v>
                </c:pt>
                <c:pt idx="795">
                  <c:v>-2.0689416579075206</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-2.0722259164244261</c:v>
                </c:pt>
                <c:pt idx="804">
                  <c:v>-2.0723595604591765</c:v>
                </c:pt>
                <c:pt idx="805">
                  <c:v>-2.0721525677818278</c:v>
                </c:pt>
                <c:pt idx="806">
                  <c:v>-2.0719746413539482</c:v>
                </c:pt>
                <c:pt idx="807">
                  <c:v>-2.0704507502591407</c:v>
                </c:pt>
                <c:pt idx="808">
                  <c:v>-2.0696464954843603</c:v>
                </c:pt>
                <c:pt idx="809">
                  <c:v>-2.069148612639367</c:v>
                </c:pt>
                <c:pt idx="810">
                  <c:v>-2.0672785447901152</c:v>
                </c:pt>
                <c:pt idx="811">
                  <c:v>-2.0665461208381086</c:v>
                </c:pt>
                <c:pt idx="812">
                  <c:v>-2.0672716007644598</c:v>
                </c:pt>
                <c:pt idx="813">
                  <c:v>-2.0664663594068027</c:v>
                </c:pt>
                <c:pt idx="814">
                  <c:v>-2.0659115203732199</c:v>
                </c:pt>
                <c:pt idx="815">
                  <c:v>-2.0653063656127699</c:v>
                </c:pt>
                <c:pt idx="816">
                  <c:v>-2.0654075283034672</c:v>
                </c:pt>
                <c:pt idx="817">
                  <c:v>-2.0663277824576527</c:v>
                </c:pt>
                <c:pt idx="818">
                  <c:v>-2.0658832130336835</c:v>
                </c:pt>
                <c:pt idx="819">
                  <c:v>-2.0650945159120115</c:v>
                </c:pt>
                <c:pt idx="820">
                  <c:v>-2.0668102214860231</c:v>
                </c:pt>
                <c:pt idx="821">
                  <c:v>-2.0698030965438363</c:v>
                </c:pt>
                <c:pt idx="822">
                  <c:v>-2.0709306469393356</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-2.0723631273357457</c:v>
                </c:pt>
                <c:pt idx="831">
                  <c:v>-2.0735901708201552</c:v>
                </c:pt>
                <c:pt idx="832">
                  <c:v>-2.0761319498287776</c:v>
                </c:pt>
                <c:pt idx="833">
                  <c:v>-2.0758543026390157</c:v>
                </c:pt>
                <c:pt idx="834">
                  <c:v>-2.0771085909890985</c:v>
                </c:pt>
                <c:pt idx="835">
                  <c:v>-2.0783857604728992</c:v>
                </c:pt>
                <c:pt idx="836">
                  <c:v>-2.0790216510846182</c:v>
                </c:pt>
                <c:pt idx="837">
                  <c:v>-2.0788064242347639</c:v>
                </c:pt>
                <c:pt idx="838">
                  <c:v>-2.0786803313535938</c:v>
                </c:pt>
                <c:pt idx="839">
                  <c:v>-2.0781963745054099</c:v>
                </c:pt>
                <c:pt idx="840">
                  <c:v>-2.0786303191906788</c:v>
                </c:pt>
                <c:pt idx="841">
                  <c:v>-2.0790092429076346</c:v>
                </c:pt>
                <c:pt idx="842">
                  <c:v>-2.0804136056919758</c:v>
                </c:pt>
                <c:pt idx="843">
                  <c:v>-2.0809269323535915</c:v>
                </c:pt>
                <c:pt idx="844">
                  <c:v>-2.0808035715480884</c:v>
                </c:pt>
                <c:pt idx="845">
                  <c:v>-2.0814292548215603</c:v>
                </c:pt>
                <c:pt idx="846">
                  <c:v>-2.0830150729648409</c:v>
                </c:pt>
                <c:pt idx="847">
                  <c:v>-2.0838657350804795</c:v>
                </c:pt>
                <c:pt idx="848">
                  <c:v>-2.0844640217062818</c:v>
                </c:pt>
                <c:pt idx="849">
                  <c:v>-2.0849885422890422</c:v>
                </c:pt>
                <c:pt idx="850">
                  <c:v>-2.0858147295601555</c:v>
                </c:pt>
                <c:pt idx="851">
                  <c:v>-2.0867248522670594</c:v>
                </c:pt>
                <c:pt idx="852">
                  <c:v>-2.0863834945905197</c:v>
                </c:pt>
                <c:pt idx="853">
                  <c:v>-2.086963832997017</c:v>
                </c:pt>
                <c:pt idx="854">
                  <c:v>-2.0844809074517201</c:v>
                </c:pt>
                <c:pt idx="855">
                  <c:v>-2.0835169780323692</c:v>
                </c:pt>
                <c:pt idx="856">
                  <c:v>-2.0817508049494791</c:v>
                </c:pt>
                <c:pt idx="857">
                  <c:v>-2.0810357979798795</c:v>
                </c:pt>
                <c:pt idx="858">
                  <c:v>-2.0813725642514402</c:v>
                </c:pt>
                <c:pt idx="859">
                  <c:v>-2.0811809774452432</c:v>
                </c:pt>
                <c:pt idx="860">
                  <c:v>-2.0817781257061627</c:v>
                </c:pt>
                <c:pt idx="861">
                  <c:v>-2.0805492987834979</c:v>
                </c:pt>
                <c:pt idx="862">
                  <c:v>-2.079847496846265</c:v>
                </c:pt>
                <c:pt idx="863">
                  <c:v>-2.0793952244867171</c:v>
                </c:pt>
                <c:pt idx="864">
                  <c:v>-2.0790627081106265</c:v>
                </c:pt>
                <c:pt idx="865">
                  <c:v>-2.0784993313405948</c:v>
                </c:pt>
                <c:pt idx="866">
                  <c:v>-2.079302941041945</c:v>
                </c:pt>
                <c:pt idx="867">
                  <c:v>-2.0788014154293797</c:v>
                </c:pt>
                <c:pt idx="868">
                  <c:v>-2.0784304223209631</c:v>
                </c:pt>
                <c:pt idx="869">
                  <c:v>-2.0773979253914403</c:v>
                </c:pt>
                <c:pt idx="870">
                  <c:v>-2.0773756513856392</c:v>
                </c:pt>
                <c:pt idx="871">
                  <c:v>-2.0782757185362613</c:v>
                </c:pt>
                <c:pt idx="872">
                  <c:v>-2.0777932036168942</c:v>
                </c:pt>
                <c:pt idx="873">
                  <c:v>-2.078141657101074</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-2.0815545887928293</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c:v>
                </c:pt>
                <c:pt idx="899">
                  <c:v>-2.0947519941436039</c:v>
                </c:pt>
                <c:pt idx="900">
                  <c:v>-2.0951751623081947</c:v>
                </c:pt>
                <c:pt idx="901">
                  <c:v>-2.0948428356595583</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-2.0984704250187565</c:v>
                </c:pt>
                <c:pt idx="911">
                  <c:v>-2.0976700406845201</c:v>
                </c:pt>
                <c:pt idx="912">
                  <c:v>-2.0983895252225881</c:v>
                </c:pt>
                <c:pt idx="913">
                  <c:v>-2.0983829985973892</c:v>
                </c:pt>
                <c:pt idx="914">
                  <c:v>-2.0990279202370061</c:v>
                </c:pt>
                <c:pt idx="915">
                  <c:v>-2.0992118041076679</c:v>
                </c:pt>
                <c:pt idx="916">
                  <c:v>-2.1015468940029232</c:v>
                </c:pt>
                <c:pt idx="917">
                  <c:v>-2.1035225262203485</c:v>
                </c:pt>
                <c:pt idx="918">
                  <c:v>-2.1037029570509178</c:v>
                </c:pt>
                <c:pt idx="919">
                  <c:v>-2.1014012971371043</c:v>
                </c:pt>
                <c:pt idx="920">
                  <c:v>-2.0997057785666442</c:v>
                </c:pt>
                <c:pt idx="921">
                  <c:v>-2.0963208127049766</c:v>
                </c:pt>
                <c:pt idx="922">
                  <c:v>-2.0948990329382577</c:v>
                </c:pt>
                <c:pt idx="923">
                  <c:v>-2.0929745891940827</c:v>
                </c:pt>
                <c:pt idx="924">
                  <c:v>-2.0927710116113358</c:v>
                </c:pt>
                <c:pt idx="925">
                  <c:v>-2.0913862666481009</c:v>
                </c:pt>
                <c:pt idx="926">
                  <c:v>-2.0891387929017098</c:v>
                </c:pt>
                <c:pt idx="927">
                  <c:v>-2.0871523082726098</c:v>
                </c:pt>
                <c:pt idx="928">
                  <c:v>-2.0876293969861335</c:v>
                </c:pt>
                <c:pt idx="929">
                  <c:v>-2.0887052656168952</c:v>
                </c:pt>
                <c:pt idx="930">
                  <c:v>-2.0902921462340487</c:v>
                </c:pt>
                <c:pt idx="931">
                  <c:v>-2.0920011354554027</c:v>
                </c:pt>
                <c:pt idx="932">
                  <c:v>-2.0928325592048473</c:v>
                </c:pt>
                <c:pt idx="933">
                  <c:v>-2.0953291830739689</c:v>
                </c:pt>
                <c:pt idx="934">
                  <c:v>-2.0980360629330481</c:v>
                </c:pt>
                <c:pt idx="935">
                  <c:v>-2.10144834955139</c:v>
                </c:pt>
                <c:pt idx="936">
                  <c:v>-2.1027303001676092</c:v>
                </c:pt>
                <c:pt idx="937">
                  <c:v>-2.1041460466005644</c:v>
                </c:pt>
                <c:pt idx="938">
                  <c:v>-2.1054363831712521</c:v>
                </c:pt>
                <c:pt idx="939">
                  <c:v>-2.10718855436635</c:v>
                </c:pt>
                <c:pt idx="940">
                  <c:v>-2.1078256592339244</c:v>
                </c:pt>
                <c:pt idx="941">
                  <c:v>-2.1092987413104423</c:v>
                </c:pt>
                <c:pt idx="942">
                  <c:v>-2.1093941362858288</c:v>
                </c:pt>
                <c:pt idx="943">
                  <c:v>-2.1091249509415531</c:v>
                </c:pt>
                <c:pt idx="944">
                  <c:v>-2.1085069706036421</c:v>
                </c:pt>
                <c:pt idx="945">
                  <c:v>-2.1080881661710293</c:v>
                </c:pt>
                <c:pt idx="946">
                  <c:v>-2.1084027722733092</c:v>
                </c:pt>
                <c:pt idx="947">
                  <c:v>-2.1099134962812229</c:v>
                </c:pt>
                <c:pt idx="948">
                  <c:v>-2.110031582662887</c:v>
                </c:pt>
                <c:pt idx="949">
                  <c:v>-2.1088611918030997</c:v>
                </c:pt>
                <c:pt idx="950">
                  <c:v>-2.1083052523501662</c:v>
                </c:pt>
                <c:pt idx="951">
                  <c:v>-2.1072909692584005</c:v>
                </c:pt>
                <c:pt idx="952">
                  <c:v>-2.1077216885765662</c:v>
                </c:pt>
                <c:pt idx="953">
                  <c:v>-2.1074312537548692</c:v>
                </c:pt>
                <c:pt idx="954">
                  <c:v>-2.1088115590951331</c:v>
                </c:pt>
                <c:pt idx="955">
                  <c:v>-2.1090458345836507</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-2.1022264598798417</c:v>
                </c:pt>
                <c:pt idx="968">
                  <c:v>-2.1026167672454092</c:v>
                </c:pt>
                <c:pt idx="969">
                  <c:v>-2.1034221224395395</c:v>
                </c:pt>
                <c:pt idx="970">
                  <c:v>-2.1049430158402203</c:v>
                </c:pt>
                <c:pt idx="971">
                  <c:v>-2.1046354296545928</c:v>
                </c:pt>
                <c:pt idx="972">
                  <c:v>-2.1042037237535709</c:v>
                </c:pt>
                <c:pt idx="973">
                  <c:v>-2.1050529439403647</c:v>
                </c:pt>
                <c:pt idx="974">
                  <c:v>-2.1059648500855594</c:v>
                </c:pt>
                <c:pt idx="975">
                  <c:v>-2.1073137365556418</c:v>
                </c:pt>
                <c:pt idx="976">
                  <c:v>-2.1080091636496263</c:v>
                </c:pt>
                <c:pt idx="977">
                  <c:v>-2.1082287542314502</c:v>
                </c:pt>
                <c:pt idx="978">
                  <c:v>-2.1093203322973051</c:v>
                </c:pt>
                <c:pt idx="979">
                  <c:v>-2.1105369407704613</c:v>
                </c:pt>
                <c:pt idx="980">
                  <c:v>-2.1103572309042988</c:v>
                </c:pt>
                <c:pt idx="981">
                  <c:v>-2.1110533410171972</c:v>
                </c:pt>
                <c:pt idx="982">
                  <c:v>-2.1127100413459088</c:v>
                </c:pt>
                <c:pt idx="983">
                  <c:v>-2.114443657193732</c:v>
                </c:pt>
                <c:pt idx="984">
                  <c:v>-2.1159864451452393</c:v>
                </c:pt>
                <c:pt idx="985">
                  <c:v>-2.1169602783389232</c:v>
                </c:pt>
                <c:pt idx="986">
                  <c:v>-2.1164358336471421</c:v>
                </c:pt>
                <c:pt idx="987">
                  <c:v>-2.1168826039098532</c:v>
                </c:pt>
                <c:pt idx="988">
                  <c:v>-2.1175770823664699</c:v>
                </c:pt>
                <c:pt idx="989">
                  <c:v>-2.1167785573614992</c:v>
                </c:pt>
                <c:pt idx="990">
                  <c:v>-2.1169471491975003</c:v>
                </c:pt>
                <c:pt idx="991">
                  <c:v>-2.1172500301416903</c:v>
                </c:pt>
                <c:pt idx="992">
                  <c:v>-2.1168878024427191</c:v>
                </c:pt>
                <c:pt idx="993">
                  <c:v>-2.1173200775262049</c:v>
                </c:pt>
                <c:pt idx="994">
                  <c:v>-2.1177051104679094</c:v>
                </c:pt>
                <c:pt idx="995">
                  <c:v>-2.1191325061679462</c:v>
                </c:pt>
                <c:pt idx="996">
                  <c:v>-2.1194217646793194</c:v>
                </c:pt>
                <c:pt idx="997">
                  <c:v>-2.1180463543079355</c:v>
                </c:pt>
                <c:pt idx="998">
                  <c:v>-2.1178505555517404</c:v>
                </c:pt>
                <c:pt idx="999">
                  <c:v>-2.1181350708761641</c:v>
                </c:pt>
                <c:pt idx="1000">
                  <c:v>-2.1181675901657115</c:v>
                </c:pt>
                <c:pt idx="1001">
                  <c:v>-2.1171946676639419</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-2.1115471257486971</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-2.1202687081363978</c:v>
                </c:pt>
                <c:pt idx="1026">
                  <c:v>-2.120578229542275</c:v>
                </c:pt>
                <c:pt idx="1027">
                  <c:v>-2.1211515859776027</c:v>
                </c:pt>
                <c:pt idx="1028">
                  <c:v>-2.1211453249708527</c:v>
                </c:pt>
                <c:pt idx="1029">
                  <c:v>-2.1198972976275203</c:v>
                </c:pt>
                <c:pt idx="1030">
                  <c:v>-2.1179269777794492</c:v>
                </c:pt>
                <c:pt idx="1031">
                  <c:v>-2.1173366217621803</c:v>
                </c:pt>
                <c:pt idx="1032">
                  <c:v>-2.1168114940514871</c:v>
                </c:pt>
                <c:pt idx="1033">
                  <c:v>-2.1174949303689488</c:v>
                </c:pt>
                <c:pt idx="1034">
                  <c:v>-2.1192551839545448</c:v>
                </c:pt>
                <c:pt idx="1035">
                  <c:v>-2.1209082794611618</c:v>
                </c:pt>
                <c:pt idx="1036">
                  <c:v>-2.1235346389790144</c:v>
                </c:pt>
                <c:pt idx="1037">
                  <c:v>-2.1248451246077709</c:v>
                </c:pt>
                <c:pt idx="1038">
                  <c:v>-2.1252563019957904</c:v>
                </c:pt>
                <c:pt idx="1039">
                  <c:v>-2.1271570298053355</c:v>
                </c:pt>
                <c:pt idx="1040">
                  <c:v>-2.1288666641000873</c:v>
                </c:pt>
                <c:pt idx="1041">
                  <c:v>-2.1284792026466763</c:v>
                </c:pt>
                <c:pt idx="1042">
                  <c:v>-2.1277151321515082</c:v>
                </c:pt>
                <c:pt idx="1043">
                  <c:v>-2.1279281961081153</c:v>
                </c:pt>
                <c:pt idx="1044">
                  <c:v>-2.1280182407686992</c:v>
                </c:pt>
                <c:pt idx="1045">
                  <c:v>-2.1275003227021076</c:v>
                </c:pt>
                <c:pt idx="1046">
                  <c:v>-2.1261942766963298</c:v>
                </c:pt>
                <c:pt idx="1047">
                  <c:v>-2.1257182504566599</c:v>
                </c:pt>
                <c:pt idx="1048">
                  <c:v>-2.1265327505151816</c:v>
                </c:pt>
                <c:pt idx="1049">
                  <c:v>-2.1271823773962559</c:v>
                </c:pt>
                <c:pt idx="1050">
                  <c:v>-2.1277606288004778</c:v>
                </c:pt>
                <c:pt idx="1051">
                  <c:v>-2.1272893836932525</c:v>
                </c:pt>
                <c:pt idx="1052">
                  <c:v>-2.1275450224956955</c:v>
                </c:pt>
                <c:pt idx="1053">
                  <c:v>-2.1274496654657753</c:v>
                </c:pt>
                <c:pt idx="1054">
                  <c:v>-2.1297951903722487</c:v>
                </c:pt>
                <c:pt idx="1055">
                  <c:v>-2.1312556365987758</c:v>
                </c:pt>
                <c:pt idx="1056">
                  <c:v>-2.1314088225636567</c:v>
                </c:pt>
                <c:pt idx="1057">
                  <c:v>-2.1316112238360745</c:v>
                </c:pt>
                <c:pt idx="1058">
                  <c:v>-2.1301748350536087</c:v>
                </c:pt>
                <c:pt idx="1059">
                  <c:v>-2.1309026296551647</c:v>
                </c:pt>
                <c:pt idx="1060">
                  <c:v>-2.1319512534202545</c:v>
                </c:pt>
                <c:pt idx="1061">
                  <c:v>-2.1313947068393904</c:v>
                </c:pt>
                <c:pt idx="1062">
                  <c:v>-2.130908625043443</c:v>
                </c:pt>
                <c:pt idx="1063">
                  <c:v>-2.1313714462507112</c:v>
                </c:pt>
                <c:pt idx="1064">
                  <c:v>-2.1302964124208468</c:v>
                </c:pt>
                <c:pt idx="1065">
                  <c:v>-2.1277731508139652</c:v>
                </c:pt>
                <c:pt idx="1066">
                  <c:v>-2.1277663585702866</c:v>
                </c:pt>
                <c:pt idx="1067">
                  <c:v>-2.1294577410817546</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-2.1243645069631785</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-2.1283175927818019</c:v>
                </c:pt>
                <c:pt idx="1085">
                  <c:v>-2.1275791734415348</c:v>
                </c:pt>
                <c:pt idx="1086">
                  <c:v>-2.1268679610214472</c:v>
                </c:pt>
                <c:pt idx="1087">
                  <c:v>-2.1273105193341761</c:v>
                </c:pt>
                <c:pt idx="1088">
                  <c:v>-2.1289229372697349</c:v>
                </c:pt>
                <c:pt idx="1089">
                  <c:v>-2.1305569082466889</c:v>
                </c:pt>
                <c:pt idx="1090">
                  <c:v>-2.1328184597718636</c:v>
                </c:pt>
                <c:pt idx="1091">
                  <c:v>-2.1336888155996121</c:v>
                </c:pt>
                <c:pt idx="1092">
                  <c:v>-2.1330434006685381</c:v>
                </c:pt>
                <c:pt idx="1093">
                  <c:v>-2.1339508292452627</c:v>
                </c:pt>
                <c:pt idx="1094">
                  <c:v>-2.1335739166395626</c:v>
                </c:pt>
                <c:pt idx="1095">
                  <c:v>-2.1338860942301197</c:v>
                </c:pt>
                <c:pt idx="1096">
                  <c:v>-2.1359389455306825</c:v>
                </c:pt>
                <c:pt idx="1097">
                  <c:v>-2.1352964144572413</c:v>
                </c:pt>
                <c:pt idx="1098">
                  <c:v>-2.1368368118425711</c:v>
                </c:pt>
                <c:pt idx="1099">
                  <c:v>-2.1370918814625703</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-2.1268626107066071</c:v>
                </c:pt>
                <c:pt idx="1109">
                  <c:v>-2.1256639504527608</c:v>
                </c:pt>
                <c:pt idx="1110">
                  <c:v>-2.124138617429125</c:v>
                </c:pt>
                <c:pt idx="1111">
                  <c:v>-2.1232627974500557</c:v>
                </c:pt>
                <c:pt idx="1112">
                  <c:v>-2.1236490446476211</c:v>
                </c:pt>
                <c:pt idx="1113">
                  <c:v>-2.1239598941458397</c:v>
                </c:pt>
                <c:pt idx="1114">
                  <c:v>-2.1234680446346061</c:v>
                </c:pt>
                <c:pt idx="1115">
                  <c:v>-2.1216620667270689</c:v>
                </c:pt>
                <c:pt idx="1116">
                  <c:v>-2.1219481757622987</c:v>
                </c:pt>
                <c:pt idx="1117">
                  <c:v>-2.1236287438075894</c:v>
                </c:pt>
                <c:pt idx="1118">
                  <c:v>-2.1246078514251145</c:v>
                </c:pt>
                <c:pt idx="1119">
                  <c:v>-2.1242684669143443</c:v>
                </c:pt>
                <c:pt idx="1120">
                  <c:v>-2.1256918024463878</c:v>
                </c:pt>
                <c:pt idx="1121">
                  <c:v>-2.1258872596931297</c:v>
                </c:pt>
                <c:pt idx="1122">
                  <c:v>-2.1263813479886013</c:v>
                </c:pt>
                <c:pt idx="1123">
                  <c:v>-2.1274219273086343</c:v>
                </c:pt>
                <c:pt idx="1124">
                  <c:v>-2.1272028300182599</c:v>
                </c:pt>
                <c:pt idx="1125">
                  <c:v>-2.127351728142179</c:v>
                </c:pt>
                <c:pt idx="1126">
                  <c:v>-2.1254531252803868</c:v>
                </c:pt>
                <c:pt idx="1127">
                  <c:v>-2.1241952321082493</c:v>
                </c:pt>
                <c:pt idx="1128">
                  <c:v>-2.1232778238662182</c:v>
                </c:pt>
                <c:pt idx="1129">
                  <c:v>-2.1224838523206992</c:v>
                </c:pt>
                <c:pt idx="1130">
                  <c:v>-2.1218786596147479</c:v>
                </c:pt>
                <c:pt idx="1131">
                  <c:v>-2.1217165944039351</c:v>
                </c:pt>
                <c:pt idx="1132">
                  <c:v>-2.1224823345008823</c:v>
                </c:pt>
                <c:pt idx="1133">
                  <c:v>-2.1234046756573175</c:v>
                </c:pt>
                <c:pt idx="1134">
                  <c:v>-2.1243980887265979</c:v>
                </c:pt>
                <c:pt idx="1135">
                  <c:v>-2.1260987678844292</c:v>
                </c:pt>
                <c:pt idx="1136">
                  <c:v>-2.1242052117735284</c:v>
                </c:pt>
                <c:pt idx="1137">
                  <c:v>-2.1223358648886972</c:v>
                </c:pt>
                <c:pt idx="1138">
                  <c:v>-2.1205749282841735</c:v>
                </c:pt>
                <c:pt idx="1139">
                  <c:v>-2.1190833667514255</c:v>
                </c:pt>
                <c:pt idx="1140">
                  <c:v>-2.1175137133891742</c:v>
                </c:pt>
                <c:pt idx="1141">
                  <c:v>-2.1163149013533342</c:v>
                </c:pt>
                <c:pt idx="1142">
                  <c:v>-2.1163436640388462</c:v>
                </c:pt>
                <c:pt idx="1143">
                  <c:v>-2.1176397683248496</c:v>
                </c:pt>
                <c:pt idx="1144">
                  <c:v>-2.1178910433953209</c:v>
                </c:pt>
                <c:pt idx="1145">
                  <c:v>-2.1188608164209772</c:v>
                </c:pt>
                <c:pt idx="1146">
                  <c:v>-2.118825033818803</c:v>
                </c:pt>
                <c:pt idx="1147">
                  <c:v>-2.1178518836440627</c:v>
                </c:pt>
                <c:pt idx="1148">
                  <c:v>-2.1178664926597977</c:v>
                </c:pt>
                <c:pt idx="1149">
                  <c:v>-2.1185895820199248</c:v>
                </c:pt>
                <c:pt idx="1150">
                  <c:v>-2.1195363980208697</c:v>
                </c:pt>
                <c:pt idx="1151">
                  <c:v>-2.1181623536873402</c:v>
                </c:pt>
                <c:pt idx="1152">
                  <c:v>-2.1169675638740273</c:v>
                </c:pt>
                <c:pt idx="1153">
                  <c:v>-2.1177668477889187</c:v>
                </c:pt>
                <c:pt idx="1154">
                  <c:v>-2.118532436103874</c:v>
                </c:pt>
                <c:pt idx="1155">
                  <c:v>-2.1192377290266649</c:v>
                </c:pt>
                <c:pt idx="1156">
                  <c:v>-2.1178490756774142</c:v>
                </c:pt>
                <c:pt idx="1157">
                  <c:v>-2.1155084077943513</c:v>
                </c:pt>
                <c:pt idx="1158">
                  <c:v>-2.1129509572961207</c:v>
                </c:pt>
                <c:pt idx="1159">
                  <c:v>-2.1112050471077741</c:v>
                </c:pt>
                <c:pt idx="1160">
                  <c:v>-2.1117271771243242</c:v>
                </c:pt>
                <c:pt idx="1161">
                  <c:v>-2.1115780513274589</c:v>
                </c:pt>
                <c:pt idx="1162">
                  <c:v>-2.1120202301852227</c:v>
                </c:pt>
                <c:pt idx="1163">
                  <c:v>-2.111724445048651</c:v>
                </c:pt>
                <c:pt idx="1164">
                  <c:v>-2.1126823031887567</c:v>
                </c:pt>
                <c:pt idx="1165">
                  <c:v>-2.1139433078915344</c:v>
                </c:pt>
                <c:pt idx="1166">
                  <c:v>-2.1144485142171274</c:v>
                </c:pt>
                <c:pt idx="1167">
                  <c:v>-2.1137673546294042</c:v>
                </c:pt>
                <c:pt idx="1168">
                  <c:v>-2.1129992619117552</c:v>
                </c:pt>
                <c:pt idx="1169">
                  <c:v>-2.1119482475804592</c:v>
                </c:pt>
                <c:pt idx="1170">
                  <c:v>-2.1120753270445189</c:v>
                </c:pt>
                <c:pt idx="1171">
                  <c:v>-2.1110318638668275</c:v>
                </c:pt>
                <c:pt idx="1172">
                  <c:v>-2.1100775726032879</c:v>
                </c:pt>
                <c:pt idx="1173">
                  <c:v>-2.1095750224623555</c:v>
                </c:pt>
                <c:pt idx="1174">
                  <c:v>-2.1097199742547437</c:v>
                </c:pt>
                <c:pt idx="1175">
                  <c:v>-2.1099468124261875</c:v>
                </c:pt>
                <c:pt idx="1176">
                  <c:v>-2.1089289624578558</c:v>
                </c:pt>
                <c:pt idx="1177">
                  <c:v>-2.1083823196512839</c:v>
                </c:pt>
                <c:pt idx="1178">
                  <c:v>-2.1080758718305388</c:v>
                </c:pt>
                <c:pt idx="1179">
                  <c:v>-2.1086336326672495</c:v>
                </c:pt>
                <c:pt idx="1180">
                  <c:v>-2.1080169045306998</c:v>
                </c:pt>
                <c:pt idx="1181">
                  <c:v>-2.1072641417931672</c:v>
                </c:pt>
                <c:pt idx="1182">
                  <c:v>-2.1074618757696442</c:v>
                </c:pt>
                <c:pt idx="1183">
                  <c:v>-2.1080145139644912</c:v>
                </c:pt>
                <c:pt idx="1184">
                  <c:v>-2.108728572296716</c:v>
                </c:pt>
                <c:pt idx="1185">
                  <c:v>-2.1082489032895033</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-2.1037064480364958</c:v>
                </c:pt>
                <c:pt idx="1195">
                  <c:v>-2.1039082042354682</c:v>
                </c:pt>
                <c:pt idx="1196">
                  <c:v>-2.1037505407021415</c:v>
                </c:pt>
                <c:pt idx="1197">
                  <c:v>-2.1021440802093432</c:v>
                </c:pt>
                <c:pt idx="1198">
                  <c:v>-2.1024685900859037</c:v>
                </c:pt>
                <c:pt idx="1199">
                  <c:v>-2.1019639149972278</c:v>
                </c:pt>
                <c:pt idx="1200">
                  <c:v>-2.1007384272781593</c:v>
                </c:pt>
                <c:pt idx="1201">
                  <c:v>-2.099076338689116</c:v>
                </c:pt>
                <c:pt idx="1202">
                  <c:v>-2.0966606905071767</c:v>
                </c:pt>
                <c:pt idx="1203">
                  <c:v>-2.0958756740985596</c:v>
                </c:pt>
                <c:pt idx="1204">
                  <c:v>-2.0964665234072557</c:v>
                </c:pt>
                <c:pt idx="1205">
                  <c:v>-2.0986440256601613</c:v>
                </c:pt>
                <c:pt idx="1206">
                  <c:v>-2.1001039027042632</c:v>
                </c:pt>
                <c:pt idx="1207">
                  <c:v>-2.1004233278844442</c:v>
                </c:pt>
                <c:pt idx="1208">
                  <c:v>-2.0987807053345482</c:v>
                </c:pt>
                <c:pt idx="1209">
                  <c:v>-2.098139919753919</c:v>
                </c:pt>
                <c:pt idx="1210">
                  <c:v>-2.0985195644352932</c:v>
                </c:pt>
                <c:pt idx="1211">
                  <c:v>-2.0987281128779527</c:v>
                </c:pt>
                <c:pt idx="1212">
                  <c:v>-2.0996193766736413</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-2.1032717064958208</c:v>
                </c:pt>
                <c:pt idx="1221">
                  <c:v>-2.1004360775708912</c:v>
                </c:pt>
                <c:pt idx="1222">
                  <c:v>-2.0995911831705598</c:v>
                </c:pt>
                <c:pt idx="1223">
                  <c:v>-2.0987339564842391</c:v>
                </c:pt>
                <c:pt idx="1224">
                  <c:v>-2.0976023079752508</c:v>
                </c:pt>
                <c:pt idx="1225">
                  <c:v>-2.0978321438408187</c:v>
                </c:pt>
                <c:pt idx="1226">
                  <c:v>-2.0979137266559063</c:v>
                </c:pt>
                <c:pt idx="1227">
                  <c:v>-2.0957756118272197</c:v>
                </c:pt>
                <c:pt idx="1228">
                  <c:v>-2.0936656525561261</c:v>
                </c:pt>
                <c:pt idx="1229">
                  <c:v>-2.0911886844536127</c:v>
                </c:pt>
                <c:pt idx="1230">
                  <c:v>-2.0896532958736858</c:v>
                </c:pt>
                <c:pt idx="1231">
                  <c:v>-2.0901588057632523</c:v>
                </c:pt>
                <c:pt idx="1232">
                  <c:v>-2.0900058095258456</c:v>
                </c:pt>
                <c:pt idx="1233">
                  <c:v>-2.0900699374130589</c:v>
                </c:pt>
                <c:pt idx="1234">
                  <c:v>-2.089615274487318</c:v>
                </c:pt>
                <c:pt idx="1235">
                  <c:v>-2.0903007598615093</c:v>
                </c:pt>
                <c:pt idx="1236">
                  <c:v>-2.0915964088015642</c:v>
                </c:pt>
                <c:pt idx="1237">
                  <c:v>-2.0917181758962737</c:v>
                </c:pt>
                <c:pt idx="1238">
                  <c:v>-2.090056542653187</c:v>
                </c:pt>
                <c:pt idx="1239">
                  <c:v>-2.0901879479037175</c:v>
                </c:pt>
                <c:pt idx="1240">
                  <c:v>-2.0909667412510684</c:v>
                </c:pt>
                <c:pt idx="1241">
                  <c:v>-2.0898252269132884</c:v>
                </c:pt>
                <c:pt idx="1242">
                  <c:v>-2.0893200964786742</c:v>
                </c:pt>
                <c:pt idx="1243">
                  <c:v>-2.0894035386230598</c:v>
                </c:pt>
                <c:pt idx="1244">
                  <c:v>-2.0896040426206808</c:v>
                </c:pt>
                <c:pt idx="1245">
                  <c:v>-2.0913245293271112</c:v>
                </c:pt>
                <c:pt idx="1246">
                  <c:v>-2.0934466311567204</c:v>
                </c:pt>
                <c:pt idx="1247">
                  <c:v>-2.0925563159984195</c:v>
                </c:pt>
                <c:pt idx="1248">
                  <c:v>-2.0933888781127648</c:v>
                </c:pt>
                <c:pt idx="1249">
                  <c:v>-2.0940947402179884</c:v>
                </c:pt>
                <c:pt idx="1250">
                  <c:v>-2.0940108047821742</c:v>
                </c:pt>
                <c:pt idx="1251">
                  <c:v>-2.0949150459372992</c:v>
                </c:pt>
                <c:pt idx="1252">
                  <c:v>-2.0953666732234071</c:v>
                </c:pt>
                <c:pt idx="1253">
                  <c:v>-2.0965764894528975</c:v>
                </c:pt>
                <c:pt idx="1254">
                  <c:v>-2.0966847479512607</c:v>
                </c:pt>
                <c:pt idx="1255">
                  <c:v>-2.0960316300846076</c:v>
                </c:pt>
                <c:pt idx="1256">
                  <c:v>-2.0953189377902222</c:v>
                </c:pt>
                <c:pt idx="1257">
                  <c:v>-2.0941819010208746</c:v>
                </c:pt>
                <c:pt idx="1258">
                  <c:v>-2.0969341636924552</c:v>
                </c:pt>
                <c:pt idx="1259">
                  <c:v>-2.0982361874757203</c:v>
                </c:pt>
                <c:pt idx="1260">
                  <c:v>-2.0980034298070067</c:v>
                </c:pt>
                <c:pt idx="1261">
                  <c:v>-2.0966224793933153</c:v>
                </c:pt>
                <c:pt idx="1262">
                  <c:v>-2.0972609882442277</c:v>
                </c:pt>
                <c:pt idx="1263">
                  <c:v>-2.0973926591132237</c:v>
                </c:pt>
                <c:pt idx="1264">
                  <c:v>-2.0993120940519807</c:v>
                </c:pt>
                <c:pt idx="1265">
                  <c:v>-2.1003209888833854</c:v>
                </c:pt>
                <c:pt idx="1266">
                  <c:v>-2.0999356144322121</c:v>
                </c:pt>
                <c:pt idx="1267">
                  <c:v>-2.1004140312380741</c:v>
                </c:pt>
                <c:pt idx="1268">
                  <c:v>-2.1017826493657594</c:v>
                </c:pt>
                <c:pt idx="1269">
                  <c:v>-2.1026064460706522</c:v>
                </c:pt>
                <c:pt idx="1270">
                  <c:v>-2.1033366312384212</c:v>
                </c:pt>
                <c:pt idx="1271">
                  <c:v>-2.1038232442712999</c:v>
                </c:pt>
                <c:pt idx="1272">
                  <c:v>-2.1038273044393092</c:v>
                </c:pt>
                <c:pt idx="1273">
                  <c:v>-2.1036431928956745</c:v>
                </c:pt>
                <c:pt idx="1274">
                  <c:v>-2.1040993736412474</c:v>
                </c:pt>
                <c:pt idx="1275">
                  <c:v>-2.1060792557541532</c:v>
                </c:pt>
                <c:pt idx="1276">
                  <c:v>-2.1080589481395862</c:v>
                </c:pt>
                <c:pt idx="1277">
                  <c:v>-2.1078618971820218</c:v>
                </c:pt>
                <c:pt idx="1278">
                  <c:v>-2.1072928665331858</c:v>
                </c:pt>
                <c:pt idx="1279">
                  <c:v>-2.1071478009043036</c:v>
                </c:pt>
                <c:pt idx="1280">
                  <c:v>-2.1069589082282474</c:v>
                </c:pt>
                <c:pt idx="1281">
                  <c:v>-2.1069834210182967</c:v>
                </c:pt>
                <c:pt idx="1282">
                  <c:v>-2.1064995400610802</c:v>
                </c:pt>
                <c:pt idx="1283">
                  <c:v>-2.1052581531794337</c:v>
                </c:pt>
                <c:pt idx="1284">
                  <c:v>-2.1051294800045639</c:v>
                </c:pt>
                <c:pt idx="1285">
                  <c:v>-2.1055904039370432</c:v>
                </c:pt>
                <c:pt idx="1286">
                  <c:v>-2.1059461050108266</c:v>
                </c:pt>
                <c:pt idx="1287">
                  <c:v>-2.1070613990113012</c:v>
                </c:pt>
                <c:pt idx="1288">
                  <c:v>-2.1072121564644846</c:v>
                </c:pt>
                <c:pt idx="1289">
                  <c:v>-2.1083178123091271</c:v>
                </c:pt>
                <c:pt idx="1290">
                  <c:v>-2.1070133600141512</c:v>
                </c:pt>
                <c:pt idx="1291">
                  <c:v>-2.1068450717420997</c:v>
                </c:pt>
                <c:pt idx="1292">
                  <c:v>-2.1076473154056004</c:v>
                </c:pt>
                <c:pt idx="1293">
                  <c:v>-2.1093972098709663</c:v>
                </c:pt>
                <c:pt idx="1294">
                  <c:v>-2.1096146375595453</c:v>
                </c:pt>
                <c:pt idx="1295">
                  <c:v>-2.1104547508274463</c:v>
                </c:pt>
                <c:pt idx="1296">
                  <c:v>-2.1112337718477958</c:v>
                </c:pt>
                <c:pt idx="1297">
                  <c:v>-2.1107628303045067</c:v>
                </c:pt>
                <c:pt idx="1298">
                  <c:v>-2.1113183523570198</c:v>
                </c:pt>
                <c:pt idx="1299">
                  <c:v>-2.1121291337569787</c:v>
                </c:pt>
                <c:pt idx="1300">
                  <c:v>-2.1135371772543894</c:v>
                </c:pt>
                <c:pt idx="1301">
                  <c:v>-2.1144596322472737</c:v>
                </c:pt>
                <c:pt idx="1302">
                  <c:v>-2.114275179194204</c:v>
                </c:pt>
                <c:pt idx="1303">
                  <c:v>-2.1158051415682708</c:v>
                </c:pt>
                <c:pt idx="1304">
                  <c:v>-2.1165470139486304</c:v>
                </c:pt>
                <c:pt idx="1305">
                  <c:v>-2.116352543284759</c:v>
                </c:pt>
                <c:pt idx="1306">
                  <c:v>-2.1171418854798389</c:v>
                </c:pt>
                <c:pt idx="1307">
                  <c:v>-2.1174579714564459</c:v>
                </c:pt>
                <c:pt idx="1308">
                  <c:v>-2.1171423408257941</c:v>
                </c:pt>
                <c:pt idx="1309">
                  <c:v>-2.1157362325486559</c:v>
                </c:pt>
                <c:pt idx="1310">
                  <c:v>-2.1134941470626147</c:v>
                </c:pt>
                <c:pt idx="1311">
                  <c:v>-2.113086043259699</c:v>
                </c:pt>
                <c:pt idx="1312">
                  <c:v>-2.1144110999586867</c:v>
                </c:pt>
                <c:pt idx="1313">
                  <c:v>-2.1150167859561009</c:v>
                </c:pt>
                <c:pt idx="1314">
                  <c:v>-2.1159836751240988</c:v>
                </c:pt>
                <c:pt idx="1315">
                  <c:v>-2.1168638208896446</c:v>
                </c:pt>
                <c:pt idx="1316">
                  <c:v>-2.1161797394987585</c:v>
                </c:pt>
                <c:pt idx="1317">
                  <c:v>-2.1158796285757377</c:v>
                </c:pt>
                <c:pt idx="1318">
                  <c:v>-2.1146909859326826</c:v>
                </c:pt>
                <c:pt idx="1319">
                  <c:v>-2.112484189757339</c:v>
                </c:pt>
                <c:pt idx="1320">
                  <c:v>-2.1129381696641731</c:v>
                </c:pt>
                <c:pt idx="1321">
                  <c:v>-2.1122521151075349</c:v>
                </c:pt>
                <c:pt idx="1322">
                  <c:v>-2.1112722106346071</c:v>
                </c:pt>
                <c:pt idx="1323">
                  <c:v>-2.1112698580139142</c:v>
                </c:pt>
                <c:pt idx="1324">
                  <c:v>-2.1110810032833447</c:v>
                </c:pt>
                <c:pt idx="1325">
                  <c:v>-2.1098316857931678</c:v>
                </c:pt>
                <c:pt idx="1326">
                  <c:v>-2.1086973431540059</c:v>
                </c:pt>
                <c:pt idx="1327">
                  <c:v>-2.1069778050849548</c:v>
                </c:pt>
                <c:pt idx="1328">
                  <c:v>-2.1047787497906842</c:v>
                </c:pt>
                <c:pt idx="1329">
                  <c:v>-2.1025931651472689</c:v>
                </c:pt>
                <c:pt idx="1330">
                  <c:v>-2.1018550114254708</c:v>
                </c:pt>
                <c:pt idx="1331">
                  <c:v>-2.1013467694602355</c:v>
                </c:pt>
                <c:pt idx="1332">
                  <c:v>-2.1016209636099181</c:v>
                </c:pt>
                <c:pt idx="1333">
                  <c:v>-2.1024752305475971</c:v>
                </c:pt>
                <c:pt idx="1334">
                  <c:v>-2.1046814575405106</c:v>
                </c:pt>
                <c:pt idx="1335">
                  <c:v>-2.1064826922611388</c:v>
                </c:pt>
                <c:pt idx="1336">
                  <c:v>-2.1077106084919199</c:v>
                </c:pt>
                <c:pt idx="1337">
                  <c:v>-2.1093657530552861</c:v>
                </c:pt>
                <c:pt idx="1338">
                  <c:v>-2.111647529529503</c:v>
                </c:pt>
                <c:pt idx="1339">
                  <c:v>-2.1133498023981474</c:v>
                </c:pt>
                <c:pt idx="1340">
                  <c:v>-2.1138594104012167</c:v>
                </c:pt>
                <c:pt idx="1341">
                  <c:v>-2.1149878335430969</c:v>
                </c:pt>
                <c:pt idx="1342">
                  <c:v>-2.1140401447957777</c:v>
                </c:pt>
                <c:pt idx="1343">
                  <c:v>-2.113412033010587</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-2.1097043786561218</c:v>
                </c:pt>
                <c:pt idx="1355">
                  <c:v>-2.1073531619253489</c:v>
                </c:pt>
                <c:pt idx="1356">
                  <c:v>-2.1060187706344919</c:v>
                </c:pt>
                <c:pt idx="1357">
                  <c:v>-2.1058621316295469</c:v>
                </c:pt>
                <c:pt idx="1358">
                  <c:v>-2.1076766093280526</c:v>
                </c:pt>
                <c:pt idx="1359">
                  <c:v>-2.1108911619699198</c:v>
                </c:pt>
                <c:pt idx="1360">
                  <c:v>-2.1136261973865658</c:v>
                </c:pt>
                <c:pt idx="1361">
                  <c:v>-2.1169533722587599</c:v>
                </c:pt>
                <c:pt idx="1362">
                  <c:v>-2.1164705158299171</c:v>
                </c:pt>
                <c:pt idx="1363">
                  <c:v>-2.1142336668222441</c:v>
                </c:pt>
                <c:pt idx="1364">
                  <c:v>-2.113028555834191</c:v>
                </c:pt>
                <c:pt idx="1365">
                  <c:v>-2.1116683236609761</c:v>
                </c:pt>
                <c:pt idx="1366">
                  <c:v>-2.1118249247204517</c:v>
                </c:pt>
                <c:pt idx="1367">
                  <c:v>-2.109405747607429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-2.1110094001335513</c:v>
                </c:pt>
                <c:pt idx="1377">
                  <c:v>-2.1087361613957998</c:v>
                </c:pt>
                <c:pt idx="1378">
                  <c:v>-2.1064937723457744</c:v>
                </c:pt>
                <c:pt idx="1379">
                  <c:v>-2.1044904399167166</c:v>
                </c:pt>
                <c:pt idx="1380">
                  <c:v>-2.1030086303762787</c:v>
                </c:pt>
                <c:pt idx="1381">
                  <c:v>-2.1033244127889112</c:v>
                </c:pt>
                <c:pt idx="1382">
                  <c:v>-2.1014674740810597</c:v>
                </c:pt>
                <c:pt idx="1383">
                  <c:v>-2.1015807034393137</c:v>
                </c:pt>
                <c:pt idx="1384">
                  <c:v>-2.1043580101378154</c:v>
                </c:pt>
                <c:pt idx="1385">
                  <c:v>-2.104932884392956</c:v>
                </c:pt>
                <c:pt idx="1386">
                  <c:v>-2.1045524808016864</c:v>
                </c:pt>
                <c:pt idx="1387">
                  <c:v>-2.1041197503722526</c:v>
                </c:pt>
                <c:pt idx="1388">
                  <c:v>-2.1038355006662952</c:v>
                </c:pt>
                <c:pt idx="1389">
                  <c:v>-2.1013468453512312</c:v>
                </c:pt>
                <c:pt idx="1390">
                  <c:v>-2.0996671500523272</c:v>
                </c:pt>
                <c:pt idx="1391">
                  <c:v>-2.0984883732380659</c:v>
                </c:pt>
                <c:pt idx="1392">
                  <c:v>-2.0972315804853023</c:v>
                </c:pt>
                <c:pt idx="1393">
                  <c:v>-2.0957103455751582</c:v>
                </c:pt>
                <c:pt idx="1394">
                  <c:v>-2.0942031504983021</c:v>
                </c:pt>
                <c:pt idx="1395">
                  <c:v>-2.0939454246936244</c:v>
                </c:pt>
                <c:pt idx="1396">
                  <c:v>-2.0943499236744683</c:v>
                </c:pt>
                <c:pt idx="1397">
                  <c:v>-2.0950962736232812</c:v>
                </c:pt>
                <c:pt idx="1398">
                  <c:v>-2.0939043297221218</c:v>
                </c:pt>
                <c:pt idx="1399">
                  <c:v>-2.0935240399673236</c:v>
                </c:pt>
                <c:pt idx="1400">
                  <c:v>-2.0938325368448427</c:v>
                </c:pt>
                <c:pt idx="1401">
                  <c:v>-2.093724392182982</c:v>
                </c:pt>
                <c:pt idx="1402">
                  <c:v>-2.0938310949160153</c:v>
                </c:pt>
                <c:pt idx="1403">
                  <c:v>-2.0940889345571887</c:v>
                </c:pt>
                <c:pt idx="1404">
                  <c:v>-2.0938053678701465</c:v>
                </c:pt>
                <c:pt idx="1405">
                  <c:v>-2.0932465825050457</c:v>
                </c:pt>
                <c:pt idx="1406">
                  <c:v>-2.0927883906482192</c:v>
                </c:pt>
                <c:pt idx="1407">
                  <c:v>-2.0912629437880921</c:v>
                </c:pt>
                <c:pt idx="1408">
                  <c:v>-2.0917539205529332</c:v>
                </c:pt>
                <c:pt idx="1409">
                  <c:v>-2.0915049222121809</c:v>
                </c:pt>
                <c:pt idx="1410">
                  <c:v>-2.0912724301619474</c:v>
                </c:pt>
                <c:pt idx="1411">
                  <c:v>-2.0915220735760998</c:v>
                </c:pt>
                <c:pt idx="1412">
                  <c:v>-2.0916562488477992</c:v>
                </c:pt>
                <c:pt idx="1413">
                  <c:v>-2.0909199544552735</c:v>
                </c:pt>
                <c:pt idx="1414">
                  <c:v>-2.0899000933757037</c:v>
                </c:pt>
                <c:pt idx="1415">
                  <c:v>-2.0926150935707653</c:v>
                </c:pt>
                <c:pt idx="1416">
                  <c:v>-2.0939016355919482</c:v>
                </c:pt>
                <c:pt idx="1417">
                  <c:v>-2.09476504739402</c:v>
                </c:pt>
                <c:pt idx="1418">
                  <c:v>-2.0941128022737701</c:v>
                </c:pt>
                <c:pt idx="1419">
                  <c:v>-2.0943454461060043</c:v>
                </c:pt>
                <c:pt idx="1420">
                  <c:v>-2.0949142111364014</c:v>
                </c:pt>
                <c:pt idx="1421">
                  <c:v>-2.0935243814767852</c:v>
                </c:pt>
                <c:pt idx="1422">
                  <c:v>-2.09397099995752</c:v>
                </c:pt>
                <c:pt idx="1423">
                  <c:v>-2.0944589031372183</c:v>
                </c:pt>
                <c:pt idx="1424">
                  <c:v>-2.0949581140745552</c:v>
                </c:pt>
                <c:pt idx="1425">
                  <c:v>-2.0941179628611506</c:v>
                </c:pt>
                <c:pt idx="1426">
                  <c:v>-2.0936584808574827</c:v>
                </c:pt>
                <c:pt idx="1427">
                  <c:v>-2.0951292103132744</c:v>
                </c:pt>
                <c:pt idx="1428">
                  <c:v>-2.0947360570355498</c:v>
                </c:pt>
                <c:pt idx="1429">
                  <c:v>-2.0962274667863192</c:v>
                </c:pt>
                <c:pt idx="1430">
                  <c:v>-2.0970859836194777</c:v>
                </c:pt>
                <c:pt idx="1431">
                  <c:v>-2.0975351823939148</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-2.0930224384637879</c:v>
                </c:pt>
                <c:pt idx="1441">
                  <c:v>-2.0934435575716202</c:v>
                </c:pt>
                <c:pt idx="1442">
                  <c:v>-2.0940158894785665</c:v>
                </c:pt>
                <c:pt idx="1443">
                  <c:v>-2.0934700435273896</c:v>
                </c:pt>
                <c:pt idx="1444">
                  <c:v>-2.0929447260892267</c:v>
                </c:pt>
                <c:pt idx="1445">
                  <c:v>-2.091872348444042</c:v>
                </c:pt>
                <c:pt idx="1446">
                  <c:v>-2.0907581928084369</c:v>
                </c:pt>
                <c:pt idx="1447">
                  <c:v>-2.0896323879057235</c:v>
                </c:pt>
                <c:pt idx="1448">
                  <c:v>-2.0892499732032039</c:v>
                </c:pt>
                <c:pt idx="1449">
                  <c:v>-2.0889501278986407</c:v>
                </c:pt>
                <c:pt idx="1450">
                  <c:v>-2.0879100039245371</c:v>
                </c:pt>
                <c:pt idx="1451">
                  <c:v>-2.0889012161550822</c:v>
                </c:pt>
                <c:pt idx="1452">
                  <c:v>-2.0891230455211387</c:v>
                </c:pt>
                <c:pt idx="1453">
                  <c:v>-2.0908688039274921</c:v>
                </c:pt>
                <c:pt idx="1454">
                  <c:v>-2.0911998404292689</c:v>
                </c:pt>
                <c:pt idx="1455">
                  <c:v>-2.0907964798132777</c:v>
                </c:pt>
                <c:pt idx="1456">
                  <c:v>-2.0911599976591027</c:v>
                </c:pt>
                <c:pt idx="1457">
                  <c:v>-2.0912708743966277</c:v>
                </c:pt>
                <c:pt idx="1458">
                  <c:v>-2.0915070471599249</c:v>
                </c:pt>
                <c:pt idx="1459">
                  <c:v>-2.0932891194053838</c:v>
                </c:pt>
                <c:pt idx="1460">
                  <c:v>-2.0951704191212737</c:v>
                </c:pt>
                <c:pt idx="1461">
                  <c:v>-2.0954489011119195</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-2.0835928310776559</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94635264"/>
        <c:axId val="194636800"/>
        <c:extLst xmlns:c16r2="http://schemas.microsoft.com/office/drawing/2015/06/chart"/>
      </c:lineChart>
      <c:catAx>
        <c:axId val="1946352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636800"/>
        <c:crosses val="autoZero"/>
        <c:auto val="1"/>
        <c:lblAlgn val="ctr"/>
        <c:lblOffset val="100"/>
      </c:catAx>
      <c:valAx>
        <c:axId val="1946368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6352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1.0025026435194762</c:v>
                </c:pt>
                <c:pt idx="7">
                  <c:v>1.0026487735195673</c:v>
                </c:pt>
                <c:pt idx="8">
                  <c:v>1.0027736935195564</c:v>
                </c:pt>
                <c:pt idx="9">
                  <c:v>1.0028743335195998</c:v>
                </c:pt>
                <c:pt idx="10">
                  <c:v>1.0029139335195225</c:v>
                </c:pt>
                <c:pt idx="11">
                  <c:v>1.0032373545721638</c:v>
                </c:pt>
                <c:pt idx="12">
                  <c:v>1.0030597935194672</c:v>
                </c:pt>
                <c:pt idx="13">
                  <c:v>1.0030071135195868</c:v>
                </c:pt>
                <c:pt idx="14">
                  <c:v>1.0023718635194854</c:v>
                </c:pt>
                <c:pt idx="15">
                  <c:v>1.0014113235194473</c:v>
                </c:pt>
                <c:pt idx="16">
                  <c:v>1.000683593519355</c:v>
                </c:pt>
                <c:pt idx="17">
                  <c:v>1.0003569335195421</c:v>
                </c:pt>
                <c:pt idx="18">
                  <c:v>0.99594593351953731</c:v>
                </c:pt>
                <c:pt idx="19">
                  <c:v>0.99389508503465152</c:v>
                </c:pt>
                <c:pt idx="20">
                  <c:v>0.9900887835194826</c:v>
                </c:pt>
                <c:pt idx="21">
                  <c:v>0.98959397351957612</c:v>
                </c:pt>
                <c:pt idx="22">
                  <c:v>0.99687706351967664</c:v>
                </c:pt>
                <c:pt idx="23">
                  <c:v>1.0390797935195606</c:v>
                </c:pt>
                <c:pt idx="24">
                  <c:v>1.0756981835195059</c:v>
                </c:pt>
                <c:pt idx="25">
                  <c:v>1.0735975835195575</c:v>
                </c:pt>
                <c:pt idx="26">
                  <c:v>1.0729044825391847</c:v>
                </c:pt>
                <c:pt idx="27">
                  <c:v>1.2385405585195457</c:v>
                </c:pt>
                <c:pt idx="28">
                  <c:v>1.4910790735195576</c:v>
                </c:pt>
                <c:pt idx="29">
                  <c:v>2.0824615135196027</c:v>
                </c:pt>
                <c:pt idx="30">
                  <c:v>2.4861192935194225</c:v>
                </c:pt>
                <c:pt idx="31">
                  <c:v>2.2082899535195253</c:v>
                </c:pt>
                <c:pt idx="32">
                  <c:v>1.5614900944390642</c:v>
                </c:pt>
                <c:pt idx="33">
                  <c:v>0.7920724255830156</c:v>
                </c:pt>
                <c:pt idx="34">
                  <c:v>1.0820922735194358</c:v>
                </c:pt>
                <c:pt idx="35">
                  <c:v>1.3648893235194919</c:v>
                </c:pt>
                <c:pt idx="36">
                  <c:v>1.2250282935195687</c:v>
                </c:pt>
                <c:pt idx="37">
                  <c:v>0.61681828705482711</c:v>
                </c:pt>
                <c:pt idx="38">
                  <c:v>9.2283351942512581E-4</c:v>
                </c:pt>
                <c:pt idx="39">
                  <c:v>-0.66334839648051669</c:v>
                </c:pt>
                <c:pt idx="40">
                  <c:v>-1.38455905572782</c:v>
                </c:pt>
                <c:pt idx="41">
                  <c:v>-2.9171840664804618</c:v>
                </c:pt>
                <c:pt idx="42">
                  <c:v>-3.3595967564805735</c:v>
                </c:pt>
                <c:pt idx="43">
                  <c:v>-3.4613266764804989</c:v>
                </c:pt>
                <c:pt idx="44">
                  <c:v>-3.4471732164805537</c:v>
                </c:pt>
                <c:pt idx="45">
                  <c:v>-3.5618862464804719</c:v>
                </c:pt>
                <c:pt idx="46">
                  <c:v>-3.9928310064804009</c:v>
                </c:pt>
                <c:pt idx="47">
                  <c:v>-4.6400172807661448</c:v>
                </c:pt>
                <c:pt idx="48">
                  <c:v>-4.9741565864804445</c:v>
                </c:pt>
                <c:pt idx="49">
                  <c:v>-7.6011982887027187</c:v>
                </c:pt>
                <c:pt idx="50">
                  <c:v>-7.8132166864803452</c:v>
                </c:pt>
                <c:pt idx="51">
                  <c:v>-7.9452469764804761</c:v>
                </c:pt>
                <c:pt idx="52">
                  <c:v>-7.7281338664805688</c:v>
                </c:pt>
                <c:pt idx="53">
                  <c:v>-7.3576260664806341</c:v>
                </c:pt>
                <c:pt idx="54">
                  <c:v>-6.8454247064804088</c:v>
                </c:pt>
                <c:pt idx="55">
                  <c:v>-6.0125611595037469</c:v>
                </c:pt>
                <c:pt idx="56">
                  <c:v>-1.2767486510958292</c:v>
                </c:pt>
                <c:pt idx="57">
                  <c:v>-4.2427126480433286E-2</c:v>
                </c:pt>
                <c:pt idx="58">
                  <c:v>1.3032689835195719</c:v>
                </c:pt>
                <c:pt idx="59">
                  <c:v>2.9775395335194759</c:v>
                </c:pt>
                <c:pt idx="60">
                  <c:v>4.5062676135194462</c:v>
                </c:pt>
                <c:pt idx="61">
                  <c:v>6.3679037735194504</c:v>
                </c:pt>
                <c:pt idx="62">
                  <c:v>7.9267532235194125</c:v>
                </c:pt>
                <c:pt idx="63">
                  <c:v>9.4463769760727487</c:v>
                </c:pt>
                <c:pt idx="64">
                  <c:v>13.252808362090931</c:v>
                </c:pt>
                <c:pt idx="65">
                  <c:v>14.66746038351954</c:v>
                </c:pt>
                <c:pt idx="66">
                  <c:v>15.182408453519457</c:v>
                </c:pt>
                <c:pt idx="67">
                  <c:v>13.851445993519601</c:v>
                </c:pt>
                <c:pt idx="68">
                  <c:v>11.41585735351968</c:v>
                </c:pt>
                <c:pt idx="69">
                  <c:v>8.2178481835194592</c:v>
                </c:pt>
                <c:pt idx="70">
                  <c:v>5.7775629335195333</c:v>
                </c:pt>
                <c:pt idx="71">
                  <c:v>4.1072128535193517</c:v>
                </c:pt>
                <c:pt idx="72">
                  <c:v>3.5292439335195191</c:v>
                </c:pt>
                <c:pt idx="73">
                  <c:v>-2.328289948833401</c:v>
                </c:pt>
                <c:pt idx="74">
                  <c:v>-4.612498856480606</c:v>
                </c:pt>
                <c:pt idx="75">
                  <c:v>-6.8604662064804751</c:v>
                </c:pt>
                <c:pt idx="76">
                  <c:v>-8.0766138602948683</c:v>
                </c:pt>
                <c:pt idx="77">
                  <c:v>-9.0983481064803691</c:v>
                </c:pt>
                <c:pt idx="78">
                  <c:v>-10.001996486480548</c:v>
                </c:pt>
                <c:pt idx="79">
                  <c:v>-10.979156746480527</c:v>
                </c:pt>
                <c:pt idx="80">
                  <c:v>-11.716006436480356</c:v>
                </c:pt>
                <c:pt idx="81">
                  <c:v>-12.104280899813844</c:v>
                </c:pt>
                <c:pt idx="82">
                  <c:v>-10.758135842599813</c:v>
                </c:pt>
                <c:pt idx="83">
                  <c:v>-10.436839706480527</c:v>
                </c:pt>
                <c:pt idx="84">
                  <c:v>-10.009216556480435</c:v>
                </c:pt>
                <c:pt idx="85">
                  <c:v>-9.2748344164804877</c:v>
                </c:pt>
                <c:pt idx="86">
                  <c:v>-8.5643749264804239</c:v>
                </c:pt>
                <c:pt idx="87">
                  <c:v>-7.9792009236233632</c:v>
                </c:pt>
                <c:pt idx="88">
                  <c:v>-7.6817007464805016</c:v>
                </c:pt>
                <c:pt idx="89">
                  <c:v>-7.5096340664804959</c:v>
                </c:pt>
                <c:pt idx="90">
                  <c:v>-6.2314426049420435</c:v>
                </c:pt>
                <c:pt idx="91">
                  <c:v>-5.9634176164805268</c:v>
                </c:pt>
                <c:pt idx="92">
                  <c:v>-5.4291416464803754</c:v>
                </c:pt>
                <c:pt idx="93">
                  <c:v>-5.0695445510165706</c:v>
                </c:pt>
                <c:pt idx="94">
                  <c:v>-4.6783424064804704</c:v>
                </c:pt>
                <c:pt idx="95">
                  <c:v>-4.0433894364804956</c:v>
                </c:pt>
                <c:pt idx="96">
                  <c:v>-3.1451322164805218</c:v>
                </c:pt>
                <c:pt idx="97">
                  <c:v>-2.1023088764803952</c:v>
                </c:pt>
                <c:pt idx="98">
                  <c:v>-1.399672986480468</c:v>
                </c:pt>
                <c:pt idx="99">
                  <c:v>0.93710478579232759</c:v>
                </c:pt>
                <c:pt idx="100">
                  <c:v>1.1332594835196517</c:v>
                </c:pt>
                <c:pt idx="101">
                  <c:v>1.221437373519491</c:v>
                </c:pt>
                <c:pt idx="102">
                  <c:v>1.1362061235195724</c:v>
                </c:pt>
                <c:pt idx="103">
                  <c:v>0.97664283351952186</c:v>
                </c:pt>
                <c:pt idx="104">
                  <c:v>0.87890869109524772</c:v>
                </c:pt>
                <c:pt idx="105">
                  <c:v>0.80107175704890277</c:v>
                </c:pt>
                <c:pt idx="106">
                  <c:v>0.74961498351959355</c:v>
                </c:pt>
                <c:pt idx="107">
                  <c:v>0.74900773351949257</c:v>
                </c:pt>
                <c:pt idx="108">
                  <c:v>0.80935595351948675</c:v>
                </c:pt>
                <c:pt idx="109">
                  <c:v>0.65432328351951796</c:v>
                </c:pt>
                <c:pt idx="110">
                  <c:v>0.34578036351962338</c:v>
                </c:pt>
                <c:pt idx="111">
                  <c:v>-8.7498846480528428E-2</c:v>
                </c:pt>
                <c:pt idx="112">
                  <c:v>-0.49543170648051671</c:v>
                </c:pt>
                <c:pt idx="113">
                  <c:v>-0.67699488592489965</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-5.1145551064803856</c:v>
                </c:pt>
                <c:pt idx="123">
                  <c:v>-4.915519106480474</c:v>
                </c:pt>
                <c:pt idx="124">
                  <c:v>-4.7350739069059475</c:v>
                </c:pt>
                <c:pt idx="125">
                  <c:v>-4.6669417864804874</c:v>
                </c:pt>
                <c:pt idx="126">
                  <c:v>-4.6961844264806061</c:v>
                </c:pt>
                <c:pt idx="127">
                  <c:v>-4.7597044664805965</c:v>
                </c:pt>
                <c:pt idx="128">
                  <c:v>-4.7520800464805255</c:v>
                </c:pt>
                <c:pt idx="129">
                  <c:v>-4.6643924414804445</c:v>
                </c:pt>
                <c:pt idx="130">
                  <c:v>-3.0504090243752664</c:v>
                </c:pt>
                <c:pt idx="131">
                  <c:v>-2.9651462464804892</c:v>
                </c:pt>
                <c:pt idx="132">
                  <c:v>-2.9906198064803817</c:v>
                </c:pt>
                <c:pt idx="133">
                  <c:v>-2.9199759064804307</c:v>
                </c:pt>
                <c:pt idx="134">
                  <c:v>-2.7053277264804527</c:v>
                </c:pt>
                <c:pt idx="135">
                  <c:v>-2.2491511364805206</c:v>
                </c:pt>
                <c:pt idx="136">
                  <c:v>-2.0259060664804762</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-3.6380533998137534</c:v>
                </c:pt>
                <c:pt idx="147">
                  <c:v>-3.9888492464804699</c:v>
                </c:pt>
                <c:pt idx="148">
                  <c:v>-4.1430483564805201</c:v>
                </c:pt>
                <c:pt idx="149">
                  <c:v>-3.6522616764804487</c:v>
                </c:pt>
                <c:pt idx="150">
                  <c:v>-2.5275008664804566</c:v>
                </c:pt>
                <c:pt idx="151">
                  <c:v>-0.93458831648041563</c:v>
                </c:pt>
                <c:pt idx="152">
                  <c:v>0.56866035743254884</c:v>
                </c:pt>
                <c:pt idx="153">
                  <c:v>4.5174012711818898</c:v>
                </c:pt>
                <c:pt idx="154">
                  <c:v>5.4234143835194715</c:v>
                </c:pt>
                <c:pt idx="155">
                  <c:v>5.9098960735194481</c:v>
                </c:pt>
                <c:pt idx="156">
                  <c:v>5.911130653519578</c:v>
                </c:pt>
                <c:pt idx="157">
                  <c:v>5.7888318035193862</c:v>
                </c:pt>
                <c:pt idx="158">
                  <c:v>5.779887063519439</c:v>
                </c:pt>
                <c:pt idx="159">
                  <c:v>5.8664567112972845</c:v>
                </c:pt>
                <c:pt idx="160">
                  <c:v>5.9096743909663081</c:v>
                </c:pt>
                <c:pt idx="161">
                  <c:v>5.9379190763766534</c:v>
                </c:pt>
                <c:pt idx="162">
                  <c:v>3.7381279335194932</c:v>
                </c:pt>
                <c:pt idx="163">
                  <c:v>2.6806851235194937</c:v>
                </c:pt>
                <c:pt idx="164">
                  <c:v>1.206659533519528</c:v>
                </c:pt>
                <c:pt idx="165">
                  <c:v>0.28281200351941094</c:v>
                </c:pt>
                <c:pt idx="166">
                  <c:v>-0.66383405637953019</c:v>
                </c:pt>
                <c:pt idx="167">
                  <c:v>-1.530451606480512</c:v>
                </c:pt>
                <c:pt idx="168">
                  <c:v>-2.292852386480476</c:v>
                </c:pt>
                <c:pt idx="169">
                  <c:v>-2.7068905121327336</c:v>
                </c:pt>
                <c:pt idx="170">
                  <c:v>-5.788615476316636</c:v>
                </c:pt>
                <c:pt idx="171">
                  <c:v>-6.5091768789803917</c:v>
                </c:pt>
                <c:pt idx="172">
                  <c:v>-7.2557513464805368</c:v>
                </c:pt>
                <c:pt idx="173">
                  <c:v>-8.2570648064804573</c:v>
                </c:pt>
                <c:pt idx="174">
                  <c:v>-9.3804199164805464</c:v>
                </c:pt>
                <c:pt idx="175">
                  <c:v>-10.948350916480548</c:v>
                </c:pt>
                <c:pt idx="176">
                  <c:v>-12.26590563490155</c:v>
                </c:pt>
                <c:pt idx="177">
                  <c:v>-13.218667212547929</c:v>
                </c:pt>
                <c:pt idx="178">
                  <c:v>-13.825146066480476</c:v>
                </c:pt>
                <c:pt idx="179">
                  <c:v>-13.756913786480469</c:v>
                </c:pt>
                <c:pt idx="180">
                  <c:v>-13.444180456480453</c:v>
                </c:pt>
                <c:pt idx="181">
                  <c:v>-12.904559210810532</c:v>
                </c:pt>
                <c:pt idx="182">
                  <c:v>-12.074746756480447</c:v>
                </c:pt>
                <c:pt idx="183">
                  <c:v>-11.684351696480348</c:v>
                </c:pt>
                <c:pt idx="184">
                  <c:v>-11.436115246480412</c:v>
                </c:pt>
                <c:pt idx="185">
                  <c:v>-11.034305066480472</c:v>
                </c:pt>
                <c:pt idx="186">
                  <c:v>-10.65474823835542</c:v>
                </c:pt>
                <c:pt idx="187">
                  <c:v>-8.7585476664804958</c:v>
                </c:pt>
                <c:pt idx="188">
                  <c:v>-8.5470219553692033</c:v>
                </c:pt>
                <c:pt idx="189">
                  <c:v>-8.0262820264804606</c:v>
                </c:pt>
                <c:pt idx="190">
                  <c:v>-7.3227531064804046</c:v>
                </c:pt>
                <c:pt idx="191">
                  <c:v>-6.0031020873139624</c:v>
                </c:pt>
                <c:pt idx="192">
                  <c:v>-4.1139026564805272</c:v>
                </c:pt>
                <c:pt idx="193">
                  <c:v>-2.3962109069059778</c:v>
                </c:pt>
                <c:pt idx="194">
                  <c:v>5.3244806069888879</c:v>
                </c:pt>
                <c:pt idx="195">
                  <c:v>7.0720301335194762</c:v>
                </c:pt>
                <c:pt idx="196">
                  <c:v>8.7030585835194483</c:v>
                </c:pt>
                <c:pt idx="197">
                  <c:v>10.129101473519471</c:v>
                </c:pt>
                <c:pt idx="198">
                  <c:v>11.302866483519647</c:v>
                </c:pt>
                <c:pt idx="199">
                  <c:v>12.007455463519518</c:v>
                </c:pt>
                <c:pt idx="200">
                  <c:v>12.402209653949672</c:v>
                </c:pt>
                <c:pt idx="201">
                  <c:v>12.615013933519535</c:v>
                </c:pt>
                <c:pt idx="202">
                  <c:v>12.176963933519517</c:v>
                </c:pt>
                <c:pt idx="203">
                  <c:v>11.602672073519544</c:v>
                </c:pt>
                <c:pt idx="204">
                  <c:v>9.9283201835195989</c:v>
                </c:pt>
                <c:pt idx="205">
                  <c:v>7.9816101035194631</c:v>
                </c:pt>
                <c:pt idx="206">
                  <c:v>6.8104911500143324</c:v>
                </c:pt>
                <c:pt idx="207">
                  <c:v>5.9798080435194993</c:v>
                </c:pt>
                <c:pt idx="208">
                  <c:v>5.3703364135195724</c:v>
                </c:pt>
                <c:pt idx="209">
                  <c:v>4.8013063861511593</c:v>
                </c:pt>
                <c:pt idx="210">
                  <c:v>1.9782764233154366</c:v>
                </c:pt>
                <c:pt idx="211">
                  <c:v>1.3036132356027819</c:v>
                </c:pt>
                <c:pt idx="212">
                  <c:v>0.21330466351957966</c:v>
                </c:pt>
                <c:pt idx="213">
                  <c:v>-1.3009604164804778</c:v>
                </c:pt>
                <c:pt idx="214">
                  <c:v>-2.8792856764802903</c:v>
                </c:pt>
                <c:pt idx="215">
                  <c:v>-4.6134876464804817</c:v>
                </c:pt>
                <c:pt idx="216">
                  <c:v>-6.0445246764803837</c:v>
                </c:pt>
                <c:pt idx="217">
                  <c:v>-6.6679258595839457</c:v>
                </c:pt>
                <c:pt idx="218">
                  <c:v>-8.1705176093375229</c:v>
                </c:pt>
                <c:pt idx="219">
                  <c:v>-7.7647695364804372</c:v>
                </c:pt>
                <c:pt idx="220">
                  <c:v>-7.2552467612173697</c:v>
                </c:pt>
                <c:pt idx="221">
                  <c:v>-6.7672699964803513</c:v>
                </c:pt>
                <c:pt idx="222">
                  <c:v>-6.0986811864804764</c:v>
                </c:pt>
                <c:pt idx="223">
                  <c:v>-5.4277106964805295</c:v>
                </c:pt>
                <c:pt idx="224">
                  <c:v>-4.4577756220360474</c:v>
                </c:pt>
                <c:pt idx="225">
                  <c:v>-3.6854489064805587</c:v>
                </c:pt>
                <c:pt idx="226">
                  <c:v>-3.2215809864806202</c:v>
                </c:pt>
                <c:pt idx="227">
                  <c:v>-3.3189933364806308</c:v>
                </c:pt>
                <c:pt idx="228">
                  <c:v>-3.8653561664805807</c:v>
                </c:pt>
                <c:pt idx="229">
                  <c:v>-4.520018733147154</c:v>
                </c:pt>
                <c:pt idx="230">
                  <c:v>-4.6538700964806585</c:v>
                </c:pt>
                <c:pt idx="231">
                  <c:v>-4.3838065464804465</c:v>
                </c:pt>
                <c:pt idx="232">
                  <c:v>-4.3895821764804959</c:v>
                </c:pt>
                <c:pt idx="233">
                  <c:v>-5.0016321417493597</c:v>
                </c:pt>
                <c:pt idx="234">
                  <c:v>-6.0901934364804315</c:v>
                </c:pt>
                <c:pt idx="235">
                  <c:v>-6.9830814964805414</c:v>
                </c:pt>
                <c:pt idx="236">
                  <c:v>-7.4650213964804806</c:v>
                </c:pt>
                <c:pt idx="237">
                  <c:v>-7.7509618980594395</c:v>
                </c:pt>
                <c:pt idx="238">
                  <c:v>-7.9538572864803996</c:v>
                </c:pt>
                <c:pt idx="239">
                  <c:v>-7.7149343264804342</c:v>
                </c:pt>
                <c:pt idx="240">
                  <c:v>-6.8978115064805285</c:v>
                </c:pt>
                <c:pt idx="241">
                  <c:v>-5.8320495210260077</c:v>
                </c:pt>
                <c:pt idx="242">
                  <c:v>-4.5764681164803775</c:v>
                </c:pt>
                <c:pt idx="243">
                  <c:v>-3.522473566480528</c:v>
                </c:pt>
                <c:pt idx="244">
                  <c:v>-2.5789413564804589</c:v>
                </c:pt>
                <c:pt idx="245">
                  <c:v>-1.0962934264805155</c:v>
                </c:pt>
                <c:pt idx="246">
                  <c:v>0.55555994351945515</c:v>
                </c:pt>
                <c:pt idx="247">
                  <c:v>2.127454393519514</c:v>
                </c:pt>
                <c:pt idx="248">
                  <c:v>3.5474014235194877</c:v>
                </c:pt>
                <c:pt idx="249">
                  <c:v>4.9003881943890146</c:v>
                </c:pt>
                <c:pt idx="250">
                  <c:v>6.2667513735194547</c:v>
                </c:pt>
                <c:pt idx="251">
                  <c:v>7.6222402135195875</c:v>
                </c:pt>
                <c:pt idx="252">
                  <c:v>8.4575033235194894</c:v>
                </c:pt>
                <c:pt idx="253">
                  <c:v>9.667961170078641</c:v>
                </c:pt>
                <c:pt idx="254">
                  <c:v>10.910084731499309</c:v>
                </c:pt>
                <c:pt idx="255">
                  <c:v>12.503572293519582</c:v>
                </c:pt>
                <c:pt idx="256">
                  <c:v>13.809795633519556</c:v>
                </c:pt>
                <c:pt idx="257">
                  <c:v>14.736827105236769</c:v>
                </c:pt>
                <c:pt idx="258">
                  <c:v>15.386902893519631</c:v>
                </c:pt>
                <c:pt idx="259">
                  <c:v>15.983590573519589</c:v>
                </c:pt>
                <c:pt idx="260">
                  <c:v>16.329639633519516</c:v>
                </c:pt>
                <c:pt idx="261">
                  <c:v>16.39735964485979</c:v>
                </c:pt>
                <c:pt idx="262">
                  <c:v>15.956603913317519</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2.9161182335194233</c:v>
                </c:pt>
                <c:pt idx="272">
                  <c:v>1.1735282335195194</c:v>
                </c:pt>
                <c:pt idx="273">
                  <c:v>-0.52081909648050928</c:v>
                </c:pt>
                <c:pt idx="274">
                  <c:v>-2.0684509236232267</c:v>
                </c:pt>
                <c:pt idx="275">
                  <c:v>-3.0976460664804506</c:v>
                </c:pt>
                <c:pt idx="276">
                  <c:v>-8.670454629698936</c:v>
                </c:pt>
                <c:pt idx="277">
                  <c:v>-9.3159831464804217</c:v>
                </c:pt>
                <c:pt idx="278">
                  <c:v>-9.7622599064804092</c:v>
                </c:pt>
                <c:pt idx="279">
                  <c:v>-10.221096256480479</c:v>
                </c:pt>
                <c:pt idx="280">
                  <c:v>-10.443808406480413</c:v>
                </c:pt>
                <c:pt idx="281">
                  <c:v>-10.293145306480518</c:v>
                </c:pt>
                <c:pt idx="282">
                  <c:v>-10.056936726480457</c:v>
                </c:pt>
                <c:pt idx="283">
                  <c:v>-9.7313749364804618</c:v>
                </c:pt>
                <c:pt idx="284">
                  <c:v>-9.1780905109248891</c:v>
                </c:pt>
                <c:pt idx="285">
                  <c:v>-8.8785479664804008</c:v>
                </c:pt>
                <c:pt idx="286">
                  <c:v>-9.2239710864804412</c:v>
                </c:pt>
                <c:pt idx="287">
                  <c:v>-9.690292326480332</c:v>
                </c:pt>
                <c:pt idx="288">
                  <c:v>-9.832611446480513</c:v>
                </c:pt>
                <c:pt idx="289">
                  <c:v>-9.6553408764805528</c:v>
                </c:pt>
                <c:pt idx="290">
                  <c:v>-9.6473993430762999</c:v>
                </c:pt>
                <c:pt idx="291">
                  <c:v>-9.0826705264805003</c:v>
                </c:pt>
                <c:pt idx="292">
                  <c:v>-7.9527260264805761</c:v>
                </c:pt>
                <c:pt idx="293">
                  <c:v>-6.8578233964804074</c:v>
                </c:pt>
                <c:pt idx="294">
                  <c:v>-5.8824673564804986</c:v>
                </c:pt>
                <c:pt idx="295">
                  <c:v>-4.8373655288459734</c:v>
                </c:pt>
                <c:pt idx="296">
                  <c:v>-3.6715195064804091</c:v>
                </c:pt>
                <c:pt idx="297">
                  <c:v>-2.2812768064804652</c:v>
                </c:pt>
                <c:pt idx="298">
                  <c:v>-1.214573776480421</c:v>
                </c:pt>
                <c:pt idx="299">
                  <c:v>-0.10374119648048473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12.211900883519519</c:v>
                </c:pt>
                <c:pt idx="309">
                  <c:v>12.208097723519472</c:v>
                </c:pt>
                <c:pt idx="310">
                  <c:v>12.227814163519412</c:v>
                </c:pt>
                <c:pt idx="311">
                  <c:v>12.29569551351946</c:v>
                </c:pt>
                <c:pt idx="312">
                  <c:v>12.158033377963971</c:v>
                </c:pt>
                <c:pt idx="313">
                  <c:v>11.821470463519518</c:v>
                </c:pt>
                <c:pt idx="314">
                  <c:v>11.467326603519467</c:v>
                </c:pt>
                <c:pt idx="315">
                  <c:v>11.140779293519568</c:v>
                </c:pt>
                <c:pt idx="316">
                  <c:v>10.791134303519428</c:v>
                </c:pt>
                <c:pt idx="317">
                  <c:v>10.528908933519478</c:v>
                </c:pt>
                <c:pt idx="318">
                  <c:v>10.365743395058061</c:v>
                </c:pt>
                <c:pt idx="319">
                  <c:v>10.143084073519546</c:v>
                </c:pt>
                <c:pt idx="320">
                  <c:v>9.8970706735195186</c:v>
                </c:pt>
                <c:pt idx="321">
                  <c:v>9.5254315835194774</c:v>
                </c:pt>
                <c:pt idx="322">
                  <c:v>8.7972020835195206</c:v>
                </c:pt>
                <c:pt idx="323">
                  <c:v>7.5889597112973384</c:v>
                </c:pt>
                <c:pt idx="324">
                  <c:v>6.0607730135194942</c:v>
                </c:pt>
                <c:pt idx="325">
                  <c:v>4.4294989635194915</c:v>
                </c:pt>
                <c:pt idx="326">
                  <c:v>2.8617477035195122</c:v>
                </c:pt>
                <c:pt idx="327">
                  <c:v>1.1395667935196327</c:v>
                </c:pt>
                <c:pt idx="328">
                  <c:v>-0.62085612648050503</c:v>
                </c:pt>
                <c:pt idx="329">
                  <c:v>-2.5280783664804716</c:v>
                </c:pt>
                <c:pt idx="330">
                  <c:v>-4.1573000864804133</c:v>
                </c:pt>
                <c:pt idx="331">
                  <c:v>-5.5757657564804664</c:v>
                </c:pt>
                <c:pt idx="332">
                  <c:v>-6.7306305364804295</c:v>
                </c:pt>
                <c:pt idx="333">
                  <c:v>-7.7877295664804649</c:v>
                </c:pt>
                <c:pt idx="334">
                  <c:v>-8.8050623464804509</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-12.303934206480507</c:v>
                </c:pt>
                <c:pt idx="343">
                  <c:v>-12.602123771743566</c:v>
                </c:pt>
                <c:pt idx="344">
                  <c:v>-13.0016344864805</c:v>
                </c:pt>
                <c:pt idx="345">
                  <c:v>-13.499036216480539</c:v>
                </c:pt>
                <c:pt idx="346">
                  <c:v>-13.964290096480539</c:v>
                </c:pt>
                <c:pt idx="347">
                  <c:v>-14.469987836480504</c:v>
                </c:pt>
                <c:pt idx="348">
                  <c:v>-14.663315146480532</c:v>
                </c:pt>
                <c:pt idx="349">
                  <c:v>-14.537534829367226</c:v>
                </c:pt>
                <c:pt idx="350">
                  <c:v>-14.29658226648055</c:v>
                </c:pt>
                <c:pt idx="351">
                  <c:v>-13.983686826480511</c:v>
                </c:pt>
                <c:pt idx="352">
                  <c:v>-13.592584186480472</c:v>
                </c:pt>
                <c:pt idx="353">
                  <c:v>-13.056154406480612</c:v>
                </c:pt>
                <c:pt idx="354">
                  <c:v>-12.454302702844171</c:v>
                </c:pt>
                <c:pt idx="355">
                  <c:v>-11.976719906480502</c:v>
                </c:pt>
                <c:pt idx="356">
                  <c:v>-11.671993956480563</c:v>
                </c:pt>
                <c:pt idx="357">
                  <c:v>-11.201970506480491</c:v>
                </c:pt>
                <c:pt idx="358">
                  <c:v>-10.553524946480374</c:v>
                </c:pt>
                <c:pt idx="359">
                  <c:v>-9.8537828664805573</c:v>
                </c:pt>
                <c:pt idx="360">
                  <c:v>-9.0936945002154204</c:v>
                </c:pt>
                <c:pt idx="361">
                  <c:v>-5.2270329085857457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3.6362588835194409</c:v>
                </c:pt>
                <c:pt idx="370">
                  <c:v>4.0937057922152462</c:v>
                </c:pt>
                <c:pt idx="371">
                  <c:v>3.9721734735194585</c:v>
                </c:pt>
                <c:pt idx="372">
                  <c:v>3.4241488535196227</c:v>
                </c:pt>
                <c:pt idx="373">
                  <c:v>2.9553231735196421</c:v>
                </c:pt>
                <c:pt idx="374">
                  <c:v>2.7061713935195115</c:v>
                </c:pt>
                <c:pt idx="375">
                  <c:v>2.5398817719034392</c:v>
                </c:pt>
                <c:pt idx="376">
                  <c:v>2.3550722435194729</c:v>
                </c:pt>
                <c:pt idx="377">
                  <c:v>2.1052812035194988</c:v>
                </c:pt>
                <c:pt idx="378">
                  <c:v>1.8199872035194873</c:v>
                </c:pt>
                <c:pt idx="379">
                  <c:v>1.6134754135194378</c:v>
                </c:pt>
                <c:pt idx="380">
                  <c:v>1.350294549681138</c:v>
                </c:pt>
                <c:pt idx="381">
                  <c:v>0.82865901351948634</c:v>
                </c:pt>
                <c:pt idx="382">
                  <c:v>0.20626125351955693</c:v>
                </c:pt>
                <c:pt idx="383">
                  <c:v>-0.42060916648047458</c:v>
                </c:pt>
                <c:pt idx="384">
                  <c:v>-1.088327446480521</c:v>
                </c:pt>
                <c:pt idx="385">
                  <c:v>-1.6838767764805027</c:v>
                </c:pt>
                <c:pt idx="386">
                  <c:v>-2.4174014950518177</c:v>
                </c:pt>
                <c:pt idx="387">
                  <c:v>-2.935782736480391</c:v>
                </c:pt>
                <c:pt idx="388">
                  <c:v>-3.8063058964805228</c:v>
                </c:pt>
                <c:pt idx="389">
                  <c:v>-4.9520110964804855</c:v>
                </c:pt>
                <c:pt idx="390">
                  <c:v>-6.3048587664804732</c:v>
                </c:pt>
                <c:pt idx="391">
                  <c:v>-7.4006927116416632</c:v>
                </c:pt>
                <c:pt idx="392">
                  <c:v>-8.5550112764804727</c:v>
                </c:pt>
                <c:pt idx="393">
                  <c:v>-9.4186249264804616</c:v>
                </c:pt>
                <c:pt idx="394">
                  <c:v>-10.336464986480422</c:v>
                </c:pt>
                <c:pt idx="395">
                  <c:v>-11.187259956480531</c:v>
                </c:pt>
                <c:pt idx="396">
                  <c:v>-11.763737936045711</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-11.835196260028958</c:v>
                </c:pt>
                <c:pt idx="408">
                  <c:v>-11.953670286480614</c:v>
                </c:pt>
                <c:pt idx="409">
                  <c:v>-12.096243746480468</c:v>
                </c:pt>
                <c:pt idx="410">
                  <c:v>-12.142213836480366</c:v>
                </c:pt>
                <c:pt idx="411">
                  <c:v>-12.163952426480549</c:v>
                </c:pt>
                <c:pt idx="412">
                  <c:v>-12.297161813606849</c:v>
                </c:pt>
                <c:pt idx="413">
                  <c:v>-12.386935966480626</c:v>
                </c:pt>
                <c:pt idx="414">
                  <c:v>-12.223375466480498</c:v>
                </c:pt>
                <c:pt idx="415">
                  <c:v>-11.905432786480542</c:v>
                </c:pt>
                <c:pt idx="416">
                  <c:v>-11.558359156480336</c:v>
                </c:pt>
                <c:pt idx="417">
                  <c:v>-11.119687099089226</c:v>
                </c:pt>
                <c:pt idx="418">
                  <c:v>-10.40987853648055</c:v>
                </c:pt>
                <c:pt idx="419">
                  <c:v>-9.964241066480481</c:v>
                </c:pt>
                <c:pt idx="420">
                  <c:v>-4.505664399813833</c:v>
                </c:pt>
                <c:pt idx="421">
                  <c:v>-3.2679612764804551</c:v>
                </c:pt>
                <c:pt idx="422">
                  <c:v>-1.4673618164805038</c:v>
                </c:pt>
                <c:pt idx="423">
                  <c:v>-0.15315237648047741</c:v>
                </c:pt>
                <c:pt idx="424">
                  <c:v>0.76379388956353156</c:v>
                </c:pt>
                <c:pt idx="425">
                  <c:v>1.6837204535194685</c:v>
                </c:pt>
                <c:pt idx="426">
                  <c:v>2.5911820935196768</c:v>
                </c:pt>
                <c:pt idx="427">
                  <c:v>3.9871185793528552</c:v>
                </c:pt>
                <c:pt idx="428">
                  <c:v>7.7276868565963941</c:v>
                </c:pt>
                <c:pt idx="429">
                  <c:v>7.9525440035194777</c:v>
                </c:pt>
                <c:pt idx="430">
                  <c:v>8.3141953722950888</c:v>
                </c:pt>
                <c:pt idx="431">
                  <c:v>8.5596555135195693</c:v>
                </c:pt>
                <c:pt idx="432">
                  <c:v>8.3916875235195221</c:v>
                </c:pt>
                <c:pt idx="433">
                  <c:v>7.7832115435193998</c:v>
                </c:pt>
                <c:pt idx="434">
                  <c:v>7.0688480735195327</c:v>
                </c:pt>
                <c:pt idx="435">
                  <c:v>6.2293344335194405</c:v>
                </c:pt>
                <c:pt idx="436">
                  <c:v>5.4075917883582774</c:v>
                </c:pt>
                <c:pt idx="437">
                  <c:v>2.386205481138528</c:v>
                </c:pt>
                <c:pt idx="438">
                  <c:v>2.0196888135195032</c:v>
                </c:pt>
                <c:pt idx="439">
                  <c:v>1.6616868935195299</c:v>
                </c:pt>
                <c:pt idx="440">
                  <c:v>1.0557060735195578</c:v>
                </c:pt>
                <c:pt idx="441">
                  <c:v>0.39637311533772462</c:v>
                </c:pt>
                <c:pt idx="442">
                  <c:v>-0.36313700648051361</c:v>
                </c:pt>
                <c:pt idx="443">
                  <c:v>-1.2803537164804482</c:v>
                </c:pt>
                <c:pt idx="444">
                  <c:v>-1.798976516480508</c:v>
                </c:pt>
                <c:pt idx="445">
                  <c:v>-1.5378610664803878</c:v>
                </c:pt>
                <c:pt idx="446">
                  <c:v>-0.80986215738950362</c:v>
                </c:pt>
                <c:pt idx="447">
                  <c:v>-0.31180347648053441</c:v>
                </c:pt>
                <c:pt idx="448">
                  <c:v>-0.14402621648052621</c:v>
                </c:pt>
                <c:pt idx="449">
                  <c:v>-0.44274463648051171</c:v>
                </c:pt>
                <c:pt idx="450">
                  <c:v>-0.89889188648057095</c:v>
                </c:pt>
                <c:pt idx="451">
                  <c:v>-1.2320904950518639</c:v>
                </c:pt>
                <c:pt idx="452">
                  <c:v>-1.3497902064806042</c:v>
                </c:pt>
                <c:pt idx="453">
                  <c:v>-1.2471411164805062</c:v>
                </c:pt>
                <c:pt idx="454">
                  <c:v>-0.90004314648051365</c:v>
                </c:pt>
                <c:pt idx="455">
                  <c:v>-0.5804930464805127</c:v>
                </c:pt>
                <c:pt idx="456">
                  <c:v>-0.4290552260549278</c:v>
                </c:pt>
                <c:pt idx="457">
                  <c:v>-0.37932410648052473</c:v>
                </c:pt>
                <c:pt idx="458">
                  <c:v>-0.40929353648044753</c:v>
                </c:pt>
                <c:pt idx="459">
                  <c:v>-0.61345966648048189</c:v>
                </c:pt>
                <c:pt idx="460">
                  <c:v>-0.8520890364805227</c:v>
                </c:pt>
                <c:pt idx="461">
                  <c:v>-0.84572533021683771</c:v>
                </c:pt>
                <c:pt idx="462">
                  <c:v>-0.78155276648055849</c:v>
                </c:pt>
                <c:pt idx="463">
                  <c:v>-0.71880310648053658</c:v>
                </c:pt>
                <c:pt idx="464">
                  <c:v>-0.52869149648050673</c:v>
                </c:pt>
                <c:pt idx="465">
                  <c:v>0.11019376351958968</c:v>
                </c:pt>
                <c:pt idx="466">
                  <c:v>0.46115340091078849</c:v>
                </c:pt>
                <c:pt idx="467">
                  <c:v>0.43874465351940761</c:v>
                </c:pt>
                <c:pt idx="468">
                  <c:v>0.44112653351949432</c:v>
                </c:pt>
                <c:pt idx="469">
                  <c:v>0.51033424351958057</c:v>
                </c:pt>
                <c:pt idx="470">
                  <c:v>0.70860256351956263</c:v>
                </c:pt>
                <c:pt idx="471">
                  <c:v>0.69919931735789598</c:v>
                </c:pt>
                <c:pt idx="472">
                  <c:v>0.70126948351948304</c:v>
                </c:pt>
                <c:pt idx="473">
                  <c:v>0.70482244351970358</c:v>
                </c:pt>
                <c:pt idx="474">
                  <c:v>0.70908059351960162</c:v>
                </c:pt>
                <c:pt idx="475">
                  <c:v>0.7119231135194477</c:v>
                </c:pt>
                <c:pt idx="476">
                  <c:v>0.71268453351959404</c:v>
                </c:pt>
                <c:pt idx="477">
                  <c:v>0.7137824835195381</c:v>
                </c:pt>
                <c:pt idx="478">
                  <c:v>0.71417648351952401</c:v>
                </c:pt>
                <c:pt idx="479">
                  <c:v>0.71469728351947193</c:v>
                </c:pt>
                <c:pt idx="480">
                  <c:v>0.71579138351957428</c:v>
                </c:pt>
                <c:pt idx="481">
                  <c:v>0.7140639032165268</c:v>
                </c:pt>
                <c:pt idx="482">
                  <c:v>0.71158313351958302</c:v>
                </c:pt>
                <c:pt idx="483">
                  <c:v>0.71294144351964051</c:v>
                </c:pt>
                <c:pt idx="484">
                  <c:v>0.7122340335196079</c:v>
                </c:pt>
                <c:pt idx="485">
                  <c:v>0.71307303351960716</c:v>
                </c:pt>
                <c:pt idx="486">
                  <c:v>0.71258767036162851</c:v>
                </c:pt>
                <c:pt idx="487">
                  <c:v>0.71438295351934755</c:v>
                </c:pt>
                <c:pt idx="488">
                  <c:v>0.71428913351952961</c:v>
                </c:pt>
                <c:pt idx="489">
                  <c:v>0.7158200235194998</c:v>
                </c:pt>
                <c:pt idx="490">
                  <c:v>0.71614296351953111</c:v>
                </c:pt>
                <c:pt idx="491">
                  <c:v>0.71722351416470143</c:v>
                </c:pt>
                <c:pt idx="492">
                  <c:v>0.71776570351951918</c:v>
                </c:pt>
                <c:pt idx="493">
                  <c:v>0.71862698351961285</c:v>
                </c:pt>
                <c:pt idx="494">
                  <c:v>0.71882219438910577</c:v>
                </c:pt>
                <c:pt idx="495">
                  <c:v>0.72031505116659456</c:v>
                </c:pt>
                <c:pt idx="496">
                  <c:v>0.72027598351962763</c:v>
                </c:pt>
                <c:pt idx="497">
                  <c:v>0.72053697198116062</c:v>
                </c:pt>
                <c:pt idx="498">
                  <c:v>0.72056373351955472</c:v>
                </c:pt>
                <c:pt idx="499">
                  <c:v>0.72081649351955046</c:v>
                </c:pt>
                <c:pt idx="500">
                  <c:v>0.72083365351957873</c:v>
                </c:pt>
                <c:pt idx="501">
                  <c:v>0.72161409351949302</c:v>
                </c:pt>
                <c:pt idx="502">
                  <c:v>0.72219680308479983</c:v>
                </c:pt>
                <c:pt idx="503">
                  <c:v>0.73285001685286555</c:v>
                </c:pt>
                <c:pt idx="504">
                  <c:v>0.73417163351938286</c:v>
                </c:pt>
                <c:pt idx="505">
                  <c:v>0.73670012351954128</c:v>
                </c:pt>
                <c:pt idx="506">
                  <c:v>0.73956358351946949</c:v>
                </c:pt>
                <c:pt idx="507">
                  <c:v>0.74224875351949204</c:v>
                </c:pt>
                <c:pt idx="508">
                  <c:v>0.74487066079223041</c:v>
                </c:pt>
                <c:pt idx="509">
                  <c:v>0.74746213351951962</c:v>
                </c:pt>
                <c:pt idx="510">
                  <c:v>0.75043183351948695</c:v>
                </c:pt>
                <c:pt idx="511">
                  <c:v>0.75279450351945465</c:v>
                </c:pt>
                <c:pt idx="512">
                  <c:v>0.75523815351950074</c:v>
                </c:pt>
                <c:pt idx="513">
                  <c:v>0.7576954991760384</c:v>
                </c:pt>
                <c:pt idx="514">
                  <c:v>0.75956949351950809</c:v>
                </c:pt>
                <c:pt idx="515">
                  <c:v>0.76129064351951714</c:v>
                </c:pt>
                <c:pt idx="516">
                  <c:v>0.76282920351948968</c:v>
                </c:pt>
                <c:pt idx="517">
                  <c:v>0.764073048102901</c:v>
                </c:pt>
                <c:pt idx="518">
                  <c:v>0.76518396351960405</c:v>
                </c:pt>
                <c:pt idx="519">
                  <c:v>0.76562726685286064</c:v>
                </c:pt>
                <c:pt idx="520">
                  <c:v>0.76760098003117694</c:v>
                </c:pt>
                <c:pt idx="521">
                  <c:v>0.76804321351956317</c:v>
                </c:pt>
                <c:pt idx="522">
                  <c:v>0.76864750351949063</c:v>
                </c:pt>
                <c:pt idx="523">
                  <c:v>0.76918299351952235</c:v>
                </c:pt>
                <c:pt idx="524">
                  <c:v>0.76960113970501765</c:v>
                </c:pt>
                <c:pt idx="525">
                  <c:v>0.77012958351954919</c:v>
                </c:pt>
                <c:pt idx="526">
                  <c:v>0.77058902351944958</c:v>
                </c:pt>
                <c:pt idx="527">
                  <c:v>0.77106349351943582</c:v>
                </c:pt>
                <c:pt idx="528">
                  <c:v>0.77138362270883964</c:v>
                </c:pt>
                <c:pt idx="529">
                  <c:v>0.77233893351955019</c:v>
                </c:pt>
                <c:pt idx="530">
                  <c:v>0.77265292351947468</c:v>
                </c:pt>
                <c:pt idx="531">
                  <c:v>0.77297825351959892</c:v>
                </c:pt>
                <c:pt idx="532">
                  <c:v>0.7731837535195194</c:v>
                </c:pt>
                <c:pt idx="533">
                  <c:v>0.77340543351957303</c:v>
                </c:pt>
                <c:pt idx="534">
                  <c:v>0.77351685188696617</c:v>
                </c:pt>
                <c:pt idx="535">
                  <c:v>0.77349405351957268</c:v>
                </c:pt>
                <c:pt idx="536">
                  <c:v>0.77347035351950089</c:v>
                </c:pt>
                <c:pt idx="537">
                  <c:v>0.77345567351962186</c:v>
                </c:pt>
                <c:pt idx="538">
                  <c:v>0.77345095732889191</c:v>
                </c:pt>
                <c:pt idx="539">
                  <c:v>0.77345531351966279</c:v>
                </c:pt>
                <c:pt idx="540">
                  <c:v>0.77344813351945263</c:v>
                </c:pt>
                <c:pt idx="541">
                  <c:v>0.77344293351946281</c:v>
                </c:pt>
                <c:pt idx="542">
                  <c:v>0.77342919351957717</c:v>
                </c:pt>
                <c:pt idx="543">
                  <c:v>0.77338532127451765</c:v>
                </c:pt>
                <c:pt idx="544">
                  <c:v>0.77331057351951038</c:v>
                </c:pt>
                <c:pt idx="545">
                  <c:v>0.77323380448726198</c:v>
                </c:pt>
                <c:pt idx="546">
                  <c:v>0.77308060018617775</c:v>
                </c:pt>
                <c:pt idx="547">
                  <c:v>0.77307538351949889</c:v>
                </c:pt>
                <c:pt idx="548">
                  <c:v>0.77307230561251572</c:v>
                </c:pt>
                <c:pt idx="549">
                  <c:v>0.77305731351958851</c:v>
                </c:pt>
                <c:pt idx="550">
                  <c:v>0.77304241351950698</c:v>
                </c:pt>
                <c:pt idx="551">
                  <c:v>0.77303403351950983</c:v>
                </c:pt>
                <c:pt idx="552">
                  <c:v>0.77303663351955376</c:v>
                </c:pt>
                <c:pt idx="553">
                  <c:v>0.77304373149940042</c:v>
                </c:pt>
                <c:pt idx="554">
                  <c:v>0.77310018351943266</c:v>
                </c:pt>
                <c:pt idx="555">
                  <c:v>0.77382143351951749</c:v>
                </c:pt>
                <c:pt idx="556">
                  <c:v>0.77395454351959514</c:v>
                </c:pt>
                <c:pt idx="557">
                  <c:v>0.7740386735194722</c:v>
                </c:pt>
                <c:pt idx="558">
                  <c:v>0.77414414404584875</c:v>
                </c:pt>
                <c:pt idx="559">
                  <c:v>0.7743806335195289</c:v>
                </c:pt>
                <c:pt idx="560">
                  <c:v>0.77457083351944922</c:v>
                </c:pt>
                <c:pt idx="561">
                  <c:v>0.77467193351950192</c:v>
                </c:pt>
                <c:pt idx="562">
                  <c:v>0.77523896800214231</c:v>
                </c:pt>
                <c:pt idx="563">
                  <c:v>0.7752654029070819</c:v>
                </c:pt>
                <c:pt idx="564">
                  <c:v>0.77527791351940456</c:v>
                </c:pt>
                <c:pt idx="565">
                  <c:v>0.77531248351965587</c:v>
                </c:pt>
                <c:pt idx="566">
                  <c:v>0.77532873351953113</c:v>
                </c:pt>
                <c:pt idx="567">
                  <c:v>0.77536003351954819</c:v>
                </c:pt>
                <c:pt idx="568">
                  <c:v>0.77537204310854768</c:v>
                </c:pt>
                <c:pt idx="569">
                  <c:v>0.77539065765744053</c:v>
                </c:pt>
                <c:pt idx="570">
                  <c:v>0.77528289903675329</c:v>
                </c:pt>
                <c:pt idx="571">
                  <c:v>0.77531043351940943</c:v>
                </c:pt>
                <c:pt idx="572">
                  <c:v>0.77560378351960069</c:v>
                </c:pt>
                <c:pt idx="573">
                  <c:v>0.77587717841748916</c:v>
                </c:pt>
                <c:pt idx="574">
                  <c:v>0.7759879335194324</c:v>
                </c:pt>
                <c:pt idx="575">
                  <c:v>0.77600736209093668</c:v>
                </c:pt>
                <c:pt idx="576">
                  <c:v>0.77690162582720745</c:v>
                </c:pt>
                <c:pt idx="577">
                  <c:v>0.77708181107051777</c:v>
                </c:pt>
                <c:pt idx="578">
                  <c:v>0.77742506351938934</c:v>
                </c:pt>
                <c:pt idx="579">
                  <c:v>0.77775170119633685</c:v>
                </c:pt>
                <c:pt idx="580">
                  <c:v>0.7780382535195417</c:v>
                </c:pt>
                <c:pt idx="581">
                  <c:v>0.77834779351967265</c:v>
                </c:pt>
                <c:pt idx="582">
                  <c:v>0.77883690942316264</c:v>
                </c:pt>
                <c:pt idx="583">
                  <c:v>0.78409814339593709</c:v>
                </c:pt>
                <c:pt idx="584">
                  <c:v>0.7853646535194807</c:v>
                </c:pt>
                <c:pt idx="585">
                  <c:v>0.7863479135194219</c:v>
                </c:pt>
                <c:pt idx="586">
                  <c:v>0.78745352351953102</c:v>
                </c:pt>
                <c:pt idx="587">
                  <c:v>0.78872913760126562</c:v>
                </c:pt>
                <c:pt idx="588">
                  <c:v>0.79001086351949901</c:v>
                </c:pt>
                <c:pt idx="589">
                  <c:v>0.79110677726947665</c:v>
                </c:pt>
                <c:pt idx="590">
                  <c:v>0.79765625704885745</c:v>
                </c:pt>
                <c:pt idx="591">
                  <c:v>0.79909219351954164</c:v>
                </c:pt>
                <c:pt idx="592">
                  <c:v>0.80057177351955111</c:v>
                </c:pt>
                <c:pt idx="593">
                  <c:v>0.80200223560289885</c:v>
                </c:pt>
                <c:pt idx="594">
                  <c:v>0.80325990351954679</c:v>
                </c:pt>
                <c:pt idx="595">
                  <c:v>0.8043081235194337</c:v>
                </c:pt>
                <c:pt idx="596">
                  <c:v>0.80504353351951008</c:v>
                </c:pt>
                <c:pt idx="597">
                  <c:v>0.80852393351951046</c:v>
                </c:pt>
                <c:pt idx="598">
                  <c:v>0.80898841627821216</c:v>
                </c:pt>
                <c:pt idx="599">
                  <c:v>0.80985708351949004</c:v>
                </c:pt>
                <c:pt idx="600">
                  <c:v>0.81067637351949984</c:v>
                </c:pt>
                <c:pt idx="601">
                  <c:v>0.811428833519657</c:v>
                </c:pt>
                <c:pt idx="602">
                  <c:v>0.81203133351954282</c:v>
                </c:pt>
                <c:pt idx="603">
                  <c:v>0.81263887351954756</c:v>
                </c:pt>
                <c:pt idx="604">
                  <c:v>0.81294239505800192</c:v>
                </c:pt>
                <c:pt idx="605">
                  <c:v>0.81446524351953564</c:v>
                </c:pt>
                <c:pt idx="606">
                  <c:v>0.81478366351950715</c:v>
                </c:pt>
                <c:pt idx="607">
                  <c:v>0.81504795351965265</c:v>
                </c:pt>
                <c:pt idx="608">
                  <c:v>0.81522670351962745</c:v>
                </c:pt>
                <c:pt idx="609">
                  <c:v>0.81545766351946725</c:v>
                </c:pt>
                <c:pt idx="610">
                  <c:v>0.81560611129724236</c:v>
                </c:pt>
                <c:pt idx="611">
                  <c:v>0.8157375066902407</c:v>
                </c:pt>
                <c:pt idx="612">
                  <c:v>0.81619210018617161</c:v>
                </c:pt>
                <c:pt idx="613">
                  <c:v>0.81629826351951462</c:v>
                </c:pt>
                <c:pt idx="614">
                  <c:v>0.81654092351959751</c:v>
                </c:pt>
                <c:pt idx="615">
                  <c:v>0.81672806351944949</c:v>
                </c:pt>
                <c:pt idx="616">
                  <c:v>0.81690440351945959</c:v>
                </c:pt>
                <c:pt idx="617">
                  <c:v>0.81705609822533631</c:v>
                </c:pt>
                <c:pt idx="618">
                  <c:v>0.81721961351951355</c:v>
                </c:pt>
                <c:pt idx="619">
                  <c:v>0.81749044351940436</c:v>
                </c:pt>
                <c:pt idx="620">
                  <c:v>0.81769960018617527</c:v>
                </c:pt>
                <c:pt idx="621">
                  <c:v>0.82053304066246757</c:v>
                </c:pt>
                <c:pt idx="622">
                  <c:v>0.82077132351952409</c:v>
                </c:pt>
                <c:pt idx="623">
                  <c:v>0.8209593637521948</c:v>
                </c:pt>
                <c:pt idx="624">
                  <c:v>0.82125016351956504</c:v>
                </c:pt>
                <c:pt idx="625">
                  <c:v>0.82152517351951904</c:v>
                </c:pt>
                <c:pt idx="626">
                  <c:v>0.8216844668528156</c:v>
                </c:pt>
                <c:pt idx="627">
                  <c:v>0.82230749601953412</c:v>
                </c:pt>
                <c:pt idx="628">
                  <c:v>0.8223978914142549</c:v>
                </c:pt>
                <c:pt idx="629">
                  <c:v>0.82259471351945102</c:v>
                </c:pt>
                <c:pt idx="630">
                  <c:v>0.82284311719307512</c:v>
                </c:pt>
                <c:pt idx="631">
                  <c:v>0.82314279351966491</c:v>
                </c:pt>
                <c:pt idx="632">
                  <c:v>0.82350005351958222</c:v>
                </c:pt>
                <c:pt idx="633">
                  <c:v>0.82391132351959684</c:v>
                </c:pt>
                <c:pt idx="634">
                  <c:v>0.82433407351952415</c:v>
                </c:pt>
                <c:pt idx="635">
                  <c:v>0.82478810698891891</c:v>
                </c:pt>
                <c:pt idx="636">
                  <c:v>0.82529084351958359</c:v>
                </c:pt>
                <c:pt idx="637">
                  <c:v>0.82575889351950738</c:v>
                </c:pt>
                <c:pt idx="638">
                  <c:v>0.82623404351942065</c:v>
                </c:pt>
                <c:pt idx="639">
                  <c:v>0.82665582351946065</c:v>
                </c:pt>
                <c:pt idx="640">
                  <c:v>0.82699871246690382</c:v>
                </c:pt>
                <c:pt idx="641">
                  <c:v>0.82728245351958762</c:v>
                </c:pt>
                <c:pt idx="642">
                  <c:v>0.82752778351944301</c:v>
                </c:pt>
                <c:pt idx="643">
                  <c:v>0.82772553351948552</c:v>
                </c:pt>
                <c:pt idx="644">
                  <c:v>0.82790346351940602</c:v>
                </c:pt>
                <c:pt idx="645">
                  <c:v>0.82808683351957912</c:v>
                </c:pt>
                <c:pt idx="646">
                  <c:v>0.82814811719291015</c:v>
                </c:pt>
                <c:pt idx="647">
                  <c:v>0.82810333351959409</c:v>
                </c:pt>
                <c:pt idx="648">
                  <c:v>0.82798843351945195</c:v>
                </c:pt>
                <c:pt idx="649">
                  <c:v>0.82780030351951084</c:v>
                </c:pt>
                <c:pt idx="650">
                  <c:v>0.82764823351952743</c:v>
                </c:pt>
                <c:pt idx="651">
                  <c:v>0.8275692192337516</c:v>
                </c:pt>
                <c:pt idx="652">
                  <c:v>0.82743028351950465</c:v>
                </c:pt>
                <c:pt idx="653">
                  <c:v>0.82718810351947614</c:v>
                </c:pt>
                <c:pt idx="654">
                  <c:v>0.82700447351965134</c:v>
                </c:pt>
                <c:pt idx="655">
                  <c:v>0.82676944351945358</c:v>
                </c:pt>
                <c:pt idx="656">
                  <c:v>0.82661813760108849</c:v>
                </c:pt>
                <c:pt idx="657">
                  <c:v>0.82647269351943464</c:v>
                </c:pt>
                <c:pt idx="658">
                  <c:v>0.82630334351958434</c:v>
                </c:pt>
                <c:pt idx="659">
                  <c:v>0.82599259351948806</c:v>
                </c:pt>
                <c:pt idx="660">
                  <c:v>0.82576763351956206</c:v>
                </c:pt>
                <c:pt idx="661">
                  <c:v>0.82558391311144419</c:v>
                </c:pt>
                <c:pt idx="662">
                  <c:v>0.82535490351962471</c:v>
                </c:pt>
                <c:pt idx="663">
                  <c:v>0.82519882351944418</c:v>
                </c:pt>
                <c:pt idx="664">
                  <c:v>0.82503250351945212</c:v>
                </c:pt>
                <c:pt idx="665">
                  <c:v>0.82491017351964069</c:v>
                </c:pt>
                <c:pt idx="666">
                  <c:v>0.82478720902965108</c:v>
                </c:pt>
                <c:pt idx="667">
                  <c:v>0.82468316351949578</c:v>
                </c:pt>
                <c:pt idx="668">
                  <c:v>0.8245651835194967</c:v>
                </c:pt>
                <c:pt idx="669">
                  <c:v>0.82446575351954765</c:v>
                </c:pt>
                <c:pt idx="670">
                  <c:v>0.82434432351952658</c:v>
                </c:pt>
                <c:pt idx="671">
                  <c:v>0.82407710685282609</c:v>
                </c:pt>
                <c:pt idx="672">
                  <c:v>0.82378572351949353</c:v>
                </c:pt>
                <c:pt idx="673">
                  <c:v>0.82349482351949765</c:v>
                </c:pt>
                <c:pt idx="674">
                  <c:v>0.82328731351961471</c:v>
                </c:pt>
                <c:pt idx="675">
                  <c:v>0.82309078351947651</c:v>
                </c:pt>
                <c:pt idx="676">
                  <c:v>0.82290227351949008</c:v>
                </c:pt>
                <c:pt idx="677">
                  <c:v>0.82272367820031955</c:v>
                </c:pt>
                <c:pt idx="678">
                  <c:v>0.82256776351957261</c:v>
                </c:pt>
                <c:pt idx="679">
                  <c:v>0.82242886351952016</c:v>
                </c:pt>
                <c:pt idx="680">
                  <c:v>0.82231735351950874</c:v>
                </c:pt>
                <c:pt idx="681">
                  <c:v>0.82219605351949221</c:v>
                </c:pt>
                <c:pt idx="682">
                  <c:v>0.82207744372360025</c:v>
                </c:pt>
                <c:pt idx="683">
                  <c:v>0.82197790351955369</c:v>
                </c:pt>
                <c:pt idx="684">
                  <c:v>0.82188612864139543</c:v>
                </c:pt>
                <c:pt idx="685">
                  <c:v>0.8215899335195056</c:v>
                </c:pt>
                <c:pt idx="686">
                  <c:v>0.82153796351951769</c:v>
                </c:pt>
                <c:pt idx="687">
                  <c:v>0.82130408351959339</c:v>
                </c:pt>
                <c:pt idx="688">
                  <c:v>0.82095792161476311</c:v>
                </c:pt>
                <c:pt idx="689">
                  <c:v>0.82048227351954495</c:v>
                </c:pt>
                <c:pt idx="690">
                  <c:v>0.82001468351950346</c:v>
                </c:pt>
                <c:pt idx="691">
                  <c:v>0.81967198351955606</c:v>
                </c:pt>
                <c:pt idx="692">
                  <c:v>0.81930156570339818</c:v>
                </c:pt>
                <c:pt idx="693">
                  <c:v>0.8182731478052423</c:v>
                </c:pt>
                <c:pt idx="694">
                  <c:v>0.81802945435283991</c:v>
                </c:pt>
                <c:pt idx="695">
                  <c:v>0.81763309351947688</c:v>
                </c:pt>
                <c:pt idx="696">
                  <c:v>0.81708366351944062</c:v>
                </c:pt>
                <c:pt idx="697">
                  <c:v>0.81664093351941036</c:v>
                </c:pt>
                <c:pt idx="698">
                  <c:v>0.81618813351956065</c:v>
                </c:pt>
                <c:pt idx="699">
                  <c:v>0.81582365303185678</c:v>
                </c:pt>
                <c:pt idx="700">
                  <c:v>0.81539787351953075</c:v>
                </c:pt>
                <c:pt idx="701">
                  <c:v>0.81492140351953579</c:v>
                </c:pt>
                <c:pt idx="702">
                  <c:v>0.81455936351943592</c:v>
                </c:pt>
                <c:pt idx="703">
                  <c:v>0.81421079351954972</c:v>
                </c:pt>
                <c:pt idx="704">
                  <c:v>0.81384835704888447</c:v>
                </c:pt>
                <c:pt idx="705">
                  <c:v>0.81340076351948265</c:v>
                </c:pt>
                <c:pt idx="706">
                  <c:v>0.8131462735195224</c:v>
                </c:pt>
                <c:pt idx="707">
                  <c:v>0.81299087351958321</c:v>
                </c:pt>
                <c:pt idx="708">
                  <c:v>0.81286875351963772</c:v>
                </c:pt>
                <c:pt idx="709">
                  <c:v>0.81281144571460118</c:v>
                </c:pt>
                <c:pt idx="710">
                  <c:v>0.81273619351941362</c:v>
                </c:pt>
                <c:pt idx="711">
                  <c:v>0.8126342135195459</c:v>
                </c:pt>
                <c:pt idx="712">
                  <c:v>0.81249870351946663</c:v>
                </c:pt>
                <c:pt idx="713">
                  <c:v>0.81237233351956262</c:v>
                </c:pt>
                <c:pt idx="714">
                  <c:v>0.81226623964199951</c:v>
                </c:pt>
                <c:pt idx="715">
                  <c:v>0.81212391351954316</c:v>
                </c:pt>
                <c:pt idx="716">
                  <c:v>0.81188678351954024</c:v>
                </c:pt>
                <c:pt idx="717">
                  <c:v>0.81152773351958374</c:v>
                </c:pt>
                <c:pt idx="718">
                  <c:v>0.81123563351954553</c:v>
                </c:pt>
                <c:pt idx="719">
                  <c:v>0.81096914780528051</c:v>
                </c:pt>
                <c:pt idx="720">
                  <c:v>0.81069658351950213</c:v>
                </c:pt>
                <c:pt idx="721">
                  <c:v>0.81046112351944544</c:v>
                </c:pt>
                <c:pt idx="722">
                  <c:v>0.81025119351956265</c:v>
                </c:pt>
                <c:pt idx="723">
                  <c:v>0.81007319351944362</c:v>
                </c:pt>
                <c:pt idx="724">
                  <c:v>0.8098715865806988</c:v>
                </c:pt>
                <c:pt idx="725">
                  <c:v>0.80973763351941941</c:v>
                </c:pt>
                <c:pt idx="726">
                  <c:v>0.80965989351953893</c:v>
                </c:pt>
                <c:pt idx="727">
                  <c:v>0.80955560351965561</c:v>
                </c:pt>
                <c:pt idx="728">
                  <c:v>0.80947072351959626</c:v>
                </c:pt>
                <c:pt idx="729">
                  <c:v>0.80938271923375249</c:v>
                </c:pt>
                <c:pt idx="730">
                  <c:v>0.80929407351951133</c:v>
                </c:pt>
                <c:pt idx="731">
                  <c:v>0.80920425351945435</c:v>
                </c:pt>
                <c:pt idx="732">
                  <c:v>0.80911244351946721</c:v>
                </c:pt>
                <c:pt idx="733">
                  <c:v>0.80900873351940639</c:v>
                </c:pt>
                <c:pt idx="734">
                  <c:v>0.8088935830041496</c:v>
                </c:pt>
                <c:pt idx="735">
                  <c:v>0.80870567351947087</c:v>
                </c:pt>
                <c:pt idx="736">
                  <c:v>0.80837138351951465</c:v>
                </c:pt>
                <c:pt idx="737">
                  <c:v>0.80792336351947902</c:v>
                </c:pt>
                <c:pt idx="738">
                  <c:v>0.80757091351947108</c:v>
                </c:pt>
                <c:pt idx="739">
                  <c:v>0.80727351083903898</c:v>
                </c:pt>
                <c:pt idx="740">
                  <c:v>0.80695979351956826</c:v>
                </c:pt>
                <c:pt idx="741">
                  <c:v>0.80670844351949844</c:v>
                </c:pt>
                <c:pt idx="742">
                  <c:v>0.80648300351946034</c:v>
                </c:pt>
                <c:pt idx="743">
                  <c:v>0.80629376351957738</c:v>
                </c:pt>
                <c:pt idx="744">
                  <c:v>0.8061030178568277</c:v>
                </c:pt>
                <c:pt idx="745">
                  <c:v>0.80590563351954514</c:v>
                </c:pt>
                <c:pt idx="746">
                  <c:v>0.80573467351949701</c:v>
                </c:pt>
                <c:pt idx="747">
                  <c:v>0.80559365351946677</c:v>
                </c:pt>
                <c:pt idx="748">
                  <c:v>0.80545567351957614</c:v>
                </c:pt>
                <c:pt idx="749">
                  <c:v>0.80533066547833698</c:v>
                </c:pt>
                <c:pt idx="750">
                  <c:v>0.80523358351953789</c:v>
                </c:pt>
                <c:pt idx="751">
                  <c:v>0.80546614351955259</c:v>
                </c:pt>
                <c:pt idx="752">
                  <c:v>0.80580760351952663</c:v>
                </c:pt>
                <c:pt idx="753">
                  <c:v>0.80606894351950653</c:v>
                </c:pt>
                <c:pt idx="754">
                  <c:v>0.80636574984607956</c:v>
                </c:pt>
                <c:pt idx="755">
                  <c:v>0.80660956351958801</c:v>
                </c:pt>
                <c:pt idx="756">
                  <c:v>0.80684218351947912</c:v>
                </c:pt>
                <c:pt idx="757">
                  <c:v>0.80705478351967552</c:v>
                </c:pt>
                <c:pt idx="758">
                  <c:v>0.80720718351948062</c:v>
                </c:pt>
                <c:pt idx="759">
                  <c:v>0.80733390851938225</c:v>
                </c:pt>
                <c:pt idx="760">
                  <c:v>0.80734947198118412</c:v>
                </c:pt>
                <c:pt idx="761">
                  <c:v>0.80703926685289673</c:v>
                </c:pt>
                <c:pt idx="762">
                  <c:v>0.80697901351953905</c:v>
                </c:pt>
                <c:pt idx="763">
                  <c:v>0.80688734351956271</c:v>
                </c:pt>
                <c:pt idx="764">
                  <c:v>0.8068090335196143</c:v>
                </c:pt>
                <c:pt idx="765">
                  <c:v>0.80674229434441791</c:v>
                </c:pt>
                <c:pt idx="766">
                  <c:v>0.80667330351963074</c:v>
                </c:pt>
                <c:pt idx="767">
                  <c:v>0.80659697351957593</c:v>
                </c:pt>
                <c:pt idx="768">
                  <c:v>0.80652676351944308</c:v>
                </c:pt>
                <c:pt idx="769">
                  <c:v>0.80648167351960021</c:v>
                </c:pt>
                <c:pt idx="770">
                  <c:v>0.80643954327555889</c:v>
                </c:pt>
                <c:pt idx="771">
                  <c:v>0.80640088351940165</c:v>
                </c:pt>
                <c:pt idx="772">
                  <c:v>0.80637183351963504</c:v>
                </c:pt>
                <c:pt idx="773">
                  <c:v>0.80632457351943354</c:v>
                </c:pt>
                <c:pt idx="774">
                  <c:v>0.80622520351956084</c:v>
                </c:pt>
                <c:pt idx="775">
                  <c:v>0.80601283042679484</c:v>
                </c:pt>
                <c:pt idx="776">
                  <c:v>0.80582645351951621</c:v>
                </c:pt>
                <c:pt idx="777">
                  <c:v>0.80567924351960685</c:v>
                </c:pt>
                <c:pt idx="778">
                  <c:v>0.80559643351948396</c:v>
                </c:pt>
                <c:pt idx="779">
                  <c:v>0.80549987166382775</c:v>
                </c:pt>
                <c:pt idx="780">
                  <c:v>0.805331363519457</c:v>
                </c:pt>
                <c:pt idx="781">
                  <c:v>0.80511875351949502</c:v>
                </c:pt>
                <c:pt idx="782">
                  <c:v>0.80479258351952865</c:v>
                </c:pt>
                <c:pt idx="783">
                  <c:v>0.80449945351945573</c:v>
                </c:pt>
                <c:pt idx="784">
                  <c:v>0.80423133351956788</c:v>
                </c:pt>
                <c:pt idx="785">
                  <c:v>0.80399913105036092</c:v>
                </c:pt>
                <c:pt idx="786">
                  <c:v>0.80376221351947763</c:v>
                </c:pt>
                <c:pt idx="787">
                  <c:v>0.80353773351956193</c:v>
                </c:pt>
                <c:pt idx="788">
                  <c:v>0.80336804351951263</c:v>
                </c:pt>
                <c:pt idx="789">
                  <c:v>0.8031412135195114</c:v>
                </c:pt>
                <c:pt idx="790">
                  <c:v>0.80299530351948212</c:v>
                </c:pt>
                <c:pt idx="791">
                  <c:v>0.80281919882558861</c:v>
                </c:pt>
                <c:pt idx="792">
                  <c:v>0.80263064351952196</c:v>
                </c:pt>
                <c:pt idx="793">
                  <c:v>0.80241554351952971</c:v>
                </c:pt>
                <c:pt idx="794">
                  <c:v>0.80221006351956703</c:v>
                </c:pt>
                <c:pt idx="795">
                  <c:v>0.80207976351947363</c:v>
                </c:pt>
                <c:pt idx="796">
                  <c:v>0.80192208351961369</c:v>
                </c:pt>
                <c:pt idx="797">
                  <c:v>0.80183177562491892</c:v>
                </c:pt>
                <c:pt idx="798">
                  <c:v>0.80179105351956692</c:v>
                </c:pt>
                <c:pt idx="799">
                  <c:v>0.80171968351949474</c:v>
                </c:pt>
                <c:pt idx="800">
                  <c:v>0.80162593351959033</c:v>
                </c:pt>
                <c:pt idx="801">
                  <c:v>0.80154609351956263</c:v>
                </c:pt>
                <c:pt idx="802">
                  <c:v>0.80148642331552367</c:v>
                </c:pt>
                <c:pt idx="803">
                  <c:v>0.8014091052367005</c:v>
                </c:pt>
                <c:pt idx="804">
                  <c:v>0.80132529351954063</c:v>
                </c:pt>
                <c:pt idx="805">
                  <c:v>0.80125268351940804</c:v>
                </c:pt>
                <c:pt idx="806">
                  <c:v>0.80094496351949929</c:v>
                </c:pt>
                <c:pt idx="807">
                  <c:v>0.80061132351959086</c:v>
                </c:pt>
                <c:pt idx="808">
                  <c:v>0.80029567841751348</c:v>
                </c:pt>
                <c:pt idx="809">
                  <c:v>0.80003949351956383</c:v>
                </c:pt>
                <c:pt idx="810">
                  <c:v>0.79984898351959677</c:v>
                </c:pt>
                <c:pt idx="811">
                  <c:v>0.79972249351951175</c:v>
                </c:pt>
                <c:pt idx="812">
                  <c:v>0.79966557351956236</c:v>
                </c:pt>
                <c:pt idx="813">
                  <c:v>0.799592147805128</c:v>
                </c:pt>
                <c:pt idx="814">
                  <c:v>0.79944763351954951</c:v>
                </c:pt>
                <c:pt idx="815">
                  <c:v>0.79925970351948294</c:v>
                </c:pt>
                <c:pt idx="816">
                  <c:v>0.79903348351948089</c:v>
                </c:pt>
                <c:pt idx="817">
                  <c:v>0.79883442351946665</c:v>
                </c:pt>
                <c:pt idx="818">
                  <c:v>0.79862730351948252</c:v>
                </c:pt>
                <c:pt idx="819">
                  <c:v>0.79834331496273558</c:v>
                </c:pt>
                <c:pt idx="820">
                  <c:v>0.79801011351956674</c:v>
                </c:pt>
                <c:pt idx="821">
                  <c:v>0.79772082351958495</c:v>
                </c:pt>
                <c:pt idx="822">
                  <c:v>0.79744252351964917</c:v>
                </c:pt>
                <c:pt idx="823">
                  <c:v>0.7971001835195467</c:v>
                </c:pt>
                <c:pt idx="824">
                  <c:v>0.79679766351958536</c:v>
                </c:pt>
                <c:pt idx="825">
                  <c:v>0.79640990259156363</c:v>
                </c:pt>
                <c:pt idx="826">
                  <c:v>0.79607326351943253</c:v>
                </c:pt>
                <c:pt idx="827">
                  <c:v>0.79578116351957906</c:v>
                </c:pt>
                <c:pt idx="828">
                  <c:v>0.79547339351941571</c:v>
                </c:pt>
                <c:pt idx="829">
                  <c:v>0.79526309351950952</c:v>
                </c:pt>
                <c:pt idx="830">
                  <c:v>0.79507044634006263</c:v>
                </c:pt>
                <c:pt idx="831">
                  <c:v>0.79487750351951625</c:v>
                </c:pt>
                <c:pt idx="832">
                  <c:v>0.79470685351958692</c:v>
                </c:pt>
                <c:pt idx="833">
                  <c:v>0.7945208735194752</c:v>
                </c:pt>
                <c:pt idx="834">
                  <c:v>0.79395657351950955</c:v>
                </c:pt>
                <c:pt idx="835">
                  <c:v>0.79324099351950494</c:v>
                </c:pt>
                <c:pt idx="836">
                  <c:v>0.79260786060281463</c:v>
                </c:pt>
                <c:pt idx="837">
                  <c:v>0.79205626351952674</c:v>
                </c:pt>
                <c:pt idx="838">
                  <c:v>0.79147586351959498</c:v>
                </c:pt>
                <c:pt idx="839">
                  <c:v>0.79084517351950157</c:v>
                </c:pt>
                <c:pt idx="840">
                  <c:v>0.79038265351950154</c:v>
                </c:pt>
                <c:pt idx="841">
                  <c:v>0.79000720096134058</c:v>
                </c:pt>
                <c:pt idx="842">
                  <c:v>0.7897402704761598</c:v>
                </c:pt>
                <c:pt idx="843">
                  <c:v>0.78942939351964014</c:v>
                </c:pt>
                <c:pt idx="844">
                  <c:v>0.7889421135194834</c:v>
                </c:pt>
                <c:pt idx="845">
                  <c:v>0.78859742351950579</c:v>
                </c:pt>
                <c:pt idx="846">
                  <c:v>0.78814526351949743</c:v>
                </c:pt>
                <c:pt idx="847">
                  <c:v>0.78772850052981003</c:v>
                </c:pt>
                <c:pt idx="848">
                  <c:v>0.78731721351951545</c:v>
                </c:pt>
                <c:pt idx="849">
                  <c:v>0.78697576351959353</c:v>
                </c:pt>
                <c:pt idx="850">
                  <c:v>0.78668604351953775</c:v>
                </c:pt>
                <c:pt idx="851">
                  <c:v>0.78639704351960005</c:v>
                </c:pt>
                <c:pt idx="852">
                  <c:v>0.78614668351954764</c:v>
                </c:pt>
                <c:pt idx="853">
                  <c:v>0.78584957637659314</c:v>
                </c:pt>
                <c:pt idx="854">
                  <c:v>0.78559761351957191</c:v>
                </c:pt>
                <c:pt idx="855">
                  <c:v>0.78524263351954526</c:v>
                </c:pt>
                <c:pt idx="856">
                  <c:v>0.78496164351960862</c:v>
                </c:pt>
                <c:pt idx="857">
                  <c:v>0.78468588351948776</c:v>
                </c:pt>
                <c:pt idx="858">
                  <c:v>0.78448432825635372</c:v>
                </c:pt>
                <c:pt idx="859">
                  <c:v>0.78427194351954266</c:v>
                </c:pt>
                <c:pt idx="860">
                  <c:v>0.78407097351950572</c:v>
                </c:pt>
                <c:pt idx="861">
                  <c:v>0.78389995351949593</c:v>
                </c:pt>
                <c:pt idx="862">
                  <c:v>0.78367353351950553</c:v>
                </c:pt>
                <c:pt idx="863">
                  <c:v>0.78349509351957791</c:v>
                </c:pt>
                <c:pt idx="864">
                  <c:v>0.78329752114838413</c:v>
                </c:pt>
                <c:pt idx="865">
                  <c:v>0.7831425535196106</c:v>
                </c:pt>
                <c:pt idx="866">
                  <c:v>0.78301713351952174</c:v>
                </c:pt>
                <c:pt idx="867">
                  <c:v>0.78286268351959665</c:v>
                </c:pt>
                <c:pt idx="868">
                  <c:v>0.78276094351946313</c:v>
                </c:pt>
                <c:pt idx="869">
                  <c:v>0.78264515001431856</c:v>
                </c:pt>
                <c:pt idx="870">
                  <c:v>0.78254225351953788</c:v>
                </c:pt>
                <c:pt idx="871">
                  <c:v>0.78241309351946597</c:v>
                </c:pt>
                <c:pt idx="872">
                  <c:v>0.78231655351942209</c:v>
                </c:pt>
                <c:pt idx="873">
                  <c:v>0.78224250351946978</c:v>
                </c:pt>
                <c:pt idx="874">
                  <c:v>0.78214478200438065</c:v>
                </c:pt>
                <c:pt idx="875">
                  <c:v>0.78206532527227057</c:v>
                </c:pt>
                <c:pt idx="876">
                  <c:v>0.78197284351951235</c:v>
                </c:pt>
                <c:pt idx="877">
                  <c:v>0.78187997351953809</c:v>
                </c:pt>
                <c:pt idx="878">
                  <c:v>0.78177409351951743</c:v>
                </c:pt>
                <c:pt idx="879">
                  <c:v>0.78171001351955816</c:v>
                </c:pt>
                <c:pt idx="880">
                  <c:v>0.78173689554478254</c:v>
                </c:pt>
                <c:pt idx="881">
                  <c:v>0.78176303351948306</c:v>
                </c:pt>
                <c:pt idx="882">
                  <c:v>0.78180207351945863</c:v>
                </c:pt>
                <c:pt idx="883">
                  <c:v>0.7821500535195739</c:v>
                </c:pt>
                <c:pt idx="884">
                  <c:v>0.78317155351948164</c:v>
                </c:pt>
                <c:pt idx="885">
                  <c:v>0.78476707351959019</c:v>
                </c:pt>
                <c:pt idx="886">
                  <c:v>0.78671332101949076</c:v>
                </c:pt>
                <c:pt idx="887">
                  <c:v>0.78899244351959053</c:v>
                </c:pt>
                <c:pt idx="888">
                  <c:v>0.79082713351945766</c:v>
                </c:pt>
                <c:pt idx="889">
                  <c:v>0.7925448535195454</c:v>
                </c:pt>
                <c:pt idx="890">
                  <c:v>0.79405170351962795</c:v>
                </c:pt>
                <c:pt idx="891">
                  <c:v>0.79563585104529078</c:v>
                </c:pt>
                <c:pt idx="892">
                  <c:v>0.79703568351961063</c:v>
                </c:pt>
                <c:pt idx="893">
                  <c:v>0.798297493519457</c:v>
                </c:pt>
                <c:pt idx="894">
                  <c:v>0.79953975351951179</c:v>
                </c:pt>
                <c:pt idx="895">
                  <c:v>0.8005375735194491</c:v>
                </c:pt>
                <c:pt idx="896">
                  <c:v>0.80171738712776552</c:v>
                </c:pt>
                <c:pt idx="897">
                  <c:v>0.80265033351956638</c:v>
                </c:pt>
                <c:pt idx="898">
                  <c:v>0.80348531351948882</c:v>
                </c:pt>
                <c:pt idx="899">
                  <c:v>0.80431220351948762</c:v>
                </c:pt>
                <c:pt idx="900">
                  <c:v>0.80522313351950536</c:v>
                </c:pt>
                <c:pt idx="901">
                  <c:v>0.8064143435195632</c:v>
                </c:pt>
                <c:pt idx="902">
                  <c:v>0.80747305723078078</c:v>
                </c:pt>
                <c:pt idx="903">
                  <c:v>0.80839535351953018</c:v>
                </c:pt>
                <c:pt idx="904">
                  <c:v>0.80974434351956937</c:v>
                </c:pt>
                <c:pt idx="905">
                  <c:v>0.81084297351948575</c:v>
                </c:pt>
                <c:pt idx="906">
                  <c:v>0.81174609351958937</c:v>
                </c:pt>
                <c:pt idx="907">
                  <c:v>0.81265671274022111</c:v>
                </c:pt>
                <c:pt idx="908">
                  <c:v>0.81349362351949228</c:v>
                </c:pt>
                <c:pt idx="909">
                  <c:v>0.8143161235194043</c:v>
                </c:pt>
                <c:pt idx="910">
                  <c:v>0.81496432351947656</c:v>
                </c:pt>
                <c:pt idx="911">
                  <c:v>0.81559412351958915</c:v>
                </c:pt>
                <c:pt idx="912">
                  <c:v>0.81618091351946065</c:v>
                </c:pt>
                <c:pt idx="913">
                  <c:v>0.81678395413806015</c:v>
                </c:pt>
                <c:pt idx="914">
                  <c:v>0.81739708351951001</c:v>
                </c:pt>
                <c:pt idx="915">
                  <c:v>0.8178744935194695</c:v>
                </c:pt>
                <c:pt idx="916">
                  <c:v>0.81833846351953865</c:v>
                </c:pt>
                <c:pt idx="917">
                  <c:v>0.81871695351956963</c:v>
                </c:pt>
                <c:pt idx="918">
                  <c:v>0.8190713458906913</c:v>
                </c:pt>
                <c:pt idx="919">
                  <c:v>0.81942179351945366</c:v>
                </c:pt>
                <c:pt idx="920">
                  <c:v>0.81968713351940981</c:v>
                </c:pt>
                <c:pt idx="921">
                  <c:v>0.81999152351954863</c:v>
                </c:pt>
                <c:pt idx="922">
                  <c:v>0.82023059351953975</c:v>
                </c:pt>
                <c:pt idx="923">
                  <c:v>0.82043381351951516</c:v>
                </c:pt>
                <c:pt idx="924">
                  <c:v>0.82075272733396787</c:v>
                </c:pt>
                <c:pt idx="925">
                  <c:v>0.82097913351947382</c:v>
                </c:pt>
                <c:pt idx="926">
                  <c:v>0.82114697351950472</c:v>
                </c:pt>
                <c:pt idx="927">
                  <c:v>0.82133668351951883</c:v>
                </c:pt>
                <c:pt idx="928">
                  <c:v>0.821493123519489</c:v>
                </c:pt>
                <c:pt idx="929">
                  <c:v>0.8216589438287516</c:v>
                </c:pt>
                <c:pt idx="930">
                  <c:v>0.8217960135195328</c:v>
                </c:pt>
                <c:pt idx="931">
                  <c:v>0.82192730351954502</c:v>
                </c:pt>
                <c:pt idx="932">
                  <c:v>0.82205586351942472</c:v>
                </c:pt>
                <c:pt idx="933">
                  <c:v>0.82213947351957195</c:v>
                </c:pt>
                <c:pt idx="934">
                  <c:v>0.8222367582618233</c:v>
                </c:pt>
                <c:pt idx="935">
                  <c:v>0.822248593519604</c:v>
                </c:pt>
                <c:pt idx="936">
                  <c:v>0.82220596351948039</c:v>
                </c:pt>
                <c:pt idx="937">
                  <c:v>0.82214902351954455</c:v>
                </c:pt>
                <c:pt idx="938">
                  <c:v>0.82210651351942965</c:v>
                </c:pt>
                <c:pt idx="939">
                  <c:v>0.82204506754011786</c:v>
                </c:pt>
                <c:pt idx="940">
                  <c:v>0.82199301351949017</c:v>
                </c:pt>
                <c:pt idx="941">
                  <c:v>0.82195827351954276</c:v>
                </c:pt>
                <c:pt idx="942">
                  <c:v>0.82193081351958786</c:v>
                </c:pt>
                <c:pt idx="943">
                  <c:v>0.82190583351943913</c:v>
                </c:pt>
                <c:pt idx="944">
                  <c:v>0.82189973351950296</c:v>
                </c:pt>
                <c:pt idx="945">
                  <c:v>0.82189341805556726</c:v>
                </c:pt>
                <c:pt idx="946">
                  <c:v>0.82189273351952008</c:v>
                </c:pt>
                <c:pt idx="947">
                  <c:v>0.82189788351952708</c:v>
                </c:pt>
                <c:pt idx="948">
                  <c:v>0.82189588351950404</c:v>
                </c:pt>
                <c:pt idx="949">
                  <c:v>0.8218717335193747</c:v>
                </c:pt>
                <c:pt idx="950">
                  <c:v>0.82187032527187465</c:v>
                </c:pt>
                <c:pt idx="951">
                  <c:v>0.8218128535195045</c:v>
                </c:pt>
                <c:pt idx="952">
                  <c:v>0.82167360351951546</c:v>
                </c:pt>
                <c:pt idx="953">
                  <c:v>0.82148148351954864</c:v>
                </c:pt>
                <c:pt idx="954">
                  <c:v>0.82130057351953734</c:v>
                </c:pt>
                <c:pt idx="955">
                  <c:v>0.82116916032374832</c:v>
                </c:pt>
                <c:pt idx="956">
                  <c:v>0.821058203519486</c:v>
                </c:pt>
                <c:pt idx="957">
                  <c:v>0.82103188351942513</c:v>
                </c:pt>
                <c:pt idx="958">
                  <c:v>0.821053533519703</c:v>
                </c:pt>
                <c:pt idx="959">
                  <c:v>0.82107527351945575</c:v>
                </c:pt>
                <c:pt idx="960">
                  <c:v>0.82110783351936412</c:v>
                </c:pt>
                <c:pt idx="961">
                  <c:v>0.82111893351944365</c:v>
                </c:pt>
                <c:pt idx="962">
                  <c:v>0.82118710351944912</c:v>
                </c:pt>
                <c:pt idx="963">
                  <c:v>0.82143990351957641</c:v>
                </c:pt>
                <c:pt idx="964">
                  <c:v>0.82177219351953634</c:v>
                </c:pt>
                <c:pt idx="965">
                  <c:v>0.82207667351951941</c:v>
                </c:pt>
                <c:pt idx="966">
                  <c:v>0.82229970671538477</c:v>
                </c:pt>
                <c:pt idx="967">
                  <c:v>0.82263670351953588</c:v>
                </c:pt>
                <c:pt idx="968">
                  <c:v>0.82293680351954002</c:v>
                </c:pt>
                <c:pt idx="969">
                  <c:v>0.82322942351953665</c:v>
                </c:pt>
                <c:pt idx="970">
                  <c:v>0.82346629351948764</c:v>
                </c:pt>
                <c:pt idx="971">
                  <c:v>0.82366798671085917</c:v>
                </c:pt>
                <c:pt idx="972">
                  <c:v>0.82391608828137919</c:v>
                </c:pt>
                <c:pt idx="973">
                  <c:v>0.82408045351957215</c:v>
                </c:pt>
                <c:pt idx="974">
                  <c:v>0.82420124351961088</c:v>
                </c:pt>
                <c:pt idx="975">
                  <c:v>0.82435227351940965</c:v>
                </c:pt>
                <c:pt idx="976">
                  <c:v>0.82446709351941661</c:v>
                </c:pt>
                <c:pt idx="977">
                  <c:v>0.8245692356027946</c:v>
                </c:pt>
                <c:pt idx="978">
                  <c:v>0.82469886351944544</c:v>
                </c:pt>
                <c:pt idx="979">
                  <c:v>0.82480048351965263</c:v>
                </c:pt>
                <c:pt idx="980">
                  <c:v>0.82488275351946072</c:v>
                </c:pt>
                <c:pt idx="981">
                  <c:v>0.82493119351951893</c:v>
                </c:pt>
                <c:pt idx="982">
                  <c:v>0.82498310018615939</c:v>
                </c:pt>
                <c:pt idx="983">
                  <c:v>0.82502334766080365</c:v>
                </c:pt>
                <c:pt idx="984">
                  <c:v>0.82504689351947191</c:v>
                </c:pt>
                <c:pt idx="985">
                  <c:v>0.82507273351954846</c:v>
                </c:pt>
                <c:pt idx="986">
                  <c:v>0.82507313351941125</c:v>
                </c:pt>
                <c:pt idx="987">
                  <c:v>0.82505333351946364</c:v>
                </c:pt>
                <c:pt idx="988">
                  <c:v>0.82504795413812904</c:v>
                </c:pt>
                <c:pt idx="989">
                  <c:v>0.82504103351954139</c:v>
                </c:pt>
                <c:pt idx="990">
                  <c:v>0.82503485351935602</c:v>
                </c:pt>
                <c:pt idx="991">
                  <c:v>0.82501028351973105</c:v>
                </c:pt>
                <c:pt idx="992">
                  <c:v>0.82498933351952652</c:v>
                </c:pt>
                <c:pt idx="993">
                  <c:v>0.82498638143614689</c:v>
                </c:pt>
                <c:pt idx="994">
                  <c:v>0.82497423351955634</c:v>
                </c:pt>
                <c:pt idx="995">
                  <c:v>0.82496223351942954</c:v>
                </c:pt>
                <c:pt idx="996">
                  <c:v>0.82497383351955156</c:v>
                </c:pt>
                <c:pt idx="997">
                  <c:v>0.82496221351959886</c:v>
                </c:pt>
                <c:pt idx="998">
                  <c:v>0.82482562487759115</c:v>
                </c:pt>
                <c:pt idx="999">
                  <c:v>0.82464309351959919</c:v>
                </c:pt>
                <c:pt idx="1000">
                  <c:v>0.82450485351954328</c:v>
                </c:pt>
                <c:pt idx="1001">
                  <c:v>0.82437594351959953</c:v>
                </c:pt>
                <c:pt idx="1002">
                  <c:v>0.82425631351958473</c:v>
                </c:pt>
                <c:pt idx="1003">
                  <c:v>0.82413672351951561</c:v>
                </c:pt>
                <c:pt idx="1004">
                  <c:v>0.824001634550386</c:v>
                </c:pt>
                <c:pt idx="1005">
                  <c:v>0.82388450351955178</c:v>
                </c:pt>
                <c:pt idx="1006">
                  <c:v>0.82377620351955816</c:v>
                </c:pt>
                <c:pt idx="1007">
                  <c:v>0.82367882351944521</c:v>
                </c:pt>
                <c:pt idx="1008">
                  <c:v>0.82359751351941735</c:v>
                </c:pt>
                <c:pt idx="1009">
                  <c:v>0.82351496444742556</c:v>
                </c:pt>
                <c:pt idx="1010">
                  <c:v>0.82358903351962465</c:v>
                </c:pt>
                <c:pt idx="1011">
                  <c:v>0.82369067351955205</c:v>
                </c:pt>
                <c:pt idx="1012">
                  <c:v>0.82375559351960792</c:v>
                </c:pt>
                <c:pt idx="1013">
                  <c:v>0.82379973351943803</c:v>
                </c:pt>
                <c:pt idx="1014">
                  <c:v>0.82381679810282549</c:v>
                </c:pt>
                <c:pt idx="1015">
                  <c:v>0.82384581351974084</c:v>
                </c:pt>
                <c:pt idx="1016">
                  <c:v>0.82386707351950939</c:v>
                </c:pt>
                <c:pt idx="1017">
                  <c:v>0.82389337351948333</c:v>
                </c:pt>
                <c:pt idx="1018">
                  <c:v>0.82390477351950275</c:v>
                </c:pt>
                <c:pt idx="1019">
                  <c:v>0.82390493351950211</c:v>
                </c:pt>
                <c:pt idx="1020">
                  <c:v>0.82392939743711302</c:v>
                </c:pt>
                <c:pt idx="1021">
                  <c:v>0.8239854135194673</c:v>
                </c:pt>
                <c:pt idx="1022">
                  <c:v>0.82404981351958173</c:v>
                </c:pt>
                <c:pt idx="1023">
                  <c:v>0.8241211335195413</c:v>
                </c:pt>
                <c:pt idx="1024">
                  <c:v>0.82417225351949353</c:v>
                </c:pt>
                <c:pt idx="1025">
                  <c:v>0.8242191177301379</c:v>
                </c:pt>
                <c:pt idx="1026">
                  <c:v>0.82428213351963109</c:v>
                </c:pt>
                <c:pt idx="1027">
                  <c:v>0.82432471351961634</c:v>
                </c:pt>
                <c:pt idx="1028">
                  <c:v>0.82436979351945183</c:v>
                </c:pt>
                <c:pt idx="1029">
                  <c:v>0.82439808351955512</c:v>
                </c:pt>
                <c:pt idx="1030">
                  <c:v>0.8244157756246866</c:v>
                </c:pt>
                <c:pt idx="1031">
                  <c:v>0.82444959351934766</c:v>
                </c:pt>
                <c:pt idx="1032">
                  <c:v>0.82447505351967842</c:v>
                </c:pt>
                <c:pt idx="1033">
                  <c:v>0.82452939351949894</c:v>
                </c:pt>
                <c:pt idx="1034">
                  <c:v>0.82463096351941156</c:v>
                </c:pt>
                <c:pt idx="1035">
                  <c:v>0.82472578768614901</c:v>
                </c:pt>
                <c:pt idx="1036">
                  <c:v>0.82479661351945444</c:v>
                </c:pt>
                <c:pt idx="1037">
                  <c:v>0.82483616351959266</c:v>
                </c:pt>
                <c:pt idx="1038">
                  <c:v>0.82477189351951286</c:v>
                </c:pt>
                <c:pt idx="1039">
                  <c:v>0.82471745351942705</c:v>
                </c:pt>
                <c:pt idx="1040">
                  <c:v>0.82466175266852004</c:v>
                </c:pt>
                <c:pt idx="1041">
                  <c:v>0.82463059205616673</c:v>
                </c:pt>
                <c:pt idx="1042">
                  <c:v>0.82454883351953046</c:v>
                </c:pt>
                <c:pt idx="1043">
                  <c:v>0.82450247351954464</c:v>
                </c:pt>
                <c:pt idx="1044">
                  <c:v>0.82447461351945706</c:v>
                </c:pt>
                <c:pt idx="1045">
                  <c:v>0.82440098351946745</c:v>
                </c:pt>
                <c:pt idx="1046">
                  <c:v>0.8243385650984435</c:v>
                </c:pt>
                <c:pt idx="1047">
                  <c:v>0.82429021351947707</c:v>
                </c:pt>
                <c:pt idx="1048">
                  <c:v>0.82421999351952113</c:v>
                </c:pt>
                <c:pt idx="1049">
                  <c:v>0.82404978351942848</c:v>
                </c:pt>
                <c:pt idx="1050">
                  <c:v>0.82387864351943663</c:v>
                </c:pt>
                <c:pt idx="1051">
                  <c:v>0.82376239404594209</c:v>
                </c:pt>
                <c:pt idx="1052">
                  <c:v>0.82347524351953982</c:v>
                </c:pt>
                <c:pt idx="1053">
                  <c:v>0.82306151351952028</c:v>
                </c:pt>
                <c:pt idx="1054">
                  <c:v>0.82279240351944416</c:v>
                </c:pt>
                <c:pt idx="1055">
                  <c:v>0.82250330351952561</c:v>
                </c:pt>
                <c:pt idx="1056">
                  <c:v>0.8222148201174807</c:v>
                </c:pt>
                <c:pt idx="1057">
                  <c:v>0.82178805351941375</c:v>
                </c:pt>
                <c:pt idx="1058">
                  <c:v>0.8213829835194415</c:v>
                </c:pt>
                <c:pt idx="1059">
                  <c:v>0.82102141351950486</c:v>
                </c:pt>
                <c:pt idx="1060">
                  <c:v>0.82072585351954963</c:v>
                </c:pt>
                <c:pt idx="1061">
                  <c:v>0.8204587037897535</c:v>
                </c:pt>
                <c:pt idx="1062">
                  <c:v>0.82016990351952834</c:v>
                </c:pt>
                <c:pt idx="1063">
                  <c:v>0.82003857351936915</c:v>
                </c:pt>
                <c:pt idx="1064">
                  <c:v>0.82009525351945611</c:v>
                </c:pt>
                <c:pt idx="1065">
                  <c:v>0.82016053351955565</c:v>
                </c:pt>
                <c:pt idx="1066">
                  <c:v>0.8202073224083366</c:v>
                </c:pt>
                <c:pt idx="1067">
                  <c:v>0.82018730351954661</c:v>
                </c:pt>
                <c:pt idx="1068">
                  <c:v>0.8197136235197755</c:v>
                </c:pt>
                <c:pt idx="1069">
                  <c:v>0.81917720351947443</c:v>
                </c:pt>
                <c:pt idx="1070">
                  <c:v>0.81867413351955176</c:v>
                </c:pt>
                <c:pt idx="1071">
                  <c:v>0.81831558300406448</c:v>
                </c:pt>
                <c:pt idx="1072">
                  <c:v>0.81798112351945962</c:v>
                </c:pt>
                <c:pt idx="1073">
                  <c:v>0.81767466351955542</c:v>
                </c:pt>
                <c:pt idx="1074">
                  <c:v>0.81736776351952767</c:v>
                </c:pt>
                <c:pt idx="1075">
                  <c:v>0.81708171351950065</c:v>
                </c:pt>
                <c:pt idx="1076">
                  <c:v>0.81685578283466498</c:v>
                </c:pt>
                <c:pt idx="1077">
                  <c:v>0.81667214351954054</c:v>
                </c:pt>
                <c:pt idx="1078">
                  <c:v>0.81640975351949518</c:v>
                </c:pt>
                <c:pt idx="1079">
                  <c:v>0.81623202351960344</c:v>
                </c:pt>
                <c:pt idx="1080">
                  <c:v>0.81607537351952553</c:v>
                </c:pt>
                <c:pt idx="1081">
                  <c:v>0.81599286685293748</c:v>
                </c:pt>
                <c:pt idx="1082">
                  <c:v>0.81591521351967478</c:v>
                </c:pt>
                <c:pt idx="1083">
                  <c:v>0.81567015351959227</c:v>
                </c:pt>
                <c:pt idx="1084">
                  <c:v>0.81528647351953565</c:v>
                </c:pt>
                <c:pt idx="1085">
                  <c:v>0.81491092351952044</c:v>
                </c:pt>
                <c:pt idx="1086">
                  <c:v>0.8145847835196065</c:v>
                </c:pt>
                <c:pt idx="1087">
                  <c:v>0.81421406893615256</c:v>
                </c:pt>
                <c:pt idx="1088">
                  <c:v>0.81384920351959722</c:v>
                </c:pt>
                <c:pt idx="1089">
                  <c:v>0.81351567351959031</c:v>
                </c:pt>
                <c:pt idx="1090">
                  <c:v>0.81321477351944793</c:v>
                </c:pt>
                <c:pt idx="1091">
                  <c:v>0.81297832299316064</c:v>
                </c:pt>
                <c:pt idx="1092">
                  <c:v>0.81271176067996009</c:v>
                </c:pt>
                <c:pt idx="1093">
                  <c:v>0.81251985351943357</c:v>
                </c:pt>
                <c:pt idx="1094">
                  <c:v>0.81229114351947473</c:v>
                </c:pt>
                <c:pt idx="1095">
                  <c:v>0.81205409351952185</c:v>
                </c:pt>
                <c:pt idx="1096">
                  <c:v>0.81187973571726957</c:v>
                </c:pt>
                <c:pt idx="1097">
                  <c:v>0.81167545732906055</c:v>
                </c:pt>
                <c:pt idx="1098">
                  <c:v>0.81152655351941405</c:v>
                </c:pt>
                <c:pt idx="1099">
                  <c:v>0.81135641351953414</c:v>
                </c:pt>
                <c:pt idx="1100">
                  <c:v>0.8110574135194939</c:v>
                </c:pt>
                <c:pt idx="1101">
                  <c:v>0.81078446840328477</c:v>
                </c:pt>
                <c:pt idx="1102">
                  <c:v>0.81050046160943623</c:v>
                </c:pt>
                <c:pt idx="1103">
                  <c:v>0.8102237935194696</c:v>
                </c:pt>
                <c:pt idx="1104">
                  <c:v>0.81002680351954925</c:v>
                </c:pt>
                <c:pt idx="1105">
                  <c:v>0.80962404351956363</c:v>
                </c:pt>
                <c:pt idx="1106">
                  <c:v>0.80905492321026851</c:v>
                </c:pt>
                <c:pt idx="1107">
                  <c:v>0.8085621035196332</c:v>
                </c:pt>
                <c:pt idx="1108">
                  <c:v>0.80805210351952894</c:v>
                </c:pt>
                <c:pt idx="1109">
                  <c:v>0.80763281351954774</c:v>
                </c:pt>
                <c:pt idx="1110">
                  <c:v>0.80722708351946471</c:v>
                </c:pt>
                <c:pt idx="1111">
                  <c:v>0.80689388301445364</c:v>
                </c:pt>
                <c:pt idx="1112">
                  <c:v>0.80638058658072953</c:v>
                </c:pt>
                <c:pt idx="1113">
                  <c:v>0.80588932351940989</c:v>
                </c:pt>
                <c:pt idx="1114">
                  <c:v>0.80533548351959983</c:v>
                </c:pt>
                <c:pt idx="1115">
                  <c:v>0.80479590351952057</c:v>
                </c:pt>
                <c:pt idx="1116">
                  <c:v>0.8041930935195164</c:v>
                </c:pt>
                <c:pt idx="1117">
                  <c:v>0.80367057269484254</c:v>
                </c:pt>
                <c:pt idx="1118">
                  <c:v>0.80322950351954692</c:v>
                </c:pt>
                <c:pt idx="1119">
                  <c:v>0.8028116835194945</c:v>
                </c:pt>
                <c:pt idx="1120">
                  <c:v>0.80242998351954564</c:v>
                </c:pt>
                <c:pt idx="1121">
                  <c:v>0.80205429434428765</c:v>
                </c:pt>
                <c:pt idx="1122">
                  <c:v>0.80170292351957173</c:v>
                </c:pt>
                <c:pt idx="1123">
                  <c:v>0.80141997351954364</c:v>
                </c:pt>
                <c:pt idx="1124">
                  <c:v>0.80118171351939882</c:v>
                </c:pt>
                <c:pt idx="1125">
                  <c:v>0.80094504351944906</c:v>
                </c:pt>
                <c:pt idx="1126">
                  <c:v>0.80076634589064921</c:v>
                </c:pt>
                <c:pt idx="1127">
                  <c:v>0.80056926351952062</c:v>
                </c:pt>
                <c:pt idx="1128">
                  <c:v>0.80041256351964218</c:v>
                </c:pt>
                <c:pt idx="1129">
                  <c:v>0.80026163351954072</c:v>
                </c:pt>
                <c:pt idx="1130">
                  <c:v>0.80013278351950134</c:v>
                </c:pt>
                <c:pt idx="1131">
                  <c:v>0.80000065516904362</c:v>
                </c:pt>
                <c:pt idx="1132">
                  <c:v>0.79987826351956026</c:v>
                </c:pt>
                <c:pt idx="1133">
                  <c:v>0.79975221351954062</c:v>
                </c:pt>
                <c:pt idx="1134">
                  <c:v>0.799633353519554</c:v>
                </c:pt>
                <c:pt idx="1135">
                  <c:v>0.79951358351945556</c:v>
                </c:pt>
                <c:pt idx="1136">
                  <c:v>0.79940696476954476</c:v>
                </c:pt>
                <c:pt idx="1137">
                  <c:v>0.79930703351942689</c:v>
                </c:pt>
                <c:pt idx="1138">
                  <c:v>0.79920030351952742</c:v>
                </c:pt>
                <c:pt idx="1139">
                  <c:v>0.79911941351947902</c:v>
                </c:pt>
                <c:pt idx="1140">
                  <c:v>0.79904208976950031</c:v>
                </c:pt>
                <c:pt idx="1141">
                  <c:v>0.79885398351949344</c:v>
                </c:pt>
                <c:pt idx="1142">
                  <c:v>0.79853825351949659</c:v>
                </c:pt>
                <c:pt idx="1143">
                  <c:v>0.79828610351955831</c:v>
                </c:pt>
                <c:pt idx="1144">
                  <c:v>0.79805995351961279</c:v>
                </c:pt>
                <c:pt idx="1145">
                  <c:v>0.7978097043528436</c:v>
                </c:pt>
                <c:pt idx="1146">
                  <c:v>0.79761349351942179</c:v>
                </c:pt>
                <c:pt idx="1147">
                  <c:v>0.79742052351950643</c:v>
                </c:pt>
                <c:pt idx="1148">
                  <c:v>0.79715568351957833</c:v>
                </c:pt>
                <c:pt idx="1149">
                  <c:v>0.79665196351950929</c:v>
                </c:pt>
                <c:pt idx="1150">
                  <c:v>0.79596854176705156</c:v>
                </c:pt>
                <c:pt idx="1151">
                  <c:v>0.79534639351958081</c:v>
                </c:pt>
                <c:pt idx="1152">
                  <c:v>0.79474047351956911</c:v>
                </c:pt>
                <c:pt idx="1153">
                  <c:v>0.79424170351939072</c:v>
                </c:pt>
                <c:pt idx="1154">
                  <c:v>0.79360458351952523</c:v>
                </c:pt>
                <c:pt idx="1155">
                  <c:v>0.79314473351958414</c:v>
                </c:pt>
                <c:pt idx="1156">
                  <c:v>0.79270756893612249</c:v>
                </c:pt>
                <c:pt idx="1157">
                  <c:v>0.79229649351947373</c:v>
                </c:pt>
                <c:pt idx="1158">
                  <c:v>0.79194675351959765</c:v>
                </c:pt>
                <c:pt idx="1159">
                  <c:v>0.7915956635194743</c:v>
                </c:pt>
                <c:pt idx="1160">
                  <c:v>0.79104875351949178</c:v>
                </c:pt>
                <c:pt idx="1161">
                  <c:v>0.79033347518621544</c:v>
                </c:pt>
                <c:pt idx="1162">
                  <c:v>0.78970645351950108</c:v>
                </c:pt>
                <c:pt idx="1163">
                  <c:v>0.78909622351950848</c:v>
                </c:pt>
                <c:pt idx="1164">
                  <c:v>0.78860960351947706</c:v>
                </c:pt>
                <c:pt idx="1165">
                  <c:v>0.78811045351955122</c:v>
                </c:pt>
                <c:pt idx="1166">
                  <c:v>0.78769469351935684</c:v>
                </c:pt>
                <c:pt idx="1167">
                  <c:v>0.78731753768619261</c:v>
                </c:pt>
                <c:pt idx="1168">
                  <c:v>0.78691731351942462</c:v>
                </c:pt>
                <c:pt idx="1169">
                  <c:v>0.78658226351949168</c:v>
                </c:pt>
                <c:pt idx="1170">
                  <c:v>0.78629710351953064</c:v>
                </c:pt>
                <c:pt idx="1171">
                  <c:v>0.78603783351957335</c:v>
                </c:pt>
                <c:pt idx="1172">
                  <c:v>0.78576688351940061</c:v>
                </c:pt>
                <c:pt idx="1173">
                  <c:v>0.78554741268617212</c:v>
                </c:pt>
                <c:pt idx="1174">
                  <c:v>0.78534343351943026</c:v>
                </c:pt>
                <c:pt idx="1175">
                  <c:v>0.78514946351947545</c:v>
                </c:pt>
                <c:pt idx="1176">
                  <c:v>0.78487966351956207</c:v>
                </c:pt>
                <c:pt idx="1177">
                  <c:v>0.78466923351955264</c:v>
                </c:pt>
                <c:pt idx="1178">
                  <c:v>0.78457841268630168</c:v>
                </c:pt>
                <c:pt idx="1179">
                  <c:v>0.784613733519678</c:v>
                </c:pt>
                <c:pt idx="1180">
                  <c:v>0.7846661135194497</c:v>
                </c:pt>
                <c:pt idx="1181">
                  <c:v>0.78470710351949513</c:v>
                </c:pt>
                <c:pt idx="1182">
                  <c:v>0.78475733351956545</c:v>
                </c:pt>
                <c:pt idx="1183">
                  <c:v>0.78480739351950113</c:v>
                </c:pt>
                <c:pt idx="1184">
                  <c:v>0.78487448088789369</c:v>
                </c:pt>
                <c:pt idx="1185">
                  <c:v>0.78495303351948675</c:v>
                </c:pt>
                <c:pt idx="1186">
                  <c:v>0.7850206335195663</c:v>
                </c:pt>
                <c:pt idx="1187">
                  <c:v>0.78508529351957324</c:v>
                </c:pt>
                <c:pt idx="1188">
                  <c:v>0.78511499351957148</c:v>
                </c:pt>
                <c:pt idx="1189">
                  <c:v>0.78515214185291715</c:v>
                </c:pt>
                <c:pt idx="1190">
                  <c:v>0.7851889335195501</c:v>
                </c:pt>
                <c:pt idx="1191">
                  <c:v>0.78520703351939936</c:v>
                </c:pt>
                <c:pt idx="1192">
                  <c:v>0.78524765351949233</c:v>
                </c:pt>
                <c:pt idx="1193">
                  <c:v>0.78532950351953523</c:v>
                </c:pt>
                <c:pt idx="1194">
                  <c:v>0.78543913143619193</c:v>
                </c:pt>
                <c:pt idx="1195">
                  <c:v>0.78573279351940073</c:v>
                </c:pt>
                <c:pt idx="1196">
                  <c:v>0.78599942351951457</c:v>
                </c:pt>
                <c:pt idx="1197">
                  <c:v>0.78626972351945312</c:v>
                </c:pt>
                <c:pt idx="1198">
                  <c:v>0.78647673351957881</c:v>
                </c:pt>
                <c:pt idx="1199">
                  <c:v>0.78669394351962363</c:v>
                </c:pt>
                <c:pt idx="1200">
                  <c:v>0.78686262101943749</c:v>
                </c:pt>
                <c:pt idx="1201">
                  <c:v>0.78704465351957453</c:v>
                </c:pt>
                <c:pt idx="1202">
                  <c:v>0.78718117351950034</c:v>
                </c:pt>
                <c:pt idx="1203">
                  <c:v>0.78728698351955018</c:v>
                </c:pt>
                <c:pt idx="1204">
                  <c:v>0.78760057351964063</c:v>
                </c:pt>
                <c:pt idx="1205">
                  <c:v>0.78817564185277433</c:v>
                </c:pt>
                <c:pt idx="1206">
                  <c:v>0.78887236351948853</c:v>
                </c:pt>
                <c:pt idx="1207">
                  <c:v>0.7896678335195888</c:v>
                </c:pt>
                <c:pt idx="1208">
                  <c:v>0.79033617351961949</c:v>
                </c:pt>
                <c:pt idx="1209">
                  <c:v>0.79140026351946369</c:v>
                </c:pt>
                <c:pt idx="1210">
                  <c:v>0.792721043519522</c:v>
                </c:pt>
                <c:pt idx="1211">
                  <c:v>0.7938177173033697</c:v>
                </c:pt>
                <c:pt idx="1212">
                  <c:v>0.79524580351950802</c:v>
                </c:pt>
                <c:pt idx="1213">
                  <c:v>0.79631528351939163</c:v>
                </c:pt>
                <c:pt idx="1214">
                  <c:v>0.79739513351951641</c:v>
                </c:pt>
                <c:pt idx="1215">
                  <c:v>0.79859899351953423</c:v>
                </c:pt>
                <c:pt idx="1216">
                  <c:v>0.79939994703300965</c:v>
                </c:pt>
                <c:pt idx="1217">
                  <c:v>0.80077493351966289</c:v>
                </c:pt>
                <c:pt idx="1218">
                  <c:v>0.80203226351952162</c:v>
                </c:pt>
                <c:pt idx="1219">
                  <c:v>0.80303318351954545</c:v>
                </c:pt>
                <c:pt idx="1220">
                  <c:v>0.8040494635194777</c:v>
                </c:pt>
                <c:pt idx="1221">
                  <c:v>0.80486435018622149</c:v>
                </c:pt>
                <c:pt idx="1222">
                  <c:v>0.80571130351945963</c:v>
                </c:pt>
                <c:pt idx="1223">
                  <c:v>0.80639842351951174</c:v>
                </c:pt>
                <c:pt idx="1224">
                  <c:v>0.80707556351956178</c:v>
                </c:pt>
                <c:pt idx="1225">
                  <c:v>0.80774705351940812</c:v>
                </c:pt>
                <c:pt idx="1226">
                  <c:v>0.80891391351946162</c:v>
                </c:pt>
                <c:pt idx="1227">
                  <c:v>0.80997533976955083</c:v>
                </c:pt>
                <c:pt idx="1228">
                  <c:v>0.81086446351945085</c:v>
                </c:pt>
                <c:pt idx="1229">
                  <c:v>0.81175065351956865</c:v>
                </c:pt>
                <c:pt idx="1230">
                  <c:v>0.81267253351946134</c:v>
                </c:pt>
                <c:pt idx="1231">
                  <c:v>0.81379973351951818</c:v>
                </c:pt>
                <c:pt idx="1232">
                  <c:v>0.81471865226949236</c:v>
                </c:pt>
                <c:pt idx="1233">
                  <c:v>0.8156295535194874</c:v>
                </c:pt>
                <c:pt idx="1234">
                  <c:v>0.8163541635195628</c:v>
                </c:pt>
                <c:pt idx="1235">
                  <c:v>0.81713033351958708</c:v>
                </c:pt>
                <c:pt idx="1236">
                  <c:v>0.81779150351953112</c:v>
                </c:pt>
                <c:pt idx="1237">
                  <c:v>0.81832085351935369</c:v>
                </c:pt>
                <c:pt idx="1238">
                  <c:v>0.81883225643633761</c:v>
                </c:pt>
                <c:pt idx="1239">
                  <c:v>0.81939615351959194</c:v>
                </c:pt>
                <c:pt idx="1240">
                  <c:v>0.81977112351961601</c:v>
                </c:pt>
                <c:pt idx="1241">
                  <c:v>0.82017233351952334</c:v>
                </c:pt>
                <c:pt idx="1242">
                  <c:v>0.82048847351953302</c:v>
                </c:pt>
                <c:pt idx="1243">
                  <c:v>0.82080390226958988</c:v>
                </c:pt>
                <c:pt idx="1244">
                  <c:v>0.82108834351947813</c:v>
                </c:pt>
                <c:pt idx="1245">
                  <c:v>0.82143879351951965</c:v>
                </c:pt>
                <c:pt idx="1246">
                  <c:v>0.82175792351958543</c:v>
                </c:pt>
                <c:pt idx="1247">
                  <c:v>0.82208981351949895</c:v>
                </c:pt>
                <c:pt idx="1248">
                  <c:v>0.82239653351950981</c:v>
                </c:pt>
                <c:pt idx="1249">
                  <c:v>0.8228846435194308</c:v>
                </c:pt>
                <c:pt idx="1250">
                  <c:v>0.82361053351945734</c:v>
                </c:pt>
                <c:pt idx="1251">
                  <c:v>0.82480646351953701</c:v>
                </c:pt>
                <c:pt idx="1252">
                  <c:v>0.82600018351942595</c:v>
                </c:pt>
                <c:pt idx="1253">
                  <c:v>0.82696753351943664</c:v>
                </c:pt>
                <c:pt idx="1254">
                  <c:v>0.82800354810287069</c:v>
                </c:pt>
                <c:pt idx="1255">
                  <c:v>0.82883547351947751</c:v>
                </c:pt>
                <c:pt idx="1256">
                  <c:v>0.82971722351960864</c:v>
                </c:pt>
                <c:pt idx="1257">
                  <c:v>0.83043897351950668</c:v>
                </c:pt>
                <c:pt idx="1258">
                  <c:v>0.83108997351946889</c:v>
                </c:pt>
                <c:pt idx="1259">
                  <c:v>0.83164296476950061</c:v>
                </c:pt>
                <c:pt idx="1260">
                  <c:v>0.83223715351962824</c:v>
                </c:pt>
                <c:pt idx="1261">
                  <c:v>0.83271955351949734</c:v>
                </c:pt>
                <c:pt idx="1262">
                  <c:v>0.83316168351952136</c:v>
                </c:pt>
                <c:pt idx="1263">
                  <c:v>0.83356777351946221</c:v>
                </c:pt>
                <c:pt idx="1264">
                  <c:v>0.833929246019538</c:v>
                </c:pt>
                <c:pt idx="1265">
                  <c:v>0.83425870351953868</c:v>
                </c:pt>
                <c:pt idx="1266">
                  <c:v>0.83459507351959583</c:v>
                </c:pt>
                <c:pt idx="1267">
                  <c:v>0.83485638351960745</c:v>
                </c:pt>
                <c:pt idx="1268">
                  <c:v>0.83517168351954862</c:v>
                </c:pt>
                <c:pt idx="1269">
                  <c:v>0.83545512101959263</c:v>
                </c:pt>
                <c:pt idx="1270">
                  <c:v>0.83569098351952786</c:v>
                </c:pt>
                <c:pt idx="1271">
                  <c:v>0.83593433351947644</c:v>
                </c:pt>
                <c:pt idx="1272">
                  <c:v>0.83620315351956265</c:v>
                </c:pt>
                <c:pt idx="1273">
                  <c:v>0.83641447351958342</c:v>
                </c:pt>
                <c:pt idx="1274">
                  <c:v>0.83663278768625549</c:v>
                </c:pt>
                <c:pt idx="1275">
                  <c:v>0.83682129351957935</c:v>
                </c:pt>
                <c:pt idx="1276">
                  <c:v>0.83686699351947946</c:v>
                </c:pt>
                <c:pt idx="1277">
                  <c:v>0.8368545335194294</c:v>
                </c:pt>
                <c:pt idx="1278">
                  <c:v>0.83683413351943237</c:v>
                </c:pt>
                <c:pt idx="1279">
                  <c:v>0.83682651351959836</c:v>
                </c:pt>
                <c:pt idx="1280">
                  <c:v>0.83680679810284153</c:v>
                </c:pt>
                <c:pt idx="1281">
                  <c:v>0.83677746351946858</c:v>
                </c:pt>
                <c:pt idx="1282">
                  <c:v>0.83672566351943234</c:v>
                </c:pt>
                <c:pt idx="1283">
                  <c:v>0.83682193351958944</c:v>
                </c:pt>
                <c:pt idx="1284">
                  <c:v>0.83691341351951243</c:v>
                </c:pt>
                <c:pt idx="1285">
                  <c:v>0.83700355851952746</c:v>
                </c:pt>
                <c:pt idx="1286">
                  <c:v>0.83708688351959015</c:v>
                </c:pt>
                <c:pt idx="1287">
                  <c:v>0.83717541351946212</c:v>
                </c:pt>
                <c:pt idx="1288">
                  <c:v>0.83725224351951577</c:v>
                </c:pt>
                <c:pt idx="1289">
                  <c:v>0.83731702351938964</c:v>
                </c:pt>
                <c:pt idx="1290">
                  <c:v>0.83738836060290056</c:v>
                </c:pt>
                <c:pt idx="1291">
                  <c:v>0.83743267351968664</c:v>
                </c:pt>
                <c:pt idx="1292">
                  <c:v>0.83748081351934966</c:v>
                </c:pt>
                <c:pt idx="1293">
                  <c:v>0.83751593351959841</c:v>
                </c:pt>
                <c:pt idx="1294">
                  <c:v>0.83753393351953775</c:v>
                </c:pt>
                <c:pt idx="1295">
                  <c:v>0.83745776685286377</c:v>
                </c:pt>
                <c:pt idx="1296">
                  <c:v>0.83737071351942038</c:v>
                </c:pt>
                <c:pt idx="1297">
                  <c:v>0.83728997351960355</c:v>
                </c:pt>
                <c:pt idx="1298">
                  <c:v>0.83721294351951769</c:v>
                </c:pt>
                <c:pt idx="1299">
                  <c:v>0.8371504335195552</c:v>
                </c:pt>
                <c:pt idx="1300">
                  <c:v>0.83709535351947473</c:v>
                </c:pt>
                <c:pt idx="1301">
                  <c:v>0.83704114185287892</c:v>
                </c:pt>
                <c:pt idx="1302">
                  <c:v>0.83699059351953176</c:v>
                </c:pt>
                <c:pt idx="1303">
                  <c:v>0.83688618351958222</c:v>
                </c:pt>
                <c:pt idx="1304">
                  <c:v>0.83672619351949706</c:v>
                </c:pt>
                <c:pt idx="1305">
                  <c:v>0.83658269351946069</c:v>
                </c:pt>
                <c:pt idx="1306">
                  <c:v>0.83642736060291156</c:v>
                </c:pt>
                <c:pt idx="1307">
                  <c:v>0.83630471351955382</c:v>
                </c:pt>
                <c:pt idx="1308">
                  <c:v>0.83621698351950613</c:v>
                </c:pt>
                <c:pt idx="1309">
                  <c:v>0.83609979351960906</c:v>
                </c:pt>
                <c:pt idx="1310">
                  <c:v>0.83600044351948233</c:v>
                </c:pt>
                <c:pt idx="1311">
                  <c:v>0.83591670351958736</c:v>
                </c:pt>
                <c:pt idx="1312">
                  <c:v>0.83582644393622729</c:v>
                </c:pt>
                <c:pt idx="1313">
                  <c:v>0.83575163351946613</c:v>
                </c:pt>
                <c:pt idx="1314">
                  <c:v>0.83568381351953902</c:v>
                </c:pt>
                <c:pt idx="1315">
                  <c:v>0.83567113351966871</c:v>
                </c:pt>
                <c:pt idx="1316">
                  <c:v>0.83565033351959694</c:v>
                </c:pt>
                <c:pt idx="1317">
                  <c:v>0.83558605851949663</c:v>
                </c:pt>
                <c:pt idx="1318">
                  <c:v>0.8354366835194047</c:v>
                </c:pt>
                <c:pt idx="1319">
                  <c:v>0.83528138351945813</c:v>
                </c:pt>
                <c:pt idx="1320">
                  <c:v>0.83515756351961568</c:v>
                </c:pt>
                <c:pt idx="1321">
                  <c:v>0.83518323351957391</c:v>
                </c:pt>
                <c:pt idx="1322">
                  <c:v>0.83522708844908844</c:v>
                </c:pt>
                <c:pt idx="1323">
                  <c:v>0.83527619351954763</c:v>
                </c:pt>
                <c:pt idx="1324">
                  <c:v>0.83533109351945789</c:v>
                </c:pt>
                <c:pt idx="1325">
                  <c:v>0.83538107351948676</c:v>
                </c:pt>
                <c:pt idx="1326">
                  <c:v>0.8354161935196055</c:v>
                </c:pt>
                <c:pt idx="1327">
                  <c:v>0.83545883878258564</c:v>
                </c:pt>
                <c:pt idx="1328">
                  <c:v>0.8354771735193367</c:v>
                </c:pt>
                <c:pt idx="1329">
                  <c:v>0.83545518351969861</c:v>
                </c:pt>
                <c:pt idx="1330">
                  <c:v>0.83542973351941996</c:v>
                </c:pt>
                <c:pt idx="1331">
                  <c:v>0.83541791351944994</c:v>
                </c:pt>
                <c:pt idx="1332">
                  <c:v>0.83540895435264417</c:v>
                </c:pt>
                <c:pt idx="1333">
                  <c:v>0.83539453351944903</c:v>
                </c:pt>
                <c:pt idx="1334">
                  <c:v>0.83536669351931891</c:v>
                </c:pt>
                <c:pt idx="1335">
                  <c:v>0.83533327351939668</c:v>
                </c:pt>
                <c:pt idx="1336">
                  <c:v>0.83531853351951291</c:v>
                </c:pt>
                <c:pt idx="1337">
                  <c:v>0.8353048835195559</c:v>
                </c:pt>
                <c:pt idx="1338">
                  <c:v>0.83523737101954509</c:v>
                </c:pt>
                <c:pt idx="1339">
                  <c:v>0.83518875351949018</c:v>
                </c:pt>
                <c:pt idx="1340">
                  <c:v>0.83515343351950966</c:v>
                </c:pt>
                <c:pt idx="1341">
                  <c:v>0.83517715351939703</c:v>
                </c:pt>
                <c:pt idx="1342">
                  <c:v>0.8352129335194437</c:v>
                </c:pt>
                <c:pt idx="1343">
                  <c:v>0.83519872225183245</c:v>
                </c:pt>
                <c:pt idx="1344">
                  <c:v>0.83517083351964139</c:v>
                </c:pt>
                <c:pt idx="1345">
                  <c:v>0.83512838351964569</c:v>
                </c:pt>
                <c:pt idx="1346">
                  <c:v>0.83506089351941248</c:v>
                </c:pt>
                <c:pt idx="1347">
                  <c:v>0.83468612351960303</c:v>
                </c:pt>
                <c:pt idx="1348">
                  <c:v>0.83423762825627534</c:v>
                </c:pt>
                <c:pt idx="1349">
                  <c:v>0.83375029351955865</c:v>
                </c:pt>
                <c:pt idx="1350">
                  <c:v>0.83333311351957307</c:v>
                </c:pt>
                <c:pt idx="1351">
                  <c:v>0.83294634351952435</c:v>
                </c:pt>
                <c:pt idx="1352">
                  <c:v>0.83262813351962095</c:v>
                </c:pt>
                <c:pt idx="1353">
                  <c:v>0.83233469393620396</c:v>
                </c:pt>
                <c:pt idx="1354">
                  <c:v>0.83202294351956163</c:v>
                </c:pt>
                <c:pt idx="1355">
                  <c:v>0.83178854351949472</c:v>
                </c:pt>
                <c:pt idx="1356">
                  <c:v>0.83144798351943905</c:v>
                </c:pt>
                <c:pt idx="1357">
                  <c:v>0.8311154135194283</c:v>
                </c:pt>
                <c:pt idx="1358">
                  <c:v>0.83062429141422534</c:v>
                </c:pt>
                <c:pt idx="1359">
                  <c:v>0.83017445351949137</c:v>
                </c:pt>
                <c:pt idx="1360">
                  <c:v>0.82995806351955626</c:v>
                </c:pt>
                <c:pt idx="1361">
                  <c:v>0.82975227351956082</c:v>
                </c:pt>
                <c:pt idx="1362">
                  <c:v>0.82958268351958964</c:v>
                </c:pt>
                <c:pt idx="1363">
                  <c:v>0.82943560720367848</c:v>
                </c:pt>
                <c:pt idx="1364">
                  <c:v>0.82927975351948802</c:v>
                </c:pt>
                <c:pt idx="1365">
                  <c:v>0.82898786351951603</c:v>
                </c:pt>
                <c:pt idx="1366">
                  <c:v>0.82821065351949252</c:v>
                </c:pt>
                <c:pt idx="1367">
                  <c:v>0.82743307351945861</c:v>
                </c:pt>
                <c:pt idx="1368">
                  <c:v>0.8269137650984959</c:v>
                </c:pt>
                <c:pt idx="1369">
                  <c:v>0.82625437351953301</c:v>
                </c:pt>
                <c:pt idx="1370">
                  <c:v>0.82575218351945523</c:v>
                </c:pt>
                <c:pt idx="1371">
                  <c:v>0.82532566351956493</c:v>
                </c:pt>
                <c:pt idx="1372">
                  <c:v>0.82489206351951416</c:v>
                </c:pt>
                <c:pt idx="1373">
                  <c:v>0.82458976685283858</c:v>
                </c:pt>
                <c:pt idx="1374">
                  <c:v>0.82427874351960018</c:v>
                </c:pt>
                <c:pt idx="1375">
                  <c:v>0.8239999235194817</c:v>
                </c:pt>
                <c:pt idx="1376">
                  <c:v>0.82377036351948718</c:v>
                </c:pt>
                <c:pt idx="1377">
                  <c:v>0.8235374435195697</c:v>
                </c:pt>
                <c:pt idx="1378">
                  <c:v>0.82337034351964178</c:v>
                </c:pt>
                <c:pt idx="1379">
                  <c:v>0.82315908088796086</c:v>
                </c:pt>
                <c:pt idx="1380">
                  <c:v>0.82299654351952334</c:v>
                </c:pt>
                <c:pt idx="1381">
                  <c:v>0.82282442351956431</c:v>
                </c:pt>
                <c:pt idx="1382">
                  <c:v>0.82269147351957128</c:v>
                </c:pt>
                <c:pt idx="1383">
                  <c:v>0.82261688351948781</c:v>
                </c:pt>
                <c:pt idx="1384">
                  <c:v>0.82256922518622777</c:v>
                </c:pt>
                <c:pt idx="1385">
                  <c:v>0.82253955351951979</c:v>
                </c:pt>
                <c:pt idx="1386">
                  <c:v>0.82251487351942454</c:v>
                </c:pt>
                <c:pt idx="1387">
                  <c:v>0.82249143351971676</c:v>
                </c:pt>
                <c:pt idx="1388">
                  <c:v>0.82248053351956685</c:v>
                </c:pt>
                <c:pt idx="1389">
                  <c:v>0.82261402726943866</c:v>
                </c:pt>
                <c:pt idx="1390">
                  <c:v>0.82288616351956989</c:v>
                </c:pt>
                <c:pt idx="1391">
                  <c:v>0.82309537351950879</c:v>
                </c:pt>
                <c:pt idx="1392">
                  <c:v>0.82330478351946113</c:v>
                </c:pt>
                <c:pt idx="1393">
                  <c:v>0.82348782351952865</c:v>
                </c:pt>
                <c:pt idx="1394">
                  <c:v>0.82361258976949558</c:v>
                </c:pt>
                <c:pt idx="1395">
                  <c:v>0.82370169351949762</c:v>
                </c:pt>
                <c:pt idx="1396">
                  <c:v>0.82376059351953834</c:v>
                </c:pt>
                <c:pt idx="1397">
                  <c:v>0.82382213351955691</c:v>
                </c:pt>
                <c:pt idx="1398">
                  <c:v>0.82388579351948144</c:v>
                </c:pt>
                <c:pt idx="1399">
                  <c:v>0.82393783976947144</c:v>
                </c:pt>
                <c:pt idx="1400">
                  <c:v>0.82399835351958639</c:v>
                </c:pt>
                <c:pt idx="1401">
                  <c:v>0.82404073351963891</c:v>
                </c:pt>
                <c:pt idx="1402">
                  <c:v>0.82408378351945544</c:v>
                </c:pt>
                <c:pt idx="1403">
                  <c:v>0.82410363351957183</c:v>
                </c:pt>
                <c:pt idx="1404">
                  <c:v>0.82411440226955857</c:v>
                </c:pt>
                <c:pt idx="1405">
                  <c:v>0.82412438351951844</c:v>
                </c:pt>
                <c:pt idx="1406">
                  <c:v>0.82413555351955459</c:v>
                </c:pt>
                <c:pt idx="1407">
                  <c:v>0.8241445935196916</c:v>
                </c:pt>
                <c:pt idx="1408">
                  <c:v>0.82415193351938976</c:v>
                </c:pt>
                <c:pt idx="1409">
                  <c:v>0.82417091268598708</c:v>
                </c:pt>
                <c:pt idx="1410">
                  <c:v>0.82417733351931655</c:v>
                </c:pt>
                <c:pt idx="1411">
                  <c:v>0.82415147351942275</c:v>
                </c:pt>
                <c:pt idx="1412">
                  <c:v>0.82406972351951502</c:v>
                </c:pt>
                <c:pt idx="1413">
                  <c:v>0.82400221351929392</c:v>
                </c:pt>
                <c:pt idx="1414">
                  <c:v>0.82392473351952011</c:v>
                </c:pt>
                <c:pt idx="1415">
                  <c:v>0.82387105351955514</c:v>
                </c:pt>
                <c:pt idx="1416">
                  <c:v>0.82372728351957536</c:v>
                </c:pt>
                <c:pt idx="1417">
                  <c:v>0.82330038351945234</c:v>
                </c:pt>
                <c:pt idx="1418">
                  <c:v>0.82297027351946028</c:v>
                </c:pt>
                <c:pt idx="1419">
                  <c:v>0.82266501685286664</c:v>
                </c:pt>
                <c:pt idx="1420">
                  <c:v>0.82238968351954678</c:v>
                </c:pt>
                <c:pt idx="1421">
                  <c:v>0.82217511351946448</c:v>
                </c:pt>
                <c:pt idx="1422">
                  <c:v>0.82191426351947516</c:v>
                </c:pt>
                <c:pt idx="1423">
                  <c:v>0.82169046351951791</c:v>
                </c:pt>
                <c:pt idx="1424">
                  <c:v>0.82149922518608842</c:v>
                </c:pt>
                <c:pt idx="1425">
                  <c:v>0.82129412351952236</c:v>
                </c:pt>
                <c:pt idx="1426">
                  <c:v>0.82110129351940608</c:v>
                </c:pt>
                <c:pt idx="1427">
                  <c:v>0.82089600351949477</c:v>
                </c:pt>
                <c:pt idx="1428">
                  <c:v>0.82071014351949223</c:v>
                </c:pt>
                <c:pt idx="1429">
                  <c:v>0.82049154404582225</c:v>
                </c:pt>
                <c:pt idx="1430">
                  <c:v>0.8202174335195318</c:v>
                </c:pt>
                <c:pt idx="1431">
                  <c:v>0.82001063351960191</c:v>
                </c:pt>
                <c:pt idx="1432">
                  <c:v>0.81982452351951562</c:v>
                </c:pt>
                <c:pt idx="1433">
                  <c:v>0.81966600351948748</c:v>
                </c:pt>
                <c:pt idx="1434">
                  <c:v>0.81952392351946912</c:v>
                </c:pt>
                <c:pt idx="1435">
                  <c:v>0.8194051756248516</c:v>
                </c:pt>
                <c:pt idx="1436">
                  <c:v>0.81925825351956494</c:v>
                </c:pt>
                <c:pt idx="1437">
                  <c:v>0.81912013351946278</c:v>
                </c:pt>
                <c:pt idx="1438">
                  <c:v>0.81897135351960126</c:v>
                </c:pt>
                <c:pt idx="1439">
                  <c:v>0.81882011060288651</c:v>
                </c:pt>
                <c:pt idx="1440">
                  <c:v>0.81858255351946241</c:v>
                </c:pt>
                <c:pt idx="1441">
                  <c:v>0.81816716351951868</c:v>
                </c:pt>
                <c:pt idx="1442">
                  <c:v>0.81776680351953324</c:v>
                </c:pt>
                <c:pt idx="1443">
                  <c:v>0.81740644351954472</c:v>
                </c:pt>
                <c:pt idx="1444">
                  <c:v>0.81709981773003992</c:v>
                </c:pt>
                <c:pt idx="1445">
                  <c:v>0.81683298351943279</c:v>
                </c:pt>
                <c:pt idx="1446">
                  <c:v>0.81667513351949761</c:v>
                </c:pt>
                <c:pt idx="1447">
                  <c:v>0.81659466351963772</c:v>
                </c:pt>
                <c:pt idx="1448">
                  <c:v>0.81658753351965152</c:v>
                </c:pt>
                <c:pt idx="1449">
                  <c:v>0.81658314404587851</c:v>
                </c:pt>
                <c:pt idx="1450">
                  <c:v>0.81654676351951161</c:v>
                </c:pt>
                <c:pt idx="1451">
                  <c:v>0.81650965351950466</c:v>
                </c:pt>
                <c:pt idx="1452">
                  <c:v>0.81648633351953492</c:v>
                </c:pt>
                <c:pt idx="1453">
                  <c:v>0.8164606335195268</c:v>
                </c:pt>
                <c:pt idx="1454">
                  <c:v>0.81643093351942764</c:v>
                </c:pt>
                <c:pt idx="1455">
                  <c:v>0.81641346351956667</c:v>
                </c:pt>
                <c:pt idx="1456">
                  <c:v>0.81635603351956865</c:v>
                </c:pt>
                <c:pt idx="1457">
                  <c:v>0.81638431351937935</c:v>
                </c:pt>
                <c:pt idx="1458">
                  <c:v>0.81643818351955133</c:v>
                </c:pt>
                <c:pt idx="1459">
                  <c:v>0.81648614404593778</c:v>
                </c:pt>
                <c:pt idx="1460">
                  <c:v>0.81650511351942689</c:v>
                </c:pt>
                <c:pt idx="1461">
                  <c:v>0.8165510635196257</c:v>
                </c:pt>
                <c:pt idx="1462">
                  <c:v>0.8165745335196003</c:v>
                </c:pt>
                <c:pt idx="1463">
                  <c:v>0.81660148351936435</c:v>
                </c:pt>
                <c:pt idx="1464">
                  <c:v>0.81661256509825286</c:v>
                </c:pt>
                <c:pt idx="1465">
                  <c:v>0.81660233351944178</c:v>
                </c:pt>
                <c:pt idx="1466">
                  <c:v>0.81651137351944669</c:v>
                </c:pt>
                <c:pt idx="1467">
                  <c:v>0.8162989135194616</c:v>
                </c:pt>
                <c:pt idx="1468">
                  <c:v>0.8160752435194647</c:v>
                </c:pt>
                <c:pt idx="1469">
                  <c:v>0.81585905851948015</c:v>
                </c:pt>
                <c:pt idx="1470">
                  <c:v>0.81567259351953758</c:v>
                </c:pt>
                <c:pt idx="1471">
                  <c:v>0.81550732351954025</c:v>
                </c:pt>
                <c:pt idx="1472">
                  <c:v>0.81536805351956365</c:v>
                </c:pt>
                <c:pt idx="1473">
                  <c:v>0.81522592351952128</c:v>
                </c:pt>
                <c:pt idx="1474">
                  <c:v>0.81510513351951031</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0.55875393351952696</c:v>
                </c:pt>
                <c:pt idx="1">
                  <c:v>0.56002793351955038</c:v>
                </c:pt>
                <c:pt idx="2">
                  <c:v>0.56019078162083269</c:v>
                </c:pt>
                <c:pt idx="3">
                  <c:v>0.5611457251861367</c:v>
                </c:pt>
                <c:pt idx="4">
                  <c:v>0.56143594351947079</c:v>
                </c:pt>
                <c:pt idx="5">
                  <c:v>0.56177777351960934</c:v>
                </c:pt>
                <c:pt idx="6">
                  <c:v>0.5620660835196245</c:v>
                </c:pt>
                <c:pt idx="7">
                  <c:v>0.56236655351960951</c:v>
                </c:pt>
                <c:pt idx="8">
                  <c:v>0.56261081351941433</c:v>
                </c:pt>
                <c:pt idx="9">
                  <c:v>0.56285751351947644</c:v>
                </c:pt>
                <c:pt idx="10">
                  <c:v>0.56298713351952834</c:v>
                </c:pt>
                <c:pt idx="11">
                  <c:v>0.56494156509840865</c:v>
                </c:pt>
                <c:pt idx="12">
                  <c:v>0.5652518335195692</c:v>
                </c:pt>
                <c:pt idx="13">
                  <c:v>0.56604058351951014</c:v>
                </c:pt>
                <c:pt idx="14">
                  <c:v>0.5666044235195371</c:v>
                </c:pt>
                <c:pt idx="15">
                  <c:v>0.56708049351956979</c:v>
                </c:pt>
                <c:pt idx="16">
                  <c:v>0.56791892351962769</c:v>
                </c:pt>
                <c:pt idx="17">
                  <c:v>0.56909893351954244</c:v>
                </c:pt>
                <c:pt idx="18">
                  <c:v>0.57040815932600708</c:v>
                </c:pt>
                <c:pt idx="19">
                  <c:v>0.57134351937811878</c:v>
                </c:pt>
                <c:pt idx="20">
                  <c:v>0.57283343351949312</c:v>
                </c:pt>
                <c:pt idx="21">
                  <c:v>0.57474743351947866</c:v>
                </c:pt>
                <c:pt idx="22">
                  <c:v>0.58581489351955462</c:v>
                </c:pt>
                <c:pt idx="23">
                  <c:v>0.63671619351950515</c:v>
                </c:pt>
                <c:pt idx="24">
                  <c:v>0.67739219351948199</c:v>
                </c:pt>
                <c:pt idx="25">
                  <c:v>0.6762215735194721</c:v>
                </c:pt>
                <c:pt idx="26">
                  <c:v>0.67450393351951865</c:v>
                </c:pt>
                <c:pt idx="27">
                  <c:v>0.80356905851961369</c:v>
                </c:pt>
                <c:pt idx="28">
                  <c:v>1.0371027035194929</c:v>
                </c:pt>
                <c:pt idx="29">
                  <c:v>1.4626913435194782</c:v>
                </c:pt>
                <c:pt idx="30">
                  <c:v>1.9762350835195981</c:v>
                </c:pt>
                <c:pt idx="31">
                  <c:v>1.7315956135195572</c:v>
                </c:pt>
                <c:pt idx="32">
                  <c:v>1.0482378760483058</c:v>
                </c:pt>
                <c:pt idx="33">
                  <c:v>0.18570929859880919</c:v>
                </c:pt>
                <c:pt idx="34">
                  <c:v>0.45873047351950902</c:v>
                </c:pt>
                <c:pt idx="35">
                  <c:v>0.72962171351946525</c:v>
                </c:pt>
                <c:pt idx="36">
                  <c:v>0.57882402351936046</c:v>
                </c:pt>
                <c:pt idx="37">
                  <c:v>-4.7516308904775477E-2</c:v>
                </c:pt>
                <c:pt idx="38">
                  <c:v>-0.68030802648058974</c:v>
                </c:pt>
                <c:pt idx="39">
                  <c:v>-1.3463869464805232</c:v>
                </c:pt>
                <c:pt idx="40">
                  <c:v>-2.0661112600288782</c:v>
                </c:pt>
                <c:pt idx="41">
                  <c:v>-3.5023871509874485</c:v>
                </c:pt>
                <c:pt idx="42">
                  <c:v>-4.0166649064804005</c:v>
                </c:pt>
                <c:pt idx="43">
                  <c:v>-4.1141821964804226</c:v>
                </c:pt>
                <c:pt idx="44">
                  <c:v>-4.0721312864804364</c:v>
                </c:pt>
                <c:pt idx="45">
                  <c:v>-4.1479630164805457</c:v>
                </c:pt>
                <c:pt idx="46">
                  <c:v>-4.5439064664805215</c:v>
                </c:pt>
                <c:pt idx="47">
                  <c:v>-5.1274287399497576</c:v>
                </c:pt>
                <c:pt idx="48">
                  <c:v>-5.5667792664805065</c:v>
                </c:pt>
                <c:pt idx="49">
                  <c:v>-7.9660430664804807</c:v>
                </c:pt>
                <c:pt idx="50">
                  <c:v>-8.1694166664805028</c:v>
                </c:pt>
                <c:pt idx="51">
                  <c:v>-8.2922306464804336</c:v>
                </c:pt>
                <c:pt idx="52">
                  <c:v>-8.0500776964804714</c:v>
                </c:pt>
                <c:pt idx="53">
                  <c:v>-7.6535784164804506</c:v>
                </c:pt>
                <c:pt idx="54">
                  <c:v>-7.1161258564805125</c:v>
                </c:pt>
                <c:pt idx="55">
                  <c:v>-6.2579930664805365</c:v>
                </c:pt>
                <c:pt idx="56">
                  <c:v>-1.5226725280190441</c:v>
                </c:pt>
                <c:pt idx="57">
                  <c:v>-0.33748960648043225</c:v>
                </c:pt>
                <c:pt idx="58">
                  <c:v>1.0883450835193997</c:v>
                </c:pt>
                <c:pt idx="59">
                  <c:v>2.8146802835195337</c:v>
                </c:pt>
                <c:pt idx="60">
                  <c:v>4.3497179435195363</c:v>
                </c:pt>
                <c:pt idx="61">
                  <c:v>6.2088244935195434</c:v>
                </c:pt>
                <c:pt idx="62">
                  <c:v>7.6796836535194783</c:v>
                </c:pt>
                <c:pt idx="63">
                  <c:v>9.3091563271365345</c:v>
                </c:pt>
                <c:pt idx="64">
                  <c:v>13.089865462091002</c:v>
                </c:pt>
                <c:pt idx="65">
                  <c:v>14.5467316135195</c:v>
                </c:pt>
                <c:pt idx="66">
                  <c:v>15.092465273519554</c:v>
                </c:pt>
                <c:pt idx="67">
                  <c:v>13.786278273519468</c:v>
                </c:pt>
                <c:pt idx="68">
                  <c:v>11.515812463519518</c:v>
                </c:pt>
                <c:pt idx="69">
                  <c:v>8.2570198189361861</c:v>
                </c:pt>
                <c:pt idx="70">
                  <c:v>5.7712203235194206</c:v>
                </c:pt>
                <c:pt idx="71">
                  <c:v>4.0399887735195108</c:v>
                </c:pt>
                <c:pt idx="72">
                  <c:v>3.3676739335195234</c:v>
                </c:pt>
                <c:pt idx="73">
                  <c:v>-2.4156634047158101</c:v>
                </c:pt>
                <c:pt idx="74">
                  <c:v>-4.5871264664803277</c:v>
                </c:pt>
                <c:pt idx="75">
                  <c:v>-6.9310344664804395</c:v>
                </c:pt>
                <c:pt idx="76">
                  <c:v>-8.1648044169959508</c:v>
                </c:pt>
                <c:pt idx="77">
                  <c:v>-9.196817426480365</c:v>
                </c:pt>
                <c:pt idx="78">
                  <c:v>-10.007180616480539</c:v>
                </c:pt>
                <c:pt idx="79">
                  <c:v>-11.049590296480375</c:v>
                </c:pt>
                <c:pt idx="80">
                  <c:v>-11.732130566480492</c:v>
                </c:pt>
                <c:pt idx="81">
                  <c:v>-12.200336649813849</c:v>
                </c:pt>
                <c:pt idx="82">
                  <c:v>-10.812777753047726</c:v>
                </c:pt>
                <c:pt idx="83">
                  <c:v>-10.469263386480335</c:v>
                </c:pt>
                <c:pt idx="84">
                  <c:v>-10.118524486480583</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-5.4231780564804879</c:v>
                </c:pt>
                <c:pt idx="93">
                  <c:v>-5.0668207159649814</c:v>
                </c:pt>
                <c:pt idx="94">
                  <c:v>-4.6703231364804338</c:v>
                </c:pt>
                <c:pt idx="95">
                  <c:v>-4.0335622664804145</c:v>
                </c:pt>
                <c:pt idx="96">
                  <c:v>-3.1172328264805031</c:v>
                </c:pt>
                <c:pt idx="97">
                  <c:v>-2.0999797664803772</c:v>
                </c:pt>
                <c:pt idx="98">
                  <c:v>-1.2908340664804712</c:v>
                </c:pt>
                <c:pt idx="99">
                  <c:v>1.0803978198830053</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0.96417581351954773</c:v>
                </c:pt>
                <c:pt idx="108">
                  <c:v>0.98473999351952635</c:v>
                </c:pt>
                <c:pt idx="109">
                  <c:v>0.83752617351960623</c:v>
                </c:pt>
                <c:pt idx="110">
                  <c:v>0.52168005351941904</c:v>
                </c:pt>
                <c:pt idx="111">
                  <c:v>8.2343083519560725E-2</c:v>
                </c:pt>
                <c:pt idx="112">
                  <c:v>-0.31292426648042293</c:v>
                </c:pt>
                <c:pt idx="113">
                  <c:v>-0.57663941370275063</c:v>
                </c:pt>
                <c:pt idx="114">
                  <c:v>-1.1151290970926031</c:v>
                </c:pt>
                <c:pt idx="115">
                  <c:v>-1.6613428364803737</c:v>
                </c:pt>
                <c:pt idx="116">
                  <c:v>-2.3756961064804747</c:v>
                </c:pt>
                <c:pt idx="117">
                  <c:v>-2.8838384264805508</c:v>
                </c:pt>
                <c:pt idx="118">
                  <c:v>-3.444768166480543</c:v>
                </c:pt>
                <c:pt idx="119">
                  <c:v>-3.9555908893972287</c:v>
                </c:pt>
                <c:pt idx="120">
                  <c:v>-4.5042189175443639</c:v>
                </c:pt>
                <c:pt idx="121">
                  <c:v>-5.2508359020969326</c:v>
                </c:pt>
                <c:pt idx="122">
                  <c:v>-5.1600017164804655</c:v>
                </c:pt>
                <c:pt idx="123">
                  <c:v>-4.960881106480528</c:v>
                </c:pt>
                <c:pt idx="124">
                  <c:v>-4.7838595452039527</c:v>
                </c:pt>
                <c:pt idx="125">
                  <c:v>-4.7241957364804854</c:v>
                </c:pt>
                <c:pt idx="126">
                  <c:v>-4.7539567464802781</c:v>
                </c:pt>
                <c:pt idx="127">
                  <c:v>-4.822801826480589</c:v>
                </c:pt>
                <c:pt idx="128">
                  <c:v>-4.852632326480375</c:v>
                </c:pt>
                <c:pt idx="129">
                  <c:v>-4.8126668008553946</c:v>
                </c:pt>
                <c:pt idx="130">
                  <c:v>-3.381551234901508</c:v>
                </c:pt>
                <c:pt idx="131">
                  <c:v>-3.2665517764807412</c:v>
                </c:pt>
                <c:pt idx="132">
                  <c:v>-3.2953955664804973</c:v>
                </c:pt>
                <c:pt idx="133">
                  <c:v>-3.223717416480429</c:v>
                </c:pt>
                <c:pt idx="134">
                  <c:v>-2.9994789864803977</c:v>
                </c:pt>
                <c:pt idx="135">
                  <c:v>-2.5514972664804816</c:v>
                </c:pt>
                <c:pt idx="136">
                  <c:v>-2.2310160664804792</c:v>
                </c:pt>
                <c:pt idx="137">
                  <c:v>-1.9909780009067246</c:v>
                </c:pt>
                <c:pt idx="138">
                  <c:v>-2.2253150064805012</c:v>
                </c:pt>
                <c:pt idx="139">
                  <c:v>-2.3070979264805231</c:v>
                </c:pt>
                <c:pt idx="140">
                  <c:v>-2.5636227064803618</c:v>
                </c:pt>
                <c:pt idx="141">
                  <c:v>-2.5257103864805401</c:v>
                </c:pt>
                <c:pt idx="142">
                  <c:v>-2.5048386864806105</c:v>
                </c:pt>
                <c:pt idx="143">
                  <c:v>-2.6331066364806759</c:v>
                </c:pt>
                <c:pt idx="144">
                  <c:v>-2.7860108357112665</c:v>
                </c:pt>
                <c:pt idx="145">
                  <c:v>-3.5031129155371188</c:v>
                </c:pt>
                <c:pt idx="146">
                  <c:v>-3.7184899250662626</c:v>
                </c:pt>
                <c:pt idx="147">
                  <c:v>-4.0567896864805864</c:v>
                </c:pt>
                <c:pt idx="148">
                  <c:v>-4.2134805564803841</c:v>
                </c:pt>
                <c:pt idx="149">
                  <c:v>-3.7861850764804532</c:v>
                </c:pt>
                <c:pt idx="150">
                  <c:v>-2.6014400864805372</c:v>
                </c:pt>
                <c:pt idx="151">
                  <c:v>-1.0122026364805381</c:v>
                </c:pt>
                <c:pt idx="152">
                  <c:v>0.47133753134552592</c:v>
                </c:pt>
                <c:pt idx="153">
                  <c:v>4.5030682841688963</c:v>
                </c:pt>
                <c:pt idx="154">
                  <c:v>5.4020575235195585</c:v>
                </c:pt>
                <c:pt idx="155">
                  <c:v>5.8728933035196809</c:v>
                </c:pt>
                <c:pt idx="156">
                  <c:v>5.9032243935194728</c:v>
                </c:pt>
                <c:pt idx="157">
                  <c:v>5.7833064935194924</c:v>
                </c:pt>
                <c:pt idx="158">
                  <c:v>5.7759734535195584</c:v>
                </c:pt>
                <c:pt idx="159">
                  <c:v>5.8629556607922586</c:v>
                </c:pt>
                <c:pt idx="160">
                  <c:v>5.9172252952216899</c:v>
                </c:pt>
                <c:pt idx="161">
                  <c:v>5.947224219233803</c:v>
                </c:pt>
                <c:pt idx="162">
                  <c:v>4.2368917112973099</c:v>
                </c:pt>
                <c:pt idx="163">
                  <c:v>2.6122085935194943</c:v>
                </c:pt>
                <c:pt idx="164">
                  <c:v>1.2630044835195648</c:v>
                </c:pt>
                <c:pt idx="165">
                  <c:v>0.27936396351957227</c:v>
                </c:pt>
                <c:pt idx="166">
                  <c:v>-0.6388519755713995</c:v>
                </c:pt>
                <c:pt idx="167">
                  <c:v>-1.5282555464804943</c:v>
                </c:pt>
                <c:pt idx="168">
                  <c:v>-2.2952619564805312</c:v>
                </c:pt>
                <c:pt idx="169">
                  <c:v>-2.7274394469151733</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-14.022291780766185</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-10.661310410230413</c:v>
                </c:pt>
                <c:pt idx="187">
                  <c:v>-8.8023731664804679</c:v>
                </c:pt>
                <c:pt idx="188">
                  <c:v>-8.6611271068846634</c:v>
                </c:pt>
                <c:pt idx="189">
                  <c:v>-8.0729380364804797</c:v>
                </c:pt>
                <c:pt idx="190">
                  <c:v>-7.4136820864805104</c:v>
                </c:pt>
                <c:pt idx="191">
                  <c:v>-6.1045334831470797</c:v>
                </c:pt>
                <c:pt idx="192">
                  <c:v>-4.1423667064804865</c:v>
                </c:pt>
                <c:pt idx="193">
                  <c:v>-2.4162452792463789</c:v>
                </c:pt>
                <c:pt idx="194">
                  <c:v>5.3047056580094418</c:v>
                </c:pt>
                <c:pt idx="195">
                  <c:v>7.1461832335195465</c:v>
                </c:pt>
                <c:pt idx="196">
                  <c:v>8.7666597435195115</c:v>
                </c:pt>
                <c:pt idx="197">
                  <c:v>10.256358433519498</c:v>
                </c:pt>
                <c:pt idx="198">
                  <c:v>11.440449683519606</c:v>
                </c:pt>
                <c:pt idx="199">
                  <c:v>12.114099063519646</c:v>
                </c:pt>
                <c:pt idx="200">
                  <c:v>12.513508998035704</c:v>
                </c:pt>
                <c:pt idx="201">
                  <c:v>12.719749377963977</c:v>
                </c:pt>
                <c:pt idx="202">
                  <c:v>12.17968393351952</c:v>
                </c:pt>
                <c:pt idx="203">
                  <c:v>11.710334693519656</c:v>
                </c:pt>
                <c:pt idx="204">
                  <c:v>10.052904923519534</c:v>
                </c:pt>
                <c:pt idx="205">
                  <c:v>8.0764798835195393</c:v>
                </c:pt>
                <c:pt idx="206">
                  <c:v>6.9988957376431529</c:v>
                </c:pt>
                <c:pt idx="207">
                  <c:v>6.0057588735194773</c:v>
                </c:pt>
                <c:pt idx="208">
                  <c:v>5.4442025235195697</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-8.3075490521946733</c:v>
                </c:pt>
                <c:pt idx="219">
                  <c:v>-7.902849526480523</c:v>
                </c:pt>
                <c:pt idx="220">
                  <c:v>-7.5351004875332421</c:v>
                </c:pt>
                <c:pt idx="221">
                  <c:v>-6.8825724964803783</c:v>
                </c:pt>
                <c:pt idx="222">
                  <c:v>-6.2311308564806041</c:v>
                </c:pt>
                <c:pt idx="223">
                  <c:v>-5.6152416064805948</c:v>
                </c:pt>
                <c:pt idx="224">
                  <c:v>-4.5742157230460805</c:v>
                </c:pt>
                <c:pt idx="225">
                  <c:v>-3.7902145764805404</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-4.951321593362179</c:v>
                </c:pt>
                <c:pt idx="234">
                  <c:v>-6.0938278464803881</c:v>
                </c:pt>
                <c:pt idx="235">
                  <c:v>-6.9748408364805243</c:v>
                </c:pt>
                <c:pt idx="236">
                  <c:v>-7.4735520764805159</c:v>
                </c:pt>
                <c:pt idx="237">
                  <c:v>-7.7244846138489036</c:v>
                </c:pt>
                <c:pt idx="238">
                  <c:v>-7.9583525064804785</c:v>
                </c:pt>
                <c:pt idx="239">
                  <c:v>-7.7179859664804278</c:v>
                </c:pt>
                <c:pt idx="240">
                  <c:v>-6.8787382664805898</c:v>
                </c:pt>
                <c:pt idx="241">
                  <c:v>-5.8067501876926633</c:v>
                </c:pt>
                <c:pt idx="242">
                  <c:v>-4.4876629364805334</c:v>
                </c:pt>
                <c:pt idx="243">
                  <c:v>-3.4465355864804952</c:v>
                </c:pt>
                <c:pt idx="244">
                  <c:v>-2.4818540264805193</c:v>
                </c:pt>
                <c:pt idx="245">
                  <c:v>-1.0079666164805288</c:v>
                </c:pt>
                <c:pt idx="246">
                  <c:v>0.62759186351958529</c:v>
                </c:pt>
                <c:pt idx="247">
                  <c:v>2.1969226035194227</c:v>
                </c:pt>
                <c:pt idx="248">
                  <c:v>3.5531778935195604</c:v>
                </c:pt>
                <c:pt idx="249">
                  <c:v>5.0344787161281488</c:v>
                </c:pt>
                <c:pt idx="250">
                  <c:v>6.3572570935194905</c:v>
                </c:pt>
                <c:pt idx="251">
                  <c:v>7.7322790935193915</c:v>
                </c:pt>
                <c:pt idx="252">
                  <c:v>8.7058648235195903</c:v>
                </c:pt>
                <c:pt idx="253">
                  <c:v>9.7606739872828179</c:v>
                </c:pt>
                <c:pt idx="254">
                  <c:v>11.009576398166059</c:v>
                </c:pt>
                <c:pt idx="255">
                  <c:v>12.619825383519499</c:v>
                </c:pt>
                <c:pt idx="256">
                  <c:v>13.915993563519606</c:v>
                </c:pt>
                <c:pt idx="257">
                  <c:v>14.860626246650964</c:v>
                </c:pt>
                <c:pt idx="258">
                  <c:v>15.480752083519494</c:v>
                </c:pt>
                <c:pt idx="259">
                  <c:v>16.09560255351948</c:v>
                </c:pt>
                <c:pt idx="260">
                  <c:v>16.405732403519508</c:v>
                </c:pt>
                <c:pt idx="261">
                  <c:v>16.496279985065897</c:v>
                </c:pt>
                <c:pt idx="262">
                  <c:v>16.067542458772028</c:v>
                </c:pt>
                <c:pt idx="263">
                  <c:v>15.266727433519662</c:v>
                </c:pt>
                <c:pt idx="264">
                  <c:v>14.486298183519395</c:v>
                </c:pt>
                <c:pt idx="265">
                  <c:v>12.806854263306748</c:v>
                </c:pt>
                <c:pt idx="266">
                  <c:v>10.718509383519461</c:v>
                </c:pt>
                <c:pt idx="267">
                  <c:v>8.7805205135196367</c:v>
                </c:pt>
                <c:pt idx="268">
                  <c:v>7.2457690935195931</c:v>
                </c:pt>
                <c:pt idx="269">
                  <c:v>5.9178365135194699</c:v>
                </c:pt>
                <c:pt idx="270">
                  <c:v>4.3432696935194937</c:v>
                </c:pt>
                <c:pt idx="271">
                  <c:v>2.9029050335196258</c:v>
                </c:pt>
                <c:pt idx="272">
                  <c:v>1.0737257235195719</c:v>
                </c:pt>
                <c:pt idx="273">
                  <c:v>-0.51932016648044055</c:v>
                </c:pt>
                <c:pt idx="274">
                  <c:v>-1.5572233851618478</c:v>
                </c:pt>
                <c:pt idx="275">
                  <c:v>-3.2120925664804387</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-9.1813250765814622</c:v>
                </c:pt>
                <c:pt idx="285">
                  <c:v>-8.8870864764803326</c:v>
                </c:pt>
                <c:pt idx="286">
                  <c:v>-9.2234785864804287</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-5.7619086664804744</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10.643963933519533</c:v>
                </c:pt>
                <c:pt idx="307">
                  <c:v>11.833031603519487</c:v>
                </c:pt>
                <c:pt idx="308">
                  <c:v>12.427746613519536</c:v>
                </c:pt>
                <c:pt idx="309">
                  <c:v>12.397758273519472</c:v>
                </c:pt>
                <c:pt idx="310">
                  <c:v>12.401598803519494</c:v>
                </c:pt>
                <c:pt idx="311">
                  <c:v>12.449624413519473</c:v>
                </c:pt>
                <c:pt idx="312">
                  <c:v>12.283541832509439</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8.6589264035195157</c:v>
                </c:pt>
                <c:pt idx="323">
                  <c:v>7.4295372668528845</c:v>
                </c:pt>
                <c:pt idx="324">
                  <c:v>5.9276524935195809</c:v>
                </c:pt>
                <c:pt idx="325">
                  <c:v>4.2929085035195556</c:v>
                </c:pt>
                <c:pt idx="326">
                  <c:v>2.7638134335195437</c:v>
                </c:pt>
                <c:pt idx="327">
                  <c:v>1.0283202135195482</c:v>
                </c:pt>
                <c:pt idx="328">
                  <c:v>-0.60221450648038011</c:v>
                </c:pt>
                <c:pt idx="329">
                  <c:v>-2.6103272364805186</c:v>
                </c:pt>
                <c:pt idx="330">
                  <c:v>-4.1846422264803209</c:v>
                </c:pt>
                <c:pt idx="331">
                  <c:v>-5.6317728664804605</c:v>
                </c:pt>
                <c:pt idx="332">
                  <c:v>-6.7813681564804424</c:v>
                </c:pt>
                <c:pt idx="333">
                  <c:v>-7.8409172864805274</c:v>
                </c:pt>
                <c:pt idx="334">
                  <c:v>-8.8540060664804798</c:v>
                </c:pt>
                <c:pt idx="335">
                  <c:v>-9.8354100664803461</c:v>
                </c:pt>
                <c:pt idx="336">
                  <c:v>-10.359798576480429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-13.045004056480419</c:v>
                </c:pt>
                <c:pt idx="345">
                  <c:v>-13.54517170648035</c:v>
                </c:pt>
                <c:pt idx="346">
                  <c:v>-13.985408066480286</c:v>
                </c:pt>
                <c:pt idx="347">
                  <c:v>-14.507605606480425</c:v>
                </c:pt>
                <c:pt idx="348">
                  <c:v>-14.708839316480478</c:v>
                </c:pt>
                <c:pt idx="349">
                  <c:v>-14.574240324212481</c:v>
                </c:pt>
                <c:pt idx="350">
                  <c:v>-14.321888736480362</c:v>
                </c:pt>
                <c:pt idx="351">
                  <c:v>-13.99199290648035</c:v>
                </c:pt>
                <c:pt idx="352">
                  <c:v>-13.587309886480497</c:v>
                </c:pt>
                <c:pt idx="353">
                  <c:v>-13.048777946480458</c:v>
                </c:pt>
                <c:pt idx="354">
                  <c:v>-12.404612450318909</c:v>
                </c:pt>
                <c:pt idx="355">
                  <c:v>-11.869779486480384</c:v>
                </c:pt>
                <c:pt idx="356">
                  <c:v>-11.527166006480519</c:v>
                </c:pt>
                <c:pt idx="357">
                  <c:v>-10.982098676480501</c:v>
                </c:pt>
                <c:pt idx="358">
                  <c:v>-10.225448606480455</c:v>
                </c:pt>
                <c:pt idx="359">
                  <c:v>-9.5631933775915599</c:v>
                </c:pt>
                <c:pt idx="360">
                  <c:v>-8.6188621146732984</c:v>
                </c:pt>
                <c:pt idx="361">
                  <c:v>-4.7514150138488986</c:v>
                </c:pt>
                <c:pt idx="362">
                  <c:v>-3.8564274264804195</c:v>
                </c:pt>
                <c:pt idx="363">
                  <c:v>-2.3005187864804952</c:v>
                </c:pt>
                <c:pt idx="364">
                  <c:v>-1.3408081864805161</c:v>
                </c:pt>
                <c:pt idx="365">
                  <c:v>-0.36399133243797621</c:v>
                </c:pt>
                <c:pt idx="366">
                  <c:v>0.43887368351953226</c:v>
                </c:pt>
                <c:pt idx="367">
                  <c:v>1.7423828035195621</c:v>
                </c:pt>
                <c:pt idx="368">
                  <c:v>3.0278951035196231</c:v>
                </c:pt>
                <c:pt idx="369">
                  <c:v>4.089777983519534</c:v>
                </c:pt>
                <c:pt idx="370">
                  <c:v>4.5381667704760273</c:v>
                </c:pt>
                <c:pt idx="371">
                  <c:v>4.4064284735194734</c:v>
                </c:pt>
                <c:pt idx="372">
                  <c:v>3.8147919135194988</c:v>
                </c:pt>
                <c:pt idx="373">
                  <c:v>3.3429869235195007</c:v>
                </c:pt>
                <c:pt idx="374">
                  <c:v>3.0613508535194711</c:v>
                </c:pt>
                <c:pt idx="375">
                  <c:v>2.8443997314993092</c:v>
                </c:pt>
                <c:pt idx="376">
                  <c:v>2.6415732535194252</c:v>
                </c:pt>
                <c:pt idx="377">
                  <c:v>2.3672237535194567</c:v>
                </c:pt>
                <c:pt idx="378">
                  <c:v>2.0486661735194929</c:v>
                </c:pt>
                <c:pt idx="379">
                  <c:v>1.8436499735195184</c:v>
                </c:pt>
                <c:pt idx="380">
                  <c:v>1.5372053880649317</c:v>
                </c:pt>
                <c:pt idx="381">
                  <c:v>0.9967690635194949</c:v>
                </c:pt>
                <c:pt idx="382">
                  <c:v>0.43419267351957602</c:v>
                </c:pt>
                <c:pt idx="383">
                  <c:v>-0.32246613648035832</c:v>
                </c:pt>
                <c:pt idx="384">
                  <c:v>-0.99057374648043606</c:v>
                </c:pt>
                <c:pt idx="385">
                  <c:v>-1.5733449564806676</c:v>
                </c:pt>
                <c:pt idx="386">
                  <c:v>-2.3938740774694196</c:v>
                </c:pt>
                <c:pt idx="387">
                  <c:v>-2.9215253764804192</c:v>
                </c:pt>
                <c:pt idx="388">
                  <c:v>-3.8912434264805533</c:v>
                </c:pt>
                <c:pt idx="389">
                  <c:v>-5.0399606264804495</c:v>
                </c:pt>
                <c:pt idx="390">
                  <c:v>-6.4557995664804455</c:v>
                </c:pt>
                <c:pt idx="391">
                  <c:v>-7.5347699266954606</c:v>
                </c:pt>
                <c:pt idx="392">
                  <c:v>-8.7356020064804927</c:v>
                </c:pt>
                <c:pt idx="393">
                  <c:v>-9.5927450664804041</c:v>
                </c:pt>
                <c:pt idx="394">
                  <c:v>-10.428221686480548</c:v>
                </c:pt>
                <c:pt idx="395">
                  <c:v>-11.381256156480589</c:v>
                </c:pt>
                <c:pt idx="396">
                  <c:v>-11.901456696915222</c:v>
                </c:pt>
                <c:pt idx="397">
                  <c:v>-12.568555096480523</c:v>
                </c:pt>
                <c:pt idx="398">
                  <c:v>-12.923677186480361</c:v>
                </c:pt>
                <c:pt idx="399">
                  <c:v>-13.194678136480549</c:v>
                </c:pt>
                <c:pt idx="400">
                  <c:v>-13.183179806480396</c:v>
                </c:pt>
                <c:pt idx="401">
                  <c:v>-12.853134460419964</c:v>
                </c:pt>
                <c:pt idx="402">
                  <c:v>-12.428030334521736</c:v>
                </c:pt>
                <c:pt idx="403">
                  <c:v>-12.105963186480491</c:v>
                </c:pt>
                <c:pt idx="404">
                  <c:v>-11.917682536480511</c:v>
                </c:pt>
                <c:pt idx="405">
                  <c:v>-11.904296676480396</c:v>
                </c:pt>
                <c:pt idx="406">
                  <c:v>-11.919320856480384</c:v>
                </c:pt>
                <c:pt idx="407">
                  <c:v>-11.9418172062654</c:v>
                </c:pt>
                <c:pt idx="408">
                  <c:v>-12.055022416480526</c:v>
                </c:pt>
                <c:pt idx="409">
                  <c:v>-12.185509326480496</c:v>
                </c:pt>
                <c:pt idx="410">
                  <c:v>-12.230331266480423</c:v>
                </c:pt>
                <c:pt idx="411">
                  <c:v>-12.238688406480463</c:v>
                </c:pt>
                <c:pt idx="412">
                  <c:v>-12.365984641193107</c:v>
                </c:pt>
                <c:pt idx="413">
                  <c:v>-12.443839776480374</c:v>
                </c:pt>
                <c:pt idx="414">
                  <c:v>-12.268764516480474</c:v>
                </c:pt>
                <c:pt idx="415">
                  <c:v>-11.933634636480573</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0.89203020824489054</c:v>
                </c:pt>
                <c:pt idx="425">
                  <c:v>1.8281886435194252</c:v>
                </c:pt>
                <c:pt idx="426">
                  <c:v>2.6577852635195711</c:v>
                </c:pt>
                <c:pt idx="427">
                  <c:v>3.9622478397695717</c:v>
                </c:pt>
                <c:pt idx="428">
                  <c:v>7.6055923950579682</c:v>
                </c:pt>
                <c:pt idx="429">
                  <c:v>7.9245639935194987</c:v>
                </c:pt>
                <c:pt idx="430">
                  <c:v>8.2805252498461215</c:v>
                </c:pt>
                <c:pt idx="431">
                  <c:v>8.5302739135195491</c:v>
                </c:pt>
                <c:pt idx="432">
                  <c:v>8.3808818135195793</c:v>
                </c:pt>
                <c:pt idx="433">
                  <c:v>7.7766821335195644</c:v>
                </c:pt>
                <c:pt idx="434">
                  <c:v>7.0590595735195185</c:v>
                </c:pt>
                <c:pt idx="435">
                  <c:v>6.3518458725440752</c:v>
                </c:pt>
                <c:pt idx="436">
                  <c:v>5.6034115625516945</c:v>
                </c:pt>
                <c:pt idx="437">
                  <c:v>2.2966379335195031</c:v>
                </c:pt>
                <c:pt idx="438">
                  <c:v>1.8141091535194098</c:v>
                </c:pt>
                <c:pt idx="439">
                  <c:v>1.4313318535194495</c:v>
                </c:pt>
                <c:pt idx="440">
                  <c:v>0.79935699351938183</c:v>
                </c:pt>
                <c:pt idx="441">
                  <c:v>8.4081317357871027E-2</c:v>
                </c:pt>
                <c:pt idx="442">
                  <c:v>-0.62654459648041516</c:v>
                </c:pt>
                <c:pt idx="443">
                  <c:v>-1.4690673164803758</c:v>
                </c:pt>
                <c:pt idx="444">
                  <c:v>-2.0359898564804002</c:v>
                </c:pt>
                <c:pt idx="445">
                  <c:v>-1.7794307364805633</c:v>
                </c:pt>
                <c:pt idx="446">
                  <c:v>-1.0636276826421331</c:v>
                </c:pt>
                <c:pt idx="447">
                  <c:v>-0.566987636480492</c:v>
                </c:pt>
                <c:pt idx="448">
                  <c:v>-0.40194744648054825</c:v>
                </c:pt>
                <c:pt idx="449">
                  <c:v>-0.68871960648046215</c:v>
                </c:pt>
                <c:pt idx="450">
                  <c:v>-1.0916248664805011</c:v>
                </c:pt>
                <c:pt idx="451">
                  <c:v>-1.4217664236233238</c:v>
                </c:pt>
                <c:pt idx="452">
                  <c:v>-1.5619933464803766</c:v>
                </c:pt>
                <c:pt idx="453">
                  <c:v>-1.4751894664804719</c:v>
                </c:pt>
                <c:pt idx="454">
                  <c:v>-1.0968697464804358</c:v>
                </c:pt>
                <c:pt idx="455">
                  <c:v>-0.7754607564804995</c:v>
                </c:pt>
                <c:pt idx="456">
                  <c:v>-0.60424751328901116</c:v>
                </c:pt>
                <c:pt idx="457">
                  <c:v>-0.54534702648050004</c:v>
                </c:pt>
                <c:pt idx="458">
                  <c:v>-0.56314883648042413</c:v>
                </c:pt>
                <c:pt idx="459">
                  <c:v>-0.76608951648053536</c:v>
                </c:pt>
                <c:pt idx="460">
                  <c:v>-1.0029216564805508</c:v>
                </c:pt>
                <c:pt idx="461">
                  <c:v>-0.99932862692013202</c:v>
                </c:pt>
                <c:pt idx="462">
                  <c:v>-0.92475575648043773</c:v>
                </c:pt>
                <c:pt idx="463">
                  <c:v>-0.86700931648043555</c:v>
                </c:pt>
                <c:pt idx="464">
                  <c:v>-0.67818607648055806</c:v>
                </c:pt>
                <c:pt idx="465">
                  <c:v>-6.1866976480317318E-2</c:v>
                </c:pt>
                <c:pt idx="466">
                  <c:v>0.32737300960651827</c:v>
                </c:pt>
                <c:pt idx="467">
                  <c:v>0.30682495351955269</c:v>
                </c:pt>
                <c:pt idx="468">
                  <c:v>0.31232233351944766</c:v>
                </c:pt>
                <c:pt idx="469">
                  <c:v>0.37910425351954347</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0.59066487351947305</c:v>
                </c:pt>
                <c:pt idx="479">
                  <c:v>0.59099001351937486</c:v>
                </c:pt>
                <c:pt idx="480">
                  <c:v>0.59083515351952154</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0.59516163351948226</c:v>
                </c:pt>
                <c:pt idx="491">
                  <c:v>0.59521832061631053</c:v>
                </c:pt>
                <c:pt idx="492">
                  <c:v>0.59542003351943162</c:v>
                </c:pt>
                <c:pt idx="493">
                  <c:v>0.59548963351959205</c:v>
                </c:pt>
                <c:pt idx="494">
                  <c:v>0.59562784656297663</c:v>
                </c:pt>
                <c:pt idx="495">
                  <c:v>0.59595146293131052</c:v>
                </c:pt>
                <c:pt idx="496">
                  <c:v>0.596071943519491</c:v>
                </c:pt>
                <c:pt idx="497">
                  <c:v>0.59616817710924785</c:v>
                </c:pt>
                <c:pt idx="498">
                  <c:v>0.59627515351960003</c:v>
                </c:pt>
                <c:pt idx="499">
                  <c:v>0.59635693351951602</c:v>
                </c:pt>
                <c:pt idx="500">
                  <c:v>0.59642627351942679</c:v>
                </c:pt>
                <c:pt idx="501">
                  <c:v>0.59651457351964088</c:v>
                </c:pt>
                <c:pt idx="502">
                  <c:v>0.59658136830215258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0.59780021351942114</c:v>
                </c:pt>
                <c:pt idx="511">
                  <c:v>0.59793981351956038</c:v>
                </c:pt>
                <c:pt idx="512">
                  <c:v>0.59813039351948305</c:v>
                </c:pt>
                <c:pt idx="513">
                  <c:v>0.59831333755994287</c:v>
                </c:pt>
                <c:pt idx="514">
                  <c:v>0.59847914351945519</c:v>
                </c:pt>
                <c:pt idx="515">
                  <c:v>0.59864995351952777</c:v>
                </c:pt>
                <c:pt idx="516">
                  <c:v>0.59882372351952995</c:v>
                </c:pt>
                <c:pt idx="517">
                  <c:v>0.59894599601945264</c:v>
                </c:pt>
                <c:pt idx="518">
                  <c:v>0.59910000351945314</c:v>
                </c:pt>
                <c:pt idx="519">
                  <c:v>0.59916226685284246</c:v>
                </c:pt>
                <c:pt idx="520">
                  <c:v>0.59936370096144598</c:v>
                </c:pt>
                <c:pt idx="521">
                  <c:v>0.59941509351955369</c:v>
                </c:pt>
                <c:pt idx="522">
                  <c:v>0.5995217735195556</c:v>
                </c:pt>
                <c:pt idx="523">
                  <c:v>0.59961628351953777</c:v>
                </c:pt>
                <c:pt idx="524">
                  <c:v>0.59972170671541392</c:v>
                </c:pt>
                <c:pt idx="525">
                  <c:v>0.5998491135194125</c:v>
                </c:pt>
                <c:pt idx="526">
                  <c:v>0.59993509351943464</c:v>
                </c:pt>
                <c:pt idx="527">
                  <c:v>0.60005824351951398</c:v>
                </c:pt>
                <c:pt idx="528">
                  <c:v>0.60015896054653695</c:v>
                </c:pt>
                <c:pt idx="529">
                  <c:v>0.60058393351950279</c:v>
                </c:pt>
                <c:pt idx="530">
                  <c:v>0.60062197351951085</c:v>
                </c:pt>
                <c:pt idx="531">
                  <c:v>0.60073053351953964</c:v>
                </c:pt>
                <c:pt idx="532">
                  <c:v>0.60083208351946382</c:v>
                </c:pt>
                <c:pt idx="533">
                  <c:v>0.60093202351946262</c:v>
                </c:pt>
                <c:pt idx="534">
                  <c:v>0.60102746413168973</c:v>
                </c:pt>
                <c:pt idx="535">
                  <c:v>0.60113691351951193</c:v>
                </c:pt>
                <c:pt idx="536">
                  <c:v>0.6012490335195666</c:v>
                </c:pt>
                <c:pt idx="537">
                  <c:v>0.60134156351939883</c:v>
                </c:pt>
                <c:pt idx="538">
                  <c:v>0.60143862399564796</c:v>
                </c:pt>
                <c:pt idx="539">
                  <c:v>0.60154569351951337</c:v>
                </c:pt>
                <c:pt idx="540">
                  <c:v>0.60164218351965815</c:v>
                </c:pt>
                <c:pt idx="541">
                  <c:v>0.60179559351957013</c:v>
                </c:pt>
                <c:pt idx="542">
                  <c:v>0.60191191351957396</c:v>
                </c:pt>
                <c:pt idx="543">
                  <c:v>0.60203570902970682</c:v>
                </c:pt>
                <c:pt idx="544">
                  <c:v>0.60215967351951061</c:v>
                </c:pt>
                <c:pt idx="545">
                  <c:v>0.60228024534745828</c:v>
                </c:pt>
                <c:pt idx="546">
                  <c:v>0.60265393351950691</c:v>
                </c:pt>
                <c:pt idx="547">
                  <c:v>0.60270675351951408</c:v>
                </c:pt>
                <c:pt idx="548">
                  <c:v>0.60280125910083004</c:v>
                </c:pt>
                <c:pt idx="549">
                  <c:v>0.60298283351953452</c:v>
                </c:pt>
                <c:pt idx="550">
                  <c:v>0.6031428735195179</c:v>
                </c:pt>
                <c:pt idx="551">
                  <c:v>0.60326027351959643</c:v>
                </c:pt>
                <c:pt idx="552">
                  <c:v>0.60339193351949105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0.6046605335195222</c:v>
                </c:pt>
                <c:pt idx="562">
                  <c:v>0.6052745197264926</c:v>
                </c:pt>
                <c:pt idx="563">
                  <c:v>0.60534187229508696</c:v>
                </c:pt>
                <c:pt idx="564">
                  <c:v>0.60543741351939773</c:v>
                </c:pt>
                <c:pt idx="565">
                  <c:v>0.60555373351952901</c:v>
                </c:pt>
                <c:pt idx="566">
                  <c:v>0.60567162351940063</c:v>
                </c:pt>
                <c:pt idx="567">
                  <c:v>0.60578921351953086</c:v>
                </c:pt>
                <c:pt idx="568">
                  <c:v>0.60584993351958127</c:v>
                </c:pt>
                <c:pt idx="569">
                  <c:v>0.60593700248496463</c:v>
                </c:pt>
                <c:pt idx="570">
                  <c:v>0.60655993351945003</c:v>
                </c:pt>
                <c:pt idx="571">
                  <c:v>0.60663490351952143</c:v>
                </c:pt>
                <c:pt idx="572">
                  <c:v>0.60678585351956982</c:v>
                </c:pt>
                <c:pt idx="573">
                  <c:v>0.60684362739695563</c:v>
                </c:pt>
                <c:pt idx="574">
                  <c:v>0.60694872351948137</c:v>
                </c:pt>
                <c:pt idx="575">
                  <c:v>0.60703179066237634</c:v>
                </c:pt>
                <c:pt idx="576">
                  <c:v>0.60750547198105653</c:v>
                </c:pt>
                <c:pt idx="577">
                  <c:v>0.60761710698881255</c:v>
                </c:pt>
                <c:pt idx="578">
                  <c:v>0.60774244351942852</c:v>
                </c:pt>
                <c:pt idx="579">
                  <c:v>0.60788088301437515</c:v>
                </c:pt>
                <c:pt idx="580">
                  <c:v>0.60805203351964165</c:v>
                </c:pt>
                <c:pt idx="581">
                  <c:v>0.60814022351961317</c:v>
                </c:pt>
                <c:pt idx="582">
                  <c:v>0.60825231906173349</c:v>
                </c:pt>
                <c:pt idx="583">
                  <c:v>0.60882187179116465</c:v>
                </c:pt>
                <c:pt idx="584">
                  <c:v>0.60899387351951084</c:v>
                </c:pt>
                <c:pt idx="585">
                  <c:v>0.60913371351946988</c:v>
                </c:pt>
                <c:pt idx="586">
                  <c:v>0.60928445351948013</c:v>
                </c:pt>
                <c:pt idx="587">
                  <c:v>0.60947569882554864</c:v>
                </c:pt>
                <c:pt idx="588">
                  <c:v>0.60963797351948446</c:v>
                </c:pt>
                <c:pt idx="589">
                  <c:v>0.60975221476957253</c:v>
                </c:pt>
                <c:pt idx="590">
                  <c:v>0.61037450704894525</c:v>
                </c:pt>
                <c:pt idx="591">
                  <c:v>0.61051901351942306</c:v>
                </c:pt>
                <c:pt idx="592">
                  <c:v>0.61065381351953529</c:v>
                </c:pt>
                <c:pt idx="593">
                  <c:v>0.61080981893631836</c:v>
                </c:pt>
                <c:pt idx="594">
                  <c:v>0.61093562351956743</c:v>
                </c:pt>
                <c:pt idx="595">
                  <c:v>0.61103175351962669</c:v>
                </c:pt>
                <c:pt idx="596">
                  <c:v>0.61110977351951734</c:v>
                </c:pt>
                <c:pt idx="597">
                  <c:v>0.61167004463064323</c:v>
                </c:pt>
                <c:pt idx="598">
                  <c:v>0.61173070938163221</c:v>
                </c:pt>
                <c:pt idx="599">
                  <c:v>0.6119009735194838</c:v>
                </c:pt>
                <c:pt idx="600">
                  <c:v>0.61206496351954365</c:v>
                </c:pt>
                <c:pt idx="601">
                  <c:v>0.61221362351940989</c:v>
                </c:pt>
                <c:pt idx="602">
                  <c:v>0.61234321351948207</c:v>
                </c:pt>
                <c:pt idx="603">
                  <c:v>0.61248115351941201</c:v>
                </c:pt>
                <c:pt idx="604">
                  <c:v>0.61255662582722337</c:v>
                </c:pt>
                <c:pt idx="605">
                  <c:v>0.61301373351956634</c:v>
                </c:pt>
                <c:pt idx="606">
                  <c:v>0.61314572351941043</c:v>
                </c:pt>
                <c:pt idx="607">
                  <c:v>0.61328088351955123</c:v>
                </c:pt>
                <c:pt idx="608">
                  <c:v>0.61340229351959963</c:v>
                </c:pt>
                <c:pt idx="609">
                  <c:v>0.61355774351955061</c:v>
                </c:pt>
                <c:pt idx="610">
                  <c:v>0.61366926685292367</c:v>
                </c:pt>
                <c:pt idx="611">
                  <c:v>0.61375647010497492</c:v>
                </c:pt>
                <c:pt idx="612">
                  <c:v>0.61423393351948719</c:v>
                </c:pt>
                <c:pt idx="613">
                  <c:v>0.6143166035196117</c:v>
                </c:pt>
                <c:pt idx="614">
                  <c:v>0.61448228351959311</c:v>
                </c:pt>
                <c:pt idx="615">
                  <c:v>0.61459347351953508</c:v>
                </c:pt>
                <c:pt idx="616">
                  <c:v>0.61471677351947662</c:v>
                </c:pt>
                <c:pt idx="617">
                  <c:v>0.61487092175485714</c:v>
                </c:pt>
                <c:pt idx="618">
                  <c:v>0.61503379351961485</c:v>
                </c:pt>
                <c:pt idx="619">
                  <c:v>0.61519204351940093</c:v>
                </c:pt>
                <c:pt idx="620">
                  <c:v>0.6152560668528505</c:v>
                </c:pt>
                <c:pt idx="621">
                  <c:v>0.61595776685281578</c:v>
                </c:pt>
                <c:pt idx="622">
                  <c:v>0.61611986351951609</c:v>
                </c:pt>
                <c:pt idx="623">
                  <c:v>0.61623531724036695</c:v>
                </c:pt>
                <c:pt idx="624">
                  <c:v>0.61642256351950664</c:v>
                </c:pt>
                <c:pt idx="625">
                  <c:v>0.61656366351941472</c:v>
                </c:pt>
                <c:pt idx="626">
                  <c:v>0.61667340018620165</c:v>
                </c:pt>
                <c:pt idx="627">
                  <c:v>0.61701393351954525</c:v>
                </c:pt>
                <c:pt idx="628">
                  <c:v>0.61712510194058801</c:v>
                </c:pt>
                <c:pt idx="629">
                  <c:v>0.61727533351960151</c:v>
                </c:pt>
                <c:pt idx="630">
                  <c:v>0.61737557637665963</c:v>
                </c:pt>
                <c:pt idx="631">
                  <c:v>0.61751053351956453</c:v>
                </c:pt>
                <c:pt idx="632">
                  <c:v>0.61768287351950024</c:v>
                </c:pt>
                <c:pt idx="633">
                  <c:v>0.61782721351944914</c:v>
                </c:pt>
                <c:pt idx="634">
                  <c:v>0.61803101351965595</c:v>
                </c:pt>
                <c:pt idx="635">
                  <c:v>0.61818246413184852</c:v>
                </c:pt>
                <c:pt idx="636">
                  <c:v>0.61837748351949628</c:v>
                </c:pt>
                <c:pt idx="637">
                  <c:v>0.61855003351959825</c:v>
                </c:pt>
                <c:pt idx="638">
                  <c:v>0.61869518351955</c:v>
                </c:pt>
                <c:pt idx="639">
                  <c:v>0.61884912351949772</c:v>
                </c:pt>
                <c:pt idx="640">
                  <c:v>0.61898409141419231</c:v>
                </c:pt>
                <c:pt idx="641">
                  <c:v>0.61916497351961663</c:v>
                </c:pt>
                <c:pt idx="642">
                  <c:v>0.61932881351948954</c:v>
                </c:pt>
                <c:pt idx="643">
                  <c:v>0.61944952351943616</c:v>
                </c:pt>
                <c:pt idx="644">
                  <c:v>0.61958453351957266</c:v>
                </c:pt>
                <c:pt idx="645">
                  <c:v>0.61973089351947586</c:v>
                </c:pt>
                <c:pt idx="646">
                  <c:v>0.61988017841753162</c:v>
                </c:pt>
                <c:pt idx="647">
                  <c:v>0.6200563635194819</c:v>
                </c:pt>
                <c:pt idx="648">
                  <c:v>0.62021293351945461</c:v>
                </c:pt>
                <c:pt idx="649">
                  <c:v>0.62033653351952089</c:v>
                </c:pt>
                <c:pt idx="650">
                  <c:v>0.62048878351950565</c:v>
                </c:pt>
                <c:pt idx="651">
                  <c:v>0.62063079066254623</c:v>
                </c:pt>
                <c:pt idx="652">
                  <c:v>0.62077854351943629</c:v>
                </c:pt>
                <c:pt idx="653">
                  <c:v>0.62089517351958734</c:v>
                </c:pt>
                <c:pt idx="654">
                  <c:v>0.6210094735196644</c:v>
                </c:pt>
                <c:pt idx="655">
                  <c:v>0.6211741235194389</c:v>
                </c:pt>
                <c:pt idx="656">
                  <c:v>0.62130878045832105</c:v>
                </c:pt>
                <c:pt idx="657">
                  <c:v>0.62142190351954796</c:v>
                </c:pt>
                <c:pt idx="658">
                  <c:v>0.62153648351949253</c:v>
                </c:pt>
                <c:pt idx="659">
                  <c:v>0.62167184351953786</c:v>
                </c:pt>
                <c:pt idx="660">
                  <c:v>0.62181502351961715</c:v>
                </c:pt>
                <c:pt idx="661">
                  <c:v>0.62194452535621281</c:v>
                </c:pt>
                <c:pt idx="662">
                  <c:v>0.62211410351955065</c:v>
                </c:pt>
                <c:pt idx="663">
                  <c:v>0.62224406351961725</c:v>
                </c:pt>
                <c:pt idx="664">
                  <c:v>0.62239974351960914</c:v>
                </c:pt>
                <c:pt idx="665">
                  <c:v>0.62254743351951602</c:v>
                </c:pt>
                <c:pt idx="666">
                  <c:v>0.62269022943796415</c:v>
                </c:pt>
                <c:pt idx="667">
                  <c:v>0.62281722351943436</c:v>
                </c:pt>
                <c:pt idx="668">
                  <c:v>0.62298787351950724</c:v>
                </c:pt>
                <c:pt idx="669">
                  <c:v>0.62311395351957932</c:v>
                </c:pt>
                <c:pt idx="670">
                  <c:v>0.62323225351957634</c:v>
                </c:pt>
                <c:pt idx="671">
                  <c:v>0.6233586401861978</c:v>
                </c:pt>
                <c:pt idx="672">
                  <c:v>0.62346559351941333</c:v>
                </c:pt>
                <c:pt idx="673">
                  <c:v>0.62364625351955427</c:v>
                </c:pt>
                <c:pt idx="674">
                  <c:v>0.62379127351954566</c:v>
                </c:pt>
                <c:pt idx="675">
                  <c:v>0.62393860351953512</c:v>
                </c:pt>
                <c:pt idx="676">
                  <c:v>0.62408841351946043</c:v>
                </c:pt>
                <c:pt idx="677">
                  <c:v>0.62422068883859172</c:v>
                </c:pt>
                <c:pt idx="678">
                  <c:v>0.62437952351942361</c:v>
                </c:pt>
                <c:pt idx="679">
                  <c:v>0.62451815351950379</c:v>
                </c:pt>
                <c:pt idx="680">
                  <c:v>0.62463072351955973</c:v>
                </c:pt>
                <c:pt idx="681">
                  <c:v>0.62477332351953518</c:v>
                </c:pt>
                <c:pt idx="682">
                  <c:v>0.62489281107059613</c:v>
                </c:pt>
                <c:pt idx="683">
                  <c:v>0.62500160351948086</c:v>
                </c:pt>
                <c:pt idx="684">
                  <c:v>0.62511236034877982</c:v>
                </c:pt>
                <c:pt idx="685">
                  <c:v>0.6255532668528615</c:v>
                </c:pt>
                <c:pt idx="686">
                  <c:v>0.6256316035194962</c:v>
                </c:pt>
                <c:pt idx="687">
                  <c:v>0.62579856351955365</c:v>
                </c:pt>
                <c:pt idx="688">
                  <c:v>0.62586393351939851</c:v>
                </c:pt>
                <c:pt idx="689">
                  <c:v>0.62602591351948633</c:v>
                </c:pt>
                <c:pt idx="690">
                  <c:v>0.62617478351954592</c:v>
                </c:pt>
                <c:pt idx="691">
                  <c:v>0.62629233351953051</c:v>
                </c:pt>
                <c:pt idx="692">
                  <c:v>0.62642335880688904</c:v>
                </c:pt>
                <c:pt idx="693">
                  <c:v>0.62685393351944285</c:v>
                </c:pt>
                <c:pt idx="694">
                  <c:v>0.62699068351963738</c:v>
                </c:pt>
                <c:pt idx="695">
                  <c:v>0.62713181351947045</c:v>
                </c:pt>
                <c:pt idx="696">
                  <c:v>0.62724186351960165</c:v>
                </c:pt>
                <c:pt idx="697">
                  <c:v>0.62734393351942797</c:v>
                </c:pt>
                <c:pt idx="698">
                  <c:v>0.62747802351953053</c:v>
                </c:pt>
                <c:pt idx="699">
                  <c:v>0.62758628717806153</c:v>
                </c:pt>
                <c:pt idx="700">
                  <c:v>0.62771617351950315</c:v>
                </c:pt>
                <c:pt idx="701">
                  <c:v>0.62783271351935421</c:v>
                </c:pt>
                <c:pt idx="702">
                  <c:v>0.62794803351954642</c:v>
                </c:pt>
                <c:pt idx="703">
                  <c:v>0.62808330351958941</c:v>
                </c:pt>
                <c:pt idx="704">
                  <c:v>0.62819329822542702</c:v>
                </c:pt>
                <c:pt idx="705">
                  <c:v>0.62835682351946853</c:v>
                </c:pt>
                <c:pt idx="706">
                  <c:v>0.62846653351954274</c:v>
                </c:pt>
                <c:pt idx="707">
                  <c:v>0.62859023351963206</c:v>
                </c:pt>
                <c:pt idx="708">
                  <c:v>0.62877146351944335</c:v>
                </c:pt>
                <c:pt idx="709">
                  <c:v>0.62886990912939289</c:v>
                </c:pt>
                <c:pt idx="710">
                  <c:v>0.62902867351964298</c:v>
                </c:pt>
                <c:pt idx="711">
                  <c:v>0.62916447351959615</c:v>
                </c:pt>
                <c:pt idx="712">
                  <c:v>0.62927580351944956</c:v>
                </c:pt>
                <c:pt idx="713">
                  <c:v>0.62939850351961091</c:v>
                </c:pt>
                <c:pt idx="714">
                  <c:v>0.6294999539276207</c:v>
                </c:pt>
                <c:pt idx="715">
                  <c:v>0.6296394335193457</c:v>
                </c:pt>
                <c:pt idx="716">
                  <c:v>0.6297611135195369</c:v>
                </c:pt>
                <c:pt idx="717">
                  <c:v>0.62990729351956665</c:v>
                </c:pt>
                <c:pt idx="718">
                  <c:v>0.62999566351962377</c:v>
                </c:pt>
                <c:pt idx="719">
                  <c:v>0.63010752535618064</c:v>
                </c:pt>
                <c:pt idx="720">
                  <c:v>0.63023935351948679</c:v>
                </c:pt>
                <c:pt idx="721">
                  <c:v>0.63033951351953155</c:v>
                </c:pt>
                <c:pt idx="722">
                  <c:v>0.63045749351951597</c:v>
                </c:pt>
                <c:pt idx="723">
                  <c:v>0.63058479351956065</c:v>
                </c:pt>
                <c:pt idx="724">
                  <c:v>0.63073576005015763</c:v>
                </c:pt>
                <c:pt idx="725">
                  <c:v>0.63087341351949733</c:v>
                </c:pt>
                <c:pt idx="726">
                  <c:v>0.63099687351958011</c:v>
                </c:pt>
                <c:pt idx="727">
                  <c:v>0.63109033351933974</c:v>
                </c:pt>
                <c:pt idx="728">
                  <c:v>0.63119026351955776</c:v>
                </c:pt>
                <c:pt idx="729">
                  <c:v>0.63133408658080814</c:v>
                </c:pt>
                <c:pt idx="730">
                  <c:v>0.63145042351944003</c:v>
                </c:pt>
                <c:pt idx="731">
                  <c:v>0.63157672351957306</c:v>
                </c:pt>
                <c:pt idx="732">
                  <c:v>0.63171517351949702</c:v>
                </c:pt>
                <c:pt idx="733">
                  <c:v>0.63183694351974395</c:v>
                </c:pt>
                <c:pt idx="734">
                  <c:v>0.63191966547833622</c:v>
                </c:pt>
                <c:pt idx="735">
                  <c:v>0.6320675035194947</c:v>
                </c:pt>
                <c:pt idx="736">
                  <c:v>0.63217989351963544</c:v>
                </c:pt>
                <c:pt idx="737">
                  <c:v>0.63228647351962763</c:v>
                </c:pt>
                <c:pt idx="738">
                  <c:v>0.63237543351965653</c:v>
                </c:pt>
                <c:pt idx="739">
                  <c:v>0.63248212939575343</c:v>
                </c:pt>
                <c:pt idx="740">
                  <c:v>0.63258124351948308</c:v>
                </c:pt>
                <c:pt idx="741">
                  <c:v>0.63267575351948091</c:v>
                </c:pt>
                <c:pt idx="742">
                  <c:v>0.63278171351946488</c:v>
                </c:pt>
                <c:pt idx="743">
                  <c:v>0.63290590351964315</c:v>
                </c:pt>
                <c:pt idx="744">
                  <c:v>0.63300005400159987</c:v>
                </c:pt>
                <c:pt idx="745">
                  <c:v>0.63312521351956452</c:v>
                </c:pt>
                <c:pt idx="746">
                  <c:v>0.63322652351945463</c:v>
                </c:pt>
                <c:pt idx="747">
                  <c:v>0.63335017351960265</c:v>
                </c:pt>
                <c:pt idx="748">
                  <c:v>0.63346789351946664</c:v>
                </c:pt>
                <c:pt idx="749">
                  <c:v>0.6335744592927316</c:v>
                </c:pt>
                <c:pt idx="750">
                  <c:v>0.63373076351942448</c:v>
                </c:pt>
                <c:pt idx="751">
                  <c:v>0.63384835351946966</c:v>
                </c:pt>
                <c:pt idx="752">
                  <c:v>0.63397469351940727</c:v>
                </c:pt>
                <c:pt idx="753">
                  <c:v>0.63405851351944986</c:v>
                </c:pt>
                <c:pt idx="754">
                  <c:v>0.63415197433582282</c:v>
                </c:pt>
                <c:pt idx="755">
                  <c:v>0.6342534635195145</c:v>
                </c:pt>
                <c:pt idx="756">
                  <c:v>0.63437821351952717</c:v>
                </c:pt>
                <c:pt idx="757">
                  <c:v>0.6345007035194794</c:v>
                </c:pt>
                <c:pt idx="758">
                  <c:v>0.63459680351950121</c:v>
                </c:pt>
                <c:pt idx="759">
                  <c:v>0.63474385851950132</c:v>
                </c:pt>
                <c:pt idx="760">
                  <c:v>0.6348443840689848</c:v>
                </c:pt>
                <c:pt idx="761">
                  <c:v>0.63527226685283722</c:v>
                </c:pt>
                <c:pt idx="762">
                  <c:v>0.63532814351954503</c:v>
                </c:pt>
                <c:pt idx="763">
                  <c:v>0.63542602351942956</c:v>
                </c:pt>
                <c:pt idx="764">
                  <c:v>0.63551509351955904</c:v>
                </c:pt>
                <c:pt idx="765">
                  <c:v>0.63564141805564289</c:v>
                </c:pt>
                <c:pt idx="766">
                  <c:v>0.63574606351952112</c:v>
                </c:pt>
                <c:pt idx="767">
                  <c:v>0.63585008351957295</c:v>
                </c:pt>
                <c:pt idx="768">
                  <c:v>0.6359542535195305</c:v>
                </c:pt>
                <c:pt idx="769">
                  <c:v>0.63604726351954488</c:v>
                </c:pt>
                <c:pt idx="770">
                  <c:v>0.6361527505927147</c:v>
                </c:pt>
                <c:pt idx="771">
                  <c:v>0.63623961351969327</c:v>
                </c:pt>
                <c:pt idx="772">
                  <c:v>0.63635433351957871</c:v>
                </c:pt>
                <c:pt idx="773">
                  <c:v>0.63647094351949918</c:v>
                </c:pt>
                <c:pt idx="774">
                  <c:v>0.63659970351965078</c:v>
                </c:pt>
                <c:pt idx="775">
                  <c:v>0.63671582011745964</c:v>
                </c:pt>
                <c:pt idx="776">
                  <c:v>0.63682523351950471</c:v>
                </c:pt>
                <c:pt idx="777">
                  <c:v>0.6369210235194076</c:v>
                </c:pt>
                <c:pt idx="778">
                  <c:v>0.63702419351952377</c:v>
                </c:pt>
                <c:pt idx="779">
                  <c:v>0.63715626341652865</c:v>
                </c:pt>
                <c:pt idx="780">
                  <c:v>0.6372753535194291</c:v>
                </c:pt>
                <c:pt idx="781">
                  <c:v>0.63737601351955786</c:v>
                </c:pt>
                <c:pt idx="782">
                  <c:v>0.63748829351958292</c:v>
                </c:pt>
                <c:pt idx="783">
                  <c:v>0.63759447351969956</c:v>
                </c:pt>
                <c:pt idx="784">
                  <c:v>0.63769429351947571</c:v>
                </c:pt>
                <c:pt idx="785">
                  <c:v>0.63779042734674463</c:v>
                </c:pt>
                <c:pt idx="786">
                  <c:v>0.63792009351939927</c:v>
                </c:pt>
                <c:pt idx="787">
                  <c:v>0.63803772351968824</c:v>
                </c:pt>
                <c:pt idx="788">
                  <c:v>0.63812620351939253</c:v>
                </c:pt>
                <c:pt idx="789">
                  <c:v>0.63825310351946063</c:v>
                </c:pt>
                <c:pt idx="790">
                  <c:v>0.63836071351941914</c:v>
                </c:pt>
                <c:pt idx="791">
                  <c:v>0.63846608658070669</c:v>
                </c:pt>
                <c:pt idx="792">
                  <c:v>0.63856010351953785</c:v>
                </c:pt>
                <c:pt idx="793">
                  <c:v>0.63868491351948553</c:v>
                </c:pt>
                <c:pt idx="794">
                  <c:v>0.63879074351948084</c:v>
                </c:pt>
                <c:pt idx="795">
                  <c:v>0.63886182351944976</c:v>
                </c:pt>
                <c:pt idx="796">
                  <c:v>0.63904019351954977</c:v>
                </c:pt>
                <c:pt idx="797">
                  <c:v>0.6391699335195129</c:v>
                </c:pt>
                <c:pt idx="798">
                  <c:v>0.63927526351950947</c:v>
                </c:pt>
                <c:pt idx="799">
                  <c:v>0.63940388351963462</c:v>
                </c:pt>
                <c:pt idx="800">
                  <c:v>0.63952136351946365</c:v>
                </c:pt>
                <c:pt idx="801">
                  <c:v>0.63965042351952817</c:v>
                </c:pt>
                <c:pt idx="802">
                  <c:v>0.63979279066229888</c:v>
                </c:pt>
                <c:pt idx="803">
                  <c:v>0.6399103476609157</c:v>
                </c:pt>
                <c:pt idx="804">
                  <c:v>0.64001914351963762</c:v>
                </c:pt>
                <c:pt idx="805">
                  <c:v>0.64010869351956634</c:v>
                </c:pt>
                <c:pt idx="806">
                  <c:v>0.64024507351949667</c:v>
                </c:pt>
                <c:pt idx="807">
                  <c:v>0.64031852351945462</c:v>
                </c:pt>
                <c:pt idx="808">
                  <c:v>0.64042690290723658</c:v>
                </c:pt>
                <c:pt idx="809">
                  <c:v>0.64055129351953743</c:v>
                </c:pt>
                <c:pt idx="810">
                  <c:v>0.64067785351946482</c:v>
                </c:pt>
                <c:pt idx="811">
                  <c:v>0.64087223351964528</c:v>
                </c:pt>
                <c:pt idx="812">
                  <c:v>0.64100511351947054</c:v>
                </c:pt>
                <c:pt idx="813">
                  <c:v>0.64112988249911673</c:v>
                </c:pt>
                <c:pt idx="814">
                  <c:v>0.64128080351953665</c:v>
                </c:pt>
                <c:pt idx="815">
                  <c:v>0.64140231351955002</c:v>
                </c:pt>
                <c:pt idx="816">
                  <c:v>0.64155318351959134</c:v>
                </c:pt>
                <c:pt idx="817">
                  <c:v>0.6416683235194548</c:v>
                </c:pt>
                <c:pt idx="818">
                  <c:v>0.64176814351955702</c:v>
                </c:pt>
                <c:pt idx="819">
                  <c:v>0.64188557269474833</c:v>
                </c:pt>
                <c:pt idx="820">
                  <c:v>0.64202359351942651</c:v>
                </c:pt>
                <c:pt idx="821">
                  <c:v>0.64212589351939386</c:v>
                </c:pt>
                <c:pt idx="822">
                  <c:v>0.64223637351958118</c:v>
                </c:pt>
                <c:pt idx="823">
                  <c:v>0.64240368351949073</c:v>
                </c:pt>
                <c:pt idx="824">
                  <c:v>0.64254830351953374</c:v>
                </c:pt>
                <c:pt idx="825">
                  <c:v>0.64270012939576304</c:v>
                </c:pt>
                <c:pt idx="826">
                  <c:v>0.64283204351943435</c:v>
                </c:pt>
                <c:pt idx="827">
                  <c:v>0.64292536351951113</c:v>
                </c:pt>
                <c:pt idx="828">
                  <c:v>0.64303033351947803</c:v>
                </c:pt>
                <c:pt idx="829">
                  <c:v>0.6431279935195009</c:v>
                </c:pt>
                <c:pt idx="830">
                  <c:v>0.64319549762213213</c:v>
                </c:pt>
                <c:pt idx="831">
                  <c:v>0.64327718351955865</c:v>
                </c:pt>
                <c:pt idx="832">
                  <c:v>0.64337631351951186</c:v>
                </c:pt>
                <c:pt idx="833">
                  <c:v>0.64345932351963664</c:v>
                </c:pt>
                <c:pt idx="834">
                  <c:v>0.64359736351947638</c:v>
                </c:pt>
                <c:pt idx="835">
                  <c:v>0.64371483351954051</c:v>
                </c:pt>
                <c:pt idx="836">
                  <c:v>0.64382051685287067</c:v>
                </c:pt>
                <c:pt idx="837">
                  <c:v>0.64390261351953071</c:v>
                </c:pt>
                <c:pt idx="838">
                  <c:v>0.64399200351947339</c:v>
                </c:pt>
                <c:pt idx="839">
                  <c:v>0.6441115335194938</c:v>
                </c:pt>
                <c:pt idx="840">
                  <c:v>0.64418761351950737</c:v>
                </c:pt>
                <c:pt idx="841">
                  <c:v>0.64428877072877877</c:v>
                </c:pt>
                <c:pt idx="842">
                  <c:v>0.64434554221509321</c:v>
                </c:pt>
                <c:pt idx="843">
                  <c:v>0.64445499351937585</c:v>
                </c:pt>
                <c:pt idx="844">
                  <c:v>0.64456990351948318</c:v>
                </c:pt>
                <c:pt idx="845">
                  <c:v>0.64464129351947275</c:v>
                </c:pt>
                <c:pt idx="846">
                  <c:v>0.64478081351956185</c:v>
                </c:pt>
                <c:pt idx="847">
                  <c:v>0.64486017063281065</c:v>
                </c:pt>
                <c:pt idx="848">
                  <c:v>0.64497460351953073</c:v>
                </c:pt>
                <c:pt idx="849">
                  <c:v>0.64508599351963003</c:v>
                </c:pt>
                <c:pt idx="850">
                  <c:v>0.6452098435196103</c:v>
                </c:pt>
                <c:pt idx="851">
                  <c:v>0.64533648351951534</c:v>
                </c:pt>
                <c:pt idx="852">
                  <c:v>0.64545012351953879</c:v>
                </c:pt>
                <c:pt idx="853">
                  <c:v>0.6455778620909598</c:v>
                </c:pt>
                <c:pt idx="854">
                  <c:v>0.64569532351949221</c:v>
                </c:pt>
                <c:pt idx="855">
                  <c:v>0.6457783535194056</c:v>
                </c:pt>
                <c:pt idx="856">
                  <c:v>0.64585569351950967</c:v>
                </c:pt>
                <c:pt idx="857">
                  <c:v>0.64593511351965638</c:v>
                </c:pt>
                <c:pt idx="858">
                  <c:v>0.64599217036152434</c:v>
                </c:pt>
                <c:pt idx="859">
                  <c:v>0.64607700351946651</c:v>
                </c:pt>
                <c:pt idx="860">
                  <c:v>0.64621149351948914</c:v>
                </c:pt>
                <c:pt idx="861">
                  <c:v>0.6462730435195867</c:v>
                </c:pt>
                <c:pt idx="862">
                  <c:v>0.64635231351945843</c:v>
                </c:pt>
                <c:pt idx="863">
                  <c:v>0.64643707351943724</c:v>
                </c:pt>
                <c:pt idx="864">
                  <c:v>0.64658172733392405</c:v>
                </c:pt>
                <c:pt idx="865">
                  <c:v>0.6466768335193952</c:v>
                </c:pt>
                <c:pt idx="866">
                  <c:v>0.64675820351951241</c:v>
                </c:pt>
                <c:pt idx="867">
                  <c:v>0.64689267351954682</c:v>
                </c:pt>
                <c:pt idx="868">
                  <c:v>0.6469882935194432</c:v>
                </c:pt>
                <c:pt idx="869">
                  <c:v>0.64707817063296602</c:v>
                </c:pt>
                <c:pt idx="870">
                  <c:v>0.64714331351952292</c:v>
                </c:pt>
                <c:pt idx="871">
                  <c:v>0.64721865351943231</c:v>
                </c:pt>
                <c:pt idx="872">
                  <c:v>0.64730896351945044</c:v>
                </c:pt>
                <c:pt idx="873">
                  <c:v>0.64739588351956612</c:v>
                </c:pt>
                <c:pt idx="874">
                  <c:v>0.64751916584275093</c:v>
                </c:pt>
                <c:pt idx="875">
                  <c:v>0.64760128403504846</c:v>
                </c:pt>
                <c:pt idx="876">
                  <c:v>0.64773173351950852</c:v>
                </c:pt>
                <c:pt idx="877">
                  <c:v>0.64784084351957683</c:v>
                </c:pt>
                <c:pt idx="878">
                  <c:v>0.64794346351944077</c:v>
                </c:pt>
                <c:pt idx="879">
                  <c:v>0.64805490351966522</c:v>
                </c:pt>
                <c:pt idx="880">
                  <c:v>0.64817942719034338</c:v>
                </c:pt>
                <c:pt idx="881">
                  <c:v>0.6482805735194872</c:v>
                </c:pt>
                <c:pt idx="882">
                  <c:v>0.64840195351949748</c:v>
                </c:pt>
                <c:pt idx="883">
                  <c:v>0.64850186351957184</c:v>
                </c:pt>
                <c:pt idx="884">
                  <c:v>0.64857527351955613</c:v>
                </c:pt>
                <c:pt idx="885">
                  <c:v>0.64865634351953438</c:v>
                </c:pt>
                <c:pt idx="886">
                  <c:v>0.64870619601944735</c:v>
                </c:pt>
                <c:pt idx="887">
                  <c:v>0.64885379351945094</c:v>
                </c:pt>
                <c:pt idx="888">
                  <c:v>0.64897407351955561</c:v>
                </c:pt>
                <c:pt idx="889">
                  <c:v>0.64907666351946691</c:v>
                </c:pt>
                <c:pt idx="890">
                  <c:v>0.64917446351953034</c:v>
                </c:pt>
                <c:pt idx="891">
                  <c:v>0.64929311908663578</c:v>
                </c:pt>
                <c:pt idx="892">
                  <c:v>0.64939745351964107</c:v>
                </c:pt>
                <c:pt idx="893">
                  <c:v>0.6494978335195627</c:v>
                </c:pt>
                <c:pt idx="894">
                  <c:v>0.64961709351959662</c:v>
                </c:pt>
                <c:pt idx="895">
                  <c:v>0.64970619351960646</c:v>
                </c:pt>
                <c:pt idx="896">
                  <c:v>0.6498535726948107</c:v>
                </c:pt>
                <c:pt idx="897">
                  <c:v>0.64996429351951834</c:v>
                </c:pt>
                <c:pt idx="898">
                  <c:v>0.65005934351954531</c:v>
                </c:pt>
                <c:pt idx="899">
                  <c:v>0.65018756351958118</c:v>
                </c:pt>
                <c:pt idx="900">
                  <c:v>0.65029910351950238</c:v>
                </c:pt>
                <c:pt idx="901">
                  <c:v>0.6504258535196088</c:v>
                </c:pt>
                <c:pt idx="902">
                  <c:v>0.65053073764325164</c:v>
                </c:pt>
                <c:pt idx="903">
                  <c:v>0.65063985351950981</c:v>
                </c:pt>
                <c:pt idx="904">
                  <c:v>0.65081373351961325</c:v>
                </c:pt>
                <c:pt idx="905">
                  <c:v>0.65094255351965635</c:v>
                </c:pt>
                <c:pt idx="906">
                  <c:v>0.65104579351947434</c:v>
                </c:pt>
                <c:pt idx="907">
                  <c:v>0.65116751793519334</c:v>
                </c:pt>
                <c:pt idx="908">
                  <c:v>0.65125592351968575</c:v>
                </c:pt>
                <c:pt idx="909">
                  <c:v>0.65138581351948432</c:v>
                </c:pt>
                <c:pt idx="910">
                  <c:v>0.6515004135194733</c:v>
                </c:pt>
                <c:pt idx="911">
                  <c:v>0.65161727351940757</c:v>
                </c:pt>
                <c:pt idx="912">
                  <c:v>0.65171099351947415</c:v>
                </c:pt>
                <c:pt idx="913">
                  <c:v>0.65181773764327189</c:v>
                </c:pt>
                <c:pt idx="914">
                  <c:v>0.65197667351950095</c:v>
                </c:pt>
                <c:pt idx="915">
                  <c:v>0.65208736351937169</c:v>
                </c:pt>
                <c:pt idx="916">
                  <c:v>0.65222028351951311</c:v>
                </c:pt>
                <c:pt idx="917">
                  <c:v>0.65231887351940665</c:v>
                </c:pt>
                <c:pt idx="918">
                  <c:v>0.65241095413812011</c:v>
                </c:pt>
                <c:pt idx="919">
                  <c:v>0.65251898351951365</c:v>
                </c:pt>
                <c:pt idx="920">
                  <c:v>0.6526292535195235</c:v>
                </c:pt>
                <c:pt idx="921">
                  <c:v>0.65277262351958343</c:v>
                </c:pt>
                <c:pt idx="922">
                  <c:v>0.65288552351957385</c:v>
                </c:pt>
                <c:pt idx="923">
                  <c:v>0.65297093351941415</c:v>
                </c:pt>
                <c:pt idx="924">
                  <c:v>0.65309658300412865</c:v>
                </c:pt>
                <c:pt idx="925">
                  <c:v>0.65320907351943602</c:v>
                </c:pt>
                <c:pt idx="926">
                  <c:v>0.65331162351955741</c:v>
                </c:pt>
                <c:pt idx="927">
                  <c:v>0.65342504351959185</c:v>
                </c:pt>
                <c:pt idx="928">
                  <c:v>0.65354930351946994</c:v>
                </c:pt>
                <c:pt idx="929">
                  <c:v>0.65367407784950304</c:v>
                </c:pt>
                <c:pt idx="930">
                  <c:v>0.65380676351955536</c:v>
                </c:pt>
                <c:pt idx="931">
                  <c:v>0.65390955351957003</c:v>
                </c:pt>
                <c:pt idx="932">
                  <c:v>0.65403761351956435</c:v>
                </c:pt>
                <c:pt idx="933">
                  <c:v>0.6541236235193264</c:v>
                </c:pt>
                <c:pt idx="934">
                  <c:v>0.65423758300407564</c:v>
                </c:pt>
                <c:pt idx="935">
                  <c:v>0.65433312351949335</c:v>
                </c:pt>
                <c:pt idx="936">
                  <c:v>0.65442715351949365</c:v>
                </c:pt>
                <c:pt idx="937">
                  <c:v>0.65455336351941185</c:v>
                </c:pt>
                <c:pt idx="938">
                  <c:v>0.65466253351954262</c:v>
                </c:pt>
                <c:pt idx="939">
                  <c:v>0.65475880980827228</c:v>
                </c:pt>
                <c:pt idx="940">
                  <c:v>0.65486621351968344</c:v>
                </c:pt>
                <c:pt idx="941">
                  <c:v>0.6549546735195142</c:v>
                </c:pt>
                <c:pt idx="942">
                  <c:v>0.65507558351950623</c:v>
                </c:pt>
                <c:pt idx="943">
                  <c:v>0.65516536351968635</c:v>
                </c:pt>
                <c:pt idx="944">
                  <c:v>0.65529657351952275</c:v>
                </c:pt>
                <c:pt idx="945">
                  <c:v>0.65541121187011764</c:v>
                </c:pt>
                <c:pt idx="946">
                  <c:v>0.65549397351955563</c:v>
                </c:pt>
                <c:pt idx="947">
                  <c:v>0.65564658351948579</c:v>
                </c:pt>
                <c:pt idx="948">
                  <c:v>0.65574802351938133</c:v>
                </c:pt>
                <c:pt idx="949">
                  <c:v>0.65586436351951338</c:v>
                </c:pt>
                <c:pt idx="950">
                  <c:v>0.65597180980815128</c:v>
                </c:pt>
                <c:pt idx="951">
                  <c:v>0.65610341351953305</c:v>
                </c:pt>
                <c:pt idx="952">
                  <c:v>0.65621707351957215</c:v>
                </c:pt>
                <c:pt idx="953">
                  <c:v>0.65633430351948718</c:v>
                </c:pt>
                <c:pt idx="954">
                  <c:v>0.65646066351961063</c:v>
                </c:pt>
                <c:pt idx="955">
                  <c:v>0.65656504692162798</c:v>
                </c:pt>
                <c:pt idx="956">
                  <c:v>0.65669888351954087</c:v>
                </c:pt>
                <c:pt idx="957">
                  <c:v>0.65679658351946635</c:v>
                </c:pt>
                <c:pt idx="958">
                  <c:v>0.65687529351953544</c:v>
                </c:pt>
                <c:pt idx="959">
                  <c:v>0.65700921351953168</c:v>
                </c:pt>
                <c:pt idx="960">
                  <c:v>0.65709861351951082</c:v>
                </c:pt>
                <c:pt idx="961">
                  <c:v>0.65721089228239382</c:v>
                </c:pt>
                <c:pt idx="962">
                  <c:v>0.65732265351968655</c:v>
                </c:pt>
                <c:pt idx="963">
                  <c:v>0.65739816351947544</c:v>
                </c:pt>
                <c:pt idx="964">
                  <c:v>0.65754141351951234</c:v>
                </c:pt>
                <c:pt idx="965">
                  <c:v>0.65764592351946904</c:v>
                </c:pt>
                <c:pt idx="966">
                  <c:v>0.65774726341646872</c:v>
                </c:pt>
                <c:pt idx="967">
                  <c:v>0.6578706635196605</c:v>
                </c:pt>
                <c:pt idx="968">
                  <c:v>0.65799526351941207</c:v>
                </c:pt>
                <c:pt idx="969">
                  <c:v>0.65814056351946792</c:v>
                </c:pt>
                <c:pt idx="970">
                  <c:v>0.65824514351953811</c:v>
                </c:pt>
                <c:pt idx="971">
                  <c:v>0.65837286968980013</c:v>
                </c:pt>
                <c:pt idx="972">
                  <c:v>0.6585323382815037</c:v>
                </c:pt>
                <c:pt idx="973">
                  <c:v>0.6586461935195318</c:v>
                </c:pt>
                <c:pt idx="974">
                  <c:v>0.65873244351944116</c:v>
                </c:pt>
                <c:pt idx="975">
                  <c:v>0.6588311335195004</c:v>
                </c:pt>
                <c:pt idx="976">
                  <c:v>0.65892443351944685</c:v>
                </c:pt>
                <c:pt idx="977">
                  <c:v>0.65907851685277419</c:v>
                </c:pt>
                <c:pt idx="978">
                  <c:v>0.6592203635195103</c:v>
                </c:pt>
                <c:pt idx="979">
                  <c:v>0.65934797351954577</c:v>
                </c:pt>
                <c:pt idx="980">
                  <c:v>0.65946930351947353</c:v>
                </c:pt>
                <c:pt idx="981">
                  <c:v>0.65956938351946803</c:v>
                </c:pt>
                <c:pt idx="982">
                  <c:v>0.65971410018619359</c:v>
                </c:pt>
                <c:pt idx="983">
                  <c:v>0.65986030725690625</c:v>
                </c:pt>
                <c:pt idx="984">
                  <c:v>0.65996112351942404</c:v>
                </c:pt>
                <c:pt idx="985">
                  <c:v>0.66006590351948236</c:v>
                </c:pt>
                <c:pt idx="986">
                  <c:v>0.66016120351953722</c:v>
                </c:pt>
                <c:pt idx="987">
                  <c:v>0.66028499351951209</c:v>
                </c:pt>
                <c:pt idx="988">
                  <c:v>0.6603877685709707</c:v>
                </c:pt>
                <c:pt idx="989">
                  <c:v>0.66048974351949252</c:v>
                </c:pt>
                <c:pt idx="990">
                  <c:v>0.66057734351963404</c:v>
                </c:pt>
                <c:pt idx="991">
                  <c:v>0.66068248351956615</c:v>
                </c:pt>
                <c:pt idx="992">
                  <c:v>0.66077874351937427</c:v>
                </c:pt>
                <c:pt idx="993">
                  <c:v>0.66087735018619875</c:v>
                </c:pt>
                <c:pt idx="994">
                  <c:v>0.66099645351958936</c:v>
                </c:pt>
                <c:pt idx="995">
                  <c:v>0.66110538351959902</c:v>
                </c:pt>
                <c:pt idx="996">
                  <c:v>0.6612416735194574</c:v>
                </c:pt>
                <c:pt idx="997">
                  <c:v>0.66136441351953712</c:v>
                </c:pt>
                <c:pt idx="998">
                  <c:v>0.66145541500100158</c:v>
                </c:pt>
                <c:pt idx="999">
                  <c:v>0.66161443351944782</c:v>
                </c:pt>
                <c:pt idx="1000">
                  <c:v>0.6617169935195919</c:v>
                </c:pt>
                <c:pt idx="1001">
                  <c:v>0.66181867351957835</c:v>
                </c:pt>
                <c:pt idx="1002">
                  <c:v>0.66195231351955053</c:v>
                </c:pt>
                <c:pt idx="1003">
                  <c:v>0.6620288935195352</c:v>
                </c:pt>
                <c:pt idx="1004">
                  <c:v>0.66213251083905789</c:v>
                </c:pt>
                <c:pt idx="1005">
                  <c:v>0.66222842351953815</c:v>
                </c:pt>
                <c:pt idx="1006">
                  <c:v>0.66231542351954553</c:v>
                </c:pt>
                <c:pt idx="1007">
                  <c:v>0.66242890351941353</c:v>
                </c:pt>
                <c:pt idx="1008">
                  <c:v>0.66252814351946665</c:v>
                </c:pt>
                <c:pt idx="1009">
                  <c:v>0.66266474795249064</c:v>
                </c:pt>
                <c:pt idx="1010">
                  <c:v>0.66277653351949251</c:v>
                </c:pt>
                <c:pt idx="1011">
                  <c:v>0.66290079351956999</c:v>
                </c:pt>
                <c:pt idx="1012">
                  <c:v>0.66302449351954529</c:v>
                </c:pt>
                <c:pt idx="1013">
                  <c:v>0.66311078351948616</c:v>
                </c:pt>
                <c:pt idx="1014">
                  <c:v>0.6631955481029197</c:v>
                </c:pt>
                <c:pt idx="1015">
                  <c:v>0.66331575351957039</c:v>
                </c:pt>
                <c:pt idx="1016">
                  <c:v>0.66340607351965275</c:v>
                </c:pt>
                <c:pt idx="1017">
                  <c:v>0.66353622351957264</c:v>
                </c:pt>
                <c:pt idx="1018">
                  <c:v>0.6636245835196074</c:v>
                </c:pt>
                <c:pt idx="1019">
                  <c:v>0.66375069351956195</c:v>
                </c:pt>
                <c:pt idx="1020">
                  <c:v>0.6638484180555958</c:v>
                </c:pt>
                <c:pt idx="1021">
                  <c:v>0.66395565351952468</c:v>
                </c:pt>
                <c:pt idx="1022">
                  <c:v>0.66403884351949383</c:v>
                </c:pt>
                <c:pt idx="1023">
                  <c:v>0.6641650735196416</c:v>
                </c:pt>
                <c:pt idx="1024">
                  <c:v>0.66426877351948255</c:v>
                </c:pt>
                <c:pt idx="1025">
                  <c:v>0.66437515720375107</c:v>
                </c:pt>
                <c:pt idx="1026">
                  <c:v>0.6645018235195741</c:v>
                </c:pt>
                <c:pt idx="1027">
                  <c:v>0.66459838351953315</c:v>
                </c:pt>
                <c:pt idx="1028">
                  <c:v>0.66468663351951029</c:v>
                </c:pt>
                <c:pt idx="1029">
                  <c:v>0.66478594351961906</c:v>
                </c:pt>
                <c:pt idx="1030">
                  <c:v>0.66487444667748896</c:v>
                </c:pt>
                <c:pt idx="1031">
                  <c:v>0.66496949351948076</c:v>
                </c:pt>
                <c:pt idx="1032">
                  <c:v>0.66511391351943505</c:v>
                </c:pt>
                <c:pt idx="1033">
                  <c:v>0.66522356351943379</c:v>
                </c:pt>
                <c:pt idx="1034">
                  <c:v>0.6653309635195237</c:v>
                </c:pt>
                <c:pt idx="1035">
                  <c:v>0.66545994393622721</c:v>
                </c:pt>
                <c:pt idx="1036">
                  <c:v>0.66555878351950148</c:v>
                </c:pt>
                <c:pt idx="1037">
                  <c:v>0.66566300351957008</c:v>
                </c:pt>
                <c:pt idx="1038">
                  <c:v>0.66578172351961584</c:v>
                </c:pt>
                <c:pt idx="1039">
                  <c:v>0.66590692351947356</c:v>
                </c:pt>
                <c:pt idx="1040">
                  <c:v>0.66599384841320952</c:v>
                </c:pt>
                <c:pt idx="1041">
                  <c:v>0.66608364083643323</c:v>
                </c:pt>
                <c:pt idx="1042">
                  <c:v>0.66620198351951521</c:v>
                </c:pt>
                <c:pt idx="1043">
                  <c:v>0.6663002735195549</c:v>
                </c:pt>
                <c:pt idx="1044">
                  <c:v>0.66640154351954195</c:v>
                </c:pt>
                <c:pt idx="1045">
                  <c:v>0.66649099351951835</c:v>
                </c:pt>
                <c:pt idx="1046">
                  <c:v>0.66653669667744064</c:v>
                </c:pt>
                <c:pt idx="1047">
                  <c:v>0.66668445351956684</c:v>
                </c:pt>
                <c:pt idx="1048">
                  <c:v>0.66676512351961126</c:v>
                </c:pt>
                <c:pt idx="1049">
                  <c:v>0.66684689351956372</c:v>
                </c:pt>
                <c:pt idx="1050">
                  <c:v>0.66694439351954471</c:v>
                </c:pt>
                <c:pt idx="1051">
                  <c:v>0.66702867036161806</c:v>
                </c:pt>
                <c:pt idx="1052">
                  <c:v>0.66713218351954162</c:v>
                </c:pt>
                <c:pt idx="1053">
                  <c:v>0.66723990351953111</c:v>
                </c:pt>
                <c:pt idx="1054">
                  <c:v>0.66731393351969448</c:v>
                </c:pt>
                <c:pt idx="1055">
                  <c:v>0.66741609351959252</c:v>
                </c:pt>
                <c:pt idx="1056">
                  <c:v>0.66747531496285761</c:v>
                </c:pt>
                <c:pt idx="1057">
                  <c:v>0.66757697351943146</c:v>
                </c:pt>
                <c:pt idx="1058">
                  <c:v>0.66767193351953091</c:v>
                </c:pt>
                <c:pt idx="1059">
                  <c:v>0.66776381351958713</c:v>
                </c:pt>
                <c:pt idx="1060">
                  <c:v>0.66787533351944894</c:v>
                </c:pt>
                <c:pt idx="1061">
                  <c:v>0.66797123081671916</c:v>
                </c:pt>
                <c:pt idx="1062">
                  <c:v>0.6680766335194781</c:v>
                </c:pt>
                <c:pt idx="1063">
                  <c:v>0.6681866135195822</c:v>
                </c:pt>
                <c:pt idx="1064">
                  <c:v>0.66829543351959131</c:v>
                </c:pt>
                <c:pt idx="1065">
                  <c:v>0.66840368351944413</c:v>
                </c:pt>
                <c:pt idx="1066">
                  <c:v>0.66849443351947202</c:v>
                </c:pt>
                <c:pt idx="1067">
                  <c:v>0.66856223351958155</c:v>
                </c:pt>
                <c:pt idx="1068">
                  <c:v>0.66870762351955337</c:v>
                </c:pt>
                <c:pt idx="1069">
                  <c:v>0.66882849351954321</c:v>
                </c:pt>
                <c:pt idx="1070">
                  <c:v>0.66893057351960394</c:v>
                </c:pt>
                <c:pt idx="1071">
                  <c:v>0.66902764485973942</c:v>
                </c:pt>
                <c:pt idx="1072">
                  <c:v>0.66911963351944492</c:v>
                </c:pt>
                <c:pt idx="1073">
                  <c:v>0.66921399351957822</c:v>
                </c:pt>
                <c:pt idx="1074">
                  <c:v>0.66932513351952305</c:v>
                </c:pt>
                <c:pt idx="1075">
                  <c:v>0.66943827351950502</c:v>
                </c:pt>
                <c:pt idx="1076">
                  <c:v>0.66954913899898916</c:v>
                </c:pt>
                <c:pt idx="1077">
                  <c:v>0.66963388351948228</c:v>
                </c:pt>
                <c:pt idx="1078">
                  <c:v>0.66972364351950553</c:v>
                </c:pt>
                <c:pt idx="1079">
                  <c:v>0.6698125535195214</c:v>
                </c:pt>
                <c:pt idx="1080">
                  <c:v>0.66990085351943829</c:v>
                </c:pt>
                <c:pt idx="1081">
                  <c:v>0.66995713351954711</c:v>
                </c:pt>
                <c:pt idx="1082">
                  <c:v>0.67005623351954713</c:v>
                </c:pt>
                <c:pt idx="1083">
                  <c:v>0.67016022351947557</c:v>
                </c:pt>
                <c:pt idx="1084">
                  <c:v>0.67025997351950817</c:v>
                </c:pt>
                <c:pt idx="1085">
                  <c:v>0.67037150351961916</c:v>
                </c:pt>
                <c:pt idx="1086">
                  <c:v>0.6704561535194824</c:v>
                </c:pt>
                <c:pt idx="1087">
                  <c:v>0.67058327726943012</c:v>
                </c:pt>
                <c:pt idx="1088">
                  <c:v>0.67067498351957711</c:v>
                </c:pt>
                <c:pt idx="1089">
                  <c:v>0.67076732351947177</c:v>
                </c:pt>
                <c:pt idx="1090">
                  <c:v>0.67085063351953733</c:v>
                </c:pt>
                <c:pt idx="1091">
                  <c:v>0.6709495335195067</c:v>
                </c:pt>
                <c:pt idx="1092">
                  <c:v>0.67105969895166595</c:v>
                </c:pt>
                <c:pt idx="1093">
                  <c:v>0.67116109351953113</c:v>
                </c:pt>
                <c:pt idx="1094">
                  <c:v>0.67126900351952812</c:v>
                </c:pt>
                <c:pt idx="1095">
                  <c:v>0.67135219351945363</c:v>
                </c:pt>
                <c:pt idx="1096">
                  <c:v>0.67142119725582539</c:v>
                </c:pt>
                <c:pt idx="1097">
                  <c:v>0.67151220732907368</c:v>
                </c:pt>
                <c:pt idx="1098">
                  <c:v>0.67157407351939613</c:v>
                </c:pt>
                <c:pt idx="1099">
                  <c:v>0.67167883351948188</c:v>
                </c:pt>
                <c:pt idx="1100">
                  <c:v>0.67178029351950586</c:v>
                </c:pt>
                <c:pt idx="1101">
                  <c:v>0.67188337537999165</c:v>
                </c:pt>
                <c:pt idx="1102">
                  <c:v>0.67197982115992339</c:v>
                </c:pt>
                <c:pt idx="1103">
                  <c:v>0.67206629351952174</c:v>
                </c:pt>
                <c:pt idx="1104">
                  <c:v>0.67216916351961264</c:v>
                </c:pt>
                <c:pt idx="1105">
                  <c:v>0.67224749351953683</c:v>
                </c:pt>
                <c:pt idx="1106">
                  <c:v>0.67232262424128963</c:v>
                </c:pt>
                <c:pt idx="1107">
                  <c:v>0.67240454351953438</c:v>
                </c:pt>
                <c:pt idx="1108">
                  <c:v>0.67249815351948583</c:v>
                </c:pt>
                <c:pt idx="1109">
                  <c:v>0.6725740335195115</c:v>
                </c:pt>
                <c:pt idx="1110">
                  <c:v>0.67265639351939077</c:v>
                </c:pt>
                <c:pt idx="1111">
                  <c:v>0.67272444867100634</c:v>
                </c:pt>
                <c:pt idx="1112">
                  <c:v>0.67282481107059966</c:v>
                </c:pt>
                <c:pt idx="1113">
                  <c:v>0.6729034735196836</c:v>
                </c:pt>
                <c:pt idx="1114">
                  <c:v>0.67298282351953398</c:v>
                </c:pt>
                <c:pt idx="1115">
                  <c:v>0.67305509351948201</c:v>
                </c:pt>
                <c:pt idx="1116">
                  <c:v>0.67312810351943253</c:v>
                </c:pt>
                <c:pt idx="1117">
                  <c:v>0.6732079129009636</c:v>
                </c:pt>
                <c:pt idx="1118">
                  <c:v>0.67327604351953696</c:v>
                </c:pt>
                <c:pt idx="1119">
                  <c:v>0.67335765351949017</c:v>
                </c:pt>
                <c:pt idx="1120">
                  <c:v>0.67344426351961406</c:v>
                </c:pt>
                <c:pt idx="1121">
                  <c:v>0.67354469640606951</c:v>
                </c:pt>
                <c:pt idx="1122">
                  <c:v>0.67362739351951184</c:v>
                </c:pt>
                <c:pt idx="1123">
                  <c:v>0.67373468351937205</c:v>
                </c:pt>
                <c:pt idx="1124">
                  <c:v>0.673806793519519</c:v>
                </c:pt>
                <c:pt idx="1125">
                  <c:v>0.67389554351950853</c:v>
                </c:pt>
                <c:pt idx="1126">
                  <c:v>0.67397386135469706</c:v>
                </c:pt>
                <c:pt idx="1127">
                  <c:v>0.67406514351952851</c:v>
                </c:pt>
                <c:pt idx="1128">
                  <c:v>0.67412747351961988</c:v>
                </c:pt>
                <c:pt idx="1129">
                  <c:v>0.67420353351953244</c:v>
                </c:pt>
                <c:pt idx="1130">
                  <c:v>0.67429622351947827</c:v>
                </c:pt>
                <c:pt idx="1131">
                  <c:v>0.67439411908650104</c:v>
                </c:pt>
                <c:pt idx="1132">
                  <c:v>0.67446531351956296</c:v>
                </c:pt>
                <c:pt idx="1133">
                  <c:v>0.67455420351946405</c:v>
                </c:pt>
                <c:pt idx="1134">
                  <c:v>0.67462317351956513</c:v>
                </c:pt>
                <c:pt idx="1135">
                  <c:v>0.67468329351958034</c:v>
                </c:pt>
                <c:pt idx="1136">
                  <c:v>0.67475391268617302</c:v>
                </c:pt>
                <c:pt idx="1137">
                  <c:v>0.67481916351951676</c:v>
                </c:pt>
                <c:pt idx="1138">
                  <c:v>0.67491746351943593</c:v>
                </c:pt>
                <c:pt idx="1139">
                  <c:v>0.67500025351947301</c:v>
                </c:pt>
                <c:pt idx="1140">
                  <c:v>0.67508965226949391</c:v>
                </c:pt>
                <c:pt idx="1141">
                  <c:v>0.67516492351936164</c:v>
                </c:pt>
                <c:pt idx="1142">
                  <c:v>0.67523902351955334</c:v>
                </c:pt>
                <c:pt idx="1143">
                  <c:v>0.67532838351940072</c:v>
                </c:pt>
                <c:pt idx="1144">
                  <c:v>0.67541527351947817</c:v>
                </c:pt>
                <c:pt idx="1145">
                  <c:v>0.67550227726958811</c:v>
                </c:pt>
                <c:pt idx="1146">
                  <c:v>0.67555975351966502</c:v>
                </c:pt>
                <c:pt idx="1147">
                  <c:v>0.67563752351945616</c:v>
                </c:pt>
                <c:pt idx="1148">
                  <c:v>0.67573675351943163</c:v>
                </c:pt>
                <c:pt idx="1149">
                  <c:v>0.67581614351944164</c:v>
                </c:pt>
                <c:pt idx="1150">
                  <c:v>0.67588044898349275</c:v>
                </c:pt>
                <c:pt idx="1151">
                  <c:v>0.67593754351956725</c:v>
                </c:pt>
                <c:pt idx="1152">
                  <c:v>0.67601163351949567</c:v>
                </c:pt>
                <c:pt idx="1153">
                  <c:v>0.67607404351957912</c:v>
                </c:pt>
                <c:pt idx="1154">
                  <c:v>0.67615289351955843</c:v>
                </c:pt>
                <c:pt idx="1155">
                  <c:v>0.6762174335194131</c:v>
                </c:pt>
                <c:pt idx="1156">
                  <c:v>0.67630717310282762</c:v>
                </c:pt>
                <c:pt idx="1157">
                  <c:v>0.67638506351947714</c:v>
                </c:pt>
                <c:pt idx="1158">
                  <c:v>0.67644497351946709</c:v>
                </c:pt>
                <c:pt idx="1159">
                  <c:v>0.67652706351944492</c:v>
                </c:pt>
                <c:pt idx="1160">
                  <c:v>0.67659283351950861</c:v>
                </c:pt>
                <c:pt idx="1161">
                  <c:v>0.67666188143619044</c:v>
                </c:pt>
                <c:pt idx="1162">
                  <c:v>0.67672855351958339</c:v>
                </c:pt>
                <c:pt idx="1163">
                  <c:v>0.67682916351945843</c:v>
                </c:pt>
                <c:pt idx="1164">
                  <c:v>0.67690205351959976</c:v>
                </c:pt>
                <c:pt idx="1165">
                  <c:v>0.67701134351962433</c:v>
                </c:pt>
                <c:pt idx="1166">
                  <c:v>0.67706805351954957</c:v>
                </c:pt>
                <c:pt idx="1167">
                  <c:v>0.67714495435286981</c:v>
                </c:pt>
                <c:pt idx="1168">
                  <c:v>0.67721163351953517</c:v>
                </c:pt>
                <c:pt idx="1169">
                  <c:v>0.67726376351940654</c:v>
                </c:pt>
                <c:pt idx="1170">
                  <c:v>0.67732495351950384</c:v>
                </c:pt>
                <c:pt idx="1171">
                  <c:v>0.6773973735194273</c:v>
                </c:pt>
                <c:pt idx="1172">
                  <c:v>0.67746793351955226</c:v>
                </c:pt>
                <c:pt idx="1173">
                  <c:v>0.67752461060291658</c:v>
                </c:pt>
                <c:pt idx="1174">
                  <c:v>0.67759843351963556</c:v>
                </c:pt>
                <c:pt idx="1175">
                  <c:v>0.67765513351946705</c:v>
                </c:pt>
                <c:pt idx="1176">
                  <c:v>0.67774155351941301</c:v>
                </c:pt>
                <c:pt idx="1177">
                  <c:v>0.67783075351941735</c:v>
                </c:pt>
                <c:pt idx="1178">
                  <c:v>0.67791345435273365</c:v>
                </c:pt>
                <c:pt idx="1179">
                  <c:v>0.67798916351934302</c:v>
                </c:pt>
                <c:pt idx="1180">
                  <c:v>0.678058693519491</c:v>
                </c:pt>
                <c:pt idx="1181">
                  <c:v>0.67811780351952811</c:v>
                </c:pt>
                <c:pt idx="1182">
                  <c:v>0.67819604351952156</c:v>
                </c:pt>
                <c:pt idx="1183">
                  <c:v>0.67828827351958609</c:v>
                </c:pt>
                <c:pt idx="1184">
                  <c:v>0.67837301773011038</c:v>
                </c:pt>
                <c:pt idx="1185">
                  <c:v>0.67847022351951281</c:v>
                </c:pt>
                <c:pt idx="1186">
                  <c:v>0.67854814351955028</c:v>
                </c:pt>
                <c:pt idx="1187">
                  <c:v>0.67862945351933701</c:v>
                </c:pt>
                <c:pt idx="1188">
                  <c:v>0.67870963351954794</c:v>
                </c:pt>
                <c:pt idx="1189">
                  <c:v>0.67879740226946861</c:v>
                </c:pt>
                <c:pt idx="1190">
                  <c:v>0.67889583351954985</c:v>
                </c:pt>
                <c:pt idx="1191">
                  <c:v>0.67897267351944079</c:v>
                </c:pt>
                <c:pt idx="1192">
                  <c:v>0.67906698351959083</c:v>
                </c:pt>
                <c:pt idx="1193">
                  <c:v>0.67916029351960194</c:v>
                </c:pt>
                <c:pt idx="1194">
                  <c:v>0.6792332356028945</c:v>
                </c:pt>
                <c:pt idx="1195">
                  <c:v>0.6793312835194607</c:v>
                </c:pt>
                <c:pt idx="1196">
                  <c:v>0.67938627351956971</c:v>
                </c:pt>
                <c:pt idx="1197">
                  <c:v>0.67944967351960106</c:v>
                </c:pt>
                <c:pt idx="1198">
                  <c:v>0.67950198351945879</c:v>
                </c:pt>
                <c:pt idx="1199">
                  <c:v>0.67957095351943175</c:v>
                </c:pt>
                <c:pt idx="1200">
                  <c:v>0.67961981893609091</c:v>
                </c:pt>
                <c:pt idx="1201">
                  <c:v>0.67969707351952247</c:v>
                </c:pt>
                <c:pt idx="1202">
                  <c:v>0.67973121351944787</c:v>
                </c:pt>
                <c:pt idx="1203">
                  <c:v>0.67981473351960753</c:v>
                </c:pt>
                <c:pt idx="1204">
                  <c:v>0.67987559351948534</c:v>
                </c:pt>
                <c:pt idx="1205">
                  <c:v>0.67996168351959507</c:v>
                </c:pt>
                <c:pt idx="1206">
                  <c:v>0.68003344351957751</c:v>
                </c:pt>
                <c:pt idx="1207">
                  <c:v>0.68012492351960041</c:v>
                </c:pt>
                <c:pt idx="1208">
                  <c:v>0.68018907351954372</c:v>
                </c:pt>
                <c:pt idx="1209">
                  <c:v>0.68028898351964529</c:v>
                </c:pt>
                <c:pt idx="1210">
                  <c:v>0.68036843351947696</c:v>
                </c:pt>
                <c:pt idx="1211">
                  <c:v>0.68045914973583799</c:v>
                </c:pt>
                <c:pt idx="1212">
                  <c:v>0.6805445835194206</c:v>
                </c:pt>
                <c:pt idx="1213">
                  <c:v>0.68064110351954943</c:v>
                </c:pt>
                <c:pt idx="1214">
                  <c:v>0.68071345351958856</c:v>
                </c:pt>
                <c:pt idx="1215">
                  <c:v>0.68080170351952163</c:v>
                </c:pt>
                <c:pt idx="1216">
                  <c:v>0.68085244703310432</c:v>
                </c:pt>
                <c:pt idx="1217">
                  <c:v>0.68092614351950043</c:v>
                </c:pt>
                <c:pt idx="1218">
                  <c:v>0.68103353351956764</c:v>
                </c:pt>
                <c:pt idx="1219">
                  <c:v>0.68110638351947761</c:v>
                </c:pt>
                <c:pt idx="1220">
                  <c:v>0.6811894135195774</c:v>
                </c:pt>
                <c:pt idx="1221">
                  <c:v>0.68127222518619135</c:v>
                </c:pt>
                <c:pt idx="1222">
                  <c:v>0.68137775351959906</c:v>
                </c:pt>
                <c:pt idx="1223">
                  <c:v>0.68146141351960055</c:v>
                </c:pt>
                <c:pt idx="1224">
                  <c:v>0.68155593351956234</c:v>
                </c:pt>
                <c:pt idx="1225">
                  <c:v>0.6816211135195277</c:v>
                </c:pt>
                <c:pt idx="1226">
                  <c:v>0.68170732351947638</c:v>
                </c:pt>
                <c:pt idx="1227">
                  <c:v>0.681804308519532</c:v>
                </c:pt>
                <c:pt idx="1228">
                  <c:v>0.68187939351953852</c:v>
                </c:pt>
                <c:pt idx="1229">
                  <c:v>0.68199288351952791</c:v>
                </c:pt>
                <c:pt idx="1230">
                  <c:v>0.68206759351946289</c:v>
                </c:pt>
                <c:pt idx="1231">
                  <c:v>0.68217148351954016</c:v>
                </c:pt>
                <c:pt idx="1232">
                  <c:v>0.68225062101947764</c:v>
                </c:pt>
                <c:pt idx="1233">
                  <c:v>0.68233428351956604</c:v>
                </c:pt>
                <c:pt idx="1234">
                  <c:v>0.68239642351946372</c:v>
                </c:pt>
                <c:pt idx="1235">
                  <c:v>0.68250243351944562</c:v>
                </c:pt>
                <c:pt idx="1236">
                  <c:v>0.68260611351951284</c:v>
                </c:pt>
                <c:pt idx="1237">
                  <c:v>0.6827057035194608</c:v>
                </c:pt>
                <c:pt idx="1238">
                  <c:v>0.68280245435285281</c:v>
                </c:pt>
                <c:pt idx="1239">
                  <c:v>0.68292588351951755</c:v>
                </c:pt>
                <c:pt idx="1240">
                  <c:v>0.68299617351942765</c:v>
                </c:pt>
                <c:pt idx="1241">
                  <c:v>0.68312346351959374</c:v>
                </c:pt>
                <c:pt idx="1242">
                  <c:v>0.68321633351946787</c:v>
                </c:pt>
                <c:pt idx="1243">
                  <c:v>0.6833059439360909</c:v>
                </c:pt>
                <c:pt idx="1244">
                  <c:v>0.68339653351947138</c:v>
                </c:pt>
                <c:pt idx="1245">
                  <c:v>0.68351777351956855</c:v>
                </c:pt>
                <c:pt idx="1246">
                  <c:v>0.68361813351958889</c:v>
                </c:pt>
                <c:pt idx="1247">
                  <c:v>0.68371457351953846</c:v>
                </c:pt>
                <c:pt idx="1248">
                  <c:v>0.68378314685284636</c:v>
                </c:pt>
                <c:pt idx="1249">
                  <c:v>0.6838995235196007</c:v>
                </c:pt>
                <c:pt idx="1250">
                  <c:v>0.68401339351936452</c:v>
                </c:pt>
                <c:pt idx="1251">
                  <c:v>0.68412295351952035</c:v>
                </c:pt>
                <c:pt idx="1252">
                  <c:v>0.68423760351954865</c:v>
                </c:pt>
                <c:pt idx="1253">
                  <c:v>0.6843331535196171</c:v>
                </c:pt>
                <c:pt idx="1254">
                  <c:v>0.6844384856028255</c:v>
                </c:pt>
                <c:pt idx="1255">
                  <c:v>0.68454894351940265</c:v>
                </c:pt>
                <c:pt idx="1256">
                  <c:v>0.68469929351957382</c:v>
                </c:pt>
                <c:pt idx="1257">
                  <c:v>0.68480133351944605</c:v>
                </c:pt>
                <c:pt idx="1258">
                  <c:v>0.68491733351953665</c:v>
                </c:pt>
                <c:pt idx="1259">
                  <c:v>0.68503739185285806</c:v>
                </c:pt>
                <c:pt idx="1260">
                  <c:v>0.68514850351945777</c:v>
                </c:pt>
                <c:pt idx="1261">
                  <c:v>0.68524549351956088</c:v>
                </c:pt>
                <c:pt idx="1262">
                  <c:v>0.68535103351953919</c:v>
                </c:pt>
                <c:pt idx="1263">
                  <c:v>0.68542794351961334</c:v>
                </c:pt>
                <c:pt idx="1264">
                  <c:v>0.68551603768632652</c:v>
                </c:pt>
                <c:pt idx="1265">
                  <c:v>0.68560433351955052</c:v>
                </c:pt>
                <c:pt idx="1266">
                  <c:v>0.68576422351952804</c:v>
                </c:pt>
                <c:pt idx="1267">
                  <c:v>0.68584999351952702</c:v>
                </c:pt>
                <c:pt idx="1268">
                  <c:v>0.68597780351950766</c:v>
                </c:pt>
                <c:pt idx="1269">
                  <c:v>0.68607940226944331</c:v>
                </c:pt>
                <c:pt idx="1270">
                  <c:v>0.68618364351947125</c:v>
                </c:pt>
                <c:pt idx="1271">
                  <c:v>0.68627714351941904</c:v>
                </c:pt>
                <c:pt idx="1272">
                  <c:v>0.68639511351946758</c:v>
                </c:pt>
                <c:pt idx="1273">
                  <c:v>0.68647787351963563</c:v>
                </c:pt>
                <c:pt idx="1274">
                  <c:v>0.68659301685291041</c:v>
                </c:pt>
                <c:pt idx="1275">
                  <c:v>0.68669487351940184</c:v>
                </c:pt>
                <c:pt idx="1276">
                  <c:v>0.68676779351952244</c:v>
                </c:pt>
                <c:pt idx="1277">
                  <c:v>0.6868699635196126</c:v>
                </c:pt>
                <c:pt idx="1278">
                  <c:v>0.68695339351951723</c:v>
                </c:pt>
                <c:pt idx="1279">
                  <c:v>0.68705957351943514</c:v>
                </c:pt>
                <c:pt idx="1280">
                  <c:v>0.68716070435279153</c:v>
                </c:pt>
                <c:pt idx="1281">
                  <c:v>0.68730716351949184</c:v>
                </c:pt>
                <c:pt idx="1282">
                  <c:v>0.68740012351955215</c:v>
                </c:pt>
                <c:pt idx="1283">
                  <c:v>0.68751311351954314</c:v>
                </c:pt>
                <c:pt idx="1284">
                  <c:v>0.68759902351945434</c:v>
                </c:pt>
                <c:pt idx="1285">
                  <c:v>0.6877144647695137</c:v>
                </c:pt>
                <c:pt idx="1286">
                  <c:v>0.68781683351959222</c:v>
                </c:pt>
                <c:pt idx="1287">
                  <c:v>0.68790552351964662</c:v>
                </c:pt>
                <c:pt idx="1288">
                  <c:v>0.68801828351946881</c:v>
                </c:pt>
                <c:pt idx="1289">
                  <c:v>0.68812126351966185</c:v>
                </c:pt>
                <c:pt idx="1290">
                  <c:v>0.68825399601945492</c:v>
                </c:pt>
                <c:pt idx="1291">
                  <c:v>0.6883329535195486</c:v>
                </c:pt>
                <c:pt idx="1292">
                  <c:v>0.68845937351956432</c:v>
                </c:pt>
                <c:pt idx="1293">
                  <c:v>0.68855745351960762</c:v>
                </c:pt>
                <c:pt idx="1294">
                  <c:v>0.68866128351952316</c:v>
                </c:pt>
                <c:pt idx="1295">
                  <c:v>0.68876118351961679</c:v>
                </c:pt>
                <c:pt idx="1296">
                  <c:v>0.68880029351943606</c:v>
                </c:pt>
                <c:pt idx="1297">
                  <c:v>0.6889438535195056</c:v>
                </c:pt>
                <c:pt idx="1298">
                  <c:v>0.68904380351948336</c:v>
                </c:pt>
                <c:pt idx="1299">
                  <c:v>0.68914413351940695</c:v>
                </c:pt>
                <c:pt idx="1300">
                  <c:v>0.68923810351958625</c:v>
                </c:pt>
                <c:pt idx="1301">
                  <c:v>0.68933496476944356</c:v>
                </c:pt>
                <c:pt idx="1302">
                  <c:v>0.68945551351950585</c:v>
                </c:pt>
                <c:pt idx="1303">
                  <c:v>0.68955359351940615</c:v>
                </c:pt>
                <c:pt idx="1304">
                  <c:v>0.68967439351951165</c:v>
                </c:pt>
                <c:pt idx="1305">
                  <c:v>0.68976286351954763</c:v>
                </c:pt>
                <c:pt idx="1306">
                  <c:v>0.68985089185285631</c:v>
                </c:pt>
                <c:pt idx="1307">
                  <c:v>0.68994165351956993</c:v>
                </c:pt>
                <c:pt idx="1308">
                  <c:v>0.69002644351969944</c:v>
                </c:pt>
                <c:pt idx="1309">
                  <c:v>0.69013486351949016</c:v>
                </c:pt>
                <c:pt idx="1310">
                  <c:v>0.69021370351951861</c:v>
                </c:pt>
                <c:pt idx="1311">
                  <c:v>0.69029865351953534</c:v>
                </c:pt>
                <c:pt idx="1312">
                  <c:v>0.69039693351949516</c:v>
                </c:pt>
                <c:pt idx="1313">
                  <c:v>0.69047805351942848</c:v>
                </c:pt>
                <c:pt idx="1314">
                  <c:v>0.69059244351946369</c:v>
                </c:pt>
                <c:pt idx="1315">
                  <c:v>0.69068671351952626</c:v>
                </c:pt>
                <c:pt idx="1316">
                  <c:v>0.69081176351953455</c:v>
                </c:pt>
                <c:pt idx="1317">
                  <c:v>0.69090824601966061</c:v>
                </c:pt>
                <c:pt idx="1318">
                  <c:v>0.69098644351943561</c:v>
                </c:pt>
                <c:pt idx="1319">
                  <c:v>0.69111499351953465</c:v>
                </c:pt>
                <c:pt idx="1320">
                  <c:v>0.69118739351954162</c:v>
                </c:pt>
                <c:pt idx="1321">
                  <c:v>0.6912882535195175</c:v>
                </c:pt>
                <c:pt idx="1322">
                  <c:v>0.69137221520961134</c:v>
                </c:pt>
                <c:pt idx="1323">
                  <c:v>0.69145855351962382</c:v>
                </c:pt>
                <c:pt idx="1324">
                  <c:v>0.69155350351947265</c:v>
                </c:pt>
                <c:pt idx="1325">
                  <c:v>0.69164905351951433</c:v>
                </c:pt>
                <c:pt idx="1326">
                  <c:v>0.69176305351950973</c:v>
                </c:pt>
                <c:pt idx="1327">
                  <c:v>0.69185418615103345</c:v>
                </c:pt>
                <c:pt idx="1328">
                  <c:v>0.69198194351953723</c:v>
                </c:pt>
                <c:pt idx="1329">
                  <c:v>0.69206658351946249</c:v>
                </c:pt>
                <c:pt idx="1330">
                  <c:v>0.6921752535195812</c:v>
                </c:pt>
                <c:pt idx="1331">
                  <c:v>0.69226762351951265</c:v>
                </c:pt>
                <c:pt idx="1332">
                  <c:v>0.69238666268624627</c:v>
                </c:pt>
                <c:pt idx="1333">
                  <c:v>0.69249525351944052</c:v>
                </c:pt>
                <c:pt idx="1334">
                  <c:v>0.69259087351953597</c:v>
                </c:pt>
                <c:pt idx="1335">
                  <c:v>0.69267769351955755</c:v>
                </c:pt>
                <c:pt idx="1336">
                  <c:v>0.69277073351958229</c:v>
                </c:pt>
                <c:pt idx="1337">
                  <c:v>0.6928597735193599</c:v>
                </c:pt>
                <c:pt idx="1338">
                  <c:v>0.69297555851962123</c:v>
                </c:pt>
                <c:pt idx="1339">
                  <c:v>0.69307895351956106</c:v>
                </c:pt>
                <c:pt idx="1340">
                  <c:v>0.69315735351970953</c:v>
                </c:pt>
                <c:pt idx="1341">
                  <c:v>0.69328110351955274</c:v>
                </c:pt>
                <c:pt idx="1342">
                  <c:v>0.69339974351945055</c:v>
                </c:pt>
                <c:pt idx="1343">
                  <c:v>0.693493510984311</c:v>
                </c:pt>
                <c:pt idx="1344">
                  <c:v>0.69362395351949302</c:v>
                </c:pt>
                <c:pt idx="1345">
                  <c:v>0.69375384351957492</c:v>
                </c:pt>
                <c:pt idx="1346">
                  <c:v>0.69384057351963768</c:v>
                </c:pt>
                <c:pt idx="1347">
                  <c:v>0.69398291351944863</c:v>
                </c:pt>
                <c:pt idx="1348">
                  <c:v>0.69408914404607469</c:v>
                </c:pt>
                <c:pt idx="1349">
                  <c:v>0.69418772351957703</c:v>
                </c:pt>
                <c:pt idx="1350">
                  <c:v>0.69426979351945362</c:v>
                </c:pt>
                <c:pt idx="1351">
                  <c:v>0.69437251351952589</c:v>
                </c:pt>
                <c:pt idx="1352">
                  <c:v>0.69447441351934536</c:v>
                </c:pt>
                <c:pt idx="1353">
                  <c:v>0.69456164185282809</c:v>
                </c:pt>
                <c:pt idx="1354">
                  <c:v>0.6946637135195759</c:v>
                </c:pt>
                <c:pt idx="1355">
                  <c:v>0.6947426135195246</c:v>
                </c:pt>
                <c:pt idx="1356">
                  <c:v>0.69483333351952659</c:v>
                </c:pt>
                <c:pt idx="1357">
                  <c:v>0.69494371351963546</c:v>
                </c:pt>
                <c:pt idx="1358">
                  <c:v>0.69503910194057994</c:v>
                </c:pt>
                <c:pt idx="1359">
                  <c:v>0.69512292351952065</c:v>
                </c:pt>
                <c:pt idx="1360">
                  <c:v>0.69519095351933025</c:v>
                </c:pt>
                <c:pt idx="1361">
                  <c:v>0.69525783351939296</c:v>
                </c:pt>
                <c:pt idx="1362">
                  <c:v>0.69533687351946583</c:v>
                </c:pt>
                <c:pt idx="1363">
                  <c:v>0.69542237562477283</c:v>
                </c:pt>
                <c:pt idx="1364">
                  <c:v>0.69552075351958931</c:v>
                </c:pt>
                <c:pt idx="1365">
                  <c:v>0.69559971351962779</c:v>
                </c:pt>
                <c:pt idx="1366">
                  <c:v>0.69567822351965081</c:v>
                </c:pt>
                <c:pt idx="1367">
                  <c:v>0.69573169351961983</c:v>
                </c:pt>
                <c:pt idx="1368">
                  <c:v>0.69580532299320963</c:v>
                </c:pt>
                <c:pt idx="1369">
                  <c:v>0.69590683351950278</c:v>
                </c:pt>
                <c:pt idx="1370">
                  <c:v>0.69603453351943834</c:v>
                </c:pt>
                <c:pt idx="1371">
                  <c:v>0.69612794351958585</c:v>
                </c:pt>
                <c:pt idx="1372">
                  <c:v>0.69621271351962832</c:v>
                </c:pt>
                <c:pt idx="1373">
                  <c:v>0.69628177726951956</c:v>
                </c:pt>
                <c:pt idx="1374">
                  <c:v>0.69635496351948312</c:v>
                </c:pt>
                <c:pt idx="1375">
                  <c:v>0.69645735351952065</c:v>
                </c:pt>
                <c:pt idx="1376">
                  <c:v>0.69653774351945652</c:v>
                </c:pt>
                <c:pt idx="1377">
                  <c:v>0.6966248035194712</c:v>
                </c:pt>
                <c:pt idx="1378">
                  <c:v>0.69669903351955242</c:v>
                </c:pt>
                <c:pt idx="1379">
                  <c:v>0.69682879667736652</c:v>
                </c:pt>
                <c:pt idx="1380">
                  <c:v>0.6969236135195318</c:v>
                </c:pt>
                <c:pt idx="1381">
                  <c:v>0.69704073351950213</c:v>
                </c:pt>
                <c:pt idx="1382">
                  <c:v>0.69711341351951805</c:v>
                </c:pt>
                <c:pt idx="1383">
                  <c:v>0.69721811351954055</c:v>
                </c:pt>
                <c:pt idx="1384">
                  <c:v>0.69731769393622756</c:v>
                </c:pt>
                <c:pt idx="1385">
                  <c:v>0.69739291351949451</c:v>
                </c:pt>
                <c:pt idx="1386">
                  <c:v>0.69747523351951346</c:v>
                </c:pt>
                <c:pt idx="1387">
                  <c:v>0.69757638351957563</c:v>
                </c:pt>
                <c:pt idx="1388">
                  <c:v>0.69765649351943271</c:v>
                </c:pt>
                <c:pt idx="1389">
                  <c:v>0.69774960018615773</c:v>
                </c:pt>
                <c:pt idx="1390">
                  <c:v>0.69784775351948414</c:v>
                </c:pt>
                <c:pt idx="1391">
                  <c:v>0.69791378351948263</c:v>
                </c:pt>
                <c:pt idx="1392">
                  <c:v>0.69800333351950972</c:v>
                </c:pt>
                <c:pt idx="1393">
                  <c:v>0.69807478351957408</c:v>
                </c:pt>
                <c:pt idx="1394">
                  <c:v>0.69816026685282351</c:v>
                </c:pt>
                <c:pt idx="1395">
                  <c:v>0.69823366351936045</c:v>
                </c:pt>
                <c:pt idx="1396">
                  <c:v>0.69830889351962422</c:v>
                </c:pt>
                <c:pt idx="1397">
                  <c:v>0.69840852351943283</c:v>
                </c:pt>
                <c:pt idx="1398">
                  <c:v>0.69851396351951678</c:v>
                </c:pt>
                <c:pt idx="1399">
                  <c:v>0.69858968351950135</c:v>
                </c:pt>
                <c:pt idx="1400">
                  <c:v>0.69866526351951674</c:v>
                </c:pt>
                <c:pt idx="1401">
                  <c:v>0.69872723351957888</c:v>
                </c:pt>
                <c:pt idx="1402">
                  <c:v>0.69883074351956564</c:v>
                </c:pt>
                <c:pt idx="1403">
                  <c:v>0.69891634351958554</c:v>
                </c:pt>
                <c:pt idx="1404">
                  <c:v>0.6989865689361775</c:v>
                </c:pt>
                <c:pt idx="1405">
                  <c:v>0.69907997351950413</c:v>
                </c:pt>
                <c:pt idx="1406">
                  <c:v>0.69916347351951991</c:v>
                </c:pt>
                <c:pt idx="1407">
                  <c:v>0.69923193351945734</c:v>
                </c:pt>
                <c:pt idx="1408">
                  <c:v>0.6993166735195766</c:v>
                </c:pt>
                <c:pt idx="1409">
                  <c:v>0.69941020435281587</c:v>
                </c:pt>
                <c:pt idx="1410">
                  <c:v>0.69947403351949466</c:v>
                </c:pt>
                <c:pt idx="1411">
                  <c:v>0.69952738351949562</c:v>
                </c:pt>
                <c:pt idx="1412">
                  <c:v>0.69959790351941864</c:v>
                </c:pt>
                <c:pt idx="1413">
                  <c:v>0.69965756351946595</c:v>
                </c:pt>
                <c:pt idx="1414">
                  <c:v>0.69972541773016506</c:v>
                </c:pt>
                <c:pt idx="1415">
                  <c:v>0.69979746351951766</c:v>
                </c:pt>
                <c:pt idx="1416">
                  <c:v>0.69986994351951726</c:v>
                </c:pt>
                <c:pt idx="1417">
                  <c:v>0.69994910351934525</c:v>
                </c:pt>
                <c:pt idx="1418">
                  <c:v>0.70001638351939732</c:v>
                </c:pt>
                <c:pt idx="1419">
                  <c:v>0.70008164185286148</c:v>
                </c:pt>
                <c:pt idx="1420">
                  <c:v>0.70016009351944364</c:v>
                </c:pt>
                <c:pt idx="1421">
                  <c:v>0.70023733351955353</c:v>
                </c:pt>
                <c:pt idx="1422">
                  <c:v>0.7003312135194063</c:v>
                </c:pt>
                <c:pt idx="1423">
                  <c:v>0.70042223351953314</c:v>
                </c:pt>
                <c:pt idx="1424">
                  <c:v>0.700489787686152</c:v>
                </c:pt>
                <c:pt idx="1425">
                  <c:v>0.70061512351975364</c:v>
                </c:pt>
                <c:pt idx="1426">
                  <c:v>0.70069092351953222</c:v>
                </c:pt>
                <c:pt idx="1427">
                  <c:v>0.70078868351944912</c:v>
                </c:pt>
                <c:pt idx="1428">
                  <c:v>0.70087463351943458</c:v>
                </c:pt>
                <c:pt idx="1429">
                  <c:v>0.7009603229932253</c:v>
                </c:pt>
                <c:pt idx="1430">
                  <c:v>0.7010381835194297</c:v>
                </c:pt>
                <c:pt idx="1431">
                  <c:v>0.70111007351967292</c:v>
                </c:pt>
                <c:pt idx="1432">
                  <c:v>0.70119284351955091</c:v>
                </c:pt>
                <c:pt idx="1433">
                  <c:v>0.70127450351947218</c:v>
                </c:pt>
                <c:pt idx="1434">
                  <c:v>0.70135942351944969</c:v>
                </c:pt>
                <c:pt idx="1435">
                  <c:v>0.70142831246687476</c:v>
                </c:pt>
                <c:pt idx="1436">
                  <c:v>0.7015216535194797</c:v>
                </c:pt>
                <c:pt idx="1437">
                  <c:v>0.70159232351947765</c:v>
                </c:pt>
                <c:pt idx="1438">
                  <c:v>0.7016481235194918</c:v>
                </c:pt>
                <c:pt idx="1439">
                  <c:v>0.70171965226950483</c:v>
                </c:pt>
                <c:pt idx="1440">
                  <c:v>0.70178196351945199</c:v>
                </c:pt>
                <c:pt idx="1441">
                  <c:v>0.70185663351938521</c:v>
                </c:pt>
                <c:pt idx="1442">
                  <c:v>0.70191283351964273</c:v>
                </c:pt>
                <c:pt idx="1443">
                  <c:v>0.70196555351952916</c:v>
                </c:pt>
                <c:pt idx="1444">
                  <c:v>0.70203324930889788</c:v>
                </c:pt>
                <c:pt idx="1445">
                  <c:v>0.70207710351945762</c:v>
                </c:pt>
                <c:pt idx="1446">
                  <c:v>0.70217388351950738</c:v>
                </c:pt>
                <c:pt idx="1447">
                  <c:v>0.70226201351953033</c:v>
                </c:pt>
                <c:pt idx="1448">
                  <c:v>0.70232602351944762</c:v>
                </c:pt>
                <c:pt idx="1449">
                  <c:v>0.70239408088794086</c:v>
                </c:pt>
                <c:pt idx="1450">
                  <c:v>0.70245743351952772</c:v>
                </c:pt>
                <c:pt idx="1451">
                  <c:v>0.70252293351944672</c:v>
                </c:pt>
                <c:pt idx="1452">
                  <c:v>0.70258839351942015</c:v>
                </c:pt>
                <c:pt idx="1453">
                  <c:v>0.70264482351947977</c:v>
                </c:pt>
                <c:pt idx="1454">
                  <c:v>0.70270321773011879</c:v>
                </c:pt>
                <c:pt idx="1455">
                  <c:v>0.70275973351954391</c:v>
                </c:pt>
                <c:pt idx="1456">
                  <c:v>0.70285015351956392</c:v>
                </c:pt>
                <c:pt idx="1457">
                  <c:v>0.70293178351948971</c:v>
                </c:pt>
                <c:pt idx="1458">
                  <c:v>0.70299877351945483</c:v>
                </c:pt>
                <c:pt idx="1459">
                  <c:v>0.70309213351946265</c:v>
                </c:pt>
                <c:pt idx="1460">
                  <c:v>0.70314383351949217</c:v>
                </c:pt>
                <c:pt idx="1461">
                  <c:v>0.70321530351948613</c:v>
                </c:pt>
                <c:pt idx="1462">
                  <c:v>0.70329335351948541</c:v>
                </c:pt>
                <c:pt idx="1463">
                  <c:v>0.70337576351953224</c:v>
                </c:pt>
                <c:pt idx="1464">
                  <c:v>0.70346845983520656</c:v>
                </c:pt>
                <c:pt idx="1465">
                  <c:v>0.7035279835195356</c:v>
                </c:pt>
                <c:pt idx="1466">
                  <c:v>0.70360369351959817</c:v>
                </c:pt>
                <c:pt idx="1467">
                  <c:v>0.70366663351950476</c:v>
                </c:pt>
                <c:pt idx="1468">
                  <c:v>0.7037464635195092</c:v>
                </c:pt>
                <c:pt idx="1469">
                  <c:v>0.70382824601944183</c:v>
                </c:pt>
                <c:pt idx="1470">
                  <c:v>0.70390048351970425</c:v>
                </c:pt>
                <c:pt idx="1471">
                  <c:v>0.70399689351948924</c:v>
                </c:pt>
                <c:pt idx="1472">
                  <c:v>0.70408472351935814</c:v>
                </c:pt>
                <c:pt idx="1473">
                  <c:v>0.70418399351949368</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0.99760393351951482</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1.0036647135195385</c:v>
                </c:pt>
                <c:pt idx="10">
                  <c:v>1.0036699335195178</c:v>
                </c:pt>
                <c:pt idx="11">
                  <c:v>0.99497993351958913</c:v>
                </c:pt>
                <c:pt idx="12">
                  <c:v>1.001923303519459</c:v>
                </c:pt>
                <c:pt idx="13">
                  <c:v>0.99737599351939865</c:v>
                </c:pt>
                <c:pt idx="14">
                  <c:v>0.99504320351962861</c:v>
                </c:pt>
                <c:pt idx="15">
                  <c:v>0.98960167351943185</c:v>
                </c:pt>
                <c:pt idx="16">
                  <c:v>0.98824203351964002</c:v>
                </c:pt>
                <c:pt idx="17">
                  <c:v>0.97691393351951306</c:v>
                </c:pt>
                <c:pt idx="18">
                  <c:v>0.9659113528743577</c:v>
                </c:pt>
                <c:pt idx="19">
                  <c:v>0.95510004463061193</c:v>
                </c:pt>
                <c:pt idx="20">
                  <c:v>0.96606581351962106</c:v>
                </c:pt>
                <c:pt idx="21">
                  <c:v>0.99445363351952665</c:v>
                </c:pt>
                <c:pt idx="22">
                  <c:v>1.0151363335196479</c:v>
                </c:pt>
                <c:pt idx="23">
                  <c:v>1.0559297835194286</c:v>
                </c:pt>
                <c:pt idx="24">
                  <c:v>1.1407853735195921</c:v>
                </c:pt>
                <c:pt idx="25">
                  <c:v>1.1156495535196314</c:v>
                </c:pt>
                <c:pt idx="26">
                  <c:v>1.1048279923430329</c:v>
                </c:pt>
                <c:pt idx="27">
                  <c:v>1.65254682637668</c:v>
                </c:pt>
                <c:pt idx="28">
                  <c:v>2.0037323335195647</c:v>
                </c:pt>
                <c:pt idx="29">
                  <c:v>2.4742276235196781</c:v>
                </c:pt>
                <c:pt idx="30">
                  <c:v>2.8389729135194233</c:v>
                </c:pt>
                <c:pt idx="31">
                  <c:v>2.5776650735195092</c:v>
                </c:pt>
                <c:pt idx="32">
                  <c:v>1.9827882438644622</c:v>
                </c:pt>
                <c:pt idx="33">
                  <c:v>1.1687530763766054</c:v>
                </c:pt>
                <c:pt idx="34">
                  <c:v>1.5255839335193571</c:v>
                </c:pt>
                <c:pt idx="35">
                  <c:v>1.8276989735194733</c:v>
                </c:pt>
                <c:pt idx="36">
                  <c:v>1.7043412135194536</c:v>
                </c:pt>
                <c:pt idx="37">
                  <c:v>1.0722146708932041</c:v>
                </c:pt>
                <c:pt idx="38">
                  <c:v>0.59681113351939563</c:v>
                </c:pt>
                <c:pt idx="39">
                  <c:v>0.11265919351947659</c:v>
                </c:pt>
                <c:pt idx="40">
                  <c:v>-0.6233677008891334</c:v>
                </c:pt>
                <c:pt idx="41">
                  <c:v>-2.4085966861989476</c:v>
                </c:pt>
                <c:pt idx="42">
                  <c:v>-3.1095021064804484</c:v>
                </c:pt>
                <c:pt idx="43">
                  <c:v>-3.5380789664804553</c:v>
                </c:pt>
                <c:pt idx="44">
                  <c:v>-3.5536570164804999</c:v>
                </c:pt>
                <c:pt idx="45">
                  <c:v>-3.6125042064804549</c:v>
                </c:pt>
                <c:pt idx="46">
                  <c:v>-4.0647982064803845</c:v>
                </c:pt>
                <c:pt idx="47">
                  <c:v>-4.7658465358682625</c:v>
                </c:pt>
                <c:pt idx="48">
                  <c:v>-5.1886105464805103</c:v>
                </c:pt>
                <c:pt idx="49">
                  <c:v>-7.7396572887027224</c:v>
                </c:pt>
                <c:pt idx="50">
                  <c:v>-7.9698259664804496</c:v>
                </c:pt>
                <c:pt idx="51">
                  <c:v>-8.0800323464805928</c:v>
                </c:pt>
                <c:pt idx="52">
                  <c:v>-7.8452028064805006</c:v>
                </c:pt>
                <c:pt idx="53">
                  <c:v>-7.4579130664804483</c:v>
                </c:pt>
                <c:pt idx="54">
                  <c:v>-6.9784695664803724</c:v>
                </c:pt>
                <c:pt idx="55">
                  <c:v>-6.1340708339223653</c:v>
                </c:pt>
                <c:pt idx="56">
                  <c:v>-1.8322471434035374</c:v>
                </c:pt>
                <c:pt idx="57">
                  <c:v>-0.449873916480513</c:v>
                </c:pt>
                <c:pt idx="58">
                  <c:v>0.65936253351938556</c:v>
                </c:pt>
                <c:pt idx="59">
                  <c:v>2.6879351335194883</c:v>
                </c:pt>
                <c:pt idx="60">
                  <c:v>4.1903614835195153</c:v>
                </c:pt>
                <c:pt idx="61">
                  <c:v>6.1282088735195259</c:v>
                </c:pt>
                <c:pt idx="62">
                  <c:v>7.5962996835193142</c:v>
                </c:pt>
                <c:pt idx="63">
                  <c:v>9.2238481675620481</c:v>
                </c:pt>
                <c:pt idx="64">
                  <c:v>12.884873147805108</c:v>
                </c:pt>
                <c:pt idx="65">
                  <c:v>14.429339833519546</c:v>
                </c:pt>
                <c:pt idx="66">
                  <c:v>14.957707873519425</c:v>
                </c:pt>
                <c:pt idx="67">
                  <c:v>13.710291653519461</c:v>
                </c:pt>
                <c:pt idx="68">
                  <c:v>11.837719333519374</c:v>
                </c:pt>
                <c:pt idx="69">
                  <c:v>8.3655577876862193</c:v>
                </c:pt>
                <c:pt idx="70">
                  <c:v>6.1473341535194646</c:v>
                </c:pt>
                <c:pt idx="71">
                  <c:v>4.5748043035195085</c:v>
                </c:pt>
                <c:pt idx="72">
                  <c:v>4.0850979335195214</c:v>
                </c:pt>
                <c:pt idx="73">
                  <c:v>-1.5520303311862889</c:v>
                </c:pt>
                <c:pt idx="74">
                  <c:v>-3.7524858964804366</c:v>
                </c:pt>
                <c:pt idx="75">
                  <c:v>-6.0724980264804165</c:v>
                </c:pt>
                <c:pt idx="76">
                  <c:v>-7.3058715819445323</c:v>
                </c:pt>
                <c:pt idx="77">
                  <c:v>-8.3843430564805885</c:v>
                </c:pt>
                <c:pt idx="78">
                  <c:v>-9.2051504464806158</c:v>
                </c:pt>
                <c:pt idx="79">
                  <c:v>-10.386074816480514</c:v>
                </c:pt>
                <c:pt idx="80">
                  <c:v>-11.017839536480635</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-7.708698496480574</c:v>
                </c:pt>
                <c:pt idx="89">
                  <c:v>-7.5465729664804773</c:v>
                </c:pt>
                <c:pt idx="90">
                  <c:v>-6.4431781177625993</c:v>
                </c:pt>
                <c:pt idx="91">
                  <c:v>-6.2428468664804413</c:v>
                </c:pt>
                <c:pt idx="92">
                  <c:v>-5.8605380764803439</c:v>
                </c:pt>
                <c:pt idx="93">
                  <c:v>-5.2367405613259725</c:v>
                </c:pt>
                <c:pt idx="94">
                  <c:v>-4.8589191164803651</c:v>
                </c:pt>
                <c:pt idx="95">
                  <c:v>-4.2802592664804084</c:v>
                </c:pt>
                <c:pt idx="96">
                  <c:v>-3.4381939264804382</c:v>
                </c:pt>
                <c:pt idx="97">
                  <c:v>-2.7048326664804012</c:v>
                </c:pt>
                <c:pt idx="98">
                  <c:v>-1.8526018664804127</c:v>
                </c:pt>
                <c:pt idx="99">
                  <c:v>0.35565416079222739</c:v>
                </c:pt>
                <c:pt idx="100">
                  <c:v>0.61464860351942896</c:v>
                </c:pt>
                <c:pt idx="101">
                  <c:v>0.71461998351946965</c:v>
                </c:pt>
                <c:pt idx="102">
                  <c:v>0.69645255351962021</c:v>
                </c:pt>
                <c:pt idx="103">
                  <c:v>0.5870385835197135</c:v>
                </c:pt>
                <c:pt idx="104">
                  <c:v>0.5222603476609885</c:v>
                </c:pt>
                <c:pt idx="105">
                  <c:v>0.55059812469592351</c:v>
                </c:pt>
                <c:pt idx="106">
                  <c:v>0.5226039335194782</c:v>
                </c:pt>
                <c:pt idx="107">
                  <c:v>0.56309033351965365</c:v>
                </c:pt>
                <c:pt idx="108">
                  <c:v>0.63070702351950714</c:v>
                </c:pt>
                <c:pt idx="109">
                  <c:v>0.54763841351948095</c:v>
                </c:pt>
                <c:pt idx="110">
                  <c:v>0.27703743351938215</c:v>
                </c:pt>
                <c:pt idx="111">
                  <c:v>-0.13723396648055086</c:v>
                </c:pt>
                <c:pt idx="112">
                  <c:v>-0.48616831648024605</c:v>
                </c:pt>
                <c:pt idx="113">
                  <c:v>-0.68252223314719662</c:v>
                </c:pt>
                <c:pt idx="114">
                  <c:v>-1.0948023521949026</c:v>
                </c:pt>
                <c:pt idx="115">
                  <c:v>-1.5502433164803477</c:v>
                </c:pt>
                <c:pt idx="116">
                  <c:v>-2.2414595464804852</c:v>
                </c:pt>
                <c:pt idx="117">
                  <c:v>-2.6437599664804052</c:v>
                </c:pt>
                <c:pt idx="118">
                  <c:v>-3.1465558764805053</c:v>
                </c:pt>
                <c:pt idx="119">
                  <c:v>-3.632091722730368</c:v>
                </c:pt>
                <c:pt idx="120">
                  <c:v>-4.1925985132888695</c:v>
                </c:pt>
                <c:pt idx="121">
                  <c:v>-4.9719474363434326</c:v>
                </c:pt>
                <c:pt idx="122">
                  <c:v>-4.8905409064804335</c:v>
                </c:pt>
                <c:pt idx="123">
                  <c:v>-4.7467914064804972</c:v>
                </c:pt>
                <c:pt idx="124">
                  <c:v>-4.5463974707357835</c:v>
                </c:pt>
                <c:pt idx="125">
                  <c:v>-4.4816486964804421</c:v>
                </c:pt>
                <c:pt idx="126">
                  <c:v>-4.5075531064802448</c:v>
                </c:pt>
                <c:pt idx="127">
                  <c:v>-4.5209042064804112</c:v>
                </c:pt>
                <c:pt idx="128">
                  <c:v>-4.183690366480576</c:v>
                </c:pt>
                <c:pt idx="129">
                  <c:v>-3.8210669258553764</c:v>
                </c:pt>
                <c:pt idx="130">
                  <c:v>-2.0501334349014972</c:v>
                </c:pt>
                <c:pt idx="131">
                  <c:v>-2.0359602464804452</c:v>
                </c:pt>
                <c:pt idx="132">
                  <c:v>-2.2165860264805701</c:v>
                </c:pt>
                <c:pt idx="133">
                  <c:v>-2.2851971764804269</c:v>
                </c:pt>
                <c:pt idx="134">
                  <c:v>-2.1773754864805572</c:v>
                </c:pt>
                <c:pt idx="135">
                  <c:v>-1.814311466480462</c:v>
                </c:pt>
                <c:pt idx="136">
                  <c:v>-1.6328560664804861</c:v>
                </c:pt>
                <c:pt idx="137">
                  <c:v>-1.3892660664804595</c:v>
                </c:pt>
                <c:pt idx="138">
                  <c:v>-1.765344616480375</c:v>
                </c:pt>
                <c:pt idx="139">
                  <c:v>-1.9899189864803621</c:v>
                </c:pt>
                <c:pt idx="140">
                  <c:v>-2.1645794564803849</c:v>
                </c:pt>
                <c:pt idx="141">
                  <c:v>-2.3021602364804608</c:v>
                </c:pt>
                <c:pt idx="142">
                  <c:v>-2.3737935664804324</c:v>
                </c:pt>
                <c:pt idx="143">
                  <c:v>-2.527289326480485</c:v>
                </c:pt>
                <c:pt idx="144">
                  <c:v>-2.6986176049419872</c:v>
                </c:pt>
                <c:pt idx="145">
                  <c:v>-3.4027651608201928</c:v>
                </c:pt>
                <c:pt idx="146">
                  <c:v>-3.6413038442582462</c:v>
                </c:pt>
                <c:pt idx="147">
                  <c:v>-3.9827860864803042</c:v>
                </c:pt>
                <c:pt idx="148">
                  <c:v>-4.1551943664803765</c:v>
                </c:pt>
                <c:pt idx="149">
                  <c:v>-3.7195515764802582</c:v>
                </c:pt>
                <c:pt idx="150">
                  <c:v>-2.6867021364804629</c:v>
                </c:pt>
                <c:pt idx="151">
                  <c:v>-1.1174311764805083</c:v>
                </c:pt>
                <c:pt idx="152">
                  <c:v>0.21639514004121482</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5.6109166994770252</c:v>
                </c:pt>
                <c:pt idx="161">
                  <c:v>5.6754216478052859</c:v>
                </c:pt>
                <c:pt idx="162">
                  <c:v>3.7018903038898667</c:v>
                </c:pt>
                <c:pt idx="163">
                  <c:v>2.8446138935196048</c:v>
                </c:pt>
                <c:pt idx="164">
                  <c:v>1.4736255335195798</c:v>
                </c:pt>
                <c:pt idx="165">
                  <c:v>0.5572471935194736</c:v>
                </c:pt>
                <c:pt idx="166">
                  <c:v>-0.39907632910672014</c:v>
                </c:pt>
                <c:pt idx="167">
                  <c:v>-1.1750914664803815</c:v>
                </c:pt>
                <c:pt idx="168">
                  <c:v>-2.0324654664805268</c:v>
                </c:pt>
                <c:pt idx="169">
                  <c:v>-2.4171401969152977</c:v>
                </c:pt>
                <c:pt idx="170">
                  <c:v>-5.402642607464009</c:v>
                </c:pt>
                <c:pt idx="171">
                  <c:v>-6.13283174356377</c:v>
                </c:pt>
                <c:pt idx="172">
                  <c:v>-6.6859558964803645</c:v>
                </c:pt>
                <c:pt idx="173">
                  <c:v>-7.4915775664807081</c:v>
                </c:pt>
                <c:pt idx="174">
                  <c:v>-8.4142971664805835</c:v>
                </c:pt>
                <c:pt idx="175">
                  <c:v>-10.231543626480358</c:v>
                </c:pt>
                <c:pt idx="176">
                  <c:v>-11.607043266480471</c:v>
                </c:pt>
                <c:pt idx="177">
                  <c:v>-12.643508538390563</c:v>
                </c:pt>
                <c:pt idx="178">
                  <c:v>-13.42517320933765</c:v>
                </c:pt>
                <c:pt idx="179">
                  <c:v>-13.392775926480454</c:v>
                </c:pt>
                <c:pt idx="180">
                  <c:v>-13.162946056480425</c:v>
                </c:pt>
                <c:pt idx="181">
                  <c:v>-12.723856355140327</c:v>
                </c:pt>
                <c:pt idx="182">
                  <c:v>-11.893672686480414</c:v>
                </c:pt>
                <c:pt idx="183">
                  <c:v>-11.565791866480623</c:v>
                </c:pt>
                <c:pt idx="184">
                  <c:v>-11.366707666480472</c:v>
                </c:pt>
                <c:pt idx="185">
                  <c:v>-11.014017016480619</c:v>
                </c:pt>
                <c:pt idx="186">
                  <c:v>-10.850904347730562</c:v>
                </c:pt>
                <c:pt idx="187">
                  <c:v>-8.8816060664804724</c:v>
                </c:pt>
                <c:pt idx="188">
                  <c:v>-8.7403562685006477</c:v>
                </c:pt>
                <c:pt idx="189">
                  <c:v>-8.1623765264804877</c:v>
                </c:pt>
                <c:pt idx="190">
                  <c:v>-7.6240259164805373</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11.331432213519411</c:v>
                </c:pt>
                <c:pt idx="200">
                  <c:v>11.765482374379731</c:v>
                </c:pt>
                <c:pt idx="201">
                  <c:v>12.123224600186205</c:v>
                </c:pt>
                <c:pt idx="202">
                  <c:v>12.008918933519512</c:v>
                </c:pt>
                <c:pt idx="203">
                  <c:v>11.584302233519496</c:v>
                </c:pt>
                <c:pt idx="204">
                  <c:v>10.223238983519597</c:v>
                </c:pt>
                <c:pt idx="205">
                  <c:v>8.3519235335196242</c:v>
                </c:pt>
                <c:pt idx="206">
                  <c:v>7.1571559747566269</c:v>
                </c:pt>
                <c:pt idx="207">
                  <c:v>6.2791003035194137</c:v>
                </c:pt>
                <c:pt idx="208">
                  <c:v>5.6231568735195383</c:v>
                </c:pt>
                <c:pt idx="209">
                  <c:v>5.0415042493090789</c:v>
                </c:pt>
                <c:pt idx="210">
                  <c:v>2.2415943416828457</c:v>
                </c:pt>
                <c:pt idx="211">
                  <c:v>1.5184287147695839</c:v>
                </c:pt>
                <c:pt idx="212">
                  <c:v>0.51023233351955355</c:v>
                </c:pt>
                <c:pt idx="213">
                  <c:v>-1.0140136464805067</c:v>
                </c:pt>
                <c:pt idx="214">
                  <c:v>-2.4592566064804777</c:v>
                </c:pt>
                <c:pt idx="215">
                  <c:v>-4.0347336164804881</c:v>
                </c:pt>
                <c:pt idx="216">
                  <c:v>-5.5372314664804625</c:v>
                </c:pt>
                <c:pt idx="217">
                  <c:v>-6.03791606648051</c:v>
                </c:pt>
                <c:pt idx="218">
                  <c:v>-7.5313185950519594</c:v>
                </c:pt>
                <c:pt idx="219">
                  <c:v>-7.1816406264803732</c:v>
                </c:pt>
                <c:pt idx="220">
                  <c:v>-6.8000946559543305</c:v>
                </c:pt>
                <c:pt idx="221">
                  <c:v>-6.3201982364804818</c:v>
                </c:pt>
                <c:pt idx="222">
                  <c:v>-5.7014441164805163</c:v>
                </c:pt>
                <c:pt idx="223">
                  <c:v>-5.1559115564806062</c:v>
                </c:pt>
                <c:pt idx="224">
                  <c:v>-4.2356985109248431</c:v>
                </c:pt>
                <c:pt idx="225">
                  <c:v>-3.4808758164803919</c:v>
                </c:pt>
                <c:pt idx="226">
                  <c:v>-3.2606311864804995</c:v>
                </c:pt>
                <c:pt idx="227">
                  <c:v>-3.4690186064806587</c:v>
                </c:pt>
                <c:pt idx="228">
                  <c:v>-3.8783930664803172</c:v>
                </c:pt>
                <c:pt idx="229">
                  <c:v>-4.6646418341573366</c:v>
                </c:pt>
                <c:pt idx="230">
                  <c:v>-4.8868952564802504</c:v>
                </c:pt>
                <c:pt idx="231">
                  <c:v>-4.755002286480547</c:v>
                </c:pt>
                <c:pt idx="232">
                  <c:v>-4.7726050364803712</c:v>
                </c:pt>
                <c:pt idx="233">
                  <c:v>-5.2423998729320704</c:v>
                </c:pt>
                <c:pt idx="234">
                  <c:v>-6.3819753064804781</c:v>
                </c:pt>
                <c:pt idx="235">
                  <c:v>-7.2480798064805185</c:v>
                </c:pt>
                <c:pt idx="236">
                  <c:v>-7.7275724664804617</c:v>
                </c:pt>
                <c:pt idx="237">
                  <c:v>-7.9736885717434802</c:v>
                </c:pt>
                <c:pt idx="238">
                  <c:v>-8.1996162264804546</c:v>
                </c:pt>
                <c:pt idx="239">
                  <c:v>-8.0687441664805988</c:v>
                </c:pt>
                <c:pt idx="240">
                  <c:v>-7.3276533064804372</c:v>
                </c:pt>
                <c:pt idx="241">
                  <c:v>-6.3822463190056995</c:v>
                </c:pt>
                <c:pt idx="242">
                  <c:v>-5.2393442164805784</c:v>
                </c:pt>
                <c:pt idx="243">
                  <c:v>-4.3060964164806421</c:v>
                </c:pt>
                <c:pt idx="244">
                  <c:v>-3.5483815164805796</c:v>
                </c:pt>
                <c:pt idx="245">
                  <c:v>-1.9955065664805025</c:v>
                </c:pt>
                <c:pt idx="246">
                  <c:v>-0.33138866648065002</c:v>
                </c:pt>
                <c:pt idx="247">
                  <c:v>1.330751113519526</c:v>
                </c:pt>
                <c:pt idx="248">
                  <c:v>2.7548812635195952</c:v>
                </c:pt>
                <c:pt idx="249">
                  <c:v>4.2624691509108033</c:v>
                </c:pt>
                <c:pt idx="250">
                  <c:v>5.6237336435194383</c:v>
                </c:pt>
                <c:pt idx="251">
                  <c:v>7.0814288335193538</c:v>
                </c:pt>
                <c:pt idx="252">
                  <c:v>8.0952789435194354</c:v>
                </c:pt>
                <c:pt idx="253">
                  <c:v>9.2949963206163009</c:v>
                </c:pt>
                <c:pt idx="254">
                  <c:v>10.507464125438702</c:v>
                </c:pt>
                <c:pt idx="255">
                  <c:v>12.190224283519571</c:v>
                </c:pt>
                <c:pt idx="256">
                  <c:v>13.537656643519583</c:v>
                </c:pt>
                <c:pt idx="257">
                  <c:v>14.533694135539736</c:v>
                </c:pt>
                <c:pt idx="258">
                  <c:v>15.128278703519474</c:v>
                </c:pt>
                <c:pt idx="259">
                  <c:v>15.852261823519456</c:v>
                </c:pt>
                <c:pt idx="260">
                  <c:v>16.206841653519461</c:v>
                </c:pt>
                <c:pt idx="261">
                  <c:v>16.380029345890719</c:v>
                </c:pt>
                <c:pt idx="262">
                  <c:v>16.045707691095348</c:v>
                </c:pt>
                <c:pt idx="263">
                  <c:v>15.339492053519454</c:v>
                </c:pt>
                <c:pt idx="264">
                  <c:v>14.675372153519501</c:v>
                </c:pt>
                <c:pt idx="265">
                  <c:v>13.200534890966379</c:v>
                </c:pt>
                <c:pt idx="266">
                  <c:v>11.379901913519504</c:v>
                </c:pt>
                <c:pt idx="267">
                  <c:v>9.4120361935194747</c:v>
                </c:pt>
                <c:pt idx="268">
                  <c:v>7.9413724135195958</c:v>
                </c:pt>
                <c:pt idx="269">
                  <c:v>6.6505143635195383</c:v>
                </c:pt>
                <c:pt idx="270">
                  <c:v>5.1154401835195529</c:v>
                </c:pt>
                <c:pt idx="271">
                  <c:v>3.7956799635195866</c:v>
                </c:pt>
                <c:pt idx="272">
                  <c:v>2.0423496635195844</c:v>
                </c:pt>
                <c:pt idx="273">
                  <c:v>0.35058192351971268</c:v>
                </c:pt>
                <c:pt idx="274">
                  <c:v>-0.52214731922782676</c:v>
                </c:pt>
                <c:pt idx="275">
                  <c:v>-2.1754534664805187</c:v>
                </c:pt>
                <c:pt idx="276">
                  <c:v>-7.8455872963654265</c:v>
                </c:pt>
                <c:pt idx="277">
                  <c:v>-8.5381036464803639</c:v>
                </c:pt>
                <c:pt idx="278">
                  <c:v>-8.9139486764805582</c:v>
                </c:pt>
                <c:pt idx="279">
                  <c:v>-9.6005296064804071</c:v>
                </c:pt>
                <c:pt idx="280">
                  <c:v>-9.9193410664804187</c:v>
                </c:pt>
                <c:pt idx="281">
                  <c:v>-9.9009182864805787</c:v>
                </c:pt>
                <c:pt idx="282">
                  <c:v>-9.8330596664806507</c:v>
                </c:pt>
                <c:pt idx="283">
                  <c:v>-9.4781289264804833</c:v>
                </c:pt>
                <c:pt idx="284">
                  <c:v>-9.0433033594098617</c:v>
                </c:pt>
                <c:pt idx="285">
                  <c:v>-8.7715765164804367</c:v>
                </c:pt>
                <c:pt idx="286">
                  <c:v>-9.1013708064803982</c:v>
                </c:pt>
                <c:pt idx="287">
                  <c:v>-9.5356667664804036</c:v>
                </c:pt>
                <c:pt idx="288">
                  <c:v>-9.8407796464805131</c:v>
                </c:pt>
                <c:pt idx="289">
                  <c:v>-9.8064205164803315</c:v>
                </c:pt>
                <c:pt idx="290">
                  <c:v>-10.023055045203847</c:v>
                </c:pt>
                <c:pt idx="291">
                  <c:v>-9.6000789564803988</c:v>
                </c:pt>
                <c:pt idx="292">
                  <c:v>-8.66694772648043</c:v>
                </c:pt>
                <c:pt idx="293">
                  <c:v>-7.610958586480387</c:v>
                </c:pt>
                <c:pt idx="294">
                  <c:v>-6.704611746480694</c:v>
                </c:pt>
                <c:pt idx="295">
                  <c:v>-5.6340587761578664</c:v>
                </c:pt>
                <c:pt idx="296">
                  <c:v>-4.5634967264805075</c:v>
                </c:pt>
                <c:pt idx="297">
                  <c:v>-2.9835809664805892</c:v>
                </c:pt>
                <c:pt idx="298">
                  <c:v>-1.8784424264803357</c:v>
                </c:pt>
                <c:pt idx="299">
                  <c:v>-0.80180407648043783</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11.557387033519614</c:v>
                </c:pt>
                <c:pt idx="308">
                  <c:v>12.221426033519521</c:v>
                </c:pt>
                <c:pt idx="309">
                  <c:v>12.229372683519431</c:v>
                </c:pt>
                <c:pt idx="310">
                  <c:v>12.445513233519454</c:v>
                </c:pt>
                <c:pt idx="311">
                  <c:v>12.680477233519539</c:v>
                </c:pt>
                <c:pt idx="312">
                  <c:v>12.659538276953958</c:v>
                </c:pt>
                <c:pt idx="313">
                  <c:v>12.376798023519386</c:v>
                </c:pt>
                <c:pt idx="314">
                  <c:v>12.05099498351953</c:v>
                </c:pt>
                <c:pt idx="315">
                  <c:v>11.731176753519366</c:v>
                </c:pt>
                <c:pt idx="316">
                  <c:v>11.338825643519566</c:v>
                </c:pt>
                <c:pt idx="317">
                  <c:v>11.054148213519516</c:v>
                </c:pt>
                <c:pt idx="318">
                  <c:v>10.888308988464548</c:v>
                </c:pt>
                <c:pt idx="319">
                  <c:v>10.67459428351942</c:v>
                </c:pt>
                <c:pt idx="320">
                  <c:v>10.409615543519703</c:v>
                </c:pt>
                <c:pt idx="321">
                  <c:v>10.062664333519507</c:v>
                </c:pt>
                <c:pt idx="322">
                  <c:v>9.3447225435195929</c:v>
                </c:pt>
                <c:pt idx="323">
                  <c:v>8.1375900446306186</c:v>
                </c:pt>
                <c:pt idx="324">
                  <c:v>6.6820770635196283</c:v>
                </c:pt>
                <c:pt idx="325">
                  <c:v>5.034072623519549</c:v>
                </c:pt>
                <c:pt idx="326">
                  <c:v>3.53788153351951</c:v>
                </c:pt>
                <c:pt idx="327">
                  <c:v>1.8167382335194717</c:v>
                </c:pt>
                <c:pt idx="328">
                  <c:v>0.20452082351965817</c:v>
                </c:pt>
                <c:pt idx="329">
                  <c:v>-1.819191416480507</c:v>
                </c:pt>
                <c:pt idx="330">
                  <c:v>-3.3266969264805626</c:v>
                </c:pt>
                <c:pt idx="331">
                  <c:v>-4.8609586464805634</c:v>
                </c:pt>
                <c:pt idx="332">
                  <c:v>-6.0397773964805079</c:v>
                </c:pt>
                <c:pt idx="333">
                  <c:v>-7.145653806480567</c:v>
                </c:pt>
                <c:pt idx="334">
                  <c:v>-8.2203195664806259</c:v>
                </c:pt>
                <c:pt idx="335">
                  <c:v>-9.2670788064805016</c:v>
                </c:pt>
                <c:pt idx="336">
                  <c:v>-9.8753537464805685</c:v>
                </c:pt>
                <c:pt idx="337">
                  <c:v>-10.225429206480404</c:v>
                </c:pt>
                <c:pt idx="338">
                  <c:v>-10.589571480621919</c:v>
                </c:pt>
                <c:pt idx="339">
                  <c:v>-11.11806596648049</c:v>
                </c:pt>
                <c:pt idx="340">
                  <c:v>-11.550527626480559</c:v>
                </c:pt>
                <c:pt idx="341">
                  <c:v>-11.961480696480489</c:v>
                </c:pt>
                <c:pt idx="342">
                  <c:v>-12.215028366480448</c:v>
                </c:pt>
                <c:pt idx="343">
                  <c:v>-12.539986698059536</c:v>
                </c:pt>
                <c:pt idx="344">
                  <c:v>-12.919620386480489</c:v>
                </c:pt>
                <c:pt idx="345">
                  <c:v>-13.447359966480423</c:v>
                </c:pt>
                <c:pt idx="346">
                  <c:v>-13.883406666480536</c:v>
                </c:pt>
                <c:pt idx="347">
                  <c:v>-14.452700886480498</c:v>
                </c:pt>
                <c:pt idx="348">
                  <c:v>-14.729001616480501</c:v>
                </c:pt>
                <c:pt idx="349">
                  <c:v>-14.704033375758819</c:v>
                </c:pt>
                <c:pt idx="350">
                  <c:v>-14.525603326480507</c:v>
                </c:pt>
                <c:pt idx="351">
                  <c:v>-14.273128566480469</c:v>
                </c:pt>
                <c:pt idx="352">
                  <c:v>-13.922334266480506</c:v>
                </c:pt>
                <c:pt idx="353">
                  <c:v>-13.440789906480614</c:v>
                </c:pt>
                <c:pt idx="354">
                  <c:v>-13.035341682642073</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-5.5225266664805055</c:v>
                </c:pt>
                <c:pt idx="363">
                  <c:v>-3.8818580364804771</c:v>
                </c:pt>
                <c:pt idx="364">
                  <c:v>-2.7348168764803971</c:v>
                </c:pt>
                <c:pt idx="365">
                  <c:v>-1.7667290345655289</c:v>
                </c:pt>
                <c:pt idx="366">
                  <c:v>-0.89897581648044556</c:v>
                </c:pt>
                <c:pt idx="367">
                  <c:v>0.56354921351953791</c:v>
                </c:pt>
                <c:pt idx="368">
                  <c:v>1.9145354635193721</c:v>
                </c:pt>
                <c:pt idx="369">
                  <c:v>3.156464913519482</c:v>
                </c:pt>
                <c:pt idx="370">
                  <c:v>3.6888001400412094</c:v>
                </c:pt>
                <c:pt idx="371">
                  <c:v>3.6778945435194603</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1.0569942735194759</c:v>
                </c:pt>
                <c:pt idx="382">
                  <c:v>0.47646354351945813</c:v>
                </c:pt>
                <c:pt idx="383">
                  <c:v>-0.13242667648054862</c:v>
                </c:pt>
                <c:pt idx="384">
                  <c:v>-0.70184205648047426</c:v>
                </c:pt>
                <c:pt idx="385">
                  <c:v>-1.1663045664806488</c:v>
                </c:pt>
                <c:pt idx="386">
                  <c:v>-1.7291287697771898</c:v>
                </c:pt>
                <c:pt idx="387">
                  <c:v>-2.084499066480479</c:v>
                </c:pt>
                <c:pt idx="388">
                  <c:v>-2.8936619564803872</c:v>
                </c:pt>
                <c:pt idx="389">
                  <c:v>-3.8691237364805202</c:v>
                </c:pt>
                <c:pt idx="390">
                  <c:v>-5.4871206064805449</c:v>
                </c:pt>
                <c:pt idx="391">
                  <c:v>-6.4726185395988836</c:v>
                </c:pt>
                <c:pt idx="392">
                  <c:v>-7.8248456164804221</c:v>
                </c:pt>
                <c:pt idx="393">
                  <c:v>-8.684096016480364</c:v>
                </c:pt>
                <c:pt idx="394">
                  <c:v>-9.4957398464804861</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-11.862299530398177</c:v>
                </c:pt>
                <c:pt idx="403">
                  <c:v>-11.589605646480464</c:v>
                </c:pt>
                <c:pt idx="404">
                  <c:v>-11.427976946480568</c:v>
                </c:pt>
                <c:pt idx="405">
                  <c:v>-11.486387256480402</c:v>
                </c:pt>
                <c:pt idx="406">
                  <c:v>-11.628890026480418</c:v>
                </c:pt>
                <c:pt idx="407">
                  <c:v>-11.709496303039657</c:v>
                </c:pt>
                <c:pt idx="408">
                  <c:v>-11.896873166480479</c:v>
                </c:pt>
                <c:pt idx="409">
                  <c:v>-12.038803756480318</c:v>
                </c:pt>
                <c:pt idx="410">
                  <c:v>-12.128393856480548</c:v>
                </c:pt>
                <c:pt idx="411">
                  <c:v>-12.185612906480429</c:v>
                </c:pt>
                <c:pt idx="412">
                  <c:v>-12.421222031997743</c:v>
                </c:pt>
                <c:pt idx="413">
                  <c:v>-12.591953166480453</c:v>
                </c:pt>
                <c:pt idx="414">
                  <c:v>-12.515351906480447</c:v>
                </c:pt>
                <c:pt idx="415">
                  <c:v>-12.26685324648065</c:v>
                </c:pt>
                <c:pt idx="416">
                  <c:v>-12.082013496480457</c:v>
                </c:pt>
                <c:pt idx="417">
                  <c:v>-11.907102718654372</c:v>
                </c:pt>
                <c:pt idx="418">
                  <c:v>-11.1378811464804</c:v>
                </c:pt>
                <c:pt idx="419">
                  <c:v>-10.782286066480482</c:v>
                </c:pt>
                <c:pt idx="420">
                  <c:v>-5.8838443998138414</c:v>
                </c:pt>
                <c:pt idx="421">
                  <c:v>-4.4807621664804884</c:v>
                </c:pt>
                <c:pt idx="422">
                  <c:v>-2.6244306464803526</c:v>
                </c:pt>
                <c:pt idx="423">
                  <c:v>-1.2577645164805902</c:v>
                </c:pt>
                <c:pt idx="424">
                  <c:v>-0.45113216538169382</c:v>
                </c:pt>
                <c:pt idx="425">
                  <c:v>0.65822402351956688</c:v>
                </c:pt>
                <c:pt idx="426">
                  <c:v>1.5261596335194838</c:v>
                </c:pt>
                <c:pt idx="427">
                  <c:v>2.8609436106028308</c:v>
                </c:pt>
                <c:pt idx="428">
                  <c:v>7.1621239335195765</c:v>
                </c:pt>
                <c:pt idx="429">
                  <c:v>7.436243553519656</c:v>
                </c:pt>
                <c:pt idx="430">
                  <c:v>8.0101363314787228</c:v>
                </c:pt>
                <c:pt idx="431">
                  <c:v>8.348858273519518</c:v>
                </c:pt>
                <c:pt idx="432">
                  <c:v>8.2623537435196219</c:v>
                </c:pt>
                <c:pt idx="433">
                  <c:v>7.7546337435195394</c:v>
                </c:pt>
                <c:pt idx="434">
                  <c:v>7.2296892635194165</c:v>
                </c:pt>
                <c:pt idx="435">
                  <c:v>6.6027379091292833</c:v>
                </c:pt>
                <c:pt idx="436">
                  <c:v>6.3269136754550397</c:v>
                </c:pt>
                <c:pt idx="437">
                  <c:v>3.4071733382814275</c:v>
                </c:pt>
                <c:pt idx="438">
                  <c:v>3.1200813735194832</c:v>
                </c:pt>
                <c:pt idx="439">
                  <c:v>2.7599549335194378</c:v>
                </c:pt>
                <c:pt idx="440">
                  <c:v>2.0180178335195067</c:v>
                </c:pt>
                <c:pt idx="441">
                  <c:v>1.3329522163477781</c:v>
                </c:pt>
                <c:pt idx="442">
                  <c:v>0.53975045351934714</c:v>
                </c:pt>
                <c:pt idx="443">
                  <c:v>-0.43190211648061483</c:v>
                </c:pt>
                <c:pt idx="444">
                  <c:v>-1.11351594648049</c:v>
                </c:pt>
                <c:pt idx="445">
                  <c:v>-1.0069662364804501</c:v>
                </c:pt>
                <c:pt idx="446">
                  <c:v>-0.4371336422380665</c:v>
                </c:pt>
                <c:pt idx="447">
                  <c:v>-2.7428306480302971E-2</c:v>
                </c:pt>
                <c:pt idx="448">
                  <c:v>0.10544021351952891</c:v>
                </c:pt>
                <c:pt idx="449">
                  <c:v>-0.22077881648044695</c:v>
                </c:pt>
                <c:pt idx="450">
                  <c:v>-0.68365827648054411</c:v>
                </c:pt>
                <c:pt idx="451">
                  <c:v>-1.0786410664804293</c:v>
                </c:pt>
                <c:pt idx="452">
                  <c:v>-1.2299082964806003</c:v>
                </c:pt>
                <c:pt idx="453">
                  <c:v>-1.1662378464805292</c:v>
                </c:pt>
                <c:pt idx="454">
                  <c:v>-0.85268712648043343</c:v>
                </c:pt>
                <c:pt idx="455">
                  <c:v>-0.5757798164806206</c:v>
                </c:pt>
                <c:pt idx="456">
                  <c:v>-0.41535061967201203</c:v>
                </c:pt>
                <c:pt idx="457">
                  <c:v>-0.38172922648047347</c:v>
                </c:pt>
                <c:pt idx="458">
                  <c:v>-0.43168281648060303</c:v>
                </c:pt>
                <c:pt idx="459">
                  <c:v>-0.57705435648048931</c:v>
                </c:pt>
                <c:pt idx="460">
                  <c:v>-0.80355908648039143</c:v>
                </c:pt>
                <c:pt idx="461">
                  <c:v>-0.88976422032673952</c:v>
                </c:pt>
                <c:pt idx="462">
                  <c:v>-0.74083542648048883</c:v>
                </c:pt>
                <c:pt idx="463">
                  <c:v>-0.60709926648043355</c:v>
                </c:pt>
                <c:pt idx="464">
                  <c:v>-0.45729726648035279</c:v>
                </c:pt>
                <c:pt idx="465">
                  <c:v>6.3672533519550711E-2</c:v>
                </c:pt>
                <c:pt idx="466">
                  <c:v>0.46960040091084965</c:v>
                </c:pt>
                <c:pt idx="467">
                  <c:v>0.45070961351957806</c:v>
                </c:pt>
                <c:pt idx="468">
                  <c:v>0.46057019351961564</c:v>
                </c:pt>
                <c:pt idx="469">
                  <c:v>0.52483503351950977</c:v>
                </c:pt>
                <c:pt idx="470">
                  <c:v>0.67989868351952709</c:v>
                </c:pt>
                <c:pt idx="471">
                  <c:v>0.69317734766093508</c:v>
                </c:pt>
                <c:pt idx="472">
                  <c:v>0.74891541351961299</c:v>
                </c:pt>
                <c:pt idx="473">
                  <c:v>0.74904273351947537</c:v>
                </c:pt>
                <c:pt idx="474">
                  <c:v>0.7525159335193915</c:v>
                </c:pt>
                <c:pt idx="475">
                  <c:v>0.72680578351962377</c:v>
                </c:pt>
                <c:pt idx="476">
                  <c:v>0.72471896509854661</c:v>
                </c:pt>
                <c:pt idx="477">
                  <c:v>0.71640743351947966</c:v>
                </c:pt>
                <c:pt idx="478">
                  <c:v>0.70704593351956802</c:v>
                </c:pt>
                <c:pt idx="479">
                  <c:v>0.72167937351972133</c:v>
                </c:pt>
                <c:pt idx="480">
                  <c:v>0.71451723351940255</c:v>
                </c:pt>
                <c:pt idx="481">
                  <c:v>0.64116787291328681</c:v>
                </c:pt>
                <c:pt idx="482">
                  <c:v>0.74030709351947754</c:v>
                </c:pt>
                <c:pt idx="483">
                  <c:v>0.70307005351941265</c:v>
                </c:pt>
                <c:pt idx="484">
                  <c:v>0.72418422351958756</c:v>
                </c:pt>
                <c:pt idx="485">
                  <c:v>0.7060544935194466</c:v>
                </c:pt>
                <c:pt idx="486">
                  <c:v>0.71628811246687119</c:v>
                </c:pt>
                <c:pt idx="487">
                  <c:v>0.72007541351966731</c:v>
                </c:pt>
                <c:pt idx="488">
                  <c:v>0.71195981351948701</c:v>
                </c:pt>
                <c:pt idx="489">
                  <c:v>0.72585387351939934</c:v>
                </c:pt>
                <c:pt idx="490">
                  <c:v>0.72210433351945436</c:v>
                </c:pt>
                <c:pt idx="491">
                  <c:v>0.73188258943343953</c:v>
                </c:pt>
                <c:pt idx="492">
                  <c:v>0.7240970735194463</c:v>
                </c:pt>
                <c:pt idx="493">
                  <c:v>0.73010392351959408</c:v>
                </c:pt>
                <c:pt idx="494">
                  <c:v>0.71507436830214033</c:v>
                </c:pt>
                <c:pt idx="495">
                  <c:v>0.72227370999016216</c:v>
                </c:pt>
                <c:pt idx="496">
                  <c:v>0.72099216351954065</c:v>
                </c:pt>
                <c:pt idx="497">
                  <c:v>0.72378072839146068</c:v>
                </c:pt>
                <c:pt idx="498">
                  <c:v>0.72283438351956875</c:v>
                </c:pt>
                <c:pt idx="499">
                  <c:v>0.7219439935195896</c:v>
                </c:pt>
                <c:pt idx="500">
                  <c:v>0.72220870351945665</c:v>
                </c:pt>
                <c:pt idx="501">
                  <c:v>0.73060503351956807</c:v>
                </c:pt>
                <c:pt idx="502">
                  <c:v>0.73052686830206426</c:v>
                </c:pt>
                <c:pt idx="503">
                  <c:v>0.75891393351950975</c:v>
                </c:pt>
                <c:pt idx="504">
                  <c:v>0.75905197351954856</c:v>
                </c:pt>
                <c:pt idx="505">
                  <c:v>0.76216979351957714</c:v>
                </c:pt>
                <c:pt idx="506">
                  <c:v>0.76479294351939708</c:v>
                </c:pt>
                <c:pt idx="507">
                  <c:v>0.76832208351953635</c:v>
                </c:pt>
                <c:pt idx="508">
                  <c:v>0.771111004226541</c:v>
                </c:pt>
                <c:pt idx="509">
                  <c:v>0.77532222351958213</c:v>
                </c:pt>
                <c:pt idx="510">
                  <c:v>0.7777800835195039</c:v>
                </c:pt>
                <c:pt idx="511">
                  <c:v>0.77788313351952476</c:v>
                </c:pt>
                <c:pt idx="512">
                  <c:v>0.77802103351942453</c:v>
                </c:pt>
                <c:pt idx="513">
                  <c:v>0.77941100422670262</c:v>
                </c:pt>
                <c:pt idx="514">
                  <c:v>0.77726031351956315</c:v>
                </c:pt>
                <c:pt idx="515">
                  <c:v>0.77704223351942547</c:v>
                </c:pt>
                <c:pt idx="516">
                  <c:v>0.77704393351943823</c:v>
                </c:pt>
                <c:pt idx="517">
                  <c:v>0.7765617460194677</c:v>
                </c:pt>
                <c:pt idx="518">
                  <c:v>0.77385113351944457</c:v>
                </c:pt>
                <c:pt idx="519">
                  <c:v>0.77380393351951837</c:v>
                </c:pt>
                <c:pt idx="520">
                  <c:v>0.77391793351954274</c:v>
                </c:pt>
                <c:pt idx="521">
                  <c:v>0.77417701351953527</c:v>
                </c:pt>
                <c:pt idx="522">
                  <c:v>0.77429893351951917</c:v>
                </c:pt>
                <c:pt idx="523">
                  <c:v>0.77429893351951917</c:v>
                </c:pt>
                <c:pt idx="524">
                  <c:v>0.77429893351949119</c:v>
                </c:pt>
                <c:pt idx="525">
                  <c:v>0.7751660835196077</c:v>
                </c:pt>
                <c:pt idx="526">
                  <c:v>0.77533393351960533</c:v>
                </c:pt>
                <c:pt idx="527">
                  <c:v>0.77533393351960533</c:v>
                </c:pt>
                <c:pt idx="528">
                  <c:v>0.7753339335195919</c:v>
                </c:pt>
                <c:pt idx="529">
                  <c:v>0.77533393351956281</c:v>
                </c:pt>
                <c:pt idx="530">
                  <c:v>0.77533393351960533</c:v>
                </c:pt>
                <c:pt idx="531">
                  <c:v>0.77533393351960533</c:v>
                </c:pt>
                <c:pt idx="532">
                  <c:v>0.77533393351960533</c:v>
                </c:pt>
                <c:pt idx="533">
                  <c:v>0.77533393351960533</c:v>
                </c:pt>
                <c:pt idx="534">
                  <c:v>0.77414019882543561</c:v>
                </c:pt>
                <c:pt idx="535">
                  <c:v>0.77333393351938284</c:v>
                </c:pt>
                <c:pt idx="536">
                  <c:v>0.77333393351938284</c:v>
                </c:pt>
                <c:pt idx="537">
                  <c:v>0.77333393351938284</c:v>
                </c:pt>
                <c:pt idx="538">
                  <c:v>0.77357852875751121</c:v>
                </c:pt>
                <c:pt idx="539">
                  <c:v>0.77345993351940612</c:v>
                </c:pt>
                <c:pt idx="540">
                  <c:v>0.77334149351938386</c:v>
                </c:pt>
                <c:pt idx="541">
                  <c:v>0.77333393351938284</c:v>
                </c:pt>
                <c:pt idx="542">
                  <c:v>0.77333393351938284</c:v>
                </c:pt>
                <c:pt idx="543">
                  <c:v>0.77280764780523725</c:v>
                </c:pt>
                <c:pt idx="544">
                  <c:v>0.77241981351952105</c:v>
                </c:pt>
                <c:pt idx="545">
                  <c:v>0.77225173997115371</c:v>
                </c:pt>
                <c:pt idx="546">
                  <c:v>0.77288393351953877</c:v>
                </c:pt>
                <c:pt idx="547">
                  <c:v>0.77288393351960938</c:v>
                </c:pt>
                <c:pt idx="548">
                  <c:v>0.77288393351960938</c:v>
                </c:pt>
                <c:pt idx="549">
                  <c:v>0.77288393351960938</c:v>
                </c:pt>
                <c:pt idx="550">
                  <c:v>0.77288393351960938</c:v>
                </c:pt>
                <c:pt idx="551">
                  <c:v>0.77290593351952652</c:v>
                </c:pt>
                <c:pt idx="552">
                  <c:v>0.77299393351950296</c:v>
                </c:pt>
                <c:pt idx="553">
                  <c:v>0.77364322644901229</c:v>
                </c:pt>
                <c:pt idx="554">
                  <c:v>0.77494793351962821</c:v>
                </c:pt>
                <c:pt idx="555">
                  <c:v>0.77543393351960854</c:v>
                </c:pt>
                <c:pt idx="556">
                  <c:v>0.77525075351960115</c:v>
                </c:pt>
                <c:pt idx="557">
                  <c:v>0.77444201351952002</c:v>
                </c:pt>
                <c:pt idx="558">
                  <c:v>0.77612625983515215</c:v>
                </c:pt>
                <c:pt idx="559">
                  <c:v>0.77635393351937543</c:v>
                </c:pt>
                <c:pt idx="560">
                  <c:v>0.77635393351937543</c:v>
                </c:pt>
                <c:pt idx="561">
                  <c:v>0.77635393351953152</c:v>
                </c:pt>
                <c:pt idx="562">
                  <c:v>0.77555793351962232</c:v>
                </c:pt>
                <c:pt idx="563">
                  <c:v>0.77555793351967939</c:v>
                </c:pt>
                <c:pt idx="564">
                  <c:v>0.77555793351967939</c:v>
                </c:pt>
                <c:pt idx="565">
                  <c:v>0.77555793351967939</c:v>
                </c:pt>
                <c:pt idx="566">
                  <c:v>0.77555793351967939</c:v>
                </c:pt>
                <c:pt idx="567">
                  <c:v>0.77555793351967939</c:v>
                </c:pt>
                <c:pt idx="568">
                  <c:v>0.77555793351969349</c:v>
                </c:pt>
                <c:pt idx="569">
                  <c:v>0.77544762317467186</c:v>
                </c:pt>
                <c:pt idx="570">
                  <c:v>0.77499393351955514</c:v>
                </c:pt>
                <c:pt idx="571">
                  <c:v>0.7765108335194677</c:v>
                </c:pt>
                <c:pt idx="572">
                  <c:v>0.77900393351961916</c:v>
                </c:pt>
                <c:pt idx="573">
                  <c:v>0.77900393351961916</c:v>
                </c:pt>
                <c:pt idx="574">
                  <c:v>0.77726063351939134</c:v>
                </c:pt>
                <c:pt idx="575">
                  <c:v>0.77621393351952939</c:v>
                </c:pt>
                <c:pt idx="576">
                  <c:v>0.78025393351949013</c:v>
                </c:pt>
                <c:pt idx="577">
                  <c:v>0.78050634168265132</c:v>
                </c:pt>
                <c:pt idx="578">
                  <c:v>0.78057393351940663</c:v>
                </c:pt>
                <c:pt idx="579">
                  <c:v>0.78057393351940663</c:v>
                </c:pt>
                <c:pt idx="580">
                  <c:v>0.78057393351940663</c:v>
                </c:pt>
                <c:pt idx="581">
                  <c:v>0.78237263351931574</c:v>
                </c:pt>
                <c:pt idx="582">
                  <c:v>0.78540074074838628</c:v>
                </c:pt>
                <c:pt idx="583">
                  <c:v>0.7957127606801605</c:v>
                </c:pt>
                <c:pt idx="584">
                  <c:v>0.79559393351959884</c:v>
                </c:pt>
                <c:pt idx="585">
                  <c:v>0.79622360351949428</c:v>
                </c:pt>
                <c:pt idx="586">
                  <c:v>0.79879629351947434</c:v>
                </c:pt>
                <c:pt idx="587">
                  <c:v>0.80213662739714653</c:v>
                </c:pt>
                <c:pt idx="588">
                  <c:v>0.80452550351944363</c:v>
                </c:pt>
                <c:pt idx="589">
                  <c:v>0.80498393351955211</c:v>
                </c:pt>
                <c:pt idx="590">
                  <c:v>0.81543360999002346</c:v>
                </c:pt>
                <c:pt idx="591">
                  <c:v>0.81549393351944865</c:v>
                </c:pt>
                <c:pt idx="592">
                  <c:v>0.81549393351944865</c:v>
                </c:pt>
                <c:pt idx="593">
                  <c:v>0.81546435018611851</c:v>
                </c:pt>
                <c:pt idx="594">
                  <c:v>0.81545393351944995</c:v>
                </c:pt>
                <c:pt idx="595">
                  <c:v>0.81545393351944995</c:v>
                </c:pt>
                <c:pt idx="596">
                  <c:v>0.81545393351953588</c:v>
                </c:pt>
                <c:pt idx="597">
                  <c:v>0.81669393351953234</c:v>
                </c:pt>
                <c:pt idx="598">
                  <c:v>0.8170706576574539</c:v>
                </c:pt>
                <c:pt idx="599">
                  <c:v>0.81807693351953592</c:v>
                </c:pt>
                <c:pt idx="600">
                  <c:v>0.81813393351954811</c:v>
                </c:pt>
                <c:pt idx="601">
                  <c:v>0.81813393351954811</c:v>
                </c:pt>
                <c:pt idx="602">
                  <c:v>0.81813393351954811</c:v>
                </c:pt>
                <c:pt idx="603">
                  <c:v>0.81813393351954811</c:v>
                </c:pt>
                <c:pt idx="604">
                  <c:v>0.81813393351954811</c:v>
                </c:pt>
                <c:pt idx="605">
                  <c:v>0.81791673351959626</c:v>
                </c:pt>
                <c:pt idx="606">
                  <c:v>0.81767533351964605</c:v>
                </c:pt>
                <c:pt idx="607">
                  <c:v>0.81730393351966768</c:v>
                </c:pt>
                <c:pt idx="608">
                  <c:v>0.81726133351955421</c:v>
                </c:pt>
                <c:pt idx="609">
                  <c:v>0.81711367351960063</c:v>
                </c:pt>
                <c:pt idx="610">
                  <c:v>0.81710793351966515</c:v>
                </c:pt>
                <c:pt idx="611">
                  <c:v>0.81710793351965094</c:v>
                </c:pt>
                <c:pt idx="612">
                  <c:v>0.81791393351953523</c:v>
                </c:pt>
                <c:pt idx="613">
                  <c:v>0.81824473351972038</c:v>
                </c:pt>
                <c:pt idx="614">
                  <c:v>0.81860393351968352</c:v>
                </c:pt>
                <c:pt idx="615">
                  <c:v>0.81860393351968352</c:v>
                </c:pt>
                <c:pt idx="616">
                  <c:v>0.81860393351968352</c:v>
                </c:pt>
                <c:pt idx="617">
                  <c:v>0.81860393351966865</c:v>
                </c:pt>
                <c:pt idx="618">
                  <c:v>0.81901733351963912</c:v>
                </c:pt>
                <c:pt idx="619">
                  <c:v>0.82089767351931309</c:v>
                </c:pt>
                <c:pt idx="620">
                  <c:v>0.82045213351949564</c:v>
                </c:pt>
                <c:pt idx="621">
                  <c:v>0.82386405256720263</c:v>
                </c:pt>
                <c:pt idx="622">
                  <c:v>0.82265307351950556</c:v>
                </c:pt>
                <c:pt idx="623">
                  <c:v>0.8229676544497696</c:v>
                </c:pt>
                <c:pt idx="624">
                  <c:v>0.82400696351953684</c:v>
                </c:pt>
                <c:pt idx="625">
                  <c:v>0.82418793351952579</c:v>
                </c:pt>
                <c:pt idx="626">
                  <c:v>0.82418793351952579</c:v>
                </c:pt>
                <c:pt idx="627">
                  <c:v>0.82418793351952579</c:v>
                </c:pt>
                <c:pt idx="628">
                  <c:v>0.82418793351948316</c:v>
                </c:pt>
                <c:pt idx="629">
                  <c:v>0.82507417351948342</c:v>
                </c:pt>
                <c:pt idx="630">
                  <c:v>0.82567393351945484</c:v>
                </c:pt>
                <c:pt idx="631">
                  <c:v>0.82593917351954438</c:v>
                </c:pt>
                <c:pt idx="632">
                  <c:v>0.82758393351947823</c:v>
                </c:pt>
                <c:pt idx="633">
                  <c:v>0.82781163351953213</c:v>
                </c:pt>
                <c:pt idx="634">
                  <c:v>0.82887029351960095</c:v>
                </c:pt>
                <c:pt idx="635">
                  <c:v>0.82926153556034876</c:v>
                </c:pt>
                <c:pt idx="636">
                  <c:v>0.8299728735193822</c:v>
                </c:pt>
                <c:pt idx="637">
                  <c:v>0.83032393351949563</c:v>
                </c:pt>
                <c:pt idx="638">
                  <c:v>0.83036173351942533</c:v>
                </c:pt>
                <c:pt idx="639">
                  <c:v>0.83069593351956594</c:v>
                </c:pt>
                <c:pt idx="640">
                  <c:v>0.83022536509852785</c:v>
                </c:pt>
                <c:pt idx="641">
                  <c:v>0.82994448351956951</c:v>
                </c:pt>
                <c:pt idx="642">
                  <c:v>0.82977883351945692</c:v>
                </c:pt>
                <c:pt idx="643">
                  <c:v>0.82980393351952952</c:v>
                </c:pt>
                <c:pt idx="644">
                  <c:v>0.82957333351954854</c:v>
                </c:pt>
                <c:pt idx="645">
                  <c:v>0.82975503351954827</c:v>
                </c:pt>
                <c:pt idx="646">
                  <c:v>0.8280479131113061</c:v>
                </c:pt>
                <c:pt idx="647">
                  <c:v>0.82774749351968213</c:v>
                </c:pt>
                <c:pt idx="648">
                  <c:v>0.82612683351958227</c:v>
                </c:pt>
                <c:pt idx="649">
                  <c:v>0.82613563351960007</c:v>
                </c:pt>
                <c:pt idx="650">
                  <c:v>0.82658228351955643</c:v>
                </c:pt>
                <c:pt idx="651">
                  <c:v>0.82699903556026366</c:v>
                </c:pt>
                <c:pt idx="652">
                  <c:v>0.82526283351954599</c:v>
                </c:pt>
                <c:pt idx="653">
                  <c:v>0.82485933351944241</c:v>
                </c:pt>
                <c:pt idx="654">
                  <c:v>0.82485393351945024</c:v>
                </c:pt>
                <c:pt idx="655">
                  <c:v>0.82490153351952389</c:v>
                </c:pt>
                <c:pt idx="656">
                  <c:v>0.82520142331534885</c:v>
                </c:pt>
                <c:pt idx="657">
                  <c:v>0.82497763351951092</c:v>
                </c:pt>
                <c:pt idx="658">
                  <c:v>0.82382258351958715</c:v>
                </c:pt>
                <c:pt idx="659">
                  <c:v>0.82350393351959028</c:v>
                </c:pt>
                <c:pt idx="660">
                  <c:v>0.82350393351959028</c:v>
                </c:pt>
                <c:pt idx="661">
                  <c:v>0.82350393351959028</c:v>
                </c:pt>
                <c:pt idx="662">
                  <c:v>0.82350393351959028</c:v>
                </c:pt>
                <c:pt idx="663">
                  <c:v>0.82350603351959351</c:v>
                </c:pt>
                <c:pt idx="664">
                  <c:v>0.82364913351951152</c:v>
                </c:pt>
                <c:pt idx="665">
                  <c:v>0.82358033351964366</c:v>
                </c:pt>
                <c:pt idx="666">
                  <c:v>0.82357393351963992</c:v>
                </c:pt>
                <c:pt idx="667">
                  <c:v>0.82357393351963992</c:v>
                </c:pt>
                <c:pt idx="668">
                  <c:v>0.82357393351963992</c:v>
                </c:pt>
                <c:pt idx="669">
                  <c:v>0.82357393351963992</c:v>
                </c:pt>
                <c:pt idx="670">
                  <c:v>0.82247909351969029</c:v>
                </c:pt>
                <c:pt idx="671">
                  <c:v>0.8210599335196499</c:v>
                </c:pt>
                <c:pt idx="672">
                  <c:v>0.82105993351970696</c:v>
                </c:pt>
                <c:pt idx="673">
                  <c:v>0.82105993351970696</c:v>
                </c:pt>
                <c:pt idx="674">
                  <c:v>0.82105993351970696</c:v>
                </c:pt>
                <c:pt idx="675">
                  <c:v>0.82105993351970696</c:v>
                </c:pt>
                <c:pt idx="676">
                  <c:v>0.82105993351970696</c:v>
                </c:pt>
                <c:pt idx="677">
                  <c:v>0.82105993351969286</c:v>
                </c:pt>
                <c:pt idx="678">
                  <c:v>0.82105993351970696</c:v>
                </c:pt>
                <c:pt idx="679">
                  <c:v>0.82105993351970696</c:v>
                </c:pt>
                <c:pt idx="680">
                  <c:v>0.82105993351970696</c:v>
                </c:pt>
                <c:pt idx="681">
                  <c:v>0.82105993351970696</c:v>
                </c:pt>
                <c:pt idx="682">
                  <c:v>0.82105993351970696</c:v>
                </c:pt>
                <c:pt idx="683">
                  <c:v>0.82105993351970696</c:v>
                </c:pt>
                <c:pt idx="684">
                  <c:v>0.82105993351967876</c:v>
                </c:pt>
                <c:pt idx="685">
                  <c:v>0.82088993351951134</c:v>
                </c:pt>
                <c:pt idx="686">
                  <c:v>0.81996663351959975</c:v>
                </c:pt>
                <c:pt idx="687">
                  <c:v>0.81845442351958408</c:v>
                </c:pt>
                <c:pt idx="688">
                  <c:v>0.81651702875748744</c:v>
                </c:pt>
                <c:pt idx="689">
                  <c:v>0.81610803351964101</c:v>
                </c:pt>
                <c:pt idx="690">
                  <c:v>0.8160139335196277</c:v>
                </c:pt>
                <c:pt idx="691">
                  <c:v>0.81607187351966193</c:v>
                </c:pt>
                <c:pt idx="692">
                  <c:v>0.81573927834696769</c:v>
                </c:pt>
                <c:pt idx="693">
                  <c:v>0.81540845732904255</c:v>
                </c:pt>
                <c:pt idx="694">
                  <c:v>0.8145091939361605</c:v>
                </c:pt>
                <c:pt idx="695">
                  <c:v>0.81246853351946413</c:v>
                </c:pt>
                <c:pt idx="696">
                  <c:v>0.81227233351950257</c:v>
                </c:pt>
                <c:pt idx="697">
                  <c:v>0.81230893351949018</c:v>
                </c:pt>
                <c:pt idx="698">
                  <c:v>0.81230038351961298</c:v>
                </c:pt>
                <c:pt idx="699">
                  <c:v>0.81226393351963111</c:v>
                </c:pt>
                <c:pt idx="700">
                  <c:v>0.81137703351960577</c:v>
                </c:pt>
                <c:pt idx="701">
                  <c:v>0.81103433351960064</c:v>
                </c:pt>
                <c:pt idx="702">
                  <c:v>0.81107393351960932</c:v>
                </c:pt>
                <c:pt idx="703">
                  <c:v>0.81054923351946784</c:v>
                </c:pt>
                <c:pt idx="704">
                  <c:v>0.80962052175478061</c:v>
                </c:pt>
                <c:pt idx="705">
                  <c:v>0.81019413351948932</c:v>
                </c:pt>
                <c:pt idx="706">
                  <c:v>0.81104663351951134</c:v>
                </c:pt>
                <c:pt idx="707">
                  <c:v>0.81118501351939321</c:v>
                </c:pt>
                <c:pt idx="708">
                  <c:v>0.81197337351950782</c:v>
                </c:pt>
                <c:pt idx="709">
                  <c:v>0.81198893351951629</c:v>
                </c:pt>
                <c:pt idx="710">
                  <c:v>0.81189848351950089</c:v>
                </c:pt>
                <c:pt idx="711">
                  <c:v>0.81127893351941882</c:v>
                </c:pt>
                <c:pt idx="712">
                  <c:v>0.81127893351941882</c:v>
                </c:pt>
                <c:pt idx="713">
                  <c:v>0.81127893351941882</c:v>
                </c:pt>
                <c:pt idx="714">
                  <c:v>0.81119270902979679</c:v>
                </c:pt>
                <c:pt idx="715">
                  <c:v>0.81050193351961763</c:v>
                </c:pt>
                <c:pt idx="716">
                  <c:v>0.80865173351944131</c:v>
                </c:pt>
                <c:pt idx="717">
                  <c:v>0.80846393351943391</c:v>
                </c:pt>
                <c:pt idx="718">
                  <c:v>0.80846393351943391</c:v>
                </c:pt>
                <c:pt idx="719">
                  <c:v>0.80846393351943391</c:v>
                </c:pt>
                <c:pt idx="720">
                  <c:v>0.80814373351957314</c:v>
                </c:pt>
                <c:pt idx="721">
                  <c:v>0.80817273351961205</c:v>
                </c:pt>
                <c:pt idx="722">
                  <c:v>0.80831973351944053</c:v>
                </c:pt>
                <c:pt idx="723">
                  <c:v>0.80836393351947389</c:v>
                </c:pt>
                <c:pt idx="724">
                  <c:v>0.80805378045835141</c:v>
                </c:pt>
                <c:pt idx="725">
                  <c:v>0.80901988351965315</c:v>
                </c:pt>
                <c:pt idx="726">
                  <c:v>0.80853171351950071</c:v>
                </c:pt>
                <c:pt idx="727">
                  <c:v>0.80858423351963893</c:v>
                </c:pt>
                <c:pt idx="728">
                  <c:v>0.80853993351962572</c:v>
                </c:pt>
                <c:pt idx="729">
                  <c:v>0.80853993351962572</c:v>
                </c:pt>
                <c:pt idx="730">
                  <c:v>0.80847913351952716</c:v>
                </c:pt>
                <c:pt idx="731">
                  <c:v>0.80821993351949672</c:v>
                </c:pt>
                <c:pt idx="732">
                  <c:v>0.80817769351946889</c:v>
                </c:pt>
                <c:pt idx="733">
                  <c:v>0.80732133351949753</c:v>
                </c:pt>
                <c:pt idx="734">
                  <c:v>0.80781145929292109</c:v>
                </c:pt>
                <c:pt idx="735">
                  <c:v>0.80587709351954206</c:v>
                </c:pt>
                <c:pt idx="736">
                  <c:v>0.80401931351933364</c:v>
                </c:pt>
                <c:pt idx="737">
                  <c:v>0.80428393351951466</c:v>
                </c:pt>
                <c:pt idx="738">
                  <c:v>0.80428393351951466</c:v>
                </c:pt>
                <c:pt idx="739">
                  <c:v>0.80428393351951466</c:v>
                </c:pt>
                <c:pt idx="740">
                  <c:v>0.80428393351951466</c:v>
                </c:pt>
                <c:pt idx="741">
                  <c:v>0.80428393351951466</c:v>
                </c:pt>
                <c:pt idx="742">
                  <c:v>0.80428393351951466</c:v>
                </c:pt>
                <c:pt idx="743">
                  <c:v>0.80428393351951466</c:v>
                </c:pt>
                <c:pt idx="744">
                  <c:v>0.80428393351951466</c:v>
                </c:pt>
                <c:pt idx="745">
                  <c:v>0.80428393351951466</c:v>
                </c:pt>
                <c:pt idx="746">
                  <c:v>0.80428393351951466</c:v>
                </c:pt>
                <c:pt idx="747">
                  <c:v>0.80428393351951466</c:v>
                </c:pt>
                <c:pt idx="748">
                  <c:v>0.80428393351951466</c:v>
                </c:pt>
                <c:pt idx="749">
                  <c:v>0.80428393351951466</c:v>
                </c:pt>
                <c:pt idx="750">
                  <c:v>0.8055579935195859</c:v>
                </c:pt>
                <c:pt idx="751">
                  <c:v>0.80885187351960153</c:v>
                </c:pt>
                <c:pt idx="752">
                  <c:v>0.80891393351960561</c:v>
                </c:pt>
                <c:pt idx="753">
                  <c:v>0.80891393351960561</c:v>
                </c:pt>
                <c:pt idx="754">
                  <c:v>0.8089139335196196</c:v>
                </c:pt>
                <c:pt idx="755">
                  <c:v>0.80891393351960561</c:v>
                </c:pt>
                <c:pt idx="756">
                  <c:v>0.80891393351960561</c:v>
                </c:pt>
                <c:pt idx="757">
                  <c:v>0.80889553351963273</c:v>
                </c:pt>
                <c:pt idx="758">
                  <c:v>0.80856543351949128</c:v>
                </c:pt>
                <c:pt idx="759">
                  <c:v>0.80798862101961788</c:v>
                </c:pt>
                <c:pt idx="760">
                  <c:v>0.80733393351960103</c:v>
                </c:pt>
                <c:pt idx="761">
                  <c:v>0.80607393351948653</c:v>
                </c:pt>
                <c:pt idx="762">
                  <c:v>0.80607393351960022</c:v>
                </c:pt>
                <c:pt idx="763">
                  <c:v>0.80607393351960022</c:v>
                </c:pt>
                <c:pt idx="764">
                  <c:v>0.80607393351960022</c:v>
                </c:pt>
                <c:pt idx="765">
                  <c:v>0.80607393351960022</c:v>
                </c:pt>
                <c:pt idx="766">
                  <c:v>0.80607393351960022</c:v>
                </c:pt>
                <c:pt idx="767">
                  <c:v>0.80607843351958952</c:v>
                </c:pt>
                <c:pt idx="768">
                  <c:v>0.80611758351953711</c:v>
                </c:pt>
                <c:pt idx="769">
                  <c:v>0.80611393351954064</c:v>
                </c:pt>
                <c:pt idx="770">
                  <c:v>0.80592881156830865</c:v>
                </c:pt>
                <c:pt idx="771">
                  <c:v>0.80579393351955386</c:v>
                </c:pt>
                <c:pt idx="772">
                  <c:v>0.80579393351955386</c:v>
                </c:pt>
                <c:pt idx="773">
                  <c:v>0.80579393351955386</c:v>
                </c:pt>
                <c:pt idx="774">
                  <c:v>0.80438118351949583</c:v>
                </c:pt>
                <c:pt idx="775">
                  <c:v>0.80406893351950348</c:v>
                </c:pt>
                <c:pt idx="776">
                  <c:v>0.80406893351950348</c:v>
                </c:pt>
                <c:pt idx="777">
                  <c:v>0.80450955351949538</c:v>
                </c:pt>
                <c:pt idx="778">
                  <c:v>0.80474793351949514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0.8008008335193334</c:v>
                </c:pt>
                <c:pt idx="795">
                  <c:v>0.80064179351936193</c:v>
                </c:pt>
                <c:pt idx="796">
                  <c:v>0.80083113351949575</c:v>
                </c:pt>
                <c:pt idx="797">
                  <c:v>0.80116393351941895</c:v>
                </c:pt>
                <c:pt idx="798">
                  <c:v>0.80116393351946169</c:v>
                </c:pt>
                <c:pt idx="799">
                  <c:v>0.80091893351941301</c:v>
                </c:pt>
                <c:pt idx="800">
                  <c:v>0.80066393351938903</c:v>
                </c:pt>
                <c:pt idx="801">
                  <c:v>0.80066393351938903</c:v>
                </c:pt>
                <c:pt idx="802">
                  <c:v>0.80066393351938903</c:v>
                </c:pt>
                <c:pt idx="803">
                  <c:v>0.80066393351938903</c:v>
                </c:pt>
                <c:pt idx="804">
                  <c:v>0.80066393351938903</c:v>
                </c:pt>
                <c:pt idx="805">
                  <c:v>0.79995667351937616</c:v>
                </c:pt>
                <c:pt idx="806">
                  <c:v>0.79756823351948536</c:v>
                </c:pt>
                <c:pt idx="807">
                  <c:v>0.79729193351941874</c:v>
                </c:pt>
                <c:pt idx="808">
                  <c:v>0.79745393351942084</c:v>
                </c:pt>
                <c:pt idx="809">
                  <c:v>0.79745393351942084</c:v>
                </c:pt>
                <c:pt idx="810">
                  <c:v>0.79753493351950133</c:v>
                </c:pt>
                <c:pt idx="811">
                  <c:v>0.79883439351942864</c:v>
                </c:pt>
                <c:pt idx="812">
                  <c:v>0.79893393351942232</c:v>
                </c:pt>
                <c:pt idx="813">
                  <c:v>0.7984870967846831</c:v>
                </c:pt>
                <c:pt idx="814">
                  <c:v>0.79754821351937855</c:v>
                </c:pt>
                <c:pt idx="815">
                  <c:v>0.79679793351928763</c:v>
                </c:pt>
                <c:pt idx="816">
                  <c:v>0.79679793351928763</c:v>
                </c:pt>
                <c:pt idx="817">
                  <c:v>0.79679793351928763</c:v>
                </c:pt>
                <c:pt idx="818">
                  <c:v>0.79637081351951755</c:v>
                </c:pt>
                <c:pt idx="819">
                  <c:v>0.79508774795259252</c:v>
                </c:pt>
                <c:pt idx="820">
                  <c:v>0.79500593351953452</c:v>
                </c:pt>
                <c:pt idx="821">
                  <c:v>0.79491103351935588</c:v>
                </c:pt>
                <c:pt idx="822">
                  <c:v>0.79434143351937936</c:v>
                </c:pt>
                <c:pt idx="823">
                  <c:v>0.79366471351957713</c:v>
                </c:pt>
                <c:pt idx="824">
                  <c:v>0.79325003351954215</c:v>
                </c:pt>
                <c:pt idx="825">
                  <c:v>0.79277419125125448</c:v>
                </c:pt>
                <c:pt idx="826">
                  <c:v>0.79270893351927996</c:v>
                </c:pt>
                <c:pt idx="827">
                  <c:v>0.79270893351927996</c:v>
                </c:pt>
                <c:pt idx="828">
                  <c:v>0.79277076351942877</c:v>
                </c:pt>
                <c:pt idx="829">
                  <c:v>0.79325077351967432</c:v>
                </c:pt>
                <c:pt idx="830">
                  <c:v>0.79299236941702067</c:v>
                </c:pt>
                <c:pt idx="831">
                  <c:v>0.79318393351962868</c:v>
                </c:pt>
                <c:pt idx="832">
                  <c:v>0.79303813351955965</c:v>
                </c:pt>
                <c:pt idx="833">
                  <c:v>0.79157819351965486</c:v>
                </c:pt>
                <c:pt idx="834">
                  <c:v>0.78774213351941635</c:v>
                </c:pt>
                <c:pt idx="835">
                  <c:v>0.7867239335194548</c:v>
                </c:pt>
                <c:pt idx="836">
                  <c:v>0.78674044393615361</c:v>
                </c:pt>
                <c:pt idx="837">
                  <c:v>0.78591713351967485</c:v>
                </c:pt>
                <c:pt idx="838">
                  <c:v>0.78546976351954367</c:v>
                </c:pt>
                <c:pt idx="839">
                  <c:v>0.78522403351947023</c:v>
                </c:pt>
                <c:pt idx="840">
                  <c:v>0.78584503351967927</c:v>
                </c:pt>
                <c:pt idx="841">
                  <c:v>0.78672691026366692</c:v>
                </c:pt>
                <c:pt idx="842">
                  <c:v>0.78707893351942526</c:v>
                </c:pt>
                <c:pt idx="843">
                  <c:v>0.78652558351933521</c:v>
                </c:pt>
                <c:pt idx="844">
                  <c:v>0.78513815351955463</c:v>
                </c:pt>
                <c:pt idx="845">
                  <c:v>0.78482247351971135</c:v>
                </c:pt>
                <c:pt idx="846">
                  <c:v>0.78357813351955485</c:v>
                </c:pt>
                <c:pt idx="847">
                  <c:v>0.78354393351956764</c:v>
                </c:pt>
                <c:pt idx="848">
                  <c:v>0.78354393351956764</c:v>
                </c:pt>
                <c:pt idx="849">
                  <c:v>0.78354393351956764</c:v>
                </c:pt>
                <c:pt idx="850">
                  <c:v>0.78354393351956764</c:v>
                </c:pt>
                <c:pt idx="851">
                  <c:v>0.78354393351956764</c:v>
                </c:pt>
                <c:pt idx="852">
                  <c:v>0.78334603351957943</c:v>
                </c:pt>
                <c:pt idx="853">
                  <c:v>0.78261071923371661</c:v>
                </c:pt>
                <c:pt idx="854">
                  <c:v>0.78232393351949336</c:v>
                </c:pt>
                <c:pt idx="855">
                  <c:v>0.78232393351949336</c:v>
                </c:pt>
                <c:pt idx="856">
                  <c:v>0.78232393351949336</c:v>
                </c:pt>
                <c:pt idx="857">
                  <c:v>0.78232393351949336</c:v>
                </c:pt>
                <c:pt idx="858">
                  <c:v>0.78232393351949336</c:v>
                </c:pt>
                <c:pt idx="859">
                  <c:v>0.78232393351949336</c:v>
                </c:pt>
                <c:pt idx="860">
                  <c:v>0.78232393351949336</c:v>
                </c:pt>
                <c:pt idx="861">
                  <c:v>0.78217383351952319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0.78144003351957425</c:v>
                </c:pt>
                <c:pt idx="871">
                  <c:v>0.78135393351954063</c:v>
                </c:pt>
                <c:pt idx="872">
                  <c:v>0.78135393351954063</c:v>
                </c:pt>
                <c:pt idx="873">
                  <c:v>0.78135393351954063</c:v>
                </c:pt>
                <c:pt idx="874">
                  <c:v>0.78135393351952653</c:v>
                </c:pt>
                <c:pt idx="875">
                  <c:v>0.78135393351951232</c:v>
                </c:pt>
                <c:pt idx="876">
                  <c:v>0.78121353351957701</c:v>
                </c:pt>
                <c:pt idx="877">
                  <c:v>0.78072393351968206</c:v>
                </c:pt>
                <c:pt idx="878">
                  <c:v>0.78072393351968206</c:v>
                </c:pt>
                <c:pt idx="879">
                  <c:v>0.78154013351948581</c:v>
                </c:pt>
                <c:pt idx="880">
                  <c:v>0.78189393351945635</c:v>
                </c:pt>
                <c:pt idx="881">
                  <c:v>0.78189393351944225</c:v>
                </c:pt>
                <c:pt idx="882">
                  <c:v>0.78284063351937205</c:v>
                </c:pt>
                <c:pt idx="883">
                  <c:v>0.78830683351947173</c:v>
                </c:pt>
                <c:pt idx="884">
                  <c:v>0.79700593351947335</c:v>
                </c:pt>
                <c:pt idx="885">
                  <c:v>0.80467860351956366</c:v>
                </c:pt>
                <c:pt idx="886">
                  <c:v>0.80708255851946831</c:v>
                </c:pt>
                <c:pt idx="887">
                  <c:v>0.80839393351942668</c:v>
                </c:pt>
                <c:pt idx="888">
                  <c:v>0.80839393351942668</c:v>
                </c:pt>
                <c:pt idx="889">
                  <c:v>0.80914173351951191</c:v>
                </c:pt>
                <c:pt idx="890">
                  <c:v>0.80961393351948741</c:v>
                </c:pt>
                <c:pt idx="891">
                  <c:v>0.80987001599372443</c:v>
                </c:pt>
                <c:pt idx="892">
                  <c:v>0.81049653351956863</c:v>
                </c:pt>
                <c:pt idx="893">
                  <c:v>0.81064393351957353</c:v>
                </c:pt>
                <c:pt idx="894">
                  <c:v>0.8107690335196488</c:v>
                </c:pt>
                <c:pt idx="895">
                  <c:v>0.81161393351968136</c:v>
                </c:pt>
                <c:pt idx="896">
                  <c:v>0.8116139335196666</c:v>
                </c:pt>
                <c:pt idx="897">
                  <c:v>0.81161393351968136</c:v>
                </c:pt>
                <c:pt idx="898">
                  <c:v>0.81161393351968136</c:v>
                </c:pt>
                <c:pt idx="899">
                  <c:v>0.81266329351947886</c:v>
                </c:pt>
                <c:pt idx="900">
                  <c:v>0.81618951351964664</c:v>
                </c:pt>
                <c:pt idx="901">
                  <c:v>0.81784793351950369</c:v>
                </c:pt>
                <c:pt idx="902">
                  <c:v>0.81788535619981051</c:v>
                </c:pt>
                <c:pt idx="903">
                  <c:v>0.81857393351947483</c:v>
                </c:pt>
                <c:pt idx="904">
                  <c:v>0.82102083351964084</c:v>
                </c:pt>
                <c:pt idx="905">
                  <c:v>0.82105393351963585</c:v>
                </c:pt>
                <c:pt idx="906">
                  <c:v>0.82112517351960512</c:v>
                </c:pt>
                <c:pt idx="907">
                  <c:v>0.8213879335193327</c:v>
                </c:pt>
                <c:pt idx="908">
                  <c:v>0.82138793351936101</c:v>
                </c:pt>
                <c:pt idx="909">
                  <c:v>0.82138793351936101</c:v>
                </c:pt>
                <c:pt idx="910">
                  <c:v>0.82138793351936101</c:v>
                </c:pt>
                <c:pt idx="911">
                  <c:v>0.82145701351929368</c:v>
                </c:pt>
                <c:pt idx="912">
                  <c:v>0.82267197351937826</c:v>
                </c:pt>
                <c:pt idx="913">
                  <c:v>0.82269393351941877</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0.82242181351958465</c:v>
                </c:pt>
                <c:pt idx="922">
                  <c:v>0.82250993351959911</c:v>
                </c:pt>
                <c:pt idx="923">
                  <c:v>0.82276541351954935</c:v>
                </c:pt>
                <c:pt idx="924">
                  <c:v>0.82364950052965535</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0.82488393351940292</c:v>
                </c:pt>
                <c:pt idx="964">
                  <c:v>0.82488393351940292</c:v>
                </c:pt>
                <c:pt idx="965">
                  <c:v>0.82488393351940292</c:v>
                </c:pt>
                <c:pt idx="966">
                  <c:v>0.82500515001424901</c:v>
                </c:pt>
                <c:pt idx="967">
                  <c:v>0.82586527351944128</c:v>
                </c:pt>
                <c:pt idx="968">
                  <c:v>0.82589848351966633</c:v>
                </c:pt>
                <c:pt idx="969">
                  <c:v>0.82565393351970429</c:v>
                </c:pt>
                <c:pt idx="970">
                  <c:v>0.82565393351970429</c:v>
                </c:pt>
                <c:pt idx="971">
                  <c:v>0.82565393351969019</c:v>
                </c:pt>
                <c:pt idx="972">
                  <c:v>0.82565393351967609</c:v>
                </c:pt>
                <c:pt idx="973">
                  <c:v>0.82565393351970429</c:v>
                </c:pt>
                <c:pt idx="974">
                  <c:v>0.82565393351970429</c:v>
                </c:pt>
                <c:pt idx="975">
                  <c:v>0.82565393351970429</c:v>
                </c:pt>
                <c:pt idx="976">
                  <c:v>0.82565393351970429</c:v>
                </c:pt>
                <c:pt idx="977">
                  <c:v>0.82565393351969019</c:v>
                </c:pt>
                <c:pt idx="978">
                  <c:v>0.82565393351970429</c:v>
                </c:pt>
                <c:pt idx="979">
                  <c:v>0.82565393351970429</c:v>
                </c:pt>
                <c:pt idx="980">
                  <c:v>0.82555773351973061</c:v>
                </c:pt>
                <c:pt idx="981">
                  <c:v>0.82535393351943764</c:v>
                </c:pt>
                <c:pt idx="982">
                  <c:v>0.82535393351940978</c:v>
                </c:pt>
                <c:pt idx="983">
                  <c:v>0.82535393351943764</c:v>
                </c:pt>
                <c:pt idx="984">
                  <c:v>0.82535393351943764</c:v>
                </c:pt>
                <c:pt idx="985">
                  <c:v>0.82523973351941116</c:v>
                </c:pt>
                <c:pt idx="986">
                  <c:v>0.82493093351951186</c:v>
                </c:pt>
                <c:pt idx="987">
                  <c:v>0.82492393351948712</c:v>
                </c:pt>
                <c:pt idx="988">
                  <c:v>0.82492393351945825</c:v>
                </c:pt>
                <c:pt idx="989">
                  <c:v>0.82492393351948712</c:v>
                </c:pt>
                <c:pt idx="990">
                  <c:v>0.82492393351948712</c:v>
                </c:pt>
                <c:pt idx="991">
                  <c:v>0.82492393351948712</c:v>
                </c:pt>
                <c:pt idx="992">
                  <c:v>0.82492393351948712</c:v>
                </c:pt>
                <c:pt idx="993">
                  <c:v>0.82492393351945825</c:v>
                </c:pt>
                <c:pt idx="994">
                  <c:v>0.82492393351948712</c:v>
                </c:pt>
                <c:pt idx="995">
                  <c:v>0.82492393351948712</c:v>
                </c:pt>
                <c:pt idx="996">
                  <c:v>0.8249395335195272</c:v>
                </c:pt>
                <c:pt idx="997">
                  <c:v>0.82398354351951764</c:v>
                </c:pt>
                <c:pt idx="998">
                  <c:v>0.82302793351949921</c:v>
                </c:pt>
                <c:pt idx="999">
                  <c:v>0.82302793351956982</c:v>
                </c:pt>
                <c:pt idx="1000">
                  <c:v>0.82302793351956982</c:v>
                </c:pt>
                <c:pt idx="1001">
                  <c:v>0.82290280351955492</c:v>
                </c:pt>
                <c:pt idx="1002">
                  <c:v>0.82290766351953071</c:v>
                </c:pt>
                <c:pt idx="1003">
                  <c:v>0.82275393351958015</c:v>
                </c:pt>
                <c:pt idx="1004">
                  <c:v>0.82275393351956516</c:v>
                </c:pt>
                <c:pt idx="1005">
                  <c:v>0.82275393351958015</c:v>
                </c:pt>
                <c:pt idx="1006">
                  <c:v>0.82275393351958015</c:v>
                </c:pt>
                <c:pt idx="1007">
                  <c:v>0.82275393351958015</c:v>
                </c:pt>
                <c:pt idx="1008">
                  <c:v>0.82275393351958015</c:v>
                </c:pt>
                <c:pt idx="1009">
                  <c:v>0.8234191293958445</c:v>
                </c:pt>
                <c:pt idx="1010">
                  <c:v>0.82464393351975318</c:v>
                </c:pt>
                <c:pt idx="1011">
                  <c:v>0.82410393351966604</c:v>
                </c:pt>
                <c:pt idx="1012">
                  <c:v>0.82410393351966604</c:v>
                </c:pt>
                <c:pt idx="1013">
                  <c:v>0.82410393351966604</c:v>
                </c:pt>
                <c:pt idx="1014">
                  <c:v>0.82410393351968114</c:v>
                </c:pt>
                <c:pt idx="1015">
                  <c:v>0.82410393351966604</c:v>
                </c:pt>
                <c:pt idx="1016">
                  <c:v>0.82410393351966604</c:v>
                </c:pt>
                <c:pt idx="1017">
                  <c:v>0.82410393351966604</c:v>
                </c:pt>
                <c:pt idx="1018">
                  <c:v>0.82410393351966604</c:v>
                </c:pt>
                <c:pt idx="1019">
                  <c:v>0.82410393351966604</c:v>
                </c:pt>
                <c:pt idx="1020">
                  <c:v>0.82425898506598116</c:v>
                </c:pt>
                <c:pt idx="1021">
                  <c:v>0.8246939335194855</c:v>
                </c:pt>
                <c:pt idx="1022">
                  <c:v>0.8246939335194855</c:v>
                </c:pt>
                <c:pt idx="1023">
                  <c:v>0.8246939335194855</c:v>
                </c:pt>
                <c:pt idx="1024">
                  <c:v>0.8246939335194855</c:v>
                </c:pt>
                <c:pt idx="1025">
                  <c:v>0.82469393351957054</c:v>
                </c:pt>
                <c:pt idx="1026">
                  <c:v>0.8246939335194855</c:v>
                </c:pt>
                <c:pt idx="1027">
                  <c:v>0.8246939335194855</c:v>
                </c:pt>
                <c:pt idx="1028">
                  <c:v>0.8246939335194855</c:v>
                </c:pt>
                <c:pt idx="1029">
                  <c:v>0.8246939335194855</c:v>
                </c:pt>
                <c:pt idx="1030">
                  <c:v>0.82469393351957054</c:v>
                </c:pt>
                <c:pt idx="1031">
                  <c:v>0.8246939335194855</c:v>
                </c:pt>
                <c:pt idx="1032">
                  <c:v>0.82477753351963734</c:v>
                </c:pt>
                <c:pt idx="1033">
                  <c:v>0.82559803351945593</c:v>
                </c:pt>
                <c:pt idx="1034">
                  <c:v>0.82569893351954859</c:v>
                </c:pt>
                <c:pt idx="1035">
                  <c:v>0.82569893351957768</c:v>
                </c:pt>
                <c:pt idx="1036">
                  <c:v>0.82569893351954859</c:v>
                </c:pt>
                <c:pt idx="1037">
                  <c:v>0.82474058351967106</c:v>
                </c:pt>
                <c:pt idx="1038">
                  <c:v>0.82407393351962865</c:v>
                </c:pt>
                <c:pt idx="1039">
                  <c:v>0.82407393351962865</c:v>
                </c:pt>
                <c:pt idx="1040">
                  <c:v>0.82407393351962865</c:v>
                </c:pt>
                <c:pt idx="1041">
                  <c:v>0.82407393351960057</c:v>
                </c:pt>
                <c:pt idx="1042">
                  <c:v>0.82407393351962865</c:v>
                </c:pt>
                <c:pt idx="1043">
                  <c:v>0.82407393351962865</c:v>
                </c:pt>
                <c:pt idx="1044">
                  <c:v>0.82400643351964264</c:v>
                </c:pt>
                <c:pt idx="1045">
                  <c:v>0.82362393351947261</c:v>
                </c:pt>
                <c:pt idx="1046">
                  <c:v>0.82362393351940133</c:v>
                </c:pt>
                <c:pt idx="1047">
                  <c:v>0.82362393351947261</c:v>
                </c:pt>
                <c:pt idx="1048">
                  <c:v>0.82283871351930404</c:v>
                </c:pt>
                <c:pt idx="1049">
                  <c:v>0.82228793351927765</c:v>
                </c:pt>
                <c:pt idx="1050">
                  <c:v>0.82228793351927765</c:v>
                </c:pt>
                <c:pt idx="1051">
                  <c:v>0.8222879335193487</c:v>
                </c:pt>
                <c:pt idx="1052">
                  <c:v>0.81966277351939765</c:v>
                </c:pt>
                <c:pt idx="1053">
                  <c:v>0.81985869351962115</c:v>
                </c:pt>
                <c:pt idx="1054">
                  <c:v>0.82007393351962365</c:v>
                </c:pt>
                <c:pt idx="1055">
                  <c:v>0.82003403351959192</c:v>
                </c:pt>
                <c:pt idx="1056">
                  <c:v>0.8182472943442467</c:v>
                </c:pt>
                <c:pt idx="1057">
                  <c:v>0.81764993351952087</c:v>
                </c:pt>
                <c:pt idx="1058">
                  <c:v>0.81764993351952087</c:v>
                </c:pt>
                <c:pt idx="1059">
                  <c:v>0.81764993351952087</c:v>
                </c:pt>
                <c:pt idx="1060">
                  <c:v>0.81764993351952087</c:v>
                </c:pt>
                <c:pt idx="1061">
                  <c:v>0.81764993351959214</c:v>
                </c:pt>
                <c:pt idx="1062">
                  <c:v>0.81774791351959852</c:v>
                </c:pt>
                <c:pt idx="1063">
                  <c:v>0.82028465351950908</c:v>
                </c:pt>
                <c:pt idx="1064">
                  <c:v>0.82080393351951508</c:v>
                </c:pt>
                <c:pt idx="1065">
                  <c:v>0.82080393351951508</c:v>
                </c:pt>
                <c:pt idx="1066">
                  <c:v>0.82080393351958636</c:v>
                </c:pt>
                <c:pt idx="1067">
                  <c:v>0.82080393351951508</c:v>
                </c:pt>
                <c:pt idx="1068">
                  <c:v>0.81587208351955165</c:v>
                </c:pt>
                <c:pt idx="1069">
                  <c:v>0.81414393351961745</c:v>
                </c:pt>
                <c:pt idx="1070">
                  <c:v>0.81447943351956675</c:v>
                </c:pt>
                <c:pt idx="1071">
                  <c:v>0.81475393351958447</c:v>
                </c:pt>
                <c:pt idx="1072">
                  <c:v>0.81475393351955538</c:v>
                </c:pt>
                <c:pt idx="1073">
                  <c:v>0.81454861351966279</c:v>
                </c:pt>
                <c:pt idx="1074">
                  <c:v>0.81439993351962503</c:v>
                </c:pt>
                <c:pt idx="1075">
                  <c:v>0.81439993351962503</c:v>
                </c:pt>
                <c:pt idx="1076">
                  <c:v>0.81445401571121967</c:v>
                </c:pt>
                <c:pt idx="1077">
                  <c:v>0.81448393351948389</c:v>
                </c:pt>
                <c:pt idx="1078">
                  <c:v>0.81448393351948389</c:v>
                </c:pt>
                <c:pt idx="1079">
                  <c:v>0.81448393351948389</c:v>
                </c:pt>
                <c:pt idx="1080">
                  <c:v>0.81455559351940177</c:v>
                </c:pt>
                <c:pt idx="1081">
                  <c:v>0.81538300018630139</c:v>
                </c:pt>
                <c:pt idx="1082">
                  <c:v>0.81499055351969318</c:v>
                </c:pt>
                <c:pt idx="1083">
                  <c:v>0.8119479635195157</c:v>
                </c:pt>
                <c:pt idx="1084">
                  <c:v>0.81143893351961083</c:v>
                </c:pt>
                <c:pt idx="1085">
                  <c:v>0.81143893351961083</c:v>
                </c:pt>
                <c:pt idx="1086">
                  <c:v>0.81154780351971634</c:v>
                </c:pt>
                <c:pt idx="1087">
                  <c:v>0.81074266268622364</c:v>
                </c:pt>
                <c:pt idx="1088">
                  <c:v>0.81043393351954762</c:v>
                </c:pt>
                <c:pt idx="1089">
                  <c:v>0.81043393351954762</c:v>
                </c:pt>
                <c:pt idx="1090">
                  <c:v>0.81043393351954762</c:v>
                </c:pt>
                <c:pt idx="1091">
                  <c:v>0.81043393351959114</c:v>
                </c:pt>
                <c:pt idx="1092">
                  <c:v>0.81043393351961868</c:v>
                </c:pt>
                <c:pt idx="1093">
                  <c:v>0.81027791351958611</c:v>
                </c:pt>
                <c:pt idx="1094">
                  <c:v>0.81002793351955038</c:v>
                </c:pt>
                <c:pt idx="1095">
                  <c:v>0.81002793351955038</c:v>
                </c:pt>
                <c:pt idx="1096">
                  <c:v>0.81002793351955038</c:v>
                </c:pt>
                <c:pt idx="1097">
                  <c:v>0.81002793351955038</c:v>
                </c:pt>
                <c:pt idx="1098">
                  <c:v>0.81002793351955038</c:v>
                </c:pt>
                <c:pt idx="1099">
                  <c:v>0.80907787351940053</c:v>
                </c:pt>
                <c:pt idx="1100">
                  <c:v>0.80804393351931558</c:v>
                </c:pt>
                <c:pt idx="1101">
                  <c:v>0.808043933519344</c:v>
                </c:pt>
                <c:pt idx="1102">
                  <c:v>0.808043933519344</c:v>
                </c:pt>
                <c:pt idx="1103">
                  <c:v>0.80804393351931558</c:v>
                </c:pt>
                <c:pt idx="1104">
                  <c:v>0.80783181351931566</c:v>
                </c:pt>
                <c:pt idx="1105">
                  <c:v>0.80463373351935275</c:v>
                </c:pt>
                <c:pt idx="1106">
                  <c:v>0.80351993351938311</c:v>
                </c:pt>
                <c:pt idx="1107">
                  <c:v>0.80351993351936812</c:v>
                </c:pt>
                <c:pt idx="1108">
                  <c:v>0.80351993351936812</c:v>
                </c:pt>
                <c:pt idx="1109">
                  <c:v>0.8034972535193825</c:v>
                </c:pt>
                <c:pt idx="1110">
                  <c:v>0.80324691351964361</c:v>
                </c:pt>
                <c:pt idx="1111">
                  <c:v>0.80277140826710625</c:v>
                </c:pt>
                <c:pt idx="1112">
                  <c:v>0.8016089743359629</c:v>
                </c:pt>
                <c:pt idx="1113">
                  <c:v>0.80045393351966254</c:v>
                </c:pt>
                <c:pt idx="1114">
                  <c:v>0.80025833351929565</c:v>
                </c:pt>
                <c:pt idx="1115">
                  <c:v>0.79880633351972163</c:v>
                </c:pt>
                <c:pt idx="1116">
                  <c:v>0.79860033351944626</c:v>
                </c:pt>
                <c:pt idx="1117">
                  <c:v>0.79897702630319289</c:v>
                </c:pt>
                <c:pt idx="1118">
                  <c:v>0.79897393351967683</c:v>
                </c:pt>
                <c:pt idx="1119">
                  <c:v>0.79897393351967683</c:v>
                </c:pt>
                <c:pt idx="1120">
                  <c:v>0.79896549351968904</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0.79888807351956448</c:v>
                </c:pt>
                <c:pt idx="1129">
                  <c:v>0.79892949351953901</c:v>
                </c:pt>
                <c:pt idx="1130">
                  <c:v>0.79865393351965963</c:v>
                </c:pt>
                <c:pt idx="1131">
                  <c:v>0.79865393351964564</c:v>
                </c:pt>
                <c:pt idx="1132">
                  <c:v>0.79865393351965963</c:v>
                </c:pt>
                <c:pt idx="1133">
                  <c:v>0.79865393351965963</c:v>
                </c:pt>
                <c:pt idx="1134">
                  <c:v>0.79865393351965963</c:v>
                </c:pt>
                <c:pt idx="1135">
                  <c:v>0.79845573351946153</c:v>
                </c:pt>
                <c:pt idx="1136">
                  <c:v>0.79845393351946825</c:v>
                </c:pt>
                <c:pt idx="1137">
                  <c:v>0.79845393351946825</c:v>
                </c:pt>
                <c:pt idx="1138">
                  <c:v>0.79845393351946825</c:v>
                </c:pt>
                <c:pt idx="1139">
                  <c:v>0.79845393351946825</c:v>
                </c:pt>
                <c:pt idx="1140">
                  <c:v>0.79799914185279852</c:v>
                </c:pt>
                <c:pt idx="1141">
                  <c:v>0.79629535351949821</c:v>
                </c:pt>
                <c:pt idx="1142">
                  <c:v>0.79587931351959362</c:v>
                </c:pt>
                <c:pt idx="1143">
                  <c:v>0.79573793351957689</c:v>
                </c:pt>
                <c:pt idx="1144">
                  <c:v>0.79573793351957689</c:v>
                </c:pt>
                <c:pt idx="1145">
                  <c:v>0.7957379335195478</c:v>
                </c:pt>
                <c:pt idx="1146">
                  <c:v>0.79573793351957689</c:v>
                </c:pt>
                <c:pt idx="1147">
                  <c:v>0.7951658735196796</c:v>
                </c:pt>
                <c:pt idx="1148">
                  <c:v>0.79379641351961616</c:v>
                </c:pt>
                <c:pt idx="1149">
                  <c:v>0.79030881351958893</c:v>
                </c:pt>
                <c:pt idx="1150">
                  <c:v>0.7892983665093426</c:v>
                </c:pt>
                <c:pt idx="1151">
                  <c:v>0.78944843351953975</c:v>
                </c:pt>
                <c:pt idx="1152">
                  <c:v>0.78888563351930086</c:v>
                </c:pt>
                <c:pt idx="1153">
                  <c:v>0.78860393351928415</c:v>
                </c:pt>
                <c:pt idx="1154">
                  <c:v>0.78860393351928415</c:v>
                </c:pt>
                <c:pt idx="1155">
                  <c:v>0.78860393351928415</c:v>
                </c:pt>
                <c:pt idx="1156">
                  <c:v>0.78860393351929836</c:v>
                </c:pt>
                <c:pt idx="1157">
                  <c:v>0.78860393351928415</c:v>
                </c:pt>
                <c:pt idx="1158">
                  <c:v>0.78860393351928415</c:v>
                </c:pt>
                <c:pt idx="1159">
                  <c:v>0.78754573351969348</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0.7827678835194839</c:v>
                </c:pt>
                <c:pt idx="1176">
                  <c:v>0.78264393351949624</c:v>
                </c:pt>
                <c:pt idx="1177">
                  <c:v>0.78264393351949624</c:v>
                </c:pt>
                <c:pt idx="1178">
                  <c:v>0.78472214185283828</c:v>
                </c:pt>
                <c:pt idx="1179">
                  <c:v>0.78511793351948778</c:v>
                </c:pt>
                <c:pt idx="1180">
                  <c:v>0.78511793351948778</c:v>
                </c:pt>
                <c:pt idx="1181">
                  <c:v>0.78511793351948778</c:v>
                </c:pt>
                <c:pt idx="1182">
                  <c:v>0.78511793351948778</c:v>
                </c:pt>
                <c:pt idx="1183">
                  <c:v>0.78515919351956165</c:v>
                </c:pt>
                <c:pt idx="1184">
                  <c:v>0.78550588088795237</c:v>
                </c:pt>
                <c:pt idx="1185">
                  <c:v>0.78567393351954806</c:v>
                </c:pt>
                <c:pt idx="1186">
                  <c:v>0.78567393351954806</c:v>
                </c:pt>
                <c:pt idx="1187">
                  <c:v>0.78546303351950564</c:v>
                </c:pt>
                <c:pt idx="1188">
                  <c:v>0.78530393351955763</c:v>
                </c:pt>
                <c:pt idx="1189">
                  <c:v>0.78530393351958683</c:v>
                </c:pt>
                <c:pt idx="1190">
                  <c:v>0.78530393351955763</c:v>
                </c:pt>
                <c:pt idx="1191">
                  <c:v>0.78530393351955763</c:v>
                </c:pt>
                <c:pt idx="1192">
                  <c:v>0.78585173351950877</c:v>
                </c:pt>
                <c:pt idx="1193">
                  <c:v>0.78596393351951188</c:v>
                </c:pt>
                <c:pt idx="1194">
                  <c:v>0.78737137101957511</c:v>
                </c:pt>
                <c:pt idx="1195">
                  <c:v>0.78861993351966964</c:v>
                </c:pt>
                <c:pt idx="1196">
                  <c:v>0.78861993351966964</c:v>
                </c:pt>
                <c:pt idx="1197">
                  <c:v>0.78861993351966964</c:v>
                </c:pt>
                <c:pt idx="1198">
                  <c:v>0.78861993351966964</c:v>
                </c:pt>
                <c:pt idx="1199">
                  <c:v>0.78861993351966964</c:v>
                </c:pt>
                <c:pt idx="1200">
                  <c:v>0.7886604856030176</c:v>
                </c:pt>
                <c:pt idx="1201">
                  <c:v>0.7888489335195048</c:v>
                </c:pt>
                <c:pt idx="1202">
                  <c:v>0.7888489335195048</c:v>
                </c:pt>
                <c:pt idx="1203">
                  <c:v>0.7888489335195048</c:v>
                </c:pt>
                <c:pt idx="1204">
                  <c:v>0.79062973351956733</c:v>
                </c:pt>
                <c:pt idx="1205">
                  <c:v>0.7956195376862496</c:v>
                </c:pt>
                <c:pt idx="1206">
                  <c:v>0.79641493351955761</c:v>
                </c:pt>
                <c:pt idx="1207">
                  <c:v>0.79647393351956464</c:v>
                </c:pt>
                <c:pt idx="1208">
                  <c:v>0.79807865351952634</c:v>
                </c:pt>
                <c:pt idx="1209">
                  <c:v>0.80399375351947944</c:v>
                </c:pt>
                <c:pt idx="1210">
                  <c:v>0.80623381351941326</c:v>
                </c:pt>
                <c:pt idx="1211">
                  <c:v>0.80629528487085622</c:v>
                </c:pt>
                <c:pt idx="1212">
                  <c:v>0.80664393351972419</c:v>
                </c:pt>
                <c:pt idx="1213">
                  <c:v>0.80709203351942538</c:v>
                </c:pt>
                <c:pt idx="1214">
                  <c:v>0.80868563351934708</c:v>
                </c:pt>
                <c:pt idx="1215">
                  <c:v>0.80990265351943058</c:v>
                </c:pt>
                <c:pt idx="1216">
                  <c:v>0.81110174433045767</c:v>
                </c:pt>
                <c:pt idx="1217">
                  <c:v>0.81247807351935863</c:v>
                </c:pt>
                <c:pt idx="1218">
                  <c:v>0.81323993351938484</c:v>
                </c:pt>
                <c:pt idx="1219">
                  <c:v>0.81323993351938484</c:v>
                </c:pt>
                <c:pt idx="1220">
                  <c:v>0.81323993351938484</c:v>
                </c:pt>
                <c:pt idx="1221">
                  <c:v>0.81323993351939894</c:v>
                </c:pt>
                <c:pt idx="1222">
                  <c:v>0.81323993351938484</c:v>
                </c:pt>
                <c:pt idx="1223">
                  <c:v>0.81323993351938484</c:v>
                </c:pt>
                <c:pt idx="1224">
                  <c:v>0.81336503351943246</c:v>
                </c:pt>
                <c:pt idx="1225">
                  <c:v>0.81705877351940703</c:v>
                </c:pt>
                <c:pt idx="1226">
                  <c:v>0.81959943351957254</c:v>
                </c:pt>
                <c:pt idx="1227">
                  <c:v>0.81980393351951031</c:v>
                </c:pt>
                <c:pt idx="1228">
                  <c:v>0.81980393351955261</c:v>
                </c:pt>
                <c:pt idx="1229">
                  <c:v>0.82065773351942628</c:v>
                </c:pt>
                <c:pt idx="1230">
                  <c:v>0.82245423351956592</c:v>
                </c:pt>
                <c:pt idx="1231">
                  <c:v>0.82387393351945182</c:v>
                </c:pt>
                <c:pt idx="1232">
                  <c:v>0.82387393351945182</c:v>
                </c:pt>
                <c:pt idx="1233">
                  <c:v>0.82387393351945182</c:v>
                </c:pt>
                <c:pt idx="1234">
                  <c:v>0.82387393351945182</c:v>
                </c:pt>
                <c:pt idx="1235">
                  <c:v>0.82387393351945182</c:v>
                </c:pt>
                <c:pt idx="1236">
                  <c:v>0.82387393351945182</c:v>
                </c:pt>
                <c:pt idx="1237">
                  <c:v>0.82387393351945182</c:v>
                </c:pt>
                <c:pt idx="1238">
                  <c:v>0.82387393351945182</c:v>
                </c:pt>
                <c:pt idx="1239">
                  <c:v>0.82370635351952703</c:v>
                </c:pt>
                <c:pt idx="1240">
                  <c:v>0.82361141351958822</c:v>
                </c:pt>
                <c:pt idx="1241">
                  <c:v>0.82374393351966624</c:v>
                </c:pt>
                <c:pt idx="1242">
                  <c:v>0.82374393351966624</c:v>
                </c:pt>
                <c:pt idx="1243">
                  <c:v>0.82374393351968112</c:v>
                </c:pt>
                <c:pt idx="1244">
                  <c:v>0.82402441351963873</c:v>
                </c:pt>
                <c:pt idx="1245">
                  <c:v>0.82480682351976564</c:v>
                </c:pt>
                <c:pt idx="1246">
                  <c:v>0.82485893351976436</c:v>
                </c:pt>
                <c:pt idx="1247">
                  <c:v>0.82561482351950266</c:v>
                </c:pt>
                <c:pt idx="1248">
                  <c:v>0.82607460018614665</c:v>
                </c:pt>
                <c:pt idx="1249">
                  <c:v>0.82781303351961877</c:v>
                </c:pt>
                <c:pt idx="1250">
                  <c:v>0.83352277351936266</c:v>
                </c:pt>
                <c:pt idx="1251">
                  <c:v>0.83648643351956764</c:v>
                </c:pt>
                <c:pt idx="1252">
                  <c:v>0.83685393351956439</c:v>
                </c:pt>
                <c:pt idx="1253">
                  <c:v>0.83685393351956439</c:v>
                </c:pt>
                <c:pt idx="1254">
                  <c:v>0.83685393351959336</c:v>
                </c:pt>
                <c:pt idx="1255">
                  <c:v>0.83735893351972446</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0.83739768351955568</c:v>
                </c:pt>
                <c:pt idx="1265">
                  <c:v>0.83742393351927624</c:v>
                </c:pt>
                <c:pt idx="1266">
                  <c:v>0.83726023351930301</c:v>
                </c:pt>
                <c:pt idx="1267">
                  <c:v>0.83763723351937514</c:v>
                </c:pt>
                <c:pt idx="1268">
                  <c:v>0.83811793351929964</c:v>
                </c:pt>
                <c:pt idx="1269">
                  <c:v>0.83795987101957936</c:v>
                </c:pt>
                <c:pt idx="1270">
                  <c:v>0.83805333351949785</c:v>
                </c:pt>
                <c:pt idx="1271">
                  <c:v>0.83858393351958771</c:v>
                </c:pt>
                <c:pt idx="1272">
                  <c:v>0.83859993351959083</c:v>
                </c:pt>
                <c:pt idx="1273">
                  <c:v>0.83859993351959083</c:v>
                </c:pt>
                <c:pt idx="1274">
                  <c:v>0.83859993351961826</c:v>
                </c:pt>
                <c:pt idx="1275">
                  <c:v>0.83846055351956761</c:v>
                </c:pt>
                <c:pt idx="1276">
                  <c:v>0.83697498351958322</c:v>
                </c:pt>
                <c:pt idx="1277">
                  <c:v>0.83671393351957735</c:v>
                </c:pt>
                <c:pt idx="1278">
                  <c:v>0.83671393351957735</c:v>
                </c:pt>
                <c:pt idx="1279">
                  <c:v>0.83671393351957735</c:v>
                </c:pt>
                <c:pt idx="1280">
                  <c:v>0.83671393351960499</c:v>
                </c:pt>
                <c:pt idx="1281">
                  <c:v>0.8361429335194982</c:v>
                </c:pt>
                <c:pt idx="1282">
                  <c:v>0.83643323351938725</c:v>
                </c:pt>
                <c:pt idx="1283">
                  <c:v>0.83787393351944772</c:v>
                </c:pt>
                <c:pt idx="1284">
                  <c:v>0.83784453351958821</c:v>
                </c:pt>
                <c:pt idx="1285">
                  <c:v>0.8378039335195252</c:v>
                </c:pt>
                <c:pt idx="1286">
                  <c:v>0.8378039335195534</c:v>
                </c:pt>
                <c:pt idx="1287">
                  <c:v>0.8378039335195534</c:v>
                </c:pt>
                <c:pt idx="1288">
                  <c:v>0.8378039335195534</c:v>
                </c:pt>
                <c:pt idx="1289">
                  <c:v>0.8378039335195534</c:v>
                </c:pt>
                <c:pt idx="1290">
                  <c:v>0.8378039335195252</c:v>
                </c:pt>
                <c:pt idx="1291">
                  <c:v>0.8378039335195534</c:v>
                </c:pt>
                <c:pt idx="1292">
                  <c:v>0.8378039335195534</c:v>
                </c:pt>
                <c:pt idx="1293">
                  <c:v>0.8378039335195534</c:v>
                </c:pt>
                <c:pt idx="1294">
                  <c:v>0.83709313351974479</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0.83633039351958949</c:v>
                </c:pt>
                <c:pt idx="1303">
                  <c:v>0.83523809351947986</c:v>
                </c:pt>
                <c:pt idx="1304">
                  <c:v>0.83518993351948856</c:v>
                </c:pt>
                <c:pt idx="1305">
                  <c:v>0.83518993351948856</c:v>
                </c:pt>
                <c:pt idx="1306">
                  <c:v>0.83518993351948856</c:v>
                </c:pt>
                <c:pt idx="1307">
                  <c:v>0.83518993351948856</c:v>
                </c:pt>
                <c:pt idx="1308">
                  <c:v>0.83518993351948856</c:v>
                </c:pt>
                <c:pt idx="1309">
                  <c:v>0.83518993351948856</c:v>
                </c:pt>
                <c:pt idx="1310">
                  <c:v>0.83518993351948856</c:v>
                </c:pt>
                <c:pt idx="1311">
                  <c:v>0.83518993351948856</c:v>
                </c:pt>
                <c:pt idx="1312">
                  <c:v>0.83518993351948856</c:v>
                </c:pt>
                <c:pt idx="1313">
                  <c:v>0.83519945351943803</c:v>
                </c:pt>
                <c:pt idx="1314">
                  <c:v>0.83540957351952816</c:v>
                </c:pt>
                <c:pt idx="1315">
                  <c:v>0.83570393351952665</c:v>
                </c:pt>
                <c:pt idx="1316">
                  <c:v>0.83540333351935203</c:v>
                </c:pt>
                <c:pt idx="1317">
                  <c:v>0.83422599601949921</c:v>
                </c:pt>
                <c:pt idx="1318">
                  <c:v>0.83370993351948819</c:v>
                </c:pt>
                <c:pt idx="1319">
                  <c:v>0.83370993351948819</c:v>
                </c:pt>
                <c:pt idx="1320">
                  <c:v>0.83415897351955071</c:v>
                </c:pt>
                <c:pt idx="1321">
                  <c:v>0.83587393351939576</c:v>
                </c:pt>
                <c:pt idx="1322">
                  <c:v>0.83587393351939576</c:v>
                </c:pt>
                <c:pt idx="1323">
                  <c:v>0.83587393351939576</c:v>
                </c:pt>
                <c:pt idx="1324">
                  <c:v>0.83587393351939576</c:v>
                </c:pt>
                <c:pt idx="1325">
                  <c:v>0.83587393351939576</c:v>
                </c:pt>
                <c:pt idx="1326">
                  <c:v>0.83586913351932501</c:v>
                </c:pt>
                <c:pt idx="1327">
                  <c:v>0.83574556509833564</c:v>
                </c:pt>
                <c:pt idx="1328">
                  <c:v>0.83523973351955838</c:v>
                </c:pt>
                <c:pt idx="1329">
                  <c:v>0.83527393351957513</c:v>
                </c:pt>
                <c:pt idx="1330">
                  <c:v>0.83527393351957513</c:v>
                </c:pt>
                <c:pt idx="1331">
                  <c:v>0.83527393351957513</c:v>
                </c:pt>
                <c:pt idx="1332">
                  <c:v>0.83527393351960266</c:v>
                </c:pt>
                <c:pt idx="1333">
                  <c:v>0.83527393351957513</c:v>
                </c:pt>
                <c:pt idx="1334">
                  <c:v>0.83527393351957513</c:v>
                </c:pt>
                <c:pt idx="1335">
                  <c:v>0.83527393351957513</c:v>
                </c:pt>
                <c:pt idx="1336">
                  <c:v>0.83527213351958196</c:v>
                </c:pt>
                <c:pt idx="1337">
                  <c:v>0.83489493351946575</c:v>
                </c:pt>
                <c:pt idx="1338">
                  <c:v>0.83466393351960799</c:v>
                </c:pt>
                <c:pt idx="1339">
                  <c:v>0.83488983351974033</c:v>
                </c:pt>
                <c:pt idx="1340">
                  <c:v>0.83516121351957051</c:v>
                </c:pt>
                <c:pt idx="1341">
                  <c:v>0.8355479335195648</c:v>
                </c:pt>
                <c:pt idx="1342">
                  <c:v>0.83536751351965677</c:v>
                </c:pt>
                <c:pt idx="1343">
                  <c:v>0.83474393351947807</c:v>
                </c:pt>
                <c:pt idx="1344">
                  <c:v>0.83474393351947807</c:v>
                </c:pt>
                <c:pt idx="1345">
                  <c:v>0.83463993351948496</c:v>
                </c:pt>
                <c:pt idx="1346">
                  <c:v>0.83393593351950002</c:v>
                </c:pt>
                <c:pt idx="1347">
                  <c:v>0.82951003351969665</c:v>
                </c:pt>
                <c:pt idx="1348">
                  <c:v>0.82939893351967098</c:v>
                </c:pt>
                <c:pt idx="1349">
                  <c:v>0.8293989335196853</c:v>
                </c:pt>
                <c:pt idx="1350">
                  <c:v>0.8293989335196853</c:v>
                </c:pt>
                <c:pt idx="1351">
                  <c:v>0.8293989335196853</c:v>
                </c:pt>
                <c:pt idx="1352">
                  <c:v>0.8293989335196853</c:v>
                </c:pt>
                <c:pt idx="1353">
                  <c:v>0.82939893351967098</c:v>
                </c:pt>
                <c:pt idx="1354">
                  <c:v>0.8293989335196853</c:v>
                </c:pt>
                <c:pt idx="1355">
                  <c:v>0.82915848351966304</c:v>
                </c:pt>
                <c:pt idx="1356">
                  <c:v>0.82784927351956294</c:v>
                </c:pt>
                <c:pt idx="1357">
                  <c:v>0.8271333535194576</c:v>
                </c:pt>
                <c:pt idx="1358">
                  <c:v>0.82585893351947137</c:v>
                </c:pt>
                <c:pt idx="1359">
                  <c:v>0.82740299351959912</c:v>
                </c:pt>
                <c:pt idx="1360">
                  <c:v>0.82797993351965804</c:v>
                </c:pt>
                <c:pt idx="1361">
                  <c:v>0.82797993351965804</c:v>
                </c:pt>
                <c:pt idx="1362">
                  <c:v>0.82797993351965804</c:v>
                </c:pt>
                <c:pt idx="1363">
                  <c:v>0.82797993351965804</c:v>
                </c:pt>
                <c:pt idx="1364">
                  <c:v>0.82787047351969689</c:v>
                </c:pt>
                <c:pt idx="1365">
                  <c:v>0.82382778351951991</c:v>
                </c:pt>
                <c:pt idx="1366">
                  <c:v>0.82050148351946461</c:v>
                </c:pt>
                <c:pt idx="1367">
                  <c:v>0.8203751335195486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0.82144893351957804</c:v>
                </c:pt>
                <c:pt idx="1381">
                  <c:v>0.82144893351957804</c:v>
                </c:pt>
                <c:pt idx="1382">
                  <c:v>0.82168988351961125</c:v>
                </c:pt>
                <c:pt idx="1383">
                  <c:v>0.82216393351959116</c:v>
                </c:pt>
                <c:pt idx="1384">
                  <c:v>0.82216393351961869</c:v>
                </c:pt>
                <c:pt idx="1385">
                  <c:v>0.82216393351959116</c:v>
                </c:pt>
                <c:pt idx="1386">
                  <c:v>0.82216393351959116</c:v>
                </c:pt>
                <c:pt idx="1387">
                  <c:v>0.82215493351960012</c:v>
                </c:pt>
                <c:pt idx="1388">
                  <c:v>0.82216393351959116</c:v>
                </c:pt>
                <c:pt idx="1389">
                  <c:v>0.82478153768619356</c:v>
                </c:pt>
                <c:pt idx="1390">
                  <c:v>0.82520393351956123</c:v>
                </c:pt>
                <c:pt idx="1391">
                  <c:v>0.82520393351956123</c:v>
                </c:pt>
                <c:pt idx="1392">
                  <c:v>0.82520393351956123</c:v>
                </c:pt>
                <c:pt idx="1393">
                  <c:v>0.82520393351956123</c:v>
                </c:pt>
                <c:pt idx="1394">
                  <c:v>0.82463185018600971</c:v>
                </c:pt>
                <c:pt idx="1395">
                  <c:v>0.82445393351935081</c:v>
                </c:pt>
                <c:pt idx="1396">
                  <c:v>0.82445393351935081</c:v>
                </c:pt>
                <c:pt idx="1397">
                  <c:v>0.82445393351935081</c:v>
                </c:pt>
                <c:pt idx="1398">
                  <c:v>0.82445393351935081</c:v>
                </c:pt>
                <c:pt idx="1399">
                  <c:v>0.82445393351935081</c:v>
                </c:pt>
                <c:pt idx="1400">
                  <c:v>0.82445393351935081</c:v>
                </c:pt>
                <c:pt idx="1401">
                  <c:v>0.82439083351941767</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0.82360609351943115</c:v>
                </c:pt>
                <c:pt idx="1412">
                  <c:v>0.82341393351939063</c:v>
                </c:pt>
                <c:pt idx="1413">
                  <c:v>0.82323393351936169</c:v>
                </c:pt>
                <c:pt idx="1414">
                  <c:v>0.82323393351936169</c:v>
                </c:pt>
                <c:pt idx="1415">
                  <c:v>0.82323393351936169</c:v>
                </c:pt>
                <c:pt idx="1416">
                  <c:v>0.8203157235197126</c:v>
                </c:pt>
                <c:pt idx="1417">
                  <c:v>0.81980893351945472</c:v>
                </c:pt>
                <c:pt idx="1418">
                  <c:v>0.81980893351945472</c:v>
                </c:pt>
                <c:pt idx="1419">
                  <c:v>0.81980893351942641</c:v>
                </c:pt>
                <c:pt idx="1420">
                  <c:v>0.81980893351945472</c:v>
                </c:pt>
                <c:pt idx="1421">
                  <c:v>0.81980893351945472</c:v>
                </c:pt>
                <c:pt idx="1422">
                  <c:v>0.81968433351936265</c:v>
                </c:pt>
                <c:pt idx="1423">
                  <c:v>0.81936393351952574</c:v>
                </c:pt>
                <c:pt idx="1424">
                  <c:v>0.8193639335195686</c:v>
                </c:pt>
                <c:pt idx="1425">
                  <c:v>0.81936393351952574</c:v>
                </c:pt>
                <c:pt idx="1426">
                  <c:v>0.81892161351960779</c:v>
                </c:pt>
                <c:pt idx="1427">
                  <c:v>0.81890793351961189</c:v>
                </c:pt>
                <c:pt idx="1428">
                  <c:v>0.81886257351965241</c:v>
                </c:pt>
                <c:pt idx="1429">
                  <c:v>0.81767694404577185</c:v>
                </c:pt>
                <c:pt idx="1430">
                  <c:v>0.81785873351944438</c:v>
                </c:pt>
                <c:pt idx="1431">
                  <c:v>0.8179739335194548</c:v>
                </c:pt>
                <c:pt idx="1432">
                  <c:v>0.8179739335194548</c:v>
                </c:pt>
                <c:pt idx="1433">
                  <c:v>0.8179739335194548</c:v>
                </c:pt>
                <c:pt idx="1434">
                  <c:v>0.81808283351948419</c:v>
                </c:pt>
                <c:pt idx="1435">
                  <c:v>0.81808393351944664</c:v>
                </c:pt>
                <c:pt idx="1436">
                  <c:v>0.81765613351936395</c:v>
                </c:pt>
                <c:pt idx="1437">
                  <c:v>0.81761893351935622</c:v>
                </c:pt>
                <c:pt idx="1438">
                  <c:v>0.81761893351935622</c:v>
                </c:pt>
                <c:pt idx="1439">
                  <c:v>0.81750066268610122</c:v>
                </c:pt>
                <c:pt idx="1440">
                  <c:v>0.81482588351970375</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0.81665021351962375</c:v>
                </c:pt>
                <c:pt idx="1449">
                  <c:v>0.81635279667722216</c:v>
                </c:pt>
                <c:pt idx="1450">
                  <c:v>0.81623793351931795</c:v>
                </c:pt>
                <c:pt idx="1451">
                  <c:v>0.81623793351931795</c:v>
                </c:pt>
                <c:pt idx="1452">
                  <c:v>0.81623793351931795</c:v>
                </c:pt>
                <c:pt idx="1453">
                  <c:v>0.81623793351931795</c:v>
                </c:pt>
                <c:pt idx="1454">
                  <c:v>0.8162379335193326</c:v>
                </c:pt>
                <c:pt idx="1455">
                  <c:v>0.81612159351948454</c:v>
                </c:pt>
                <c:pt idx="1456">
                  <c:v>0.81633775351942062</c:v>
                </c:pt>
                <c:pt idx="1457">
                  <c:v>0.81690993351941321</c:v>
                </c:pt>
                <c:pt idx="1458">
                  <c:v>0.81690993351941321</c:v>
                </c:pt>
                <c:pt idx="1459">
                  <c:v>0.81690993351941321</c:v>
                </c:pt>
                <c:pt idx="1460">
                  <c:v>0.81690993351941321</c:v>
                </c:pt>
                <c:pt idx="1461">
                  <c:v>0.81690993351941321</c:v>
                </c:pt>
                <c:pt idx="1462">
                  <c:v>0.81690993351941321</c:v>
                </c:pt>
                <c:pt idx="1463">
                  <c:v>0.81659647351949705</c:v>
                </c:pt>
                <c:pt idx="1464">
                  <c:v>0.81649393351946764</c:v>
                </c:pt>
                <c:pt idx="1465">
                  <c:v>0.8164514335194194</c:v>
                </c:pt>
                <c:pt idx="1466">
                  <c:v>0.81474945351935602</c:v>
                </c:pt>
                <c:pt idx="1467">
                  <c:v>0.81394893351930042</c:v>
                </c:pt>
                <c:pt idx="1468">
                  <c:v>0.81394893351930042</c:v>
                </c:pt>
                <c:pt idx="1469">
                  <c:v>0.81388461060294071</c:v>
                </c:pt>
                <c:pt idx="1470">
                  <c:v>0.81388393351957822</c:v>
                </c:pt>
                <c:pt idx="1471">
                  <c:v>0.81388393351957822</c:v>
                </c:pt>
                <c:pt idx="1472">
                  <c:v>0.81388393351957822</c:v>
                </c:pt>
                <c:pt idx="1473">
                  <c:v>0.81388393351957822</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0.84245493458010479</c:v>
                </c:pt>
                <c:pt idx="3">
                  <c:v>0.84132487978193637</c:v>
                </c:pt>
                <c:pt idx="4">
                  <c:v>0.84337602353520003</c:v>
                </c:pt>
                <c:pt idx="5">
                  <c:v>0.84391921330168984</c:v>
                </c:pt>
                <c:pt idx="6">
                  <c:v>0.84545709679791459</c:v>
                </c:pt>
                <c:pt idx="7">
                  <c:v>0.84670877639519104</c:v>
                </c:pt>
                <c:pt idx="8">
                  <c:v>0.84739939389763208</c:v>
                </c:pt>
                <c:pt idx="9">
                  <c:v>0.84862960583089486</c:v>
                </c:pt>
                <c:pt idx="10">
                  <c:v>0.84983568442909641</c:v>
                </c:pt>
                <c:pt idx="11">
                  <c:v>0.84492706463194622</c:v>
                </c:pt>
                <c:pt idx="12">
                  <c:v>0.84713309241101364</c:v>
                </c:pt>
                <c:pt idx="13">
                  <c:v>0.8520173512001179</c:v>
                </c:pt>
                <c:pt idx="14">
                  <c:v>0.84632677909310461</c:v>
                </c:pt>
                <c:pt idx="15">
                  <c:v>0.84823450784654142</c:v>
                </c:pt>
                <c:pt idx="16">
                  <c:v>0.85355291053477422</c:v>
                </c:pt>
                <c:pt idx="17">
                  <c:v>0.85059998259721681</c:v>
                </c:pt>
                <c:pt idx="18">
                  <c:v>0.87445748237223597</c:v>
                </c:pt>
                <c:pt idx="19">
                  <c:v>0.84575342265778031</c:v>
                </c:pt>
                <c:pt idx="20">
                  <c:v>0.86768713324845326</c:v>
                </c:pt>
                <c:pt idx="21">
                  <c:v>0.87822029050424599</c:v>
                </c:pt>
                <c:pt idx="22">
                  <c:v>0.91454450768448314</c:v>
                </c:pt>
                <c:pt idx="23">
                  <c:v>0.96419307687030265</c:v>
                </c:pt>
                <c:pt idx="24">
                  <c:v>0.94910546409858065</c:v>
                </c:pt>
                <c:pt idx="25">
                  <c:v>0.93192502444694014</c:v>
                </c:pt>
                <c:pt idx="26">
                  <c:v>1.240575916795962</c:v>
                </c:pt>
                <c:pt idx="27">
                  <c:v>1.4391342923574757</c:v>
                </c:pt>
                <c:pt idx="28">
                  <c:v>1.7992563542984779</c:v>
                </c:pt>
                <c:pt idx="29">
                  <c:v>2.3440687792675448</c:v>
                </c:pt>
                <c:pt idx="30">
                  <c:v>2.8368324544014167</c:v>
                </c:pt>
                <c:pt idx="31">
                  <c:v>2.7754310648742546</c:v>
                </c:pt>
                <c:pt idx="32">
                  <c:v>2.1590413452181267</c:v>
                </c:pt>
                <c:pt idx="33">
                  <c:v>1.4540851311098506</c:v>
                </c:pt>
                <c:pt idx="34">
                  <c:v>1.683570433145448</c:v>
                </c:pt>
                <c:pt idx="35">
                  <c:v>1.7439955657104338</c:v>
                </c:pt>
                <c:pt idx="36">
                  <c:v>1.2334975024246957</c:v>
                </c:pt>
                <c:pt idx="37">
                  <c:v>0.52026672468998858</c:v>
                </c:pt>
                <c:pt idx="38">
                  <c:v>-0.15833874225623407</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-7.4773474946666303</c:v>
                </c:pt>
                <c:pt idx="55">
                  <c:v>-6.7066209042773499</c:v>
                </c:pt>
                <c:pt idx="56">
                  <c:v>-5.5645949094314382</c:v>
                </c:pt>
                <c:pt idx="57">
                  <c:v>-0.79620420831919692</c:v>
                </c:pt>
                <c:pt idx="58">
                  <c:v>0.75803026810058416</c:v>
                </c:pt>
                <c:pt idx="59">
                  <c:v>2.2982720857777821</c:v>
                </c:pt>
                <c:pt idx="60">
                  <c:v>3.8960294282014867</c:v>
                </c:pt>
                <c:pt idx="61">
                  <c:v>5.65737159417165</c:v>
                </c:pt>
                <c:pt idx="62">
                  <c:v>7.5286483869088574</c:v>
                </c:pt>
                <c:pt idx="63">
                  <c:v>9.1196228676816702</c:v>
                </c:pt>
                <c:pt idx="64">
                  <c:v>10.305991209529216</c:v>
                </c:pt>
                <c:pt idx="65">
                  <c:v>11.378663918888716</c:v>
                </c:pt>
                <c:pt idx="66">
                  <c:v>14.365261122162977</c:v>
                </c:pt>
                <c:pt idx="67">
                  <c:v>15.445294954064009</c:v>
                </c:pt>
                <c:pt idx="68">
                  <c:v>14.958758419314696</c:v>
                </c:pt>
                <c:pt idx="69">
                  <c:v>12.771930074344525</c:v>
                </c:pt>
                <c:pt idx="70">
                  <c:v>9.8379150065046304</c:v>
                </c:pt>
                <c:pt idx="71">
                  <c:v>7.1405115036742615</c:v>
                </c:pt>
                <c:pt idx="72">
                  <c:v>5.1778411639089796</c:v>
                </c:pt>
                <c:pt idx="73">
                  <c:v>3.7871662304422697</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-12.53822412329369</c:v>
                </c:pt>
                <c:pt idx="83">
                  <c:v>-11.561832796114299</c:v>
                </c:pt>
                <c:pt idx="84">
                  <c:v>-11.202819535936694</c:v>
                </c:pt>
                <c:pt idx="85">
                  <c:v>-10.849355728568696</c:v>
                </c:pt>
                <c:pt idx="86">
                  <c:v>-10.282917515960834</c:v>
                </c:pt>
                <c:pt idx="87">
                  <c:v>-9.5284563380610443</c:v>
                </c:pt>
                <c:pt idx="88">
                  <c:v>-8.8874329150625861</c:v>
                </c:pt>
                <c:pt idx="89">
                  <c:v>-8.5229978507218505</c:v>
                </c:pt>
                <c:pt idx="90">
                  <c:v>-8.2646854086813164</c:v>
                </c:pt>
                <c:pt idx="91">
                  <c:v>-7.9139943545523863</c:v>
                </c:pt>
                <c:pt idx="92">
                  <c:v>-5.9955168565369101</c:v>
                </c:pt>
                <c:pt idx="93">
                  <c:v>-5.6831114412176165</c:v>
                </c:pt>
                <c:pt idx="94">
                  <c:v>-5.1598885943983515</c:v>
                </c:pt>
                <c:pt idx="95">
                  <c:v>-4.384700220879246</c:v>
                </c:pt>
                <c:pt idx="96">
                  <c:v>-3.3402601743449467</c:v>
                </c:pt>
                <c:pt idx="97">
                  <c:v>-2.1834224589379447</c:v>
                </c:pt>
                <c:pt idx="98">
                  <c:v>-5.8121292812145973E-2</c:v>
                </c:pt>
                <c:pt idx="99">
                  <c:v>0.27432222793015687</c:v>
                </c:pt>
                <c:pt idx="100">
                  <c:v>0.54559354993744935</c:v>
                </c:pt>
                <c:pt idx="101">
                  <c:v>0.75863183641883092</c:v>
                </c:pt>
                <c:pt idx="102">
                  <c:v>0.8366997697535945</c:v>
                </c:pt>
                <c:pt idx="103">
                  <c:v>0.75359887871967224</c:v>
                </c:pt>
                <c:pt idx="104">
                  <c:v>0.6950757119360137</c:v>
                </c:pt>
                <c:pt idx="105">
                  <c:v>0.75014907349276516</c:v>
                </c:pt>
                <c:pt idx="106">
                  <c:v>0.83481962737532533</c:v>
                </c:pt>
                <c:pt idx="107">
                  <c:v>0.93550515347776297</c:v>
                </c:pt>
                <c:pt idx="108">
                  <c:v>1.0508877810293171</c:v>
                </c:pt>
                <c:pt idx="109">
                  <c:v>1.0207382777885812</c:v>
                </c:pt>
                <c:pt idx="110">
                  <c:v>0.82080827217568353</c:v>
                </c:pt>
                <c:pt idx="111">
                  <c:v>0.48271915422478184</c:v>
                </c:pt>
                <c:pt idx="112">
                  <c:v>7.458873255151853E-2</c:v>
                </c:pt>
                <c:pt idx="113">
                  <c:v>-0.2111863633490714</c:v>
                </c:pt>
                <c:pt idx="114">
                  <c:v>-0.48487280230139657</c:v>
                </c:pt>
                <c:pt idx="115">
                  <c:v>-0.95511690736852062</c:v>
                </c:pt>
                <c:pt idx="116">
                  <c:v>-1.5462426869493979</c:v>
                </c:pt>
                <c:pt idx="117">
                  <c:v>-2.1638891044945865</c:v>
                </c:pt>
                <c:pt idx="118">
                  <c:v>-2.6568042770187787</c:v>
                </c:pt>
                <c:pt idx="119">
                  <c:v>-3.1461057482351196</c:v>
                </c:pt>
                <c:pt idx="120">
                  <c:v>-3.7061370157285296</c:v>
                </c:pt>
                <c:pt idx="121">
                  <c:v>-4.1603154533939151</c:v>
                </c:pt>
                <c:pt idx="122">
                  <c:v>-4.5125009529132285</c:v>
                </c:pt>
                <c:pt idx="123">
                  <c:v>-4.1666945465147558</c:v>
                </c:pt>
                <c:pt idx="124">
                  <c:v>-4.0552953754076952</c:v>
                </c:pt>
                <c:pt idx="125">
                  <c:v>-4.0523658313817066</c:v>
                </c:pt>
                <c:pt idx="126">
                  <c:v>-4.1227585198777383</c:v>
                </c:pt>
                <c:pt idx="127">
                  <c:v>-4.1583586800877015</c:v>
                </c:pt>
                <c:pt idx="128">
                  <c:v>-4.0080127078593684</c:v>
                </c:pt>
                <c:pt idx="129">
                  <c:v>-3.7042729812130517</c:v>
                </c:pt>
                <c:pt idx="130">
                  <c:v>-2.8646389649082495</c:v>
                </c:pt>
                <c:pt idx="131">
                  <c:v>-2.8460637342234461</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-2.6362980759646435</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-3.5728044375947641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2.0958560905208641</c:v>
                </c:pt>
                <c:pt idx="165">
                  <c:v>1.0584606145333595</c:v>
                </c:pt>
                <c:pt idx="166">
                  <c:v>0.17943773327178308</c:v>
                </c:pt>
                <c:pt idx="167">
                  <c:v>-0.68869168046833906</c:v>
                </c:pt>
                <c:pt idx="168">
                  <c:v>-1.5311841688862855</c:v>
                </c:pt>
                <c:pt idx="169">
                  <c:v>-2.091836831812202</c:v>
                </c:pt>
                <c:pt idx="170">
                  <c:v>-2.6330463746827775</c:v>
                </c:pt>
                <c:pt idx="171">
                  <c:v>-5.7474132705758283</c:v>
                </c:pt>
                <c:pt idx="172">
                  <c:v>-6.5267489349589312</c:v>
                </c:pt>
                <c:pt idx="173">
                  <c:v>-7.4478337919170396</c:v>
                </c:pt>
                <c:pt idx="174">
                  <c:v>-8.6902165151478243</c:v>
                </c:pt>
                <c:pt idx="175">
                  <c:v>-10.164575229889479</c:v>
                </c:pt>
                <c:pt idx="176">
                  <c:v>-11.672348899652652</c:v>
                </c:pt>
                <c:pt idx="177">
                  <c:v>-12.915661591084469</c:v>
                </c:pt>
                <c:pt idx="178">
                  <c:v>-13.648430998872158</c:v>
                </c:pt>
                <c:pt idx="179">
                  <c:v>-13.932936912815748</c:v>
                </c:pt>
                <c:pt idx="180">
                  <c:v>-13.941621877800358</c:v>
                </c:pt>
                <c:pt idx="181">
                  <c:v>-13.466033680944616</c:v>
                </c:pt>
                <c:pt idx="182">
                  <c:v>-12.799922669560743</c:v>
                </c:pt>
                <c:pt idx="183">
                  <c:v>-12.355266426290267</c:v>
                </c:pt>
                <c:pt idx="184">
                  <c:v>-12.169993143376178</c:v>
                </c:pt>
                <c:pt idx="185">
                  <c:v>-11.93003645527512</c:v>
                </c:pt>
                <c:pt idx="186">
                  <c:v>-11.482269592074573</c:v>
                </c:pt>
                <c:pt idx="187">
                  <c:v>-9.6095431296315699</c:v>
                </c:pt>
                <c:pt idx="188">
                  <c:v>-9.2315953708188019</c:v>
                </c:pt>
                <c:pt idx="189">
                  <c:v>-8.5897398789975092</c:v>
                </c:pt>
                <c:pt idx="190">
                  <c:v>-7.5387732072563125</c:v>
                </c:pt>
                <c:pt idx="191">
                  <c:v>-5.862410888901616</c:v>
                </c:pt>
                <c:pt idx="192">
                  <c:v>-3.9785145627629168</c:v>
                </c:pt>
                <c:pt idx="193">
                  <c:v>-2.1923619623056396</c:v>
                </c:pt>
                <c:pt idx="194">
                  <c:v>-0.35749666138806979</c:v>
                </c:pt>
                <c:pt idx="195">
                  <c:v>3.8970737641255653</c:v>
                </c:pt>
                <c:pt idx="196">
                  <c:v>5.819416162628408</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7.5071882361006264</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-2.0027027113615388</c:v>
                </c:pt>
                <c:pt idx="215">
                  <c:v>-3.7501191840879389</c:v>
                </c:pt>
                <c:pt idx="216">
                  <c:v>-5.3258640126134225</c:v>
                </c:pt>
                <c:pt idx="217">
                  <c:v>-6.5280899287659722</c:v>
                </c:pt>
                <c:pt idx="218">
                  <c:v>-7.3471621159204119</c:v>
                </c:pt>
                <c:pt idx="219">
                  <c:v>-7.9796040892456777</c:v>
                </c:pt>
                <c:pt idx="220">
                  <c:v>-8.3492792747176736</c:v>
                </c:pt>
                <c:pt idx="221">
                  <c:v>-8.2120648724056267</c:v>
                </c:pt>
                <c:pt idx="222">
                  <c:v>-7.7935278796491758</c:v>
                </c:pt>
                <c:pt idx="223">
                  <c:v>-7.3234691003815184</c:v>
                </c:pt>
                <c:pt idx="224">
                  <c:v>-6.8754455738502145</c:v>
                </c:pt>
                <c:pt idx="225">
                  <c:v>-6.3366999837772138</c:v>
                </c:pt>
                <c:pt idx="226">
                  <c:v>-5.5174224356017314</c:v>
                </c:pt>
                <c:pt idx="227">
                  <c:v>-4.7409061215260238</c:v>
                </c:pt>
                <c:pt idx="228">
                  <c:v>-4.2219079743813674</c:v>
                </c:pt>
                <c:pt idx="229">
                  <c:v>-4.1239161610510768</c:v>
                </c:pt>
                <c:pt idx="230">
                  <c:v>-4.5683031430862968</c:v>
                </c:pt>
                <c:pt idx="231">
                  <c:v>-5.2588370895583552</c:v>
                </c:pt>
                <c:pt idx="232">
                  <c:v>-5.6333975298887253</c:v>
                </c:pt>
                <c:pt idx="233">
                  <c:v>-5.5150760379488535</c:v>
                </c:pt>
                <c:pt idx="234">
                  <c:v>-5.3481372594968315</c:v>
                </c:pt>
                <c:pt idx="235">
                  <c:v>-5.7534154890364508</c:v>
                </c:pt>
                <c:pt idx="236">
                  <c:v>-6.6657763730406856</c:v>
                </c:pt>
                <c:pt idx="237">
                  <c:v>-7.7131529455721504</c:v>
                </c:pt>
                <c:pt idx="238">
                  <c:v>-8.368085062232451</c:v>
                </c:pt>
                <c:pt idx="239">
                  <c:v>-8.7118515187987953</c:v>
                </c:pt>
                <c:pt idx="240">
                  <c:v>-9.0002340963332728</c:v>
                </c:pt>
                <c:pt idx="241">
                  <c:v>-8.9525991428057274</c:v>
                </c:pt>
                <c:pt idx="242">
                  <c:v>-8.3467518011607922</c:v>
                </c:pt>
                <c:pt idx="243">
                  <c:v>-7.3241414945598304</c:v>
                </c:pt>
                <c:pt idx="244">
                  <c:v>-6.0710789357608146</c:v>
                </c:pt>
                <c:pt idx="245">
                  <c:v>-4.8354200025309382</c:v>
                </c:pt>
                <c:pt idx="246">
                  <c:v>-3.7831506619330395</c:v>
                </c:pt>
                <c:pt idx="247">
                  <c:v>-2.4206901774537783</c:v>
                </c:pt>
                <c:pt idx="248">
                  <c:v>-0.6901904136997119</c:v>
                </c:pt>
                <c:pt idx="249">
                  <c:v>1.0689785165141918</c:v>
                </c:pt>
                <c:pt idx="250">
                  <c:v>2.6911752742290673</c:v>
                </c:pt>
                <c:pt idx="251">
                  <c:v>4.205120608062515</c:v>
                </c:pt>
                <c:pt idx="252">
                  <c:v>5.7392680667228237</c:v>
                </c:pt>
                <c:pt idx="253">
                  <c:v>7.1819745464857654</c:v>
                </c:pt>
                <c:pt idx="254">
                  <c:v>8.3807364942552756</c:v>
                </c:pt>
                <c:pt idx="255">
                  <c:v>9.492672014821709</c:v>
                </c:pt>
                <c:pt idx="256">
                  <c:v>10.722743094400569</c:v>
                </c:pt>
                <c:pt idx="257">
                  <c:v>12.235616638743991</c:v>
                </c:pt>
                <c:pt idx="258">
                  <c:v>13.772091066963497</c:v>
                </c:pt>
                <c:pt idx="259">
                  <c:v>14.935135678833287</c:v>
                </c:pt>
                <c:pt idx="260">
                  <c:v>15.76746465603877</c:v>
                </c:pt>
                <c:pt idx="261">
                  <c:v>16.453742939311905</c:v>
                </c:pt>
                <c:pt idx="262">
                  <c:v>16.996741460508176</c:v>
                </c:pt>
                <c:pt idx="263">
                  <c:v>17.278116719300129</c:v>
                </c:pt>
                <c:pt idx="264">
                  <c:v>17.100739742194577</c:v>
                </c:pt>
                <c:pt idx="265">
                  <c:v>16.50071399845217</c:v>
                </c:pt>
                <c:pt idx="266">
                  <c:v>15.677066039899772</c:v>
                </c:pt>
                <c:pt idx="267">
                  <c:v>14.412948288692149</c:v>
                </c:pt>
                <c:pt idx="268">
                  <c:v>12.551593332307291</c:v>
                </c:pt>
                <c:pt idx="269">
                  <c:v>7.3565578244388465</c:v>
                </c:pt>
                <c:pt idx="270">
                  <c:v>5.9036837732954304</c:v>
                </c:pt>
                <c:pt idx="271">
                  <c:v>4.3001807144735551</c:v>
                </c:pt>
                <c:pt idx="272">
                  <c:v>2.5728198495299353</c:v>
                </c:pt>
                <c:pt idx="273">
                  <c:v>0.7640805119217049</c:v>
                </c:pt>
                <c:pt idx="274">
                  <c:v>-0.9768947378641295</c:v>
                </c:pt>
                <c:pt idx="275">
                  <c:v>-2.7142962559925112</c:v>
                </c:pt>
                <c:pt idx="276">
                  <c:v>-4.5361176221153965</c:v>
                </c:pt>
                <c:pt idx="277">
                  <c:v>-6.459266210613273</c:v>
                </c:pt>
                <c:pt idx="278">
                  <c:v>-8.1303402929485884</c:v>
                </c:pt>
                <c:pt idx="279">
                  <c:v>-9.1868327395102725</c:v>
                </c:pt>
                <c:pt idx="280">
                  <c:v>-9.8711566779889388</c:v>
                </c:pt>
                <c:pt idx="281">
                  <c:v>-10.462646506652627</c:v>
                </c:pt>
                <c:pt idx="282">
                  <c:v>-10.938269006236141</c:v>
                </c:pt>
                <c:pt idx="283">
                  <c:v>-11.011662272725612</c:v>
                </c:pt>
                <c:pt idx="284">
                  <c:v>-10.814606761711275</c:v>
                </c:pt>
                <c:pt idx="285">
                  <c:v>-10.689504713309418</c:v>
                </c:pt>
                <c:pt idx="286">
                  <c:v>-10.272786068691998</c:v>
                </c:pt>
                <c:pt idx="287">
                  <c:v>-9.8520958967451726</c:v>
                </c:pt>
                <c:pt idx="288">
                  <c:v>-9.9993614536578139</c:v>
                </c:pt>
                <c:pt idx="289">
                  <c:v>-10.548531430224088</c:v>
                </c:pt>
                <c:pt idx="290">
                  <c:v>-10.88708630067177</c:v>
                </c:pt>
                <c:pt idx="291">
                  <c:v>-10.743778610710116</c:v>
                </c:pt>
                <c:pt idx="292">
                  <c:v>-10.601283865041751</c:v>
                </c:pt>
                <c:pt idx="293">
                  <c:v>-10.269678484401565</c:v>
                </c:pt>
                <c:pt idx="294">
                  <c:v>-9.1898929678223737</c:v>
                </c:pt>
                <c:pt idx="295">
                  <c:v>-7.9412516663641579</c:v>
                </c:pt>
                <c:pt idx="296">
                  <c:v>-6.8773074834179511</c:v>
                </c:pt>
                <c:pt idx="297">
                  <c:v>-3.144286717077168</c:v>
                </c:pt>
                <c:pt idx="298">
                  <c:v>-1.7152497225731054</c:v>
                </c:pt>
                <c:pt idx="299">
                  <c:v>-0.5846896042323948</c:v>
                </c:pt>
                <c:pt idx="300">
                  <c:v>0.4426640126150545</c:v>
                </c:pt>
                <c:pt idx="301">
                  <c:v>1.470861984325353</c:v>
                </c:pt>
                <c:pt idx="302">
                  <c:v>2.6391153826477449</c:v>
                </c:pt>
                <c:pt idx="303">
                  <c:v>3.9950601891955104</c:v>
                </c:pt>
                <c:pt idx="304">
                  <c:v>5.6572975245646564</c:v>
                </c:pt>
                <c:pt idx="305">
                  <c:v>7.5238901735690575</c:v>
                </c:pt>
                <c:pt idx="306">
                  <c:v>9.2980380335410988</c:v>
                </c:pt>
                <c:pt idx="307">
                  <c:v>10.73927215219199</c:v>
                </c:pt>
                <c:pt idx="308">
                  <c:v>11.835226851484334</c:v>
                </c:pt>
                <c:pt idx="309">
                  <c:v>12.740769840659041</c:v>
                </c:pt>
                <c:pt idx="310">
                  <c:v>13.29082045628229</c:v>
                </c:pt>
                <c:pt idx="311">
                  <c:v>13.316706569672688</c:v>
                </c:pt>
                <c:pt idx="312">
                  <c:v>13.280190556985998</c:v>
                </c:pt>
                <c:pt idx="313">
                  <c:v>13.383173113651818</c:v>
                </c:pt>
                <c:pt idx="314">
                  <c:v>13.360754307848115</c:v>
                </c:pt>
                <c:pt idx="315">
                  <c:v>13.064116156554832</c:v>
                </c:pt>
                <c:pt idx="316">
                  <c:v>12.677945153545309</c:v>
                </c:pt>
                <c:pt idx="317">
                  <c:v>12.313691772236467</c:v>
                </c:pt>
                <c:pt idx="318">
                  <c:v>11.946695083392996</c:v>
                </c:pt>
                <c:pt idx="319">
                  <c:v>11.624105856021188</c:v>
                </c:pt>
                <c:pt idx="320">
                  <c:v>11.428916049124197</c:v>
                </c:pt>
                <c:pt idx="321">
                  <c:v>11.222336066985305</c:v>
                </c:pt>
                <c:pt idx="322">
                  <c:v>10.970019316780192</c:v>
                </c:pt>
                <c:pt idx="323">
                  <c:v>10.671561299528054</c:v>
                </c:pt>
                <c:pt idx="324">
                  <c:v>10.094968113444191</c:v>
                </c:pt>
                <c:pt idx="325">
                  <c:v>9.0762276402449515</c:v>
                </c:pt>
                <c:pt idx="326">
                  <c:v>7.6195120630393225</c:v>
                </c:pt>
                <c:pt idx="327">
                  <c:v>5.9248208561558791</c:v>
                </c:pt>
                <c:pt idx="328">
                  <c:v>4.2575300156018585</c:v>
                </c:pt>
                <c:pt idx="329">
                  <c:v>2.5093118968535042</c:v>
                </c:pt>
                <c:pt idx="330">
                  <c:v>0.62295724570850564</c:v>
                </c:pt>
                <c:pt idx="331">
                  <c:v>-1.3307024452568057</c:v>
                </c:pt>
                <c:pt idx="332">
                  <c:v>-3.2338416530716785</c:v>
                </c:pt>
                <c:pt idx="333">
                  <c:v>-4.8515908548458899</c:v>
                </c:pt>
                <c:pt idx="334">
                  <c:v>-6.2539754646256815</c:v>
                </c:pt>
                <c:pt idx="335">
                  <c:v>-7.4686977431017194</c:v>
                </c:pt>
                <c:pt idx="336">
                  <c:v>-8.6153374548409261</c:v>
                </c:pt>
                <c:pt idx="337">
                  <c:v>-9.7828189575955182</c:v>
                </c:pt>
                <c:pt idx="338">
                  <c:v>-10.658766737096553</c:v>
                </c:pt>
                <c:pt idx="339">
                  <c:v>-11.116659886978582</c:v>
                </c:pt>
                <c:pt idx="340">
                  <c:v>-11.520679236763169</c:v>
                </c:pt>
                <c:pt idx="341">
                  <c:v>-12.021796252224686</c:v>
                </c:pt>
                <c:pt idx="342">
                  <c:v>-12.537648262455669</c:v>
                </c:pt>
                <c:pt idx="343">
                  <c:v>-12.969964934189669</c:v>
                </c:pt>
                <c:pt idx="344">
                  <c:v>-13.278541041896261</c:v>
                </c:pt>
                <c:pt idx="345">
                  <c:v>-13.616458124457438</c:v>
                </c:pt>
                <c:pt idx="346">
                  <c:v>-14.026178101905288</c:v>
                </c:pt>
                <c:pt idx="347">
                  <c:v>-14.54753008401995</c:v>
                </c:pt>
                <c:pt idx="348">
                  <c:v>-15.098326252736573</c:v>
                </c:pt>
                <c:pt idx="349">
                  <c:v>-15.658531386489855</c:v>
                </c:pt>
                <c:pt idx="350">
                  <c:v>-16.059252210251259</c:v>
                </c:pt>
                <c:pt idx="351">
                  <c:v>-16.08352305979394</c:v>
                </c:pt>
                <c:pt idx="352">
                  <c:v>-15.886097200744675</c:v>
                </c:pt>
                <c:pt idx="353">
                  <c:v>-15.617100369676448</c:v>
                </c:pt>
                <c:pt idx="354">
                  <c:v>-14.164144280372</c:v>
                </c:pt>
                <c:pt idx="355">
                  <c:v>-13.579655243825657</c:v>
                </c:pt>
                <c:pt idx="356">
                  <c:v>-13.154884261522708</c:v>
                </c:pt>
                <c:pt idx="357">
                  <c:v>-12.680782920958309</c:v>
                </c:pt>
                <c:pt idx="358">
                  <c:v>-11.942867496867944</c:v>
                </c:pt>
                <c:pt idx="359">
                  <c:v>-11.097111278446079</c:v>
                </c:pt>
                <c:pt idx="360">
                  <c:v>-10.15681401004457</c:v>
                </c:pt>
                <c:pt idx="361">
                  <c:v>-9.0815456770184557</c:v>
                </c:pt>
                <c:pt idx="362">
                  <c:v>-7.8547368475692005</c:v>
                </c:pt>
                <c:pt idx="363">
                  <c:v>-6.4940851489641602</c:v>
                </c:pt>
                <c:pt idx="364">
                  <c:v>-4.9778798383435827</c:v>
                </c:pt>
                <c:pt idx="365">
                  <c:v>-3.3402403667963654</c:v>
                </c:pt>
                <c:pt idx="366">
                  <c:v>-1.9068857061539861</c:v>
                </c:pt>
                <c:pt idx="367">
                  <c:v>-0.93931287415747988</c:v>
                </c:pt>
                <c:pt idx="368">
                  <c:v>-0.10345756514725216</c:v>
                </c:pt>
                <c:pt idx="369">
                  <c:v>1.1074157238619775</c:v>
                </c:pt>
                <c:pt idx="370">
                  <c:v>2.6360740132468234</c:v>
                </c:pt>
                <c:pt idx="371">
                  <c:v>3.9324626438171983</c:v>
                </c:pt>
                <c:pt idx="372">
                  <c:v>4.7420205292398085</c:v>
                </c:pt>
                <c:pt idx="373">
                  <c:v>4.9261472510651885</c:v>
                </c:pt>
                <c:pt idx="374">
                  <c:v>4.5362941689651324</c:v>
                </c:pt>
                <c:pt idx="375">
                  <c:v>4.0560449751287955</c:v>
                </c:pt>
                <c:pt idx="376">
                  <c:v>3.8077854331816607</c:v>
                </c:pt>
                <c:pt idx="377">
                  <c:v>3.6551149957967941</c:v>
                </c:pt>
                <c:pt idx="378">
                  <c:v>3.5463176714175715</c:v>
                </c:pt>
                <c:pt idx="379">
                  <c:v>3.3420712234085928</c:v>
                </c:pt>
                <c:pt idx="380">
                  <c:v>3.0615160806084276</c:v>
                </c:pt>
                <c:pt idx="381">
                  <c:v>2.8460869812718217</c:v>
                </c:pt>
                <c:pt idx="382">
                  <c:v>2.635612918559616</c:v>
                </c:pt>
                <c:pt idx="383">
                  <c:v>2.2448473990774289</c:v>
                </c:pt>
                <c:pt idx="384">
                  <c:v>1.6315924169745699</c:v>
                </c:pt>
                <c:pt idx="385">
                  <c:v>0.95456625725825006</c:v>
                </c:pt>
                <c:pt idx="386">
                  <c:v>0.32677282530474472</c:v>
                </c:pt>
                <c:pt idx="387">
                  <c:v>-0.29501983960334177</c:v>
                </c:pt>
                <c:pt idx="388">
                  <c:v>-1.0172222617261184</c:v>
                </c:pt>
                <c:pt idx="389">
                  <c:v>-1.6662038796360314</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-12.675789293765156</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-12.915675555026736</c:v>
                </c:pt>
                <c:pt idx="412">
                  <c:v>-13.044103753772459</c:v>
                </c:pt>
                <c:pt idx="413">
                  <c:v>-13.212768141572782</c:v>
                </c:pt>
                <c:pt idx="414">
                  <c:v>-13.36861180895508</c:v>
                </c:pt>
                <c:pt idx="415">
                  <c:v>-13.32699379674041</c:v>
                </c:pt>
                <c:pt idx="416">
                  <c:v>-13.030666494945322</c:v>
                </c:pt>
                <c:pt idx="417">
                  <c:v>-12.67267229899187</c:v>
                </c:pt>
                <c:pt idx="418">
                  <c:v>-12.228678735852844</c:v>
                </c:pt>
                <c:pt idx="419">
                  <c:v>-11.532812991932687</c:v>
                </c:pt>
                <c:pt idx="420">
                  <c:v>-10.63484195047184</c:v>
                </c:pt>
                <c:pt idx="421">
                  <c:v>-4.5501835619101305</c:v>
                </c:pt>
                <c:pt idx="422">
                  <c:v>-2.3540235848229258</c:v>
                </c:pt>
                <c:pt idx="423">
                  <c:v>-0.74499000799360804</c:v>
                </c:pt>
                <c:pt idx="424">
                  <c:v>0.49573690662765602</c:v>
                </c:pt>
                <c:pt idx="425">
                  <c:v>1.4848224289728051</c:v>
                </c:pt>
                <c:pt idx="426">
                  <c:v>2.5206716303217287</c:v>
                </c:pt>
                <c:pt idx="427">
                  <c:v>3.9343561240371061</c:v>
                </c:pt>
                <c:pt idx="428">
                  <c:v>5.7532455176223039</c:v>
                </c:pt>
                <c:pt idx="429">
                  <c:v>7.3979305569713354</c:v>
                </c:pt>
                <c:pt idx="430">
                  <c:v>9.2463315283583487</c:v>
                </c:pt>
                <c:pt idx="431">
                  <c:v>9.603061683969413</c:v>
                </c:pt>
                <c:pt idx="432">
                  <c:v>9.7052806254860524</c:v>
                </c:pt>
                <c:pt idx="433">
                  <c:v>9.2602506949769321</c:v>
                </c:pt>
                <c:pt idx="434">
                  <c:v>8.5990127958928859</c:v>
                </c:pt>
                <c:pt idx="435">
                  <c:v>7.7714751204991694</c:v>
                </c:pt>
                <c:pt idx="436">
                  <c:v>6.7691858409348065</c:v>
                </c:pt>
                <c:pt idx="437">
                  <c:v>5.6456889350513109</c:v>
                </c:pt>
                <c:pt idx="438">
                  <c:v>4.7120158876708675</c:v>
                </c:pt>
                <c:pt idx="439">
                  <c:v>3.818168193466474</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-1.2072668112303957</c:v>
                </c:pt>
                <c:pt idx="454">
                  <c:v>-1.3840300199480864</c:v>
                </c:pt>
                <c:pt idx="455">
                  <c:v>-1.3547156828312841</c:v>
                </c:pt>
                <c:pt idx="456">
                  <c:v>-1.0781602988090937</c:v>
                </c:pt>
                <c:pt idx="457">
                  <c:v>-0.71778912113347904</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0.47171661119104202</c:v>
                </c:pt>
                <c:pt idx="470">
                  <c:v>0.49395557431937276</c:v>
                </c:pt>
                <c:pt idx="471">
                  <c:v>0.55231138249561651</c:v>
                </c:pt>
                <c:pt idx="472">
                  <c:v>0.77156465731664525</c:v>
                </c:pt>
                <c:pt idx="473">
                  <c:v>0.814390341840322</c:v>
                </c:pt>
                <c:pt idx="474">
                  <c:v>0.83619827260017321</c:v>
                </c:pt>
                <c:pt idx="475">
                  <c:v>0.8101966151763097</c:v>
                </c:pt>
                <c:pt idx="476">
                  <c:v>0.81567727280281654</c:v>
                </c:pt>
                <c:pt idx="477">
                  <c:v>0.80964156744251248</c:v>
                </c:pt>
                <c:pt idx="478">
                  <c:v>0.81976911581170953</c:v>
                </c:pt>
                <c:pt idx="479">
                  <c:v>0.80810841764682195</c:v>
                </c:pt>
                <c:pt idx="480">
                  <c:v>0.81310062188391896</c:v>
                </c:pt>
                <c:pt idx="481">
                  <c:v>0.82160231961219665</c:v>
                </c:pt>
                <c:pt idx="482">
                  <c:v>0.7950129813285115</c:v>
                </c:pt>
                <c:pt idx="483">
                  <c:v>0.81347839774964759</c:v>
                </c:pt>
                <c:pt idx="484">
                  <c:v>0.85871449397690469</c:v>
                </c:pt>
                <c:pt idx="485">
                  <c:v>0.82152469261500105</c:v>
                </c:pt>
                <c:pt idx="486">
                  <c:v>0.85589417605939522</c:v>
                </c:pt>
                <c:pt idx="487">
                  <c:v>0.8245173115407165</c:v>
                </c:pt>
                <c:pt idx="488">
                  <c:v>0.84795321788922762</c:v>
                </c:pt>
                <c:pt idx="489">
                  <c:v>0.82861297755826513</c:v>
                </c:pt>
                <c:pt idx="490">
                  <c:v>0.84511678262251166</c:v>
                </c:pt>
                <c:pt idx="491">
                  <c:v>0.83117121542551453</c:v>
                </c:pt>
                <c:pt idx="492">
                  <c:v>0.84274243811231064</c:v>
                </c:pt>
                <c:pt idx="493">
                  <c:v>0.8310735152612807</c:v>
                </c:pt>
                <c:pt idx="494">
                  <c:v>0.84011568965311834</c:v>
                </c:pt>
                <c:pt idx="495">
                  <c:v>0.8316880615318496</c:v>
                </c:pt>
                <c:pt idx="496">
                  <c:v>0.82911633404100349</c:v>
                </c:pt>
                <c:pt idx="497">
                  <c:v>0.83445938232846162</c:v>
                </c:pt>
                <c:pt idx="498">
                  <c:v>0.82832822507450099</c:v>
                </c:pt>
                <c:pt idx="499">
                  <c:v>0.8309093725345934</c:v>
                </c:pt>
                <c:pt idx="500">
                  <c:v>0.82742655472669857</c:v>
                </c:pt>
                <c:pt idx="501">
                  <c:v>0.83017131367653119</c:v>
                </c:pt>
                <c:pt idx="502">
                  <c:v>0.82656026855333653</c:v>
                </c:pt>
                <c:pt idx="503">
                  <c:v>0.83027743774076168</c:v>
                </c:pt>
                <c:pt idx="504">
                  <c:v>0.82775862524320654</c:v>
                </c:pt>
                <c:pt idx="505">
                  <c:v>0.82803227866959705</c:v>
                </c:pt>
                <c:pt idx="506">
                  <c:v>0.82441563658582695</c:v>
                </c:pt>
                <c:pt idx="507">
                  <c:v>0.82359551110761231</c:v>
                </c:pt>
                <c:pt idx="508">
                  <c:v>0.82284201791930023</c:v>
                </c:pt>
                <c:pt idx="509">
                  <c:v>0.82411200621810177</c:v>
                </c:pt>
                <c:pt idx="510">
                  <c:v>0.82292999455035054</c:v>
                </c:pt>
                <c:pt idx="511">
                  <c:v>0.82298189450168113</c:v>
                </c:pt>
                <c:pt idx="512">
                  <c:v>0.81989610989839434</c:v>
                </c:pt>
                <c:pt idx="513">
                  <c:v>0.81910700486265786</c:v>
                </c:pt>
                <c:pt idx="514">
                  <c:v>0.81809035017747145</c:v>
                </c:pt>
                <c:pt idx="515">
                  <c:v>0.81894808912798567</c:v>
                </c:pt>
                <c:pt idx="516">
                  <c:v>0.81908870564751624</c:v>
                </c:pt>
                <c:pt idx="517">
                  <c:v>0.81878846191524657</c:v>
                </c:pt>
                <c:pt idx="518">
                  <c:v>0.81921584202982056</c:v>
                </c:pt>
                <c:pt idx="519">
                  <c:v>0.82079385288743434</c:v>
                </c:pt>
                <c:pt idx="520">
                  <c:v>0.81903910139865843</c:v>
                </c:pt>
                <c:pt idx="521">
                  <c:v>0.81822273252449063</c:v>
                </c:pt>
                <c:pt idx="522">
                  <c:v>0.81774407855928777</c:v>
                </c:pt>
                <c:pt idx="523">
                  <c:v>0.81751049557604449</c:v>
                </c:pt>
                <c:pt idx="524">
                  <c:v>0.8161316890828515</c:v>
                </c:pt>
                <c:pt idx="525">
                  <c:v>0.81713767159746453</c:v>
                </c:pt>
                <c:pt idx="526">
                  <c:v>0.81673529756437946</c:v>
                </c:pt>
                <c:pt idx="527">
                  <c:v>0.81625966026605568</c:v>
                </c:pt>
                <c:pt idx="528">
                  <c:v>0.81664946485379752</c:v>
                </c:pt>
                <c:pt idx="529">
                  <c:v>0.81645775472472337</c:v>
                </c:pt>
                <c:pt idx="530">
                  <c:v>0.81565421142801264</c:v>
                </c:pt>
                <c:pt idx="531">
                  <c:v>0.8154056684331874</c:v>
                </c:pt>
                <c:pt idx="532">
                  <c:v>0.81506325776918265</c:v>
                </c:pt>
                <c:pt idx="533">
                  <c:v>0.81618872116241858</c:v>
                </c:pt>
                <c:pt idx="534">
                  <c:v>0.81767768342874181</c:v>
                </c:pt>
                <c:pt idx="535">
                  <c:v>0.81670704714305553</c:v>
                </c:pt>
                <c:pt idx="536">
                  <c:v>0.81630805025903963</c:v>
                </c:pt>
                <c:pt idx="537">
                  <c:v>0.81594995861905872</c:v>
                </c:pt>
                <c:pt idx="538">
                  <c:v>0.81585038963915224</c:v>
                </c:pt>
                <c:pt idx="539">
                  <c:v>0.81664485447612511</c:v>
                </c:pt>
                <c:pt idx="540">
                  <c:v>0.81512588680931264</c:v>
                </c:pt>
                <c:pt idx="541">
                  <c:v>0.81516274137172129</c:v>
                </c:pt>
                <c:pt idx="542">
                  <c:v>0.81558075843528854</c:v>
                </c:pt>
                <c:pt idx="543">
                  <c:v>0.814223419606109</c:v>
                </c:pt>
                <c:pt idx="544">
                  <c:v>0.81200607458305285</c:v>
                </c:pt>
                <c:pt idx="545">
                  <c:v>0.81075363607587436</c:v>
                </c:pt>
                <c:pt idx="546">
                  <c:v>0.81016965490184134</c:v>
                </c:pt>
                <c:pt idx="547">
                  <c:v>0.80947528079533959</c:v>
                </c:pt>
                <c:pt idx="548">
                  <c:v>0.80938021784301384</c:v>
                </c:pt>
                <c:pt idx="549">
                  <c:v>0.80892956765340884</c:v>
                </c:pt>
                <c:pt idx="550">
                  <c:v>0.80964596911996978</c:v>
                </c:pt>
                <c:pt idx="551">
                  <c:v>0.80875118587957262</c:v>
                </c:pt>
                <c:pt idx="552">
                  <c:v>0.80833309292501099</c:v>
                </c:pt>
                <c:pt idx="553">
                  <c:v>0.80846806505211011</c:v>
                </c:pt>
                <c:pt idx="554">
                  <c:v>0.80851014660649412</c:v>
                </c:pt>
                <c:pt idx="555">
                  <c:v>0.80754189140066068</c:v>
                </c:pt>
                <c:pt idx="556">
                  <c:v>0.80707749545534568</c:v>
                </c:pt>
                <c:pt idx="557">
                  <c:v>0.80759423721154699</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0.80943272492225837</c:v>
                </c:pt>
                <c:pt idx="568">
                  <c:v>0.80939310982506563</c:v>
                </c:pt>
                <c:pt idx="569">
                  <c:v>0.81106065307906761</c:v>
                </c:pt>
                <c:pt idx="570">
                  <c:v>0.81150415054280245</c:v>
                </c:pt>
                <c:pt idx="571">
                  <c:v>0.81072340300242762</c:v>
                </c:pt>
                <c:pt idx="572">
                  <c:v>0.81152718345849462</c:v>
                </c:pt>
                <c:pt idx="573">
                  <c:v>0.81153655599585672</c:v>
                </c:pt>
                <c:pt idx="574">
                  <c:v>0.81230010474044367</c:v>
                </c:pt>
                <c:pt idx="575">
                  <c:v>0.81190761550888779</c:v>
                </c:pt>
                <c:pt idx="576">
                  <c:v>0.81028527482629897</c:v>
                </c:pt>
                <c:pt idx="577">
                  <c:v>0.80921578103874459</c:v>
                </c:pt>
                <c:pt idx="578">
                  <c:v>0.80818488730639615</c:v>
                </c:pt>
                <c:pt idx="579">
                  <c:v>0.8087948421720208</c:v>
                </c:pt>
                <c:pt idx="580">
                  <c:v>0.8096911242594742</c:v>
                </c:pt>
                <c:pt idx="581">
                  <c:v>0.80970594197543733</c:v>
                </c:pt>
                <c:pt idx="582">
                  <c:v>0.80951394725514059</c:v>
                </c:pt>
                <c:pt idx="583">
                  <c:v>0.80712333361375965</c:v>
                </c:pt>
                <c:pt idx="584">
                  <c:v>0.80639024561560291</c:v>
                </c:pt>
                <c:pt idx="585">
                  <c:v>0.80528625937274956</c:v>
                </c:pt>
                <c:pt idx="586">
                  <c:v>0.80392081918029212</c:v>
                </c:pt>
                <c:pt idx="587">
                  <c:v>0.80370885564305283</c:v>
                </c:pt>
                <c:pt idx="588">
                  <c:v>0.803019718014923</c:v>
                </c:pt>
                <c:pt idx="589">
                  <c:v>0.80216081224043101</c:v>
                </c:pt>
                <c:pt idx="590">
                  <c:v>0.80099193920047285</c:v>
                </c:pt>
                <c:pt idx="591">
                  <c:v>0.80203895028198269</c:v>
                </c:pt>
                <c:pt idx="592">
                  <c:v>0.80183484146229489</c:v>
                </c:pt>
                <c:pt idx="593">
                  <c:v>0.80148623619614068</c:v>
                </c:pt>
                <c:pt idx="594">
                  <c:v>0.80122284702628122</c:v>
                </c:pt>
                <c:pt idx="595">
                  <c:v>0.7992110337790026</c:v>
                </c:pt>
                <c:pt idx="596">
                  <c:v>0.79770305133311659</c:v>
                </c:pt>
                <c:pt idx="597">
                  <c:v>0.79645367692469904</c:v>
                </c:pt>
                <c:pt idx="598">
                  <c:v>0.79940835984139358</c:v>
                </c:pt>
                <c:pt idx="599">
                  <c:v>0.80095620403017165</c:v>
                </c:pt>
                <c:pt idx="600">
                  <c:v>0.7999561220400867</c:v>
                </c:pt>
                <c:pt idx="601">
                  <c:v>0.79925883561681199</c:v>
                </c:pt>
                <c:pt idx="602">
                  <c:v>0.79858155595599056</c:v>
                </c:pt>
                <c:pt idx="603">
                  <c:v>0.79816986630376663</c:v>
                </c:pt>
                <c:pt idx="604">
                  <c:v>0.79809545518730862</c:v>
                </c:pt>
                <c:pt idx="605">
                  <c:v>0.79885076027302671</c:v>
                </c:pt>
                <c:pt idx="606">
                  <c:v>0.79668283925772698</c:v>
                </c:pt>
                <c:pt idx="607">
                  <c:v>0.79689735462953681</c:v>
                </c:pt>
                <c:pt idx="608">
                  <c:v>0.79774345379934175</c:v>
                </c:pt>
                <c:pt idx="609">
                  <c:v>0.79836647140176287</c:v>
                </c:pt>
                <c:pt idx="610">
                  <c:v>0.79767145222183578</c:v>
                </c:pt>
                <c:pt idx="611">
                  <c:v>0.79935333887308968</c:v>
                </c:pt>
                <c:pt idx="612">
                  <c:v>0.79928259898329657</c:v>
                </c:pt>
                <c:pt idx="613">
                  <c:v>0.80064559169129335</c:v>
                </c:pt>
                <c:pt idx="614">
                  <c:v>0.79811546194976257</c:v>
                </c:pt>
                <c:pt idx="615">
                  <c:v>0.79961837867200813</c:v>
                </c:pt>
                <c:pt idx="616">
                  <c:v>0.8001432881960967</c:v>
                </c:pt>
                <c:pt idx="617">
                  <c:v>0.80087821655078695</c:v>
                </c:pt>
                <c:pt idx="618">
                  <c:v>0.8012203710827065</c:v>
                </c:pt>
                <c:pt idx="619">
                  <c:v>0.8012911963498518</c:v>
                </c:pt>
                <c:pt idx="620">
                  <c:v>0.80208276784277577</c:v>
                </c:pt>
                <c:pt idx="621">
                  <c:v>0.80138335647177461</c:v>
                </c:pt>
                <c:pt idx="622">
                  <c:v>0.80100095125561666</c:v>
                </c:pt>
                <c:pt idx="623">
                  <c:v>0.80101059889781756</c:v>
                </c:pt>
                <c:pt idx="624">
                  <c:v>0.8002758033523637</c:v>
                </c:pt>
                <c:pt idx="625">
                  <c:v>0.79953693815252758</c:v>
                </c:pt>
                <c:pt idx="626">
                  <c:v>0.79846229326399509</c:v>
                </c:pt>
                <c:pt idx="627">
                  <c:v>0.79853970207457881</c:v>
                </c:pt>
                <c:pt idx="628">
                  <c:v>0.79752696526176581</c:v>
                </c:pt>
                <c:pt idx="629">
                  <c:v>0.79765428188517262</c:v>
                </c:pt>
                <c:pt idx="630">
                  <c:v>0.79525284429124032</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0.79409811543467934</c:v>
                </c:pt>
                <c:pt idx="640">
                  <c:v>0.79369139664234534</c:v>
                </c:pt>
                <c:pt idx="641">
                  <c:v>0.79462731279976162</c:v>
                </c:pt>
                <c:pt idx="642">
                  <c:v>0.79367814417810301</c:v>
                </c:pt>
                <c:pt idx="643">
                  <c:v>0.79233557563298951</c:v>
                </c:pt>
                <c:pt idx="644">
                  <c:v>0.79191447549791849</c:v>
                </c:pt>
                <c:pt idx="645">
                  <c:v>0.79187277339848194</c:v>
                </c:pt>
                <c:pt idx="646">
                  <c:v>0.79068814349156469</c:v>
                </c:pt>
                <c:pt idx="647">
                  <c:v>0.79059409558122651</c:v>
                </c:pt>
                <c:pt idx="648">
                  <c:v>0.78923835046285251</c:v>
                </c:pt>
                <c:pt idx="649">
                  <c:v>0.7880982211356411</c:v>
                </c:pt>
                <c:pt idx="650">
                  <c:v>0.78781383862045162</c:v>
                </c:pt>
                <c:pt idx="651">
                  <c:v>0.7865143382126254</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0.77971107137159523</c:v>
                </c:pt>
                <c:pt idx="662">
                  <c:v>0.78010348471215618</c:v>
                </c:pt>
                <c:pt idx="663">
                  <c:v>0.77885554274618685</c:v>
                </c:pt>
                <c:pt idx="664">
                  <c:v>0.77850492636878377</c:v>
                </c:pt>
                <c:pt idx="665">
                  <c:v>0.7787883033283558</c:v>
                </c:pt>
                <c:pt idx="666">
                  <c:v>0.77916905791545399</c:v>
                </c:pt>
                <c:pt idx="667">
                  <c:v>0.77820129600105836</c:v>
                </c:pt>
                <c:pt idx="668">
                  <c:v>0.77753174773491196</c:v>
                </c:pt>
                <c:pt idx="669">
                  <c:v>0.77805751103264242</c:v>
                </c:pt>
                <c:pt idx="670">
                  <c:v>0.77752237519754852</c:v>
                </c:pt>
                <c:pt idx="671">
                  <c:v>0.77609199128973305</c:v>
                </c:pt>
                <c:pt idx="672">
                  <c:v>0.77649615824751095</c:v>
                </c:pt>
                <c:pt idx="673">
                  <c:v>0.77704692762670025</c:v>
                </c:pt>
                <c:pt idx="674">
                  <c:v>0.77622191666596163</c:v>
                </c:pt>
                <c:pt idx="675">
                  <c:v>0.77568650572601427</c:v>
                </c:pt>
                <c:pt idx="676">
                  <c:v>0.77483462935453062</c:v>
                </c:pt>
                <c:pt idx="677">
                  <c:v>0.77459495611930262</c:v>
                </c:pt>
                <c:pt idx="678">
                  <c:v>0.77341410178915737</c:v>
                </c:pt>
                <c:pt idx="679">
                  <c:v>0.77155840579628432</c:v>
                </c:pt>
                <c:pt idx="680">
                  <c:v>0.77152860909602361</c:v>
                </c:pt>
                <c:pt idx="681">
                  <c:v>0.77105545722764723</c:v>
                </c:pt>
                <c:pt idx="682">
                  <c:v>0.77049589397990015</c:v>
                </c:pt>
                <c:pt idx="683">
                  <c:v>0.77006098168449522</c:v>
                </c:pt>
                <c:pt idx="684">
                  <c:v>0.76953138589172387</c:v>
                </c:pt>
                <c:pt idx="685">
                  <c:v>0.76772929739745299</c:v>
                </c:pt>
                <c:pt idx="686">
                  <c:v>0.76744140492394364</c:v>
                </c:pt>
                <c:pt idx="687">
                  <c:v>0.76687987799681556</c:v>
                </c:pt>
                <c:pt idx="688">
                  <c:v>0.76683746441933964</c:v>
                </c:pt>
                <c:pt idx="689">
                  <c:v>0.76691653334533783</c:v>
                </c:pt>
                <c:pt idx="690">
                  <c:v>0.76678007185756769</c:v>
                </c:pt>
                <c:pt idx="691">
                  <c:v>0.7668258341250026</c:v>
                </c:pt>
                <c:pt idx="692">
                  <c:v>0.7651242442752566</c:v>
                </c:pt>
                <c:pt idx="693">
                  <c:v>0.76367041005130565</c:v>
                </c:pt>
                <c:pt idx="694">
                  <c:v>0.76287993897773343</c:v>
                </c:pt>
                <c:pt idx="695">
                  <c:v>0.76113572685031272</c:v>
                </c:pt>
                <c:pt idx="696">
                  <c:v>0.76176157139214262</c:v>
                </c:pt>
                <c:pt idx="697">
                  <c:v>0.76100811614931374</c:v>
                </c:pt>
                <c:pt idx="698">
                  <c:v>0.76121619027328791</c:v>
                </c:pt>
                <c:pt idx="699">
                  <c:v>0.76090805387798421</c:v>
                </c:pt>
                <c:pt idx="700">
                  <c:v>0.76152524684685863</c:v>
                </c:pt>
                <c:pt idx="701">
                  <c:v>0.76188747454583094</c:v>
                </c:pt>
                <c:pt idx="702">
                  <c:v>0.76285093913288993</c:v>
                </c:pt>
                <c:pt idx="703">
                  <c:v>0.76233341000764199</c:v>
                </c:pt>
                <c:pt idx="704">
                  <c:v>0.76278471475706067</c:v>
                </c:pt>
                <c:pt idx="705">
                  <c:v>0.76325643418297773</c:v>
                </c:pt>
                <c:pt idx="706">
                  <c:v>0.76292794002941444</c:v>
                </c:pt>
                <c:pt idx="707">
                  <c:v>0.76030664623519428</c:v>
                </c:pt>
                <c:pt idx="708">
                  <c:v>0.75839751349842421</c:v>
                </c:pt>
                <c:pt idx="709">
                  <c:v>0.75804977149231045</c:v>
                </c:pt>
                <c:pt idx="710">
                  <c:v>0.75817667071527262</c:v>
                </c:pt>
                <c:pt idx="711">
                  <c:v>0.76015158196828769</c:v>
                </c:pt>
                <c:pt idx="712">
                  <c:v>0.76047826422444653</c:v>
                </c:pt>
                <c:pt idx="713">
                  <c:v>0.76056498865415278</c:v>
                </c:pt>
                <c:pt idx="714">
                  <c:v>0.75921990621999735</c:v>
                </c:pt>
                <c:pt idx="715">
                  <c:v>0.75963757228774464</c:v>
                </c:pt>
                <c:pt idx="716">
                  <c:v>0.75966326138811335</c:v>
                </c:pt>
                <c:pt idx="717">
                  <c:v>0.75993090993983969</c:v>
                </c:pt>
                <c:pt idx="718">
                  <c:v>0.75730160964610693</c:v>
                </c:pt>
                <c:pt idx="719">
                  <c:v>0.7556514644017519</c:v>
                </c:pt>
                <c:pt idx="720">
                  <c:v>0.75475573252396222</c:v>
                </c:pt>
                <c:pt idx="721">
                  <c:v>0.75392600683542865</c:v>
                </c:pt>
                <c:pt idx="722">
                  <c:v>0.75291383920503563</c:v>
                </c:pt>
                <c:pt idx="723">
                  <c:v>0.75177533204777236</c:v>
                </c:pt>
                <c:pt idx="724">
                  <c:v>0.75092226039319721</c:v>
                </c:pt>
                <c:pt idx="725">
                  <c:v>0.75048477729046681</c:v>
                </c:pt>
                <c:pt idx="726">
                  <c:v>0.74963173409500516</c:v>
                </c:pt>
                <c:pt idx="727">
                  <c:v>0.74835327446434974</c:v>
                </c:pt>
                <c:pt idx="728">
                  <c:v>0.74925382542004115</c:v>
                </c:pt>
                <c:pt idx="729">
                  <c:v>0.74726844121030922</c:v>
                </c:pt>
                <c:pt idx="730">
                  <c:v>0.74794255242227425</c:v>
                </c:pt>
                <c:pt idx="731">
                  <c:v>0.74607105213057634</c:v>
                </c:pt>
                <c:pt idx="732">
                  <c:v>0.74642671525884963</c:v>
                </c:pt>
                <c:pt idx="733">
                  <c:v>0.7461159701107366</c:v>
                </c:pt>
                <c:pt idx="734">
                  <c:v>0.7456761059281839</c:v>
                </c:pt>
                <c:pt idx="735">
                  <c:v>0.74466415648440565</c:v>
                </c:pt>
                <c:pt idx="736">
                  <c:v>0.74462336507686189</c:v>
                </c:pt>
                <c:pt idx="737">
                  <c:v>0.74363938146316921</c:v>
                </c:pt>
                <c:pt idx="738">
                  <c:v>0.74390150894532781</c:v>
                </c:pt>
                <c:pt idx="739">
                  <c:v>0.7435008709186377</c:v>
                </c:pt>
                <c:pt idx="740">
                  <c:v>0.74337616304804044</c:v>
                </c:pt>
                <c:pt idx="741">
                  <c:v>0.7425763099507342</c:v>
                </c:pt>
                <c:pt idx="742">
                  <c:v>0.74163851549131765</c:v>
                </c:pt>
                <c:pt idx="743">
                  <c:v>0.74295121144518983</c:v>
                </c:pt>
                <c:pt idx="744">
                  <c:v>0.74239681827117576</c:v>
                </c:pt>
                <c:pt idx="745">
                  <c:v>0.74166839756893022</c:v>
                </c:pt>
                <c:pt idx="746">
                  <c:v>0.7408740560548368</c:v>
                </c:pt>
                <c:pt idx="747">
                  <c:v>0.74039591435382734</c:v>
                </c:pt>
                <c:pt idx="748">
                  <c:v>0.74085768257357842</c:v>
                </c:pt>
                <c:pt idx="749">
                  <c:v>0.74147144147512811</c:v>
                </c:pt>
                <c:pt idx="750">
                  <c:v>0.74216360525650771</c:v>
                </c:pt>
                <c:pt idx="751">
                  <c:v>0.74332935727947957</c:v>
                </c:pt>
                <c:pt idx="752">
                  <c:v>0.74282159911931056</c:v>
                </c:pt>
                <c:pt idx="753">
                  <c:v>0.74302085091558612</c:v>
                </c:pt>
                <c:pt idx="754">
                  <c:v>0.74771554349610003</c:v>
                </c:pt>
                <c:pt idx="755">
                  <c:v>0.74757302021542671</c:v>
                </c:pt>
                <c:pt idx="756">
                  <c:v>0.74847333401176286</c:v>
                </c:pt>
                <c:pt idx="757">
                  <c:v>0.75068716907649968</c:v>
                </c:pt>
                <c:pt idx="758">
                  <c:v>0.75112679609969824</c:v>
                </c:pt>
                <c:pt idx="759">
                  <c:v>0.75035460526854159</c:v>
                </c:pt>
                <c:pt idx="760">
                  <c:v>0.74927752238191669</c:v>
                </c:pt>
                <c:pt idx="761">
                  <c:v>0.74926370073522641</c:v>
                </c:pt>
                <c:pt idx="762">
                  <c:v>0.74970137356541633</c:v>
                </c:pt>
                <c:pt idx="763">
                  <c:v>0.7494081592361681</c:v>
                </c:pt>
                <c:pt idx="764">
                  <c:v>0.74903087666189261</c:v>
                </c:pt>
                <c:pt idx="765">
                  <c:v>0.74969814819830638</c:v>
                </c:pt>
                <c:pt idx="766">
                  <c:v>0.74798879849478883</c:v>
                </c:pt>
                <c:pt idx="767">
                  <c:v>0.74676467681351388</c:v>
                </c:pt>
                <c:pt idx="768">
                  <c:v>0.7463689147830056</c:v>
                </c:pt>
                <c:pt idx="769">
                  <c:v>0.74490084151187941</c:v>
                </c:pt>
                <c:pt idx="770">
                  <c:v>0.74484179832106245</c:v>
                </c:pt>
                <c:pt idx="771">
                  <c:v>0.74527368446320064</c:v>
                </c:pt>
                <c:pt idx="772">
                  <c:v>0.74444319986474738</c:v>
                </c:pt>
                <c:pt idx="773">
                  <c:v>0.74488890765359095</c:v>
                </c:pt>
                <c:pt idx="774">
                  <c:v>0.74454218068947864</c:v>
                </c:pt>
                <c:pt idx="775">
                  <c:v>0.74568305944022484</c:v>
                </c:pt>
                <c:pt idx="776">
                  <c:v>0.74705584208601394</c:v>
                </c:pt>
                <c:pt idx="777">
                  <c:v>0.74669570138928643</c:v>
                </c:pt>
                <c:pt idx="778">
                  <c:v>0.7460768672777367</c:v>
                </c:pt>
                <c:pt idx="779">
                  <c:v>0.74630959648733664</c:v>
                </c:pt>
                <c:pt idx="780">
                  <c:v>0.74604202382659035</c:v>
                </c:pt>
                <c:pt idx="781">
                  <c:v>0.74531028289351364</c:v>
                </c:pt>
                <c:pt idx="782">
                  <c:v>0.74485657809150063</c:v>
                </c:pt>
                <c:pt idx="783">
                  <c:v>0.74460179306272845</c:v>
                </c:pt>
                <c:pt idx="784">
                  <c:v>0.74478758369453224</c:v>
                </c:pt>
                <c:pt idx="785">
                  <c:v>0.74377067287721865</c:v>
                </c:pt>
                <c:pt idx="786">
                  <c:v>0.74435144765689765</c:v>
                </c:pt>
                <c:pt idx="787">
                  <c:v>0.74359250928999643</c:v>
                </c:pt>
                <c:pt idx="788">
                  <c:v>0.7419507689728847</c:v>
                </c:pt>
                <c:pt idx="789">
                  <c:v>0.74099627849548844</c:v>
                </c:pt>
                <c:pt idx="790">
                  <c:v>0.74241626533755256</c:v>
                </c:pt>
                <c:pt idx="791">
                  <c:v>0.74317829626232945</c:v>
                </c:pt>
                <c:pt idx="792">
                  <c:v>0.74248490873871731</c:v>
                </c:pt>
                <c:pt idx="793">
                  <c:v>0.74235788619290588</c:v>
                </c:pt>
                <c:pt idx="794">
                  <c:v>0.74170355407042665</c:v>
                </c:pt>
                <c:pt idx="795">
                  <c:v>0.73999020111711011</c:v>
                </c:pt>
                <c:pt idx="796">
                  <c:v>0.74106838442310163</c:v>
                </c:pt>
                <c:pt idx="797">
                  <c:v>0.7402209761336862</c:v>
                </c:pt>
                <c:pt idx="798">
                  <c:v>0.73979298889121026</c:v>
                </c:pt>
                <c:pt idx="799">
                  <c:v>0.73921444340938158</c:v>
                </c:pt>
                <c:pt idx="800">
                  <c:v>0.73941406517425856</c:v>
                </c:pt>
                <c:pt idx="801">
                  <c:v>0.73862381228728824</c:v>
                </c:pt>
                <c:pt idx="802">
                  <c:v>0.74012898676650762</c:v>
                </c:pt>
                <c:pt idx="803">
                  <c:v>0.74038133379721649</c:v>
                </c:pt>
                <c:pt idx="804">
                  <c:v>0.73902556970608668</c:v>
                </c:pt>
                <c:pt idx="805">
                  <c:v>0.74038448327331763</c:v>
                </c:pt>
                <c:pt idx="806">
                  <c:v>0.73955560187205549</c:v>
                </c:pt>
                <c:pt idx="807">
                  <c:v>0.74098433515081363</c:v>
                </c:pt>
                <c:pt idx="808">
                  <c:v>0.74018907345845375</c:v>
                </c:pt>
                <c:pt idx="809">
                  <c:v>0.74080913131223269</c:v>
                </c:pt>
                <c:pt idx="810">
                  <c:v>0.74108284165684779</c:v>
                </c:pt>
                <c:pt idx="811">
                  <c:v>0.74149688392976998</c:v>
                </c:pt>
                <c:pt idx="812">
                  <c:v>0.74207691877228399</c:v>
                </c:pt>
                <c:pt idx="813">
                  <c:v>0.74286253282245696</c:v>
                </c:pt>
                <c:pt idx="814">
                  <c:v>0.74285880467753984</c:v>
                </c:pt>
                <c:pt idx="815">
                  <c:v>0.74243723971014219</c:v>
                </c:pt>
                <c:pt idx="816">
                  <c:v>0.74314690585126109</c:v>
                </c:pt>
                <c:pt idx="817">
                  <c:v>0.7436732857633076</c:v>
                </c:pt>
                <c:pt idx="818">
                  <c:v>0.74452192728131195</c:v>
                </c:pt>
                <c:pt idx="819">
                  <c:v>0.74499238501951481</c:v>
                </c:pt>
                <c:pt idx="820">
                  <c:v>0.74577309461440811</c:v>
                </c:pt>
                <c:pt idx="821">
                  <c:v>0.74364618319322062</c:v>
                </c:pt>
                <c:pt idx="822">
                  <c:v>0.7427700027319446</c:v>
                </c:pt>
                <c:pt idx="823">
                  <c:v>0.74258110056952442</c:v>
                </c:pt>
                <c:pt idx="824">
                  <c:v>0.74234393173696778</c:v>
                </c:pt>
                <c:pt idx="825">
                  <c:v>0.74239771947668554</c:v>
                </c:pt>
                <c:pt idx="826">
                  <c:v>0.74117916629688918</c:v>
                </c:pt>
                <c:pt idx="827">
                  <c:v>0.74152385369062379</c:v>
                </c:pt>
                <c:pt idx="828">
                  <c:v>0.73899126697824691</c:v>
                </c:pt>
                <c:pt idx="829">
                  <c:v>0.73908728805433554</c:v>
                </c:pt>
                <c:pt idx="830">
                  <c:v>0.74030459851915964</c:v>
                </c:pt>
                <c:pt idx="831">
                  <c:v>0.74111516173253666</c:v>
                </c:pt>
                <c:pt idx="832">
                  <c:v>0.74042525570811868</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0.73618619366350024</c:v>
                </c:pt>
                <c:pt idx="843">
                  <c:v>0.73484235394428765</c:v>
                </c:pt>
                <c:pt idx="844">
                  <c:v>0.73358747743904473</c:v>
                </c:pt>
                <c:pt idx="845">
                  <c:v>0.73341571715414555</c:v>
                </c:pt>
                <c:pt idx="846">
                  <c:v>0.73194630630433788</c:v>
                </c:pt>
                <c:pt idx="847">
                  <c:v>0.73124729336103722</c:v>
                </c:pt>
                <c:pt idx="848">
                  <c:v>0.73037223229187143</c:v>
                </c:pt>
                <c:pt idx="849">
                  <c:v>0.7315517110977936</c:v>
                </c:pt>
                <c:pt idx="850">
                  <c:v>0.73119324000285268</c:v>
                </c:pt>
                <c:pt idx="851">
                  <c:v>0.73064917748995228</c:v>
                </c:pt>
                <c:pt idx="852">
                  <c:v>0.72934734343415664</c:v>
                </c:pt>
                <c:pt idx="853">
                  <c:v>0.72865565397145904</c:v>
                </c:pt>
                <c:pt idx="854">
                  <c:v>0.72765994519971922</c:v>
                </c:pt>
                <c:pt idx="855">
                  <c:v>0.72654835088503944</c:v>
                </c:pt>
                <c:pt idx="856">
                  <c:v>0.72496970444038389</c:v>
                </c:pt>
                <c:pt idx="857">
                  <c:v>0.72388275572495708</c:v>
                </c:pt>
                <c:pt idx="858">
                  <c:v>0.72411240186303849</c:v>
                </c:pt>
                <c:pt idx="859">
                  <c:v>0.72412740930647679</c:v>
                </c:pt>
                <c:pt idx="860">
                  <c:v>0.72317311804295059</c:v>
                </c:pt>
                <c:pt idx="861">
                  <c:v>0.72319510745751436</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0.72510866084449854</c:v>
                </c:pt>
                <c:pt idx="873">
                  <c:v>0.72672845917890161</c:v>
                </c:pt>
                <c:pt idx="874">
                  <c:v>0.72762420054306298</c:v>
                </c:pt>
                <c:pt idx="875">
                  <c:v>0.72707311811352415</c:v>
                </c:pt>
                <c:pt idx="876">
                  <c:v>0.72738833134371861</c:v>
                </c:pt>
                <c:pt idx="877">
                  <c:v>0.72627535201846261</c:v>
                </c:pt>
                <c:pt idx="878">
                  <c:v>0.72554004420881391</c:v>
                </c:pt>
                <c:pt idx="879">
                  <c:v>0.72485649405487707</c:v>
                </c:pt>
                <c:pt idx="880">
                  <c:v>0.72441864098358688</c:v>
                </c:pt>
                <c:pt idx="881">
                  <c:v>0.72565109170108211</c:v>
                </c:pt>
                <c:pt idx="882">
                  <c:v>0.72712498960571281</c:v>
                </c:pt>
                <c:pt idx="883">
                  <c:v>0.7272677405593555</c:v>
                </c:pt>
                <c:pt idx="884">
                  <c:v>0.72788866167316335</c:v>
                </c:pt>
                <c:pt idx="885">
                  <c:v>0.72668766777134408</c:v>
                </c:pt>
                <c:pt idx="886">
                  <c:v>0.72594067274913365</c:v>
                </c:pt>
                <c:pt idx="887">
                  <c:v>0.72516516168712997</c:v>
                </c:pt>
                <c:pt idx="888">
                  <c:v>0.7259412798770486</c:v>
                </c:pt>
                <c:pt idx="889">
                  <c:v>0.72706105144598665</c:v>
                </c:pt>
                <c:pt idx="890">
                  <c:v>0.7265551621014481</c:v>
                </c:pt>
                <c:pt idx="891">
                  <c:v>0.72862192042606533</c:v>
                </c:pt>
                <c:pt idx="892">
                  <c:v>0.72971903853424258</c:v>
                </c:pt>
                <c:pt idx="893">
                  <c:v>0.72961216504648951</c:v>
                </c:pt>
                <c:pt idx="894">
                  <c:v>0.72807508789202302</c:v>
                </c:pt>
                <c:pt idx="895">
                  <c:v>0.72717522944159996</c:v>
                </c:pt>
                <c:pt idx="896">
                  <c:v>0.72730096184056947</c:v>
                </c:pt>
                <c:pt idx="897">
                  <c:v>0.72853859211818506</c:v>
                </c:pt>
                <c:pt idx="898">
                  <c:v>0.72905110295165798</c:v>
                </c:pt>
                <c:pt idx="899">
                  <c:v>0.73000607723412336</c:v>
                </c:pt>
                <c:pt idx="900">
                  <c:v>0.73033140293883125</c:v>
                </c:pt>
                <c:pt idx="901">
                  <c:v>0.7307428079998326</c:v>
                </c:pt>
                <c:pt idx="902">
                  <c:v>0.72999055752649311</c:v>
                </c:pt>
                <c:pt idx="903">
                  <c:v>0.7294086254092067</c:v>
                </c:pt>
                <c:pt idx="904">
                  <c:v>0.72954354061806725</c:v>
                </c:pt>
                <c:pt idx="905">
                  <c:v>0.72936062435755389</c:v>
                </c:pt>
                <c:pt idx="906">
                  <c:v>0.72912614016878763</c:v>
                </c:pt>
                <c:pt idx="907">
                  <c:v>0.72991595668257647</c:v>
                </c:pt>
                <c:pt idx="908">
                  <c:v>0.73052557003873664</c:v>
                </c:pt>
                <c:pt idx="909">
                  <c:v>0.7303403580757506</c:v>
                </c:pt>
                <c:pt idx="910">
                  <c:v>0.73167662766860653</c:v>
                </c:pt>
                <c:pt idx="911">
                  <c:v>0.73237321210021444</c:v>
                </c:pt>
                <c:pt idx="912">
                  <c:v>0.73375815627729035</c:v>
                </c:pt>
                <c:pt idx="913">
                  <c:v>0.73499473356739164</c:v>
                </c:pt>
                <c:pt idx="914">
                  <c:v>0.73669648468549676</c:v>
                </c:pt>
                <c:pt idx="915">
                  <c:v>0.7381608108389347</c:v>
                </c:pt>
                <c:pt idx="916">
                  <c:v>0.73763566415547777</c:v>
                </c:pt>
                <c:pt idx="917">
                  <c:v>0.73720011627303095</c:v>
                </c:pt>
                <c:pt idx="918">
                  <c:v>0.73638089200034074</c:v>
                </c:pt>
                <c:pt idx="919">
                  <c:v>0.7365814718889675</c:v>
                </c:pt>
                <c:pt idx="920">
                  <c:v>0.7365823730944786</c:v>
                </c:pt>
                <c:pt idx="921">
                  <c:v>0.73667436246167128</c:v>
                </c:pt>
                <c:pt idx="922">
                  <c:v>0.73776411914376183</c:v>
                </c:pt>
                <c:pt idx="923">
                  <c:v>0.73897015031008195</c:v>
                </c:pt>
                <c:pt idx="924">
                  <c:v>0.73867310348579562</c:v>
                </c:pt>
                <c:pt idx="925">
                  <c:v>0.73845405362728023</c:v>
                </c:pt>
                <c:pt idx="926">
                  <c:v>0.738273006182397</c:v>
                </c:pt>
                <c:pt idx="927">
                  <c:v>0.73907489885009237</c:v>
                </c:pt>
                <c:pt idx="928">
                  <c:v>0.73828016839465249</c:v>
                </c:pt>
                <c:pt idx="929">
                  <c:v>0.73923243906057301</c:v>
                </c:pt>
                <c:pt idx="930">
                  <c:v>0.74092627854287341</c:v>
                </c:pt>
                <c:pt idx="931">
                  <c:v>0.74211326107050013</c:v>
                </c:pt>
                <c:pt idx="932">
                  <c:v>0.7426976786177315</c:v>
                </c:pt>
                <c:pt idx="933">
                  <c:v>0.74294989283920765</c:v>
                </c:pt>
                <c:pt idx="934">
                  <c:v>0.74239912346000458</c:v>
                </c:pt>
                <c:pt idx="935">
                  <c:v>0.74177303227247815</c:v>
                </c:pt>
                <c:pt idx="936">
                  <c:v>0.74094529872242343</c:v>
                </c:pt>
                <c:pt idx="937">
                  <c:v>0.73927189288939266</c:v>
                </c:pt>
                <c:pt idx="938">
                  <c:v>0.73823392232215213</c:v>
                </c:pt>
                <c:pt idx="939">
                  <c:v>0.7400410385945565</c:v>
                </c:pt>
                <c:pt idx="940">
                  <c:v>0.73945294033427444</c:v>
                </c:pt>
                <c:pt idx="941">
                  <c:v>0.73973903988313416</c:v>
                </c:pt>
                <c:pt idx="942">
                  <c:v>0.73814123096329476</c:v>
                </c:pt>
                <c:pt idx="943">
                  <c:v>0.7376512407813326</c:v>
                </c:pt>
                <c:pt idx="944">
                  <c:v>0.7377044024203786</c:v>
                </c:pt>
                <c:pt idx="945">
                  <c:v>0.7378962074132015</c:v>
                </c:pt>
                <c:pt idx="946">
                  <c:v>0.7384969415234508</c:v>
                </c:pt>
                <c:pt idx="947">
                  <c:v>0.73862921003400739</c:v>
                </c:pt>
                <c:pt idx="948">
                  <c:v>0.73920415069378143</c:v>
                </c:pt>
                <c:pt idx="949">
                  <c:v>0.73960946550275264</c:v>
                </c:pt>
                <c:pt idx="950">
                  <c:v>0.73873471748393715</c:v>
                </c:pt>
                <c:pt idx="951">
                  <c:v>0.73857668398200349</c:v>
                </c:pt>
                <c:pt idx="952">
                  <c:v>0.73881831141027088</c:v>
                </c:pt>
                <c:pt idx="953">
                  <c:v>0.73674902971022505</c:v>
                </c:pt>
                <c:pt idx="954">
                  <c:v>0.73540673626996522</c:v>
                </c:pt>
                <c:pt idx="955">
                  <c:v>0.73507014075310961</c:v>
                </c:pt>
                <c:pt idx="956">
                  <c:v>0.73529151477322363</c:v>
                </c:pt>
                <c:pt idx="957">
                  <c:v>0.73504932764889652</c:v>
                </c:pt>
                <c:pt idx="958">
                  <c:v>0.73435233530321398</c:v>
                </c:pt>
                <c:pt idx="959">
                  <c:v>0.73440908279158712</c:v>
                </c:pt>
                <c:pt idx="960">
                  <c:v>0.73559369372573269</c:v>
                </c:pt>
                <c:pt idx="961">
                  <c:v>0.73649282172534858</c:v>
                </c:pt>
                <c:pt idx="962">
                  <c:v>0.73659532199478461</c:v>
                </c:pt>
                <c:pt idx="963">
                  <c:v>0.73632059660815352</c:v>
                </c:pt>
                <c:pt idx="964">
                  <c:v>0.73683697788216307</c:v>
                </c:pt>
                <c:pt idx="965">
                  <c:v>0.73587583745670471</c:v>
                </c:pt>
                <c:pt idx="966">
                  <c:v>0.73542720786471705</c:v>
                </c:pt>
                <c:pt idx="967">
                  <c:v>0.73551535525049871</c:v>
                </c:pt>
                <c:pt idx="968">
                  <c:v>0.73623161442148577</c:v>
                </c:pt>
                <c:pt idx="969">
                  <c:v>0.73664568515353479</c:v>
                </c:pt>
                <c:pt idx="970">
                  <c:v>0.73799210516641267</c:v>
                </c:pt>
                <c:pt idx="971">
                  <c:v>0.74095306806259553</c:v>
                </c:pt>
                <c:pt idx="972">
                  <c:v>0.74201549450162962</c:v>
                </c:pt>
                <c:pt idx="973">
                  <c:v>0.74205280440998034</c:v>
                </c:pt>
                <c:pt idx="974">
                  <c:v>0.74090367251399569</c:v>
                </c:pt>
                <c:pt idx="975">
                  <c:v>0.73970934753299455</c:v>
                </c:pt>
                <c:pt idx="976">
                  <c:v>0.7404297237902</c:v>
                </c:pt>
                <c:pt idx="977">
                  <c:v>0.74004871307100573</c:v>
                </c:pt>
                <c:pt idx="978">
                  <c:v>0.74002975929605053</c:v>
                </c:pt>
                <c:pt idx="979">
                  <c:v>0.7387966729915415</c:v>
                </c:pt>
                <c:pt idx="980">
                  <c:v>0.7393400999173565</c:v>
                </c:pt>
                <c:pt idx="981">
                  <c:v>0.74047046776587488</c:v>
                </c:pt>
                <c:pt idx="982">
                  <c:v>0.74071075761543248</c:v>
                </c:pt>
                <c:pt idx="983">
                  <c:v>0.74007610023230086</c:v>
                </c:pt>
                <c:pt idx="984">
                  <c:v>0.73990608544021086</c:v>
                </c:pt>
                <c:pt idx="985">
                  <c:v>0.73978770498096869</c:v>
                </c:pt>
                <c:pt idx="986">
                  <c:v>0.7405960294101277</c:v>
                </c:pt>
                <c:pt idx="987">
                  <c:v>0.74013145322369811</c:v>
                </c:pt>
                <c:pt idx="988">
                  <c:v>0.73979354858727264</c:v>
                </c:pt>
                <c:pt idx="989">
                  <c:v>0.74111445025450096</c:v>
                </c:pt>
                <c:pt idx="990">
                  <c:v>0.74114156231095762</c:v>
                </c:pt>
                <c:pt idx="991">
                  <c:v>0.74027869123219225</c:v>
                </c:pt>
                <c:pt idx="992">
                  <c:v>0.73960791922382996</c:v>
                </c:pt>
                <c:pt idx="993">
                  <c:v>0.73906258553682846</c:v>
                </c:pt>
                <c:pt idx="994">
                  <c:v>0.7393977960431084</c:v>
                </c:pt>
                <c:pt idx="995">
                  <c:v>0.73977782966579875</c:v>
                </c:pt>
                <c:pt idx="996">
                  <c:v>0.73900531629790644</c:v>
                </c:pt>
                <c:pt idx="997">
                  <c:v>0.7378248224499957</c:v>
                </c:pt>
                <c:pt idx="998">
                  <c:v>0.73717060416399338</c:v>
                </c:pt>
                <c:pt idx="999">
                  <c:v>0.73672046623856746</c:v>
                </c:pt>
                <c:pt idx="1000">
                  <c:v>0.73696773805927762</c:v>
                </c:pt>
                <c:pt idx="1001">
                  <c:v>0.73614595246564918</c:v>
                </c:pt>
                <c:pt idx="1002">
                  <c:v>0.73647333671348825</c:v>
                </c:pt>
                <c:pt idx="1003">
                  <c:v>0.73514736932260349</c:v>
                </c:pt>
                <c:pt idx="1004">
                  <c:v>0.7337167956873285</c:v>
                </c:pt>
                <c:pt idx="1005">
                  <c:v>0.73222660967877673</c:v>
                </c:pt>
                <c:pt idx="1006">
                  <c:v>0.73279347743440015</c:v>
                </c:pt>
                <c:pt idx="1007">
                  <c:v>0.73266199629286244</c:v>
                </c:pt>
                <c:pt idx="1008">
                  <c:v>0.73256451431521441</c:v>
                </c:pt>
                <c:pt idx="1009">
                  <c:v>0.73184840692623265</c:v>
                </c:pt>
                <c:pt idx="1010">
                  <c:v>0.73319888710712244</c:v>
                </c:pt>
                <c:pt idx="1011">
                  <c:v>0.73515311806517125</c:v>
                </c:pt>
                <c:pt idx="1012">
                  <c:v>0.7359627136684006</c:v>
                </c:pt>
                <c:pt idx="1013">
                  <c:v>0.73592990978764306</c:v>
                </c:pt>
                <c:pt idx="1014">
                  <c:v>0.73561501909415572</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0.73179543501467637</c:v>
                </c:pt>
                <c:pt idx="1025">
                  <c:v>0.73148682430067424</c:v>
                </c:pt>
                <c:pt idx="1026">
                  <c:v>0.73085998368959937</c:v>
                </c:pt>
                <c:pt idx="1027">
                  <c:v>0.73150040878802269</c:v>
                </c:pt>
                <c:pt idx="1028">
                  <c:v>0.73161238594491285</c:v>
                </c:pt>
                <c:pt idx="1029">
                  <c:v>0.73222930380894979</c:v>
                </c:pt>
                <c:pt idx="1030">
                  <c:v>0.73168209181994759</c:v>
                </c:pt>
                <c:pt idx="1031">
                  <c:v>0.73212121606533853</c:v>
                </c:pt>
                <c:pt idx="1032">
                  <c:v>0.73100725015719181</c:v>
                </c:pt>
                <c:pt idx="1033">
                  <c:v>0.73178691625096803</c:v>
                </c:pt>
                <c:pt idx="1034">
                  <c:v>0.73215548084766557</c:v>
                </c:pt>
                <c:pt idx="1035">
                  <c:v>0.7317462766254027</c:v>
                </c:pt>
                <c:pt idx="1036">
                  <c:v>0.7312953513309427</c:v>
                </c:pt>
                <c:pt idx="1037">
                  <c:v>0.73127554378235959</c:v>
                </c:pt>
                <c:pt idx="1038">
                  <c:v>0.73077287980493111</c:v>
                </c:pt>
                <c:pt idx="1039">
                  <c:v>0.73015245198257661</c:v>
                </c:pt>
                <c:pt idx="1040">
                  <c:v>0.72970924859643638</c:v>
                </c:pt>
                <c:pt idx="1041">
                  <c:v>0.72929683797980338</c:v>
                </c:pt>
                <c:pt idx="1042">
                  <c:v>0.72956837594480817</c:v>
                </c:pt>
                <c:pt idx="1043">
                  <c:v>0.72862334338213963</c:v>
                </c:pt>
                <c:pt idx="1044">
                  <c:v>0.72756170431215139</c:v>
                </c:pt>
                <c:pt idx="1045">
                  <c:v>0.72832708392688561</c:v>
                </c:pt>
                <c:pt idx="1046">
                  <c:v>0.72828217543309393</c:v>
                </c:pt>
                <c:pt idx="1047">
                  <c:v>0.72873061529762162</c:v>
                </c:pt>
                <c:pt idx="1048">
                  <c:v>0.72769263524398409</c:v>
                </c:pt>
                <c:pt idx="1049">
                  <c:v>0.72842285835724851</c:v>
                </c:pt>
                <c:pt idx="1050">
                  <c:v>0.72749423722133666</c:v>
                </c:pt>
                <c:pt idx="1051">
                  <c:v>0.7279317108376806</c:v>
                </c:pt>
                <c:pt idx="1052">
                  <c:v>0.72671056787781652</c:v>
                </c:pt>
                <c:pt idx="1053">
                  <c:v>0.72574447556522248</c:v>
                </c:pt>
                <c:pt idx="1054">
                  <c:v>0.72632356177034207</c:v>
                </c:pt>
                <c:pt idx="1055">
                  <c:v>0.72672859198813522</c:v>
                </c:pt>
                <c:pt idx="1056">
                  <c:v>0.72560692314442643</c:v>
                </c:pt>
                <c:pt idx="1057">
                  <c:v>0.72550001171117662</c:v>
                </c:pt>
                <c:pt idx="1058">
                  <c:v>0.72473345578606541</c:v>
                </c:pt>
                <c:pt idx="1059">
                  <c:v>0.72505866765431015</c:v>
                </c:pt>
                <c:pt idx="1060">
                  <c:v>0.72596956824386893</c:v>
                </c:pt>
                <c:pt idx="1061">
                  <c:v>0.72695890217238535</c:v>
                </c:pt>
                <c:pt idx="1062">
                  <c:v>0.72949483757473521</c:v>
                </c:pt>
                <c:pt idx="1063">
                  <c:v>0.7295685846450225</c:v>
                </c:pt>
                <c:pt idx="1064">
                  <c:v>0.73030689014879691</c:v>
                </c:pt>
                <c:pt idx="1065">
                  <c:v>0.73106016515052352</c:v>
                </c:pt>
                <c:pt idx="1066">
                  <c:v>0.73150084516123559</c:v>
                </c:pt>
                <c:pt idx="1067">
                  <c:v>0.73195469225882615</c:v>
                </c:pt>
                <c:pt idx="1068">
                  <c:v>0.73204701364909586</c:v>
                </c:pt>
                <c:pt idx="1069">
                  <c:v>0.73258697804848794</c:v>
                </c:pt>
                <c:pt idx="1070">
                  <c:v>0.73271081317268816</c:v>
                </c:pt>
                <c:pt idx="1071">
                  <c:v>0.73295618771862758</c:v>
                </c:pt>
                <c:pt idx="1072">
                  <c:v>0.7334596200923329</c:v>
                </c:pt>
                <c:pt idx="1073">
                  <c:v>0.73353592848354765</c:v>
                </c:pt>
                <c:pt idx="1074">
                  <c:v>0.73354565201674493</c:v>
                </c:pt>
                <c:pt idx="1075">
                  <c:v>0.73309091320000275</c:v>
                </c:pt>
                <c:pt idx="1076">
                  <c:v>0.73340487422885392</c:v>
                </c:pt>
                <c:pt idx="1077">
                  <c:v>0.73234987562055776</c:v>
                </c:pt>
                <c:pt idx="1078">
                  <c:v>0.7320284583018557</c:v>
                </c:pt>
                <c:pt idx="1079">
                  <c:v>0.73113049712623024</c:v>
                </c:pt>
                <c:pt idx="1080">
                  <c:v>0.73184766698906933</c:v>
                </c:pt>
                <c:pt idx="1081">
                  <c:v>0.73282554137799161</c:v>
                </c:pt>
                <c:pt idx="1082">
                  <c:v>0.73370766030929324</c:v>
                </c:pt>
                <c:pt idx="1083">
                  <c:v>0.73393709774717364</c:v>
                </c:pt>
                <c:pt idx="1084">
                  <c:v>0.73393291425630025</c:v>
                </c:pt>
                <c:pt idx="1085">
                  <c:v>0.73351627271693975</c:v>
                </c:pt>
                <c:pt idx="1086">
                  <c:v>0.73334524288284864</c:v>
                </c:pt>
                <c:pt idx="1087">
                  <c:v>0.7329349382412006</c:v>
                </c:pt>
                <c:pt idx="1088">
                  <c:v>0.73388418275386869</c:v>
                </c:pt>
                <c:pt idx="1089">
                  <c:v>0.7359179759293395</c:v>
                </c:pt>
                <c:pt idx="1090">
                  <c:v>0.73575956297247636</c:v>
                </c:pt>
                <c:pt idx="1091">
                  <c:v>0.73699394891022507</c:v>
                </c:pt>
                <c:pt idx="1092">
                  <c:v>0.73785238985239165</c:v>
                </c:pt>
                <c:pt idx="1093">
                  <c:v>0.73922330368256461</c:v>
                </c:pt>
                <c:pt idx="1094">
                  <c:v>0.73896940088653262</c:v>
                </c:pt>
                <c:pt idx="1095">
                  <c:v>0.73911280639998789</c:v>
                </c:pt>
                <c:pt idx="1096">
                  <c:v>0.73946906716983563</c:v>
                </c:pt>
                <c:pt idx="1097">
                  <c:v>0.740101201177496</c:v>
                </c:pt>
                <c:pt idx="1098">
                  <c:v>0.74053710954217422</c:v>
                </c:pt>
                <c:pt idx="1099">
                  <c:v>0.74093208420366352</c:v>
                </c:pt>
                <c:pt idx="1100">
                  <c:v>0.74185912111514085</c:v>
                </c:pt>
                <c:pt idx="1101">
                  <c:v>0.74162213252368914</c:v>
                </c:pt>
                <c:pt idx="1102">
                  <c:v>0.74079501558794991</c:v>
                </c:pt>
                <c:pt idx="1103">
                  <c:v>0.7398843047258481</c:v>
                </c:pt>
                <c:pt idx="1104">
                  <c:v>0.74023450370280841</c:v>
                </c:pt>
                <c:pt idx="1105">
                  <c:v>0.74165405417167662</c:v>
                </c:pt>
                <c:pt idx="1106">
                  <c:v>0.74164547848973139</c:v>
                </c:pt>
                <c:pt idx="1107">
                  <c:v>0.74095122770609201</c:v>
                </c:pt>
                <c:pt idx="1108">
                  <c:v>0.74114110696501789</c:v>
                </c:pt>
                <c:pt idx="1109">
                  <c:v>0.74201905189183071</c:v>
                </c:pt>
                <c:pt idx="1110">
                  <c:v>0.74198636184755096</c:v>
                </c:pt>
                <c:pt idx="1111">
                  <c:v>0.74192430198984061</c:v>
                </c:pt>
                <c:pt idx="1112">
                  <c:v>0.74166240218068036</c:v>
                </c:pt>
                <c:pt idx="1113">
                  <c:v>0.74123347578716858</c:v>
                </c:pt>
                <c:pt idx="1114">
                  <c:v>0.74122144706513016</c:v>
                </c:pt>
                <c:pt idx="1115">
                  <c:v>0.74098017063268173</c:v>
                </c:pt>
                <c:pt idx="1116">
                  <c:v>0.74170585925925625</c:v>
                </c:pt>
                <c:pt idx="1117">
                  <c:v>0.74174154699767403</c:v>
                </c:pt>
                <c:pt idx="1118">
                  <c:v>0.74096992534893502</c:v>
                </c:pt>
                <c:pt idx="1119">
                  <c:v>0.74179785811281906</c:v>
                </c:pt>
                <c:pt idx="1120">
                  <c:v>0.74153547449859203</c:v>
                </c:pt>
                <c:pt idx="1121">
                  <c:v>0.74088100956686342</c:v>
                </c:pt>
                <c:pt idx="1122">
                  <c:v>0.74125486756018821</c:v>
                </c:pt>
                <c:pt idx="1123">
                  <c:v>0.74005278272538533</c:v>
                </c:pt>
                <c:pt idx="1124">
                  <c:v>0.73913933978762658</c:v>
                </c:pt>
                <c:pt idx="1125">
                  <c:v>0.73871298420144149</c:v>
                </c:pt>
                <c:pt idx="1126">
                  <c:v>0.73817194784182061</c:v>
                </c:pt>
                <c:pt idx="1127">
                  <c:v>0.73879621764558778</c:v>
                </c:pt>
                <c:pt idx="1128">
                  <c:v>0.73918296762096247</c:v>
                </c:pt>
                <c:pt idx="1129">
                  <c:v>0.73925351778325421</c:v>
                </c:pt>
                <c:pt idx="1130">
                  <c:v>0.73860745777877079</c:v>
                </c:pt>
                <c:pt idx="1131">
                  <c:v>0.73731940742416735</c:v>
                </c:pt>
                <c:pt idx="1132">
                  <c:v>0.73691801048755745</c:v>
                </c:pt>
                <c:pt idx="1133">
                  <c:v>0.73611865068170423</c:v>
                </c:pt>
                <c:pt idx="1134">
                  <c:v>0.73495579200276495</c:v>
                </c:pt>
                <c:pt idx="1135">
                  <c:v>0.73463686011402274</c:v>
                </c:pt>
                <c:pt idx="1136">
                  <c:v>0.73536709271365908</c:v>
                </c:pt>
                <c:pt idx="1137">
                  <c:v>0.73683752809184</c:v>
                </c:pt>
                <c:pt idx="1138">
                  <c:v>0.73591771979724196</c:v>
                </c:pt>
                <c:pt idx="1139">
                  <c:v>0.73566480358411612</c:v>
                </c:pt>
                <c:pt idx="1140">
                  <c:v>0.73459756755355055</c:v>
                </c:pt>
                <c:pt idx="1141">
                  <c:v>0.73351472643800264</c:v>
                </c:pt>
                <c:pt idx="1142">
                  <c:v>0.73326081415561362</c:v>
                </c:pt>
                <c:pt idx="1143">
                  <c:v>0.73116013255811763</c:v>
                </c:pt>
                <c:pt idx="1144">
                  <c:v>0.73054382182202449</c:v>
                </c:pt>
                <c:pt idx="1145">
                  <c:v>0.73175932987581405</c:v>
                </c:pt>
                <c:pt idx="1146">
                  <c:v>0.73260069534507144</c:v>
                </c:pt>
                <c:pt idx="1147">
                  <c:v>0.73337772422691216</c:v>
                </c:pt>
                <c:pt idx="1148">
                  <c:v>0.73405350504064859</c:v>
                </c:pt>
                <c:pt idx="1149">
                  <c:v>0.73357679578207058</c:v>
                </c:pt>
                <c:pt idx="1150">
                  <c:v>0.73301033594053422</c:v>
                </c:pt>
                <c:pt idx="1151">
                  <c:v>0.73350002255853153</c:v>
                </c:pt>
                <c:pt idx="1152">
                  <c:v>0.73358582680997164</c:v>
                </c:pt>
                <c:pt idx="1153">
                  <c:v>0.73312741676656479</c:v>
                </c:pt>
                <c:pt idx="1154">
                  <c:v>0.73195727255250753</c:v>
                </c:pt>
                <c:pt idx="1155">
                  <c:v>0.73020113605315473</c:v>
                </c:pt>
                <c:pt idx="1156">
                  <c:v>0.7286037255610156</c:v>
                </c:pt>
                <c:pt idx="1157">
                  <c:v>0.72856985920637385</c:v>
                </c:pt>
                <c:pt idx="1158">
                  <c:v>0.72911760243232493</c:v>
                </c:pt>
                <c:pt idx="1159">
                  <c:v>0.72926995359631563</c:v>
                </c:pt>
                <c:pt idx="1160">
                  <c:v>0.72798906545395425</c:v>
                </c:pt>
                <c:pt idx="1161">
                  <c:v>0.72797992058957717</c:v>
                </c:pt>
                <c:pt idx="1162">
                  <c:v>0.72905356940884769</c:v>
                </c:pt>
                <c:pt idx="1163">
                  <c:v>0.72989324630357744</c:v>
                </c:pt>
                <c:pt idx="1164">
                  <c:v>0.72981735531280378</c:v>
                </c:pt>
                <c:pt idx="1165">
                  <c:v>0.73026941897211373</c:v>
                </c:pt>
                <c:pt idx="1166">
                  <c:v>0.73114127364692738</c:v>
                </c:pt>
                <c:pt idx="1167">
                  <c:v>0.73139784211399306</c:v>
                </c:pt>
                <c:pt idx="1168">
                  <c:v>0.7312131234424295</c:v>
                </c:pt>
                <c:pt idx="1169">
                  <c:v>0.73022211991209929</c:v>
                </c:pt>
                <c:pt idx="1170">
                  <c:v>0.7288657202339266</c:v>
                </c:pt>
                <c:pt idx="1171">
                  <c:v>0.72744635000616142</c:v>
                </c:pt>
                <c:pt idx="1172">
                  <c:v>0.72732621456776769</c:v>
                </c:pt>
                <c:pt idx="1173">
                  <c:v>0.72775534017512278</c:v>
                </c:pt>
                <c:pt idx="1174">
                  <c:v>0.72779626439189915</c:v>
                </c:pt>
                <c:pt idx="1175">
                  <c:v>0.72825037710796858</c:v>
                </c:pt>
                <c:pt idx="1176">
                  <c:v>0.72995340888650162</c:v>
                </c:pt>
                <c:pt idx="1177">
                  <c:v>0.73200506490394468</c:v>
                </c:pt>
                <c:pt idx="1178">
                  <c:v>0.73156529558514194</c:v>
                </c:pt>
                <c:pt idx="1179">
                  <c:v>0.7321100600896816</c:v>
                </c:pt>
                <c:pt idx="1180">
                  <c:v>0.73161103887983436</c:v>
                </c:pt>
                <c:pt idx="1181">
                  <c:v>0.73153903730232661</c:v>
                </c:pt>
                <c:pt idx="1182">
                  <c:v>0.73041122128837865</c:v>
                </c:pt>
                <c:pt idx="1183">
                  <c:v>0.73058506857550765</c:v>
                </c:pt>
                <c:pt idx="1184">
                  <c:v>0.7300469635054021</c:v>
                </c:pt>
                <c:pt idx="1185">
                  <c:v>0.73130396495838568</c:v>
                </c:pt>
                <c:pt idx="1186">
                  <c:v>0.73087036178257869</c:v>
                </c:pt>
                <c:pt idx="1187">
                  <c:v>0.73153896141133146</c:v>
                </c:pt>
                <c:pt idx="1188">
                  <c:v>0.73170865366671611</c:v>
                </c:pt>
                <c:pt idx="1189">
                  <c:v>0.73140918781710651</c:v>
                </c:pt>
                <c:pt idx="1190">
                  <c:v>0.73071324845892605</c:v>
                </c:pt>
                <c:pt idx="1191">
                  <c:v>0.73044224173085559</c:v>
                </c:pt>
                <c:pt idx="1192">
                  <c:v>0.72925354216957405</c:v>
                </c:pt>
                <c:pt idx="1193">
                  <c:v>0.72861235816122849</c:v>
                </c:pt>
                <c:pt idx="1194">
                  <c:v>0.72919721208165877</c:v>
                </c:pt>
                <c:pt idx="1195">
                  <c:v>0.72926251627922067</c:v>
                </c:pt>
                <c:pt idx="1196">
                  <c:v>0.73075878305338993</c:v>
                </c:pt>
                <c:pt idx="1197">
                  <c:v>0.73116658329234885</c:v>
                </c:pt>
                <c:pt idx="1198">
                  <c:v>0.73050248020479103</c:v>
                </c:pt>
                <c:pt idx="1199">
                  <c:v>0.72882849570295549</c:v>
                </c:pt>
                <c:pt idx="1200">
                  <c:v>0.72797398211955133</c:v>
                </c:pt>
                <c:pt idx="1201">
                  <c:v>0.72753087359714663</c:v>
                </c:pt>
                <c:pt idx="1202">
                  <c:v>0.7279607770871479</c:v>
                </c:pt>
                <c:pt idx="1203">
                  <c:v>0.7278579447946355</c:v>
                </c:pt>
                <c:pt idx="1204">
                  <c:v>0.72623941763433331</c:v>
                </c:pt>
                <c:pt idx="1205">
                  <c:v>0.72592541865998494</c:v>
                </c:pt>
                <c:pt idx="1206">
                  <c:v>0.72645955842581666</c:v>
                </c:pt>
                <c:pt idx="1207">
                  <c:v>0.72539089943919199</c:v>
                </c:pt>
                <c:pt idx="1208">
                  <c:v>0.72501260182291005</c:v>
                </c:pt>
                <c:pt idx="1209">
                  <c:v>0.72630574636026779</c:v>
                </c:pt>
                <c:pt idx="1210">
                  <c:v>0.72745898585613067</c:v>
                </c:pt>
                <c:pt idx="1211">
                  <c:v>0.7273917464383014</c:v>
                </c:pt>
                <c:pt idx="1212">
                  <c:v>0.72836377722092038</c:v>
                </c:pt>
                <c:pt idx="1213">
                  <c:v>0.72860683709164675</c:v>
                </c:pt>
                <c:pt idx="1214">
                  <c:v>0.72788826324546163</c:v>
                </c:pt>
                <c:pt idx="1215">
                  <c:v>0.72829441285536312</c:v>
                </c:pt>
                <c:pt idx="1216">
                  <c:v>0.72787352142049211</c:v>
                </c:pt>
                <c:pt idx="1217">
                  <c:v>0.72805239648576503</c:v>
                </c:pt>
                <c:pt idx="1218">
                  <c:v>0.72877656729251361</c:v>
                </c:pt>
                <c:pt idx="1219">
                  <c:v>0.73004546465833309</c:v>
                </c:pt>
                <c:pt idx="1220">
                  <c:v>0.73119496652289329</c:v>
                </c:pt>
                <c:pt idx="1221">
                  <c:v>0.73157977179162959</c:v>
                </c:pt>
                <c:pt idx="1222">
                  <c:v>0.73127136977785756</c:v>
                </c:pt>
                <c:pt idx="1223">
                  <c:v>0.73318969481087581</c:v>
                </c:pt>
                <c:pt idx="1224">
                  <c:v>0.7343644588889906</c:v>
                </c:pt>
                <c:pt idx="1225">
                  <c:v>0.73586822938489238</c:v>
                </c:pt>
                <c:pt idx="1226">
                  <c:v>0.73489560096069895</c:v>
                </c:pt>
                <c:pt idx="1227">
                  <c:v>0.73598806125932015</c:v>
                </c:pt>
                <c:pt idx="1228">
                  <c:v>0.73568204032537265</c:v>
                </c:pt>
                <c:pt idx="1229">
                  <c:v>0.73715978021142803</c:v>
                </c:pt>
                <c:pt idx="1230">
                  <c:v>0.73722494211338685</c:v>
                </c:pt>
                <c:pt idx="1231">
                  <c:v>0.73812748520758475</c:v>
                </c:pt>
                <c:pt idx="1232">
                  <c:v>0.73878977639773846</c:v>
                </c:pt>
                <c:pt idx="1233">
                  <c:v>0.74018423540778211</c:v>
                </c:pt>
                <c:pt idx="1234">
                  <c:v>0.74047772484188101</c:v>
                </c:pt>
                <c:pt idx="1235">
                  <c:v>0.74193974580646227</c:v>
                </c:pt>
                <c:pt idx="1236">
                  <c:v>0.74175485638018501</c:v>
                </c:pt>
                <c:pt idx="1237">
                  <c:v>0.74232882942982403</c:v>
                </c:pt>
                <c:pt idx="1238">
                  <c:v>0.74392019710181578</c:v>
                </c:pt>
                <c:pt idx="1239">
                  <c:v>0.74320445019502379</c:v>
                </c:pt>
                <c:pt idx="1240">
                  <c:v>0.74343385917379201</c:v>
                </c:pt>
                <c:pt idx="1241">
                  <c:v>0.74325427263048183</c:v>
                </c:pt>
                <c:pt idx="1242">
                  <c:v>0.74304136994221859</c:v>
                </c:pt>
                <c:pt idx="1243">
                  <c:v>0.74280548177013372</c:v>
                </c:pt>
                <c:pt idx="1244">
                  <c:v>0.74351747207288166</c:v>
                </c:pt>
                <c:pt idx="1245">
                  <c:v>0.74411167955790369</c:v>
                </c:pt>
                <c:pt idx="1246">
                  <c:v>0.74372336433086161</c:v>
                </c:pt>
                <c:pt idx="1247">
                  <c:v>0.74423533444101564</c:v>
                </c:pt>
                <c:pt idx="1248">
                  <c:v>0.7446980512981598</c:v>
                </c:pt>
                <c:pt idx="1249">
                  <c:v>0.74523772161995749</c:v>
                </c:pt>
                <c:pt idx="1250">
                  <c:v>0.74429978486492132</c:v>
                </c:pt>
                <c:pt idx="1251">
                  <c:v>0.74255213867017811</c:v>
                </c:pt>
                <c:pt idx="1252">
                  <c:v>0.74299298943560643</c:v>
                </c:pt>
                <c:pt idx="1253">
                  <c:v>0.74315042529596553</c:v>
                </c:pt>
                <c:pt idx="1254">
                  <c:v>0.74448206553840635</c:v>
                </c:pt>
                <c:pt idx="1255">
                  <c:v>0.74493862573891079</c:v>
                </c:pt>
                <c:pt idx="1256">
                  <c:v>0.74586634566929888</c:v>
                </c:pt>
                <c:pt idx="1257">
                  <c:v>0.74597232743793951</c:v>
                </c:pt>
                <c:pt idx="1258">
                  <c:v>0.74744583640125584</c:v>
                </c:pt>
                <c:pt idx="1259">
                  <c:v>0.74744320867569136</c:v>
                </c:pt>
                <c:pt idx="1260">
                  <c:v>0.74728929226002183</c:v>
                </c:pt>
                <c:pt idx="1261">
                  <c:v>0.74748436056545131</c:v>
                </c:pt>
                <c:pt idx="1262">
                  <c:v>0.74829591984807675</c:v>
                </c:pt>
                <c:pt idx="1263">
                  <c:v>0.74908837357378522</c:v>
                </c:pt>
                <c:pt idx="1264">
                  <c:v>0.74965202544865461</c:v>
                </c:pt>
                <c:pt idx="1265">
                  <c:v>0.74850551179184777</c:v>
                </c:pt>
                <c:pt idx="1266">
                  <c:v>0.74890816092980161</c:v>
                </c:pt>
                <c:pt idx="1267">
                  <c:v>0.74874784121178195</c:v>
                </c:pt>
                <c:pt idx="1268">
                  <c:v>0.74838385853364353</c:v>
                </c:pt>
                <c:pt idx="1269">
                  <c:v>0.74930506132520269</c:v>
                </c:pt>
                <c:pt idx="1270">
                  <c:v>0.74883387313620664</c:v>
                </c:pt>
                <c:pt idx="1271">
                  <c:v>0.7487067652130297</c:v>
                </c:pt>
                <c:pt idx="1272">
                  <c:v>0.74862661484039095</c:v>
                </c:pt>
                <c:pt idx="1273">
                  <c:v>0.74821403346902648</c:v>
                </c:pt>
                <c:pt idx="1274">
                  <c:v>0.74832700669517904</c:v>
                </c:pt>
                <c:pt idx="1275">
                  <c:v>0.74856441268707485</c:v>
                </c:pt>
                <c:pt idx="1276">
                  <c:v>0.74924765927706005</c:v>
                </c:pt>
                <c:pt idx="1277">
                  <c:v>0.75121764710202399</c:v>
                </c:pt>
                <c:pt idx="1278">
                  <c:v>0.7518095209391058</c:v>
                </c:pt>
                <c:pt idx="1279">
                  <c:v>0.75307715661719621</c:v>
                </c:pt>
                <c:pt idx="1280">
                  <c:v>0.75473504274260961</c:v>
                </c:pt>
                <c:pt idx="1281">
                  <c:v>0.75459274713489388</c:v>
                </c:pt>
                <c:pt idx="1282">
                  <c:v>0.75459336374919461</c:v>
                </c:pt>
                <c:pt idx="1283">
                  <c:v>0.75442690634730525</c:v>
                </c:pt>
                <c:pt idx="1284">
                  <c:v>0.75415570040537805</c:v>
                </c:pt>
                <c:pt idx="1285">
                  <c:v>0.75392891915220162</c:v>
                </c:pt>
                <c:pt idx="1286">
                  <c:v>0.75126876917069296</c:v>
                </c:pt>
                <c:pt idx="1287">
                  <c:v>0.75231621662541748</c:v>
                </c:pt>
                <c:pt idx="1288">
                  <c:v>0.75280503998340143</c:v>
                </c:pt>
                <c:pt idx="1289">
                  <c:v>0.75287486918128432</c:v>
                </c:pt>
                <c:pt idx="1290">
                  <c:v>0.75381362176446487</c:v>
                </c:pt>
                <c:pt idx="1291">
                  <c:v>0.75312553712382313</c:v>
                </c:pt>
                <c:pt idx="1292">
                  <c:v>0.75180396192403953</c:v>
                </c:pt>
                <c:pt idx="1293">
                  <c:v>0.7510054274326885</c:v>
                </c:pt>
                <c:pt idx="1294">
                  <c:v>0.75120863504688018</c:v>
                </c:pt>
                <c:pt idx="1295">
                  <c:v>0.75236553628303771</c:v>
                </c:pt>
                <c:pt idx="1296">
                  <c:v>0.7535623656667374</c:v>
                </c:pt>
                <c:pt idx="1297">
                  <c:v>0.7548246510299641</c:v>
                </c:pt>
                <c:pt idx="1298">
                  <c:v>0.7557847953861776</c:v>
                </c:pt>
                <c:pt idx="1299">
                  <c:v>0.75710150407617594</c:v>
                </c:pt>
                <c:pt idx="1300">
                  <c:v>0.7561777209909335</c:v>
                </c:pt>
                <c:pt idx="1301">
                  <c:v>0.75562179102435401</c:v>
                </c:pt>
                <c:pt idx="1302">
                  <c:v>0.75595466788266208</c:v>
                </c:pt>
                <c:pt idx="1303">
                  <c:v>0.75656675718241218</c:v>
                </c:pt>
                <c:pt idx="1304">
                  <c:v>0.75652773972677778</c:v>
                </c:pt>
                <c:pt idx="1305">
                  <c:v>0.75481868410082664</c:v>
                </c:pt>
                <c:pt idx="1306">
                  <c:v>0.75584608684761179</c:v>
                </c:pt>
                <c:pt idx="1307">
                  <c:v>0.75442077814980812</c:v>
                </c:pt>
                <c:pt idx="1308">
                  <c:v>0.75325014064429763</c:v>
                </c:pt>
                <c:pt idx="1309">
                  <c:v>0.75284626776412789</c:v>
                </c:pt>
                <c:pt idx="1310">
                  <c:v>0.75243798372012749</c:v>
                </c:pt>
                <c:pt idx="1311">
                  <c:v>0.752988639262825</c:v>
                </c:pt>
                <c:pt idx="1312">
                  <c:v>0.75128155680263831</c:v>
                </c:pt>
                <c:pt idx="1313">
                  <c:v>0.75058781828320775</c:v>
                </c:pt>
                <c:pt idx="1314">
                  <c:v>0.75190540920596061</c:v>
                </c:pt>
                <c:pt idx="1315">
                  <c:v>0.75238601736418909</c:v>
                </c:pt>
                <c:pt idx="1316">
                  <c:v>0.75147013642836735</c:v>
                </c:pt>
                <c:pt idx="1317">
                  <c:v>0.75063489915660864</c:v>
                </c:pt>
                <c:pt idx="1318">
                  <c:v>0.75103628660681965</c:v>
                </c:pt>
                <c:pt idx="1319">
                  <c:v>0.75122755087633653</c:v>
                </c:pt>
                <c:pt idx="1320">
                  <c:v>0.74980067692683938</c:v>
                </c:pt>
                <c:pt idx="1321">
                  <c:v>0.75101464818809038</c:v>
                </c:pt>
                <c:pt idx="1322">
                  <c:v>0.75173275720194954</c:v>
                </c:pt>
                <c:pt idx="1323">
                  <c:v>0.75242147742963617</c:v>
                </c:pt>
                <c:pt idx="1324">
                  <c:v>0.75327376171517813</c:v>
                </c:pt>
                <c:pt idx="1325">
                  <c:v>0.75390969975878031</c:v>
                </c:pt>
                <c:pt idx="1326">
                  <c:v>0.75391430065009579</c:v>
                </c:pt>
                <c:pt idx="1327">
                  <c:v>0.75525059870209077</c:v>
                </c:pt>
                <c:pt idx="1328">
                  <c:v>0.75667776672915465</c:v>
                </c:pt>
                <c:pt idx="1329">
                  <c:v>0.75828404698084761</c:v>
                </c:pt>
                <c:pt idx="1330">
                  <c:v>0.75551880694985163</c:v>
                </c:pt>
                <c:pt idx="1331">
                  <c:v>0.7546547026424848</c:v>
                </c:pt>
                <c:pt idx="1332">
                  <c:v>0.75509915822998275</c:v>
                </c:pt>
                <c:pt idx="1333">
                  <c:v>0.75523808617498456</c:v>
                </c:pt>
                <c:pt idx="1334">
                  <c:v>0.75423870617655164</c:v>
                </c:pt>
                <c:pt idx="1335">
                  <c:v>0.75365053202527699</c:v>
                </c:pt>
                <c:pt idx="1336">
                  <c:v>0.75344271403339824</c:v>
                </c:pt>
                <c:pt idx="1337">
                  <c:v>0.75430904763862916</c:v>
                </c:pt>
                <c:pt idx="1338">
                  <c:v>0.75451206552533256</c:v>
                </c:pt>
                <c:pt idx="1339">
                  <c:v>0.75290287295686664</c:v>
                </c:pt>
                <c:pt idx="1340">
                  <c:v>0.75234744576812362</c:v>
                </c:pt>
                <c:pt idx="1341">
                  <c:v>0.75306408439402661</c:v>
                </c:pt>
                <c:pt idx="1342">
                  <c:v>0.75338736104200099</c:v>
                </c:pt>
                <c:pt idx="1343">
                  <c:v>0.75205352944720949</c:v>
                </c:pt>
                <c:pt idx="1344">
                  <c:v>0.75270343143312035</c:v>
                </c:pt>
                <c:pt idx="1345">
                  <c:v>0.75197469768053937</c:v>
                </c:pt>
                <c:pt idx="1346">
                  <c:v>0.75353568998347964</c:v>
                </c:pt>
                <c:pt idx="1347">
                  <c:v>0.75516568616977631</c:v>
                </c:pt>
                <c:pt idx="1348">
                  <c:v>0.75598601086184669</c:v>
                </c:pt>
                <c:pt idx="1349">
                  <c:v>0.75586796242568322</c:v>
                </c:pt>
                <c:pt idx="1350">
                  <c:v>0.75520251227305912</c:v>
                </c:pt>
                <c:pt idx="1351">
                  <c:v>0.75344915528123124</c:v>
                </c:pt>
                <c:pt idx="1352">
                  <c:v>0.75377186274678942</c:v>
                </c:pt>
                <c:pt idx="1353">
                  <c:v>0.75404012791280195</c:v>
                </c:pt>
                <c:pt idx="1354">
                  <c:v>0.75290871656315694</c:v>
                </c:pt>
                <c:pt idx="1355">
                  <c:v>0.75185674410812464</c:v>
                </c:pt>
                <c:pt idx="1356">
                  <c:v>0.75257765160226597</c:v>
                </c:pt>
                <c:pt idx="1357">
                  <c:v>0.75413454579170036</c:v>
                </c:pt>
                <c:pt idx="1358">
                  <c:v>0.75231709885818565</c:v>
                </c:pt>
                <c:pt idx="1359">
                  <c:v>0.75234925766553029</c:v>
                </c:pt>
                <c:pt idx="1360">
                  <c:v>0.75342031670473375</c:v>
                </c:pt>
                <c:pt idx="1361">
                  <c:v>0.75246224986442156</c:v>
                </c:pt>
                <c:pt idx="1362">
                  <c:v>0.75130773919445915</c:v>
                </c:pt>
                <c:pt idx="1363">
                  <c:v>0.7517529726646055</c:v>
                </c:pt>
                <c:pt idx="1364">
                  <c:v>0.75037312267028333</c:v>
                </c:pt>
                <c:pt idx="1365">
                  <c:v>0.74942275876551889</c:v>
                </c:pt>
                <c:pt idx="1366">
                  <c:v>0.74869121704628727</c:v>
                </c:pt>
                <c:pt idx="1367">
                  <c:v>0.74942098481361086</c:v>
                </c:pt>
                <c:pt idx="1368">
                  <c:v>0.74985160926803573</c:v>
                </c:pt>
                <c:pt idx="1369">
                  <c:v>0.74946964991144649</c:v>
                </c:pt>
                <c:pt idx="1370">
                  <c:v>0.75124312750219324</c:v>
                </c:pt>
                <c:pt idx="1371">
                  <c:v>0.75306281321994162</c:v>
                </c:pt>
                <c:pt idx="1372">
                  <c:v>0.75480835343971475</c:v>
                </c:pt>
                <c:pt idx="1373">
                  <c:v>0.75361369643562248</c:v>
                </c:pt>
                <c:pt idx="1374">
                  <c:v>0.75280967882020033</c:v>
                </c:pt>
                <c:pt idx="1375">
                  <c:v>0.75324884101108658</c:v>
                </c:pt>
                <c:pt idx="1376">
                  <c:v>0.75272767860465806</c:v>
                </c:pt>
                <c:pt idx="1377">
                  <c:v>0.75271249092013193</c:v>
                </c:pt>
                <c:pt idx="1378">
                  <c:v>0.75234476112433413</c:v>
                </c:pt>
                <c:pt idx="1379">
                  <c:v>0.75189490779011781</c:v>
                </c:pt>
                <c:pt idx="1380">
                  <c:v>0.75178323419717785</c:v>
                </c:pt>
                <c:pt idx="1381">
                  <c:v>0.75166979613871499</c:v>
                </c:pt>
                <c:pt idx="1382">
                  <c:v>0.75172752072357796</c:v>
                </c:pt>
                <c:pt idx="1383">
                  <c:v>0.75167895997584888</c:v>
                </c:pt>
                <c:pt idx="1384">
                  <c:v>0.75068753904508934</c:v>
                </c:pt>
                <c:pt idx="1385">
                  <c:v>0.74955091967621001</c:v>
                </c:pt>
                <c:pt idx="1386">
                  <c:v>0.74802039760604155</c:v>
                </c:pt>
                <c:pt idx="1387">
                  <c:v>0.74798414068521879</c:v>
                </c:pt>
                <c:pt idx="1388">
                  <c:v>0.74848022111918133</c:v>
                </c:pt>
                <c:pt idx="1389">
                  <c:v>0.74659145562706963</c:v>
                </c:pt>
                <c:pt idx="1390">
                  <c:v>0.74816215249045115</c:v>
                </c:pt>
                <c:pt idx="1391">
                  <c:v>0.74874568780492801</c:v>
                </c:pt>
                <c:pt idx="1392">
                  <c:v>0.7486192154687944</c:v>
                </c:pt>
                <c:pt idx="1393">
                  <c:v>0.74958427376662939</c:v>
                </c:pt>
                <c:pt idx="1394">
                  <c:v>0.75163644204828106</c:v>
                </c:pt>
                <c:pt idx="1395">
                  <c:v>0.75188042209724415</c:v>
                </c:pt>
                <c:pt idx="1396">
                  <c:v>0.75225982961927784</c:v>
                </c:pt>
                <c:pt idx="1397">
                  <c:v>0.75371320849728862</c:v>
                </c:pt>
                <c:pt idx="1398">
                  <c:v>0.75281796991094918</c:v>
                </c:pt>
                <c:pt idx="1399">
                  <c:v>0.75168407313137331</c:v>
                </c:pt>
                <c:pt idx="1400">
                  <c:v>0.75272953793394581</c:v>
                </c:pt>
                <c:pt idx="1401">
                  <c:v>0.75358776068952693</c:v>
                </c:pt>
                <c:pt idx="1402">
                  <c:v>0.75398479389414774</c:v>
                </c:pt>
                <c:pt idx="1403">
                  <c:v>0.75482432849325742</c:v>
                </c:pt>
                <c:pt idx="1404">
                  <c:v>0.75538579850216081</c:v>
                </c:pt>
                <c:pt idx="1405">
                  <c:v>0.75567625229662472</c:v>
                </c:pt>
                <c:pt idx="1406">
                  <c:v>0.75583873490785469</c:v>
                </c:pt>
                <c:pt idx="1407">
                  <c:v>0.75572563835885576</c:v>
                </c:pt>
                <c:pt idx="1408">
                  <c:v>0.75537763073427366</c:v>
                </c:pt>
                <c:pt idx="1409">
                  <c:v>0.75480244342878811</c:v>
                </c:pt>
                <c:pt idx="1410">
                  <c:v>0.75356116089726166</c:v>
                </c:pt>
                <c:pt idx="1411">
                  <c:v>0.75384393072889244</c:v>
                </c:pt>
                <c:pt idx="1412">
                  <c:v>0.75478996884717764</c:v>
                </c:pt>
                <c:pt idx="1413">
                  <c:v>0.75384570468081491</c:v>
                </c:pt>
                <c:pt idx="1414">
                  <c:v>0.75295691682868071</c:v>
                </c:pt>
                <c:pt idx="1415">
                  <c:v>0.75277431361850433</c:v>
                </c:pt>
                <c:pt idx="1416">
                  <c:v>0.75258594269301771</c:v>
                </c:pt>
                <c:pt idx="1417">
                  <c:v>0.75354000628357387</c:v>
                </c:pt>
                <c:pt idx="1418">
                  <c:v>0.7538690791059679</c:v>
                </c:pt>
                <c:pt idx="1419">
                  <c:v>0.75251615144061579</c:v>
                </c:pt>
                <c:pt idx="1420">
                  <c:v>0.75214345078492784</c:v>
                </c:pt>
                <c:pt idx="1421">
                  <c:v>0.75268093924071944</c:v>
                </c:pt>
                <c:pt idx="1422">
                  <c:v>0.75283918144286588</c:v>
                </c:pt>
                <c:pt idx="1423">
                  <c:v>0.75208163757292901</c:v>
                </c:pt>
                <c:pt idx="1424">
                  <c:v>0.75262715150100312</c:v>
                </c:pt>
                <c:pt idx="1425">
                  <c:v>0.7519141366698977</c:v>
                </c:pt>
                <c:pt idx="1426">
                  <c:v>0.75357135874914161</c:v>
                </c:pt>
                <c:pt idx="1427">
                  <c:v>0.75442529366375899</c:v>
                </c:pt>
                <c:pt idx="1428">
                  <c:v>0.75341554505870079</c:v>
                </c:pt>
                <c:pt idx="1429">
                  <c:v>0.75370489843378341</c:v>
                </c:pt>
                <c:pt idx="1430">
                  <c:v>0.75360275864658055</c:v>
                </c:pt>
                <c:pt idx="1431">
                  <c:v>0.7546159318325899</c:v>
                </c:pt>
                <c:pt idx="1432">
                  <c:v>0.75417599175904115</c:v>
                </c:pt>
                <c:pt idx="1433">
                  <c:v>0.7534652536576516</c:v>
                </c:pt>
                <c:pt idx="1434">
                  <c:v>0.75261916397421669</c:v>
                </c:pt>
                <c:pt idx="1435">
                  <c:v>0.75166212166226309</c:v>
                </c:pt>
                <c:pt idx="1436">
                  <c:v>0.75103980605152421</c:v>
                </c:pt>
                <c:pt idx="1437">
                  <c:v>0.75134404354717921</c:v>
                </c:pt>
                <c:pt idx="1438">
                  <c:v>0.75114040904617341</c:v>
                </c:pt>
                <c:pt idx="1439">
                  <c:v>0.75053865040754952</c:v>
                </c:pt>
                <c:pt idx="1440">
                  <c:v>0.74995916577471178</c:v>
                </c:pt>
                <c:pt idx="1441">
                  <c:v>0.75045446832601215</c:v>
                </c:pt>
                <c:pt idx="1442">
                  <c:v>0.75005903831858434</c:v>
                </c:pt>
                <c:pt idx="1443">
                  <c:v>0.75012668565047225</c:v>
                </c:pt>
                <c:pt idx="1444">
                  <c:v>0.74944813481556594</c:v>
                </c:pt>
                <c:pt idx="1445">
                  <c:v>0.74875449115984416</c:v>
                </c:pt>
                <c:pt idx="1446">
                  <c:v>0.74782494035930902</c:v>
                </c:pt>
                <c:pt idx="1447">
                  <c:v>0.74702836954735119</c:v>
                </c:pt>
                <c:pt idx="1448">
                  <c:v>0.74764652063999015</c:v>
                </c:pt>
                <c:pt idx="1449">
                  <c:v>0.74705115581733139</c:v>
                </c:pt>
                <c:pt idx="1450">
                  <c:v>0.74721931128014774</c:v>
                </c:pt>
                <c:pt idx="1451">
                  <c:v>0.74680982246666006</c:v>
                </c:pt>
                <c:pt idx="1452">
                  <c:v>0.74758028677779009</c:v>
                </c:pt>
                <c:pt idx="1453">
                  <c:v>0.74808788366961265</c:v>
                </c:pt>
                <c:pt idx="1454">
                  <c:v>0.74967686077539564</c:v>
                </c:pt>
                <c:pt idx="1455">
                  <c:v>0.7501649347098297</c:v>
                </c:pt>
                <c:pt idx="1456">
                  <c:v>0.74972419778089339</c:v>
                </c:pt>
                <c:pt idx="1457">
                  <c:v>0.7494612354978476</c:v>
                </c:pt>
                <c:pt idx="1458">
                  <c:v>0.74797772789649764</c:v>
                </c:pt>
                <c:pt idx="1459">
                  <c:v>0.74607499846207836</c:v>
                </c:pt>
                <c:pt idx="1460">
                  <c:v>0.74519713891262951</c:v>
                </c:pt>
                <c:pt idx="1461">
                  <c:v>0.74647794167761106</c:v>
                </c:pt>
                <c:pt idx="1462">
                  <c:v>0.74559409622628525</c:v>
                </c:pt>
                <c:pt idx="1463">
                  <c:v>0.74515458303955062</c:v>
                </c:pt>
                <c:pt idx="1464">
                  <c:v>0.74617601885718465</c:v>
                </c:pt>
                <c:pt idx="1465">
                  <c:v>0.74683513211206853</c:v>
                </c:pt>
                <c:pt idx="1466">
                  <c:v>0.74713790870617913</c:v>
                </c:pt>
                <c:pt idx="1467">
                  <c:v>0.74787631856006054</c:v>
                </c:pt>
                <c:pt idx="1468">
                  <c:v>0.74721654125899306</c:v>
                </c:pt>
                <c:pt idx="1469">
                  <c:v>0.74642694293181933</c:v>
                </c:pt>
                <c:pt idx="1470">
                  <c:v>0.74690307352156615</c:v>
                </c:pt>
                <c:pt idx="1471">
                  <c:v>0.74665624756045268</c:v>
                </c:pt>
                <c:pt idx="1472">
                  <c:v>0.74530327246323314</c:v>
                </c:pt>
                <c:pt idx="1473">
                  <c:v>0.74397637540772621</c:v>
                </c:pt>
                <c:pt idx="1474">
                  <c:v>0.74279785472556714</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95459712"/>
        <c:axId val="195469696"/>
        <c:extLst xmlns:c16r2="http://schemas.microsoft.com/office/drawing/2015/06/chart"/>
      </c:lineChart>
      <c:catAx>
        <c:axId val="1954597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469696"/>
        <c:crosses val="autoZero"/>
        <c:auto val="1"/>
        <c:lblAlgn val="ctr"/>
        <c:lblOffset val="100"/>
      </c:catAx>
      <c:valAx>
        <c:axId val="1954696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4597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7.1024648606547141</c:v>
                </c:pt>
                <c:pt idx="6">
                  <c:v>7.1699342606544203</c:v>
                </c:pt>
                <c:pt idx="7">
                  <c:v>7.2249434283306186</c:v>
                </c:pt>
                <c:pt idx="8">
                  <c:v>7.2880787606542894</c:v>
                </c:pt>
                <c:pt idx="9">
                  <c:v>7.3074134606542875</c:v>
                </c:pt>
                <c:pt idx="10">
                  <c:v>7.1729396606538671</c:v>
                </c:pt>
                <c:pt idx="11">
                  <c:v>6.7836586606545728</c:v>
                </c:pt>
                <c:pt idx="12">
                  <c:v>6.4817117111591127</c:v>
                </c:pt>
                <c:pt idx="13">
                  <c:v>6.4539772606541987</c:v>
                </c:pt>
                <c:pt idx="14">
                  <c:v>6.5413687606542332</c:v>
                </c:pt>
                <c:pt idx="15">
                  <c:v>6.1673820606541767</c:v>
                </c:pt>
                <c:pt idx="16">
                  <c:v>5.3747449259601012</c:v>
                </c:pt>
                <c:pt idx="17">
                  <c:v>4.9423783489661464</c:v>
                </c:pt>
                <c:pt idx="18">
                  <c:v>3.2668118689877055</c:v>
                </c:pt>
                <c:pt idx="19">
                  <c:v>3.3864167606542424</c:v>
                </c:pt>
                <c:pt idx="20">
                  <c:v>3.4331145606544209</c:v>
                </c:pt>
                <c:pt idx="21">
                  <c:v>3.4510663606537788</c:v>
                </c:pt>
                <c:pt idx="22">
                  <c:v>3.6871474769803316</c:v>
                </c:pt>
                <c:pt idx="23">
                  <c:v>3.7233259535833585</c:v>
                </c:pt>
                <c:pt idx="24">
                  <c:v>3.6259966606542093</c:v>
                </c:pt>
                <c:pt idx="25">
                  <c:v>1.6544421778955343</c:v>
                </c:pt>
                <c:pt idx="26">
                  <c:v>1.3580819131794328</c:v>
                </c:pt>
                <c:pt idx="27">
                  <c:v>0.88331626065399849</c:v>
                </c:pt>
                <c:pt idx="28">
                  <c:v>0.53863655861351922</c:v>
                </c:pt>
                <c:pt idx="29">
                  <c:v>0.45758486065415188</c:v>
                </c:pt>
                <c:pt idx="30">
                  <c:v>0.72751596065432977</c:v>
                </c:pt>
                <c:pt idx="31">
                  <c:v>1.195561960654232</c:v>
                </c:pt>
                <c:pt idx="32">
                  <c:v>1.4262866606542275</c:v>
                </c:pt>
                <c:pt idx="33">
                  <c:v>0.73540207049040873</c:v>
                </c:pt>
                <c:pt idx="34">
                  <c:v>0.496918560654252</c:v>
                </c:pt>
                <c:pt idx="35">
                  <c:v>0.56875736065450222</c:v>
                </c:pt>
                <c:pt idx="36">
                  <c:v>0.51764626065437436</c:v>
                </c:pt>
                <c:pt idx="37">
                  <c:v>0.46827616065462552</c:v>
                </c:pt>
                <c:pt idx="38">
                  <c:v>0.43637268106243809</c:v>
                </c:pt>
                <c:pt idx="39">
                  <c:v>0.30769076065382739</c:v>
                </c:pt>
                <c:pt idx="40">
                  <c:v>0.10263096065443733</c:v>
                </c:pt>
                <c:pt idx="41">
                  <c:v>-8.7980006012457992E-2</c:v>
                </c:pt>
                <c:pt idx="42">
                  <c:v>-0.32891974559538573</c:v>
                </c:pt>
                <c:pt idx="43">
                  <c:v>-0.27521243934597839</c:v>
                </c:pt>
                <c:pt idx="44">
                  <c:v>-0.11682633934611894</c:v>
                </c:pt>
                <c:pt idx="45">
                  <c:v>3.6139360654090111E-2</c:v>
                </c:pt>
                <c:pt idx="46">
                  <c:v>0.14675216065461427</c:v>
                </c:pt>
                <c:pt idx="47">
                  <c:v>0.31627456065410847</c:v>
                </c:pt>
                <c:pt idx="48">
                  <c:v>0.57020706065401361</c:v>
                </c:pt>
                <c:pt idx="49">
                  <c:v>0.94915786065416863</c:v>
                </c:pt>
                <c:pt idx="50">
                  <c:v>1.2811197375773418</c:v>
                </c:pt>
                <c:pt idx="51">
                  <c:v>0.44999308922564341</c:v>
                </c:pt>
                <c:pt idx="52">
                  <c:v>-0.33029463934531161</c:v>
                </c:pt>
                <c:pt idx="53">
                  <c:v>-2.3264495009619837</c:v>
                </c:pt>
                <c:pt idx="54">
                  <c:v>-4.18664983419115</c:v>
                </c:pt>
                <c:pt idx="55">
                  <c:v>-6.2776502393457445</c:v>
                </c:pt>
                <c:pt idx="56">
                  <c:v>-8.0564990393458729</c:v>
                </c:pt>
                <c:pt idx="57">
                  <c:v>-9.635536439346156</c:v>
                </c:pt>
                <c:pt idx="58">
                  <c:v>-10.84249762506006</c:v>
                </c:pt>
                <c:pt idx="59">
                  <c:v>-11.368783339345798</c:v>
                </c:pt>
                <c:pt idx="60">
                  <c:v>-13.107755130390377</c:v>
                </c:pt>
                <c:pt idx="61">
                  <c:v>-12.85058943934567</c:v>
                </c:pt>
                <c:pt idx="62">
                  <c:v>-12.307566939345998</c:v>
                </c:pt>
                <c:pt idx="63">
                  <c:v>-10.928621808733618</c:v>
                </c:pt>
                <c:pt idx="64">
                  <c:v>-8.8558195638357926</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18.620549681487631</c:v>
                </c:pt>
                <c:pt idx="74">
                  <c:v>19.770924560653793</c:v>
                </c:pt>
                <c:pt idx="75">
                  <c:v>20.637427760654337</c:v>
                </c:pt>
                <c:pt idx="76">
                  <c:v>20.91497006065439</c:v>
                </c:pt>
                <c:pt idx="77">
                  <c:v>20.953799292233224</c:v>
                </c:pt>
                <c:pt idx="78">
                  <c:v>19.241176660653988</c:v>
                </c:pt>
                <c:pt idx="79">
                  <c:v>18.142780475087225</c:v>
                </c:pt>
                <c:pt idx="80">
                  <c:v>16.006682060654441</c:v>
                </c:pt>
                <c:pt idx="81">
                  <c:v>13.492285960654158</c:v>
                </c:pt>
                <c:pt idx="82">
                  <c:v>10.900345960654249</c:v>
                </c:pt>
                <c:pt idx="83">
                  <c:v>8.5332173823033486</c:v>
                </c:pt>
                <c:pt idx="84">
                  <c:v>5.6708125606546673</c:v>
                </c:pt>
                <c:pt idx="85">
                  <c:v>3.288791385929021</c:v>
                </c:pt>
                <c:pt idx="86">
                  <c:v>-4.0959992484366685</c:v>
                </c:pt>
                <c:pt idx="87">
                  <c:v>-6.0421124302550275</c:v>
                </c:pt>
                <c:pt idx="88">
                  <c:v>-7.9313099393453994</c:v>
                </c:pt>
                <c:pt idx="89">
                  <c:v>-9.4902041393456322</c:v>
                </c:pt>
                <c:pt idx="90">
                  <c:v>-10.94836953934572</c:v>
                </c:pt>
                <c:pt idx="91">
                  <c:v>-12.152008339346272</c:v>
                </c:pt>
                <c:pt idx="92">
                  <c:v>-13.413481539345826</c:v>
                </c:pt>
                <c:pt idx="93">
                  <c:v>-14.290311339345635</c:v>
                </c:pt>
                <c:pt idx="94">
                  <c:v>-14.947375839345796</c:v>
                </c:pt>
                <c:pt idx="95">
                  <c:v>-16.377418777942239</c:v>
                </c:pt>
                <c:pt idx="96">
                  <c:v>-16.495464339345439</c:v>
                </c:pt>
                <c:pt idx="97">
                  <c:v>-16.709473039345909</c:v>
                </c:pt>
                <c:pt idx="98">
                  <c:v>-16.687557739345607</c:v>
                </c:pt>
                <c:pt idx="99">
                  <c:v>-16.150772639345689</c:v>
                </c:pt>
                <c:pt idx="100">
                  <c:v>-15.24555271434582</c:v>
                </c:pt>
                <c:pt idx="101">
                  <c:v>-13.587723939345954</c:v>
                </c:pt>
                <c:pt idx="102">
                  <c:v>-11.622288139345653</c:v>
                </c:pt>
                <c:pt idx="103">
                  <c:v>-10.454358339345799</c:v>
                </c:pt>
                <c:pt idx="104">
                  <c:v>-3.2984964379371036</c:v>
                </c:pt>
                <c:pt idx="105">
                  <c:v>-1.6671356393454175</c:v>
                </c:pt>
                <c:pt idx="106">
                  <c:v>-0.58358375601232992</c:v>
                </c:pt>
                <c:pt idx="107">
                  <c:v>0.38925096065423803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19.830417060654177</c:v>
                </c:pt>
                <c:pt idx="117">
                  <c:v>20.23893136065427</c:v>
                </c:pt>
                <c:pt idx="118">
                  <c:v>20.476019960654014</c:v>
                </c:pt>
                <c:pt idx="119">
                  <c:v>20.197665448533314</c:v>
                </c:pt>
                <c:pt idx="120">
                  <c:v>19.372753014821093</c:v>
                </c:pt>
                <c:pt idx="121">
                  <c:v>18.910086660654201</c:v>
                </c:pt>
                <c:pt idx="122">
                  <c:v>15.968477471464952</c:v>
                </c:pt>
                <c:pt idx="123">
                  <c:v>13.441379460654083</c:v>
                </c:pt>
                <c:pt idx="124">
                  <c:v>11.242760460654026</c:v>
                </c:pt>
                <c:pt idx="125">
                  <c:v>9.3004352606539094</c:v>
                </c:pt>
                <c:pt idx="126">
                  <c:v>6.6338504606545143</c:v>
                </c:pt>
                <c:pt idx="127">
                  <c:v>3.9973770606540042</c:v>
                </c:pt>
                <c:pt idx="128">
                  <c:v>1.1788420606542913</c:v>
                </c:pt>
                <c:pt idx="129">
                  <c:v>-1.6494819393457774</c:v>
                </c:pt>
                <c:pt idx="130">
                  <c:v>-3.5513956470381345</c:v>
                </c:pt>
                <c:pt idx="131">
                  <c:v>-11.337743339345772</c:v>
                </c:pt>
                <c:pt idx="132">
                  <c:v>-12.098110239345271</c:v>
                </c:pt>
                <c:pt idx="133">
                  <c:v>-14.507120915103656</c:v>
                </c:pt>
                <c:pt idx="134">
                  <c:v>-16.724499839345711</c:v>
                </c:pt>
                <c:pt idx="135">
                  <c:v>-18.139772939345825</c:v>
                </c:pt>
                <c:pt idx="136">
                  <c:v>-18.990651139345729</c:v>
                </c:pt>
                <c:pt idx="137">
                  <c:v>-19.49365923934575</c:v>
                </c:pt>
                <c:pt idx="138">
                  <c:v>-19.779313039345851</c:v>
                </c:pt>
                <c:pt idx="139">
                  <c:v>-20.051944839345762</c:v>
                </c:pt>
                <c:pt idx="140">
                  <c:v>-19.979607625059828</c:v>
                </c:pt>
                <c:pt idx="141">
                  <c:v>-19.441579139345638</c:v>
                </c:pt>
                <c:pt idx="142">
                  <c:v>-18.335601239345781</c:v>
                </c:pt>
                <c:pt idx="143">
                  <c:v>-16.954704139345662</c:v>
                </c:pt>
                <c:pt idx="144">
                  <c:v>-15.473531439346077</c:v>
                </c:pt>
                <c:pt idx="145">
                  <c:v>-13.737101739346077</c:v>
                </c:pt>
                <c:pt idx="146">
                  <c:v>-12.262348639346104</c:v>
                </c:pt>
                <c:pt idx="147">
                  <c:v>-10.911625339345562</c:v>
                </c:pt>
                <c:pt idx="148">
                  <c:v>-10.093513339345806</c:v>
                </c:pt>
                <c:pt idx="149">
                  <c:v>-3.1522407306502456</c:v>
                </c:pt>
                <c:pt idx="150">
                  <c:v>-1.778963339345637</c:v>
                </c:pt>
                <c:pt idx="151">
                  <c:v>0.28292266065381066</c:v>
                </c:pt>
                <c:pt idx="152">
                  <c:v>3.1503065606544292</c:v>
                </c:pt>
                <c:pt idx="153">
                  <c:v>6.6836819606540416</c:v>
                </c:pt>
                <c:pt idx="154">
                  <c:v>9.3450627606538319</c:v>
                </c:pt>
                <c:pt idx="155">
                  <c:v>13.334715122192492</c:v>
                </c:pt>
                <c:pt idx="156">
                  <c:v>19.87084277176556</c:v>
                </c:pt>
                <c:pt idx="157">
                  <c:v>20.463141260653824</c:v>
                </c:pt>
                <c:pt idx="158">
                  <c:v>20.714068765917638</c:v>
                </c:pt>
                <c:pt idx="159">
                  <c:v>20.63866936065433</c:v>
                </c:pt>
                <c:pt idx="160">
                  <c:v>20.286449660654092</c:v>
                </c:pt>
                <c:pt idx="161">
                  <c:v>19.391640860654377</c:v>
                </c:pt>
                <c:pt idx="162">
                  <c:v>18.224657860654531</c:v>
                </c:pt>
                <c:pt idx="163">
                  <c:v>16.582446560654695</c:v>
                </c:pt>
                <c:pt idx="164">
                  <c:v>15.054218660654215</c:v>
                </c:pt>
                <c:pt idx="165">
                  <c:v>12.218556660654201</c:v>
                </c:pt>
                <c:pt idx="166">
                  <c:v>3.0892559253601322</c:v>
                </c:pt>
                <c:pt idx="167">
                  <c:v>-5.690903934578273E-2</c:v>
                </c:pt>
                <c:pt idx="168">
                  <c:v>-3.2124771393458755</c:v>
                </c:pt>
                <c:pt idx="169">
                  <c:v>-5.7455104393461056</c:v>
                </c:pt>
                <c:pt idx="170">
                  <c:v>-9.2845546296681505</c:v>
                </c:pt>
                <c:pt idx="171">
                  <c:v>-12.298254839345532</c:v>
                </c:pt>
                <c:pt idx="172">
                  <c:v>-15.282790295867319</c:v>
                </c:pt>
                <c:pt idx="173">
                  <c:v>-23.721148464345902</c:v>
                </c:pt>
                <c:pt idx="174">
                  <c:v>-26.216974539345593</c:v>
                </c:pt>
                <c:pt idx="175">
                  <c:v>-28.53213193934554</c:v>
                </c:pt>
                <c:pt idx="176">
                  <c:v>-30.414041655135406</c:v>
                </c:pt>
                <c:pt idx="177">
                  <c:v>-32.795873239345994</c:v>
                </c:pt>
                <c:pt idx="178">
                  <c:v>-34.858086339346109</c:v>
                </c:pt>
                <c:pt idx="179">
                  <c:v>-37.232762739345837</c:v>
                </c:pt>
                <c:pt idx="180">
                  <c:v>-39.213006439345975</c:v>
                </c:pt>
                <c:pt idx="181">
                  <c:v>-40.580154172679052</c:v>
                </c:pt>
                <c:pt idx="182">
                  <c:v>-45.228074839346</c:v>
                </c:pt>
                <c:pt idx="183">
                  <c:v>-46.152380539345806</c:v>
                </c:pt>
                <c:pt idx="184">
                  <c:v>-46.915004239345492</c:v>
                </c:pt>
                <c:pt idx="185">
                  <c:v>-47.348949739345997</c:v>
                </c:pt>
                <c:pt idx="186">
                  <c:v>-47.756648439345895</c:v>
                </c:pt>
                <c:pt idx="187">
                  <c:v>-48.120099403175516</c:v>
                </c:pt>
                <c:pt idx="188">
                  <c:v>-48.318630339345816</c:v>
                </c:pt>
                <c:pt idx="189">
                  <c:v>-47.997510439346044</c:v>
                </c:pt>
                <c:pt idx="190">
                  <c:v>-47.396707006012328</c:v>
                </c:pt>
                <c:pt idx="191">
                  <c:v>-43.213513672679113</c:v>
                </c:pt>
                <c:pt idx="192">
                  <c:v>-42.013083439345479</c:v>
                </c:pt>
                <c:pt idx="193">
                  <c:v>-39.969932439345484</c:v>
                </c:pt>
                <c:pt idx="194">
                  <c:v>-37.710306039345767</c:v>
                </c:pt>
                <c:pt idx="195">
                  <c:v>-35.724991539345751</c:v>
                </c:pt>
                <c:pt idx="196">
                  <c:v>-33.672698339345786</c:v>
                </c:pt>
                <c:pt idx="197">
                  <c:v>-31.851706739345673</c:v>
                </c:pt>
                <c:pt idx="198">
                  <c:v>-29.564180939345906</c:v>
                </c:pt>
                <c:pt idx="199">
                  <c:v>-28.319238339345816</c:v>
                </c:pt>
                <c:pt idx="200">
                  <c:v>-21.60193743770634</c:v>
                </c:pt>
                <c:pt idx="201">
                  <c:v>-19.802250839345923</c:v>
                </c:pt>
                <c:pt idx="202">
                  <c:v>-17.249169439345771</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11.608701554271521</c:v>
                </c:pt>
                <c:pt idx="217">
                  <c:v>12.559990946368497</c:v>
                </c:pt>
                <c:pt idx="218">
                  <c:v>21.436854660653719</c:v>
                </c:pt>
                <c:pt idx="219">
                  <c:v>23.91832466065415</c:v>
                </c:pt>
                <c:pt idx="220">
                  <c:v>26.437724060654375</c:v>
                </c:pt>
                <c:pt idx="221">
                  <c:v>29.443200960654281</c:v>
                </c:pt>
                <c:pt idx="222">
                  <c:v>0.92475385807347399</c:v>
                </c:pt>
                <c:pt idx="223">
                  <c:v>35.119037853054195</c:v>
                </c:pt>
                <c:pt idx="224">
                  <c:v>37.508945675288345</c:v>
                </c:pt>
                <c:pt idx="225">
                  <c:v>45.793884982876435</c:v>
                </c:pt>
                <c:pt idx="226">
                  <c:v>48.011976270654195</c:v>
                </c:pt>
                <c:pt idx="227">
                  <c:v>49.898428882876409</c:v>
                </c:pt>
                <c:pt idx="228">
                  <c:v>52.004087440654153</c:v>
                </c:pt>
                <c:pt idx="229">
                  <c:v>53.705126630654213</c:v>
                </c:pt>
                <c:pt idx="230">
                  <c:v>55.660557470654197</c:v>
                </c:pt>
                <c:pt idx="231">
                  <c:v>57.327808816209767</c:v>
                </c:pt>
                <c:pt idx="232">
                  <c:v>59.701366310004914</c:v>
                </c:pt>
                <c:pt idx="233">
                  <c:v>59.194539990654235</c:v>
                </c:pt>
                <c:pt idx="234">
                  <c:v>58.230550890654285</c:v>
                </c:pt>
                <c:pt idx="235">
                  <c:v>57.007822110654175</c:v>
                </c:pt>
                <c:pt idx="236">
                  <c:v>55.221849690654196</c:v>
                </c:pt>
                <c:pt idx="237">
                  <c:v>53.132939022356361</c:v>
                </c:pt>
                <c:pt idx="238">
                  <c:v>50.445507890654206</c:v>
                </c:pt>
                <c:pt idx="239">
                  <c:v>48.04277473065423</c:v>
                </c:pt>
                <c:pt idx="240">
                  <c:v>46.540042660654194</c:v>
                </c:pt>
                <c:pt idx="241">
                  <c:v>35.813742664102442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c:v>
                </c:pt>
                <c:pt idx="251">
                  <c:v>-1.640416639345746</c:v>
                </c:pt>
                <c:pt idx="252">
                  <c:v>-4.5438232393458975</c:v>
                </c:pt>
                <c:pt idx="253">
                  <c:v>-8.2345700414736989</c:v>
                </c:pt>
                <c:pt idx="254">
                  <c:v>-11.278985639345652</c:v>
                </c:pt>
                <c:pt idx="255">
                  <c:v>-14.245465539345684</c:v>
                </c:pt>
                <c:pt idx="256">
                  <c:v>-16.795726839345033</c:v>
                </c:pt>
                <c:pt idx="257">
                  <c:v>-18.418218437384986</c:v>
                </c:pt>
                <c:pt idx="258">
                  <c:v>-28.391809655135262</c:v>
                </c:pt>
                <c:pt idx="259">
                  <c:v>-30.659814939345381</c:v>
                </c:pt>
                <c:pt idx="260">
                  <c:v>-32.729875339345433</c:v>
                </c:pt>
                <c:pt idx="261">
                  <c:v>-35.047283239345944</c:v>
                </c:pt>
                <c:pt idx="262">
                  <c:v>-37.304308823216743</c:v>
                </c:pt>
                <c:pt idx="263">
                  <c:v>-39.061470339345703</c:v>
                </c:pt>
                <c:pt idx="264">
                  <c:v>-40.466683339345764</c:v>
                </c:pt>
                <c:pt idx="265">
                  <c:v>-39.516177556213364</c:v>
                </c:pt>
                <c:pt idx="266">
                  <c:v>-38.195527439345831</c:v>
                </c:pt>
                <c:pt idx="267">
                  <c:v>-37.012938839345779</c:v>
                </c:pt>
                <c:pt idx="268">
                  <c:v>-35.653272371604196</c:v>
                </c:pt>
                <c:pt idx="269">
                  <c:v>-33.742722439345584</c:v>
                </c:pt>
                <c:pt idx="270">
                  <c:v>-32.142689639345846</c:v>
                </c:pt>
                <c:pt idx="271">
                  <c:v>-31.132765839345723</c:v>
                </c:pt>
                <c:pt idx="272">
                  <c:v>-26.822710398168983</c:v>
                </c:pt>
                <c:pt idx="273">
                  <c:v>-25.515250339345414</c:v>
                </c:pt>
                <c:pt idx="274">
                  <c:v>-23.137705561568115</c:v>
                </c:pt>
                <c:pt idx="275">
                  <c:v>-21.15039113934597</c:v>
                </c:pt>
                <c:pt idx="276">
                  <c:v>-19.113249839345805</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9.1581185606541897</c:v>
                </c:pt>
                <c:pt idx="287">
                  <c:v>11.212919760654298</c:v>
                </c:pt>
                <c:pt idx="288">
                  <c:v>12.525328617176285</c:v>
                </c:pt>
                <c:pt idx="289">
                  <c:v>13.214804160654163</c:v>
                </c:pt>
                <c:pt idx="290">
                  <c:v>18.830256660654154</c:v>
                </c:pt>
                <c:pt idx="291">
                  <c:v>20.47483896065393</c:v>
                </c:pt>
                <c:pt idx="292">
                  <c:v>22.730095860654181</c:v>
                </c:pt>
                <c:pt idx="293">
                  <c:v>24.754746460654701</c:v>
                </c:pt>
                <c:pt idx="294">
                  <c:v>27.242478260654025</c:v>
                </c:pt>
                <c:pt idx="295">
                  <c:v>29.191556560654668</c:v>
                </c:pt>
                <c:pt idx="296">
                  <c:v>-32.398770357252829</c:v>
                </c:pt>
                <c:pt idx="297">
                  <c:v>35.388608890154217</c:v>
                </c:pt>
                <c:pt idx="298">
                  <c:v>37.012869800654194</c:v>
                </c:pt>
                <c:pt idx="299">
                  <c:v>44.222850981408989</c:v>
                </c:pt>
                <c:pt idx="300">
                  <c:v>45.4544841556541</c:v>
                </c:pt>
                <c:pt idx="301">
                  <c:v>46.985038665654194</c:v>
                </c:pt>
                <c:pt idx="302">
                  <c:v>47.602918300654288</c:v>
                </c:pt>
                <c:pt idx="303">
                  <c:v>47.943729301958584</c:v>
                </c:pt>
                <c:pt idx="304">
                  <c:v>48.41744029065417</c:v>
                </c:pt>
                <c:pt idx="305">
                  <c:v>48.632262785654206</c:v>
                </c:pt>
                <c:pt idx="306">
                  <c:v>48.210199031440723</c:v>
                </c:pt>
                <c:pt idx="307">
                  <c:v>43.531192959504835</c:v>
                </c:pt>
                <c:pt idx="308">
                  <c:v>41.361568381706824</c:v>
                </c:pt>
                <c:pt idx="309">
                  <c:v>39.256883881654154</c:v>
                </c:pt>
                <c:pt idx="310">
                  <c:v>36.377892761654138</c:v>
                </c:pt>
                <c:pt idx="311">
                  <c:v>145.48001647575441</c:v>
                </c:pt>
                <c:pt idx="312">
                  <c:v>31.958960961729339</c:v>
                </c:pt>
                <c:pt idx="313">
                  <c:v>28.644092360654177</c:v>
                </c:pt>
                <c:pt idx="314">
                  <c:v>26.270050524290241</c:v>
                </c:pt>
                <c:pt idx="315">
                  <c:v>13.194186660654225</c:v>
                </c:pt>
                <c:pt idx="316">
                  <c:v>11.786171048409177</c:v>
                </c:pt>
                <c:pt idx="317">
                  <c:v>9.0340627212604989</c:v>
                </c:pt>
                <c:pt idx="318">
                  <c:v>6.5368093606539333</c:v>
                </c:pt>
                <c:pt idx="319">
                  <c:v>4.0180115606541964</c:v>
                </c:pt>
                <c:pt idx="320">
                  <c:v>1.3820858606538904</c:v>
                </c:pt>
                <c:pt idx="321">
                  <c:v>-0.40615092555304982</c:v>
                </c:pt>
                <c:pt idx="322">
                  <c:v>-2.1123166726791847</c:v>
                </c:pt>
                <c:pt idx="323">
                  <c:v>-9.6349219107743611</c:v>
                </c:pt>
                <c:pt idx="324">
                  <c:v>-11.049462839345908</c:v>
                </c:pt>
                <c:pt idx="325">
                  <c:v>-13.407519939345731</c:v>
                </c:pt>
                <c:pt idx="326">
                  <c:v>-15.360684359754453</c:v>
                </c:pt>
                <c:pt idx="327">
                  <c:v>-17.197652339345886</c:v>
                </c:pt>
                <c:pt idx="328">
                  <c:v>-18.593329539345589</c:v>
                </c:pt>
                <c:pt idx="329">
                  <c:v>-20.255915271164188</c:v>
                </c:pt>
                <c:pt idx="330">
                  <c:v>-25.489387488282087</c:v>
                </c:pt>
                <c:pt idx="331">
                  <c:v>-26.5738661676281</c:v>
                </c:pt>
                <c:pt idx="332">
                  <c:v>-27.515453239345813</c:v>
                </c:pt>
                <c:pt idx="333">
                  <c:v>-28.309032839346148</c:v>
                </c:pt>
                <c:pt idx="334">
                  <c:v>-28.531852539345778</c:v>
                </c:pt>
                <c:pt idx="335">
                  <c:v>-28.089270309042888</c:v>
                </c:pt>
                <c:pt idx="336">
                  <c:v>-27.186296539346213</c:v>
                </c:pt>
                <c:pt idx="337">
                  <c:v>-26.051955647038127</c:v>
                </c:pt>
                <c:pt idx="338">
                  <c:v>-20.205972704425371</c:v>
                </c:pt>
                <c:pt idx="339">
                  <c:v>-19.042053139345569</c:v>
                </c:pt>
                <c:pt idx="340">
                  <c:v>-17.890155239345802</c:v>
                </c:pt>
                <c:pt idx="341">
                  <c:v>-16.864136339345556</c:v>
                </c:pt>
                <c:pt idx="342">
                  <c:v>-15.70437801325868</c:v>
                </c:pt>
                <c:pt idx="343">
                  <c:v>-14.832655239345421</c:v>
                </c:pt>
                <c:pt idx="344">
                  <c:v>-14.060543639345509</c:v>
                </c:pt>
                <c:pt idx="345">
                  <c:v>-13.501080139345742</c:v>
                </c:pt>
                <c:pt idx="346">
                  <c:v>-12.787428739345614</c:v>
                </c:pt>
                <c:pt idx="347">
                  <c:v>-11.853511783790053</c:v>
                </c:pt>
                <c:pt idx="348">
                  <c:v>-10.219502339345592</c:v>
                </c:pt>
                <c:pt idx="349">
                  <c:v>-8.1373439393459535</c:v>
                </c:pt>
                <c:pt idx="350">
                  <c:v>-5.7968783393461081</c:v>
                </c:pt>
                <c:pt idx="351">
                  <c:v>-3.8992545393457432</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15.884534560653844</c:v>
                </c:pt>
                <c:pt idx="361">
                  <c:v>17.657334921523784</c:v>
                </c:pt>
                <c:pt idx="362">
                  <c:v>24.230653601830792</c:v>
                </c:pt>
                <c:pt idx="363">
                  <c:v>25.801797660654444</c:v>
                </c:pt>
                <c:pt idx="364">
                  <c:v>27.03801531233978</c:v>
                </c:pt>
                <c:pt idx="365">
                  <c:v>28.850673060654191</c:v>
                </c:pt>
                <c:pt idx="366">
                  <c:v>30.34424466065434</c:v>
                </c:pt>
                <c:pt idx="367">
                  <c:v>31.823466660654468</c:v>
                </c:pt>
                <c:pt idx="368">
                  <c:v>-64.180904966715573</c:v>
                </c:pt>
                <c:pt idx="369">
                  <c:v>33.665219244654274</c:v>
                </c:pt>
                <c:pt idx="370">
                  <c:v>36.45835431500204</c:v>
                </c:pt>
                <c:pt idx="371">
                  <c:v>36.832215384654212</c:v>
                </c:pt>
                <c:pt idx="372">
                  <c:v>37.135452945654265</c:v>
                </c:pt>
                <c:pt idx="373">
                  <c:v>37.163435745654219</c:v>
                </c:pt>
                <c:pt idx="374">
                  <c:v>36.752322674654216</c:v>
                </c:pt>
                <c:pt idx="375">
                  <c:v>36.057880271654113</c:v>
                </c:pt>
                <c:pt idx="376">
                  <c:v>35.142400158634004</c:v>
                </c:pt>
                <c:pt idx="377">
                  <c:v>33.926951015054215</c:v>
                </c:pt>
                <c:pt idx="378">
                  <c:v>-21.305515813146187</c:v>
                </c:pt>
                <c:pt idx="379">
                  <c:v>31.04731736065429</c:v>
                </c:pt>
                <c:pt idx="380">
                  <c:v>29.523557860653909</c:v>
                </c:pt>
                <c:pt idx="381">
                  <c:v>27.849387305815014</c:v>
                </c:pt>
                <c:pt idx="382">
                  <c:v>26.034892160654515</c:v>
                </c:pt>
                <c:pt idx="383">
                  <c:v>24.188385960654578</c:v>
                </c:pt>
                <c:pt idx="384">
                  <c:v>22.315927660654118</c:v>
                </c:pt>
                <c:pt idx="385">
                  <c:v>20.179599460654604</c:v>
                </c:pt>
                <c:pt idx="386">
                  <c:v>18.679703124068396</c:v>
                </c:pt>
                <c:pt idx="387">
                  <c:v>16.089051960653933</c:v>
                </c:pt>
                <c:pt idx="388">
                  <c:v>14.038874560654268</c:v>
                </c:pt>
                <c:pt idx="389">
                  <c:v>11.906425660653781</c:v>
                </c:pt>
                <c:pt idx="390">
                  <c:v>9.5477436606543495</c:v>
                </c:pt>
                <c:pt idx="391">
                  <c:v>7.8438501606540294</c:v>
                </c:pt>
                <c:pt idx="392">
                  <c:v>5.424686256613704</c:v>
                </c:pt>
                <c:pt idx="393">
                  <c:v>3.5690205606541672</c:v>
                </c:pt>
                <c:pt idx="394">
                  <c:v>2.0184747606543292</c:v>
                </c:pt>
                <c:pt idx="395">
                  <c:v>-2.3429039345387523E-2</c:v>
                </c:pt>
                <c:pt idx="396">
                  <c:v>-1.6818911518458322</c:v>
                </c:pt>
                <c:pt idx="397">
                  <c:v>-7.7650672282344395</c:v>
                </c:pt>
                <c:pt idx="398">
                  <c:v>-9.1358528393458425</c:v>
                </c:pt>
                <c:pt idx="399">
                  <c:v>-10.772196539345906</c:v>
                </c:pt>
                <c:pt idx="400">
                  <c:v>-12.486046539346235</c:v>
                </c:pt>
                <c:pt idx="401">
                  <c:v>-14.306220739345862</c:v>
                </c:pt>
                <c:pt idx="402">
                  <c:v>-15.899779643693535</c:v>
                </c:pt>
                <c:pt idx="403">
                  <c:v>-17.311187739346074</c:v>
                </c:pt>
                <c:pt idx="404">
                  <c:v>-18.021721910774296</c:v>
                </c:pt>
                <c:pt idx="405">
                  <c:v>-23.337684232203173</c:v>
                </c:pt>
                <c:pt idx="406">
                  <c:v>-24.77957633934566</c:v>
                </c:pt>
                <c:pt idx="407">
                  <c:v>-26.80686803934589</c:v>
                </c:pt>
                <c:pt idx="408">
                  <c:v>-28.825630410052781</c:v>
                </c:pt>
                <c:pt idx="409">
                  <c:v>-30.842761539345613</c:v>
                </c:pt>
                <c:pt idx="410">
                  <c:v>-32.708421739345624</c:v>
                </c:pt>
                <c:pt idx="411">
                  <c:v>-33.957092239345577</c:v>
                </c:pt>
                <c:pt idx="412">
                  <c:v>-34.759777625060046</c:v>
                </c:pt>
                <c:pt idx="413">
                  <c:v>-38.755391521163496</c:v>
                </c:pt>
                <c:pt idx="414">
                  <c:v>-39.30934593934569</c:v>
                </c:pt>
                <c:pt idx="415">
                  <c:v>-39.622464403175115</c:v>
                </c:pt>
                <c:pt idx="416">
                  <c:v>-39.371138339346025</c:v>
                </c:pt>
                <c:pt idx="417">
                  <c:v>-38.751970139346</c:v>
                </c:pt>
                <c:pt idx="418">
                  <c:v>-37.735097239345578</c:v>
                </c:pt>
                <c:pt idx="419">
                  <c:v>-35.720453139345636</c:v>
                </c:pt>
                <c:pt idx="420">
                  <c:v>-33.645749790958583</c:v>
                </c:pt>
                <c:pt idx="421">
                  <c:v>-31.198259039345636</c:v>
                </c:pt>
                <c:pt idx="422">
                  <c:v>-28.572351439345709</c:v>
                </c:pt>
                <c:pt idx="423">
                  <c:v>-26.284627039345676</c:v>
                </c:pt>
                <c:pt idx="424">
                  <c:v>-23.613592639345914</c:v>
                </c:pt>
                <c:pt idx="425">
                  <c:v>-21.634721013763944</c:v>
                </c:pt>
                <c:pt idx="426">
                  <c:v>-19.214784039345826</c:v>
                </c:pt>
                <c:pt idx="427">
                  <c:v>-16.817643939345974</c:v>
                </c:pt>
                <c:pt idx="428">
                  <c:v>-14.630413639345875</c:v>
                </c:pt>
                <c:pt idx="429">
                  <c:v>-12.084359639346259</c:v>
                </c:pt>
                <c:pt idx="430">
                  <c:v>-10.969821339345804</c:v>
                </c:pt>
                <c:pt idx="431">
                  <c:v>-1.9459993070875594</c:v>
                </c:pt>
                <c:pt idx="432">
                  <c:v>-0.14655853934561947</c:v>
                </c:pt>
                <c:pt idx="433">
                  <c:v>1.4367481606544739</c:v>
                </c:pt>
                <c:pt idx="434">
                  <c:v>3.1660084606538659</c:v>
                </c:pt>
                <c:pt idx="435">
                  <c:v>4.7413713606542327</c:v>
                </c:pt>
                <c:pt idx="436">
                  <c:v>6.6515673749395319</c:v>
                </c:pt>
                <c:pt idx="437">
                  <c:v>8.5246254606543985</c:v>
                </c:pt>
                <c:pt idx="438">
                  <c:v>9.5648483627817882</c:v>
                </c:pt>
                <c:pt idx="439">
                  <c:v>14.88919370610887</c:v>
                </c:pt>
                <c:pt idx="440">
                  <c:v>16.224843260654385</c:v>
                </c:pt>
                <c:pt idx="441">
                  <c:v>17.493563660654104</c:v>
                </c:pt>
                <c:pt idx="442">
                  <c:v>19.10853288287641</c:v>
                </c:pt>
                <c:pt idx="443">
                  <c:v>20.488475360654036</c:v>
                </c:pt>
                <c:pt idx="444">
                  <c:v>21.581002060654271</c:v>
                </c:pt>
                <c:pt idx="445">
                  <c:v>22.971120593238528</c:v>
                </c:pt>
                <c:pt idx="446">
                  <c:v>28.148826660654208</c:v>
                </c:pt>
                <c:pt idx="447">
                  <c:v>28.939388395347692</c:v>
                </c:pt>
                <c:pt idx="448">
                  <c:v>30.617971408128582</c:v>
                </c:pt>
                <c:pt idx="449">
                  <c:v>32.239262760654299</c:v>
                </c:pt>
                <c:pt idx="450">
                  <c:v>88.093690868354273</c:v>
                </c:pt>
                <c:pt idx="451">
                  <c:v>36.204577023654196</c:v>
                </c:pt>
                <c:pt idx="452">
                  <c:v>37.788574090654208</c:v>
                </c:pt>
                <c:pt idx="453">
                  <c:v>39.544639685941505</c:v>
                </c:pt>
                <c:pt idx="454">
                  <c:v>46.422589660654204</c:v>
                </c:pt>
                <c:pt idx="455">
                  <c:v>47.305499257592942</c:v>
                </c:pt>
                <c:pt idx="456">
                  <c:v>48.945559780654222</c:v>
                </c:pt>
                <c:pt idx="457">
                  <c:v>50.616612300654218</c:v>
                </c:pt>
                <c:pt idx="458">
                  <c:v>52.251204790654178</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68.723061170654006</c:v>
                </c:pt>
                <c:pt idx="467">
                  <c:v>70.548231360654142</c:v>
                </c:pt>
                <c:pt idx="468">
                  <c:v>72.953163500654213</c:v>
                </c:pt>
                <c:pt idx="469">
                  <c:v>74.921754946368566</c:v>
                </c:pt>
                <c:pt idx="470">
                  <c:v>76.825827120653983</c:v>
                </c:pt>
                <c:pt idx="471">
                  <c:v>78.778704100654025</c:v>
                </c:pt>
                <c:pt idx="472">
                  <c:v>80.713984100654159</c:v>
                </c:pt>
                <c:pt idx="473">
                  <c:v>82.778743530653983</c:v>
                </c:pt>
                <c:pt idx="474">
                  <c:v>84.801606936164319</c:v>
                </c:pt>
                <c:pt idx="475">
                  <c:v>86.791145860654169</c:v>
                </c:pt>
                <c:pt idx="476">
                  <c:v>88.325204990654228</c:v>
                </c:pt>
                <c:pt idx="477">
                  <c:v>89.913294220654222</c:v>
                </c:pt>
                <c:pt idx="478">
                  <c:v>90.589089870654036</c:v>
                </c:pt>
                <c:pt idx="479">
                  <c:v>90.823393579846083</c:v>
                </c:pt>
                <c:pt idx="480">
                  <c:v>91.215865540654278</c:v>
                </c:pt>
                <c:pt idx="481">
                  <c:v>91.780041290654069</c:v>
                </c:pt>
                <c:pt idx="482">
                  <c:v>92.443894180654155</c:v>
                </c:pt>
                <c:pt idx="483">
                  <c:v>92.759958772899054</c:v>
                </c:pt>
                <c:pt idx="484">
                  <c:v>92.843898220654097</c:v>
                </c:pt>
                <c:pt idx="485">
                  <c:v>92.763559589225736</c:v>
                </c:pt>
                <c:pt idx="486">
                  <c:v>83.304759416209649</c:v>
                </c:pt>
                <c:pt idx="487">
                  <c:v>80.5956227306541</c:v>
                </c:pt>
                <c:pt idx="488">
                  <c:v>78.070257490654171</c:v>
                </c:pt>
                <c:pt idx="489">
                  <c:v>76.043783216209718</c:v>
                </c:pt>
                <c:pt idx="490">
                  <c:v>73.448117540654209</c:v>
                </c:pt>
                <c:pt idx="491">
                  <c:v>71.148135500654035</c:v>
                </c:pt>
                <c:pt idx="492">
                  <c:v>68.769920270654154</c:v>
                </c:pt>
                <c:pt idx="493">
                  <c:v>66.528290860654039</c:v>
                </c:pt>
                <c:pt idx="494">
                  <c:v>63.867146310654192</c:v>
                </c:pt>
                <c:pt idx="495">
                  <c:v>61.428884010654194</c:v>
                </c:pt>
                <c:pt idx="496">
                  <c:v>59.076858110654236</c:v>
                </c:pt>
                <c:pt idx="497">
                  <c:v>57.380274895948268</c:v>
                </c:pt>
                <c:pt idx="498">
                  <c:v>45.868361660654195</c:v>
                </c:pt>
                <c:pt idx="499">
                  <c:v>44.101267499195828</c:v>
                </c:pt>
                <c:pt idx="500">
                  <c:v>41.372129467654155</c:v>
                </c:pt>
                <c:pt idx="501">
                  <c:v>38.976331321654214</c:v>
                </c:pt>
                <c:pt idx="502">
                  <c:v>36.413838577654154</c:v>
                </c:pt>
                <c:pt idx="503">
                  <c:v>109.75974306343414</c:v>
                </c:pt>
                <c:pt idx="504">
                  <c:v>32.773676660654175</c:v>
                </c:pt>
                <c:pt idx="505">
                  <c:v>24.066104486741359</c:v>
                </c:pt>
                <c:pt idx="506">
                  <c:v>21.5166646606543</c:v>
                </c:pt>
                <c:pt idx="507">
                  <c:v>19.147994360654234</c:v>
                </c:pt>
                <c:pt idx="508">
                  <c:v>16.327240460654387</c:v>
                </c:pt>
                <c:pt idx="509">
                  <c:v>13.901101660654138</c:v>
                </c:pt>
                <c:pt idx="510">
                  <c:v>11.570552317219507</c:v>
                </c:pt>
                <c:pt idx="511">
                  <c:v>8.945964660654397</c:v>
                </c:pt>
                <c:pt idx="512">
                  <c:v>1.9325566606542579</c:v>
                </c:pt>
                <c:pt idx="513">
                  <c:v>1.0165228462211644</c:v>
                </c:pt>
                <c:pt idx="514">
                  <c:v>-0.72306753934572043</c:v>
                </c:pt>
                <c:pt idx="515">
                  <c:v>-1.8279392393451404</c:v>
                </c:pt>
                <c:pt idx="516">
                  <c:v>-3.4966873797496842</c:v>
                </c:pt>
                <c:pt idx="517">
                  <c:v>-5.1279745393454554</c:v>
                </c:pt>
                <c:pt idx="518">
                  <c:v>-6.6364766393457391</c:v>
                </c:pt>
                <c:pt idx="519">
                  <c:v>-8.0793557679171499</c:v>
                </c:pt>
                <c:pt idx="520">
                  <c:v>-10.552403339345876</c:v>
                </c:pt>
                <c:pt idx="521">
                  <c:v>-10.552737922678961</c:v>
                </c:pt>
                <c:pt idx="522">
                  <c:v>-10.224301339345848</c:v>
                </c:pt>
                <c:pt idx="523">
                  <c:v>-9.6430736393457437</c:v>
                </c:pt>
                <c:pt idx="524">
                  <c:v>-8.9092365393456934</c:v>
                </c:pt>
                <c:pt idx="525">
                  <c:v>-8.5130833393454868</c:v>
                </c:pt>
                <c:pt idx="526">
                  <c:v>-8.1903705132586992</c:v>
                </c:pt>
                <c:pt idx="527">
                  <c:v>-7.5192140393458491</c:v>
                </c:pt>
                <c:pt idx="528">
                  <c:v>-6.8176597679172852</c:v>
                </c:pt>
                <c:pt idx="529">
                  <c:v>-3.1778852958674406</c:v>
                </c:pt>
                <c:pt idx="530">
                  <c:v>-2.1097595393462143</c:v>
                </c:pt>
                <c:pt idx="531">
                  <c:v>-1.3025738393457134</c:v>
                </c:pt>
                <c:pt idx="532">
                  <c:v>-0.7355356862846637</c:v>
                </c:pt>
                <c:pt idx="533">
                  <c:v>-0.3971685393454446</c:v>
                </c:pt>
                <c:pt idx="534">
                  <c:v>1.7876560654087846E-2</c:v>
                </c:pt>
                <c:pt idx="535">
                  <c:v>0.61180999398737934</c:v>
                </c:pt>
                <c:pt idx="536">
                  <c:v>3.6890129106541827</c:v>
                </c:pt>
                <c:pt idx="537">
                  <c:v>4.1814302970180375</c:v>
                </c:pt>
                <c:pt idx="538">
                  <c:v>5.0597607606541208</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17.307559460653607</c:v>
                </c:pt>
                <c:pt idx="548">
                  <c:v>18.721062760654114</c:v>
                </c:pt>
                <c:pt idx="549">
                  <c:v>19.809685960654313</c:v>
                </c:pt>
                <c:pt idx="550">
                  <c:v>20.859009800189082</c:v>
                </c:pt>
                <c:pt idx="551">
                  <c:v>21.562164660653764</c:v>
                </c:pt>
                <c:pt idx="552">
                  <c:v>21.816935370331578</c:v>
                </c:pt>
                <c:pt idx="553">
                  <c:v>24.040486660654551</c:v>
                </c:pt>
                <c:pt idx="554">
                  <c:v>24.249239560654189</c:v>
                </c:pt>
                <c:pt idx="555">
                  <c:v>24.670219925960147</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54.87982319065415</c:v>
                </c:pt>
                <c:pt idx="565">
                  <c:v>58.390402925960316</c:v>
                </c:pt>
                <c:pt idx="566">
                  <c:v>61.765704805581827</c:v>
                </c:pt>
                <c:pt idx="567">
                  <c:v>71.187649660654216</c:v>
                </c:pt>
                <c:pt idx="568">
                  <c:v>72.298674722509858</c:v>
                </c:pt>
                <c:pt idx="569">
                  <c:v>74.529013100654097</c:v>
                </c:pt>
                <c:pt idx="570">
                  <c:v>75.549416110654036</c:v>
                </c:pt>
                <c:pt idx="571">
                  <c:v>76.839511900654188</c:v>
                </c:pt>
                <c:pt idx="572">
                  <c:v>77.815774786969854</c:v>
                </c:pt>
                <c:pt idx="573">
                  <c:v>78.254830930654094</c:v>
                </c:pt>
                <c:pt idx="574">
                  <c:v>78.088118020654065</c:v>
                </c:pt>
                <c:pt idx="575">
                  <c:v>77.61601120610878</c:v>
                </c:pt>
                <c:pt idx="576">
                  <c:v>72.505715938431834</c:v>
                </c:pt>
                <c:pt idx="577">
                  <c:v>71.270947410654045</c:v>
                </c:pt>
                <c:pt idx="578">
                  <c:v>70.229808700654075</c:v>
                </c:pt>
                <c:pt idx="579">
                  <c:v>68.975552229075262</c:v>
                </c:pt>
                <c:pt idx="580">
                  <c:v>67.276860530654034</c:v>
                </c:pt>
                <c:pt idx="581">
                  <c:v>65.502918200654037</c:v>
                </c:pt>
                <c:pt idx="582">
                  <c:v>63.684339313715441</c:v>
                </c:pt>
                <c:pt idx="583">
                  <c:v>56.028816660654215</c:v>
                </c:pt>
                <c:pt idx="584">
                  <c:v>54.735029000654237</c:v>
                </c:pt>
                <c:pt idx="585">
                  <c:v>51.502629960654204</c:v>
                </c:pt>
                <c:pt idx="586">
                  <c:v>48.857541773154125</c:v>
                </c:pt>
                <c:pt idx="587">
                  <c:v>45.844423315654147</c:v>
                </c:pt>
                <c:pt idx="588">
                  <c:v>43.546708850654205</c:v>
                </c:pt>
                <c:pt idx="589">
                  <c:v>40.557529269654154</c:v>
                </c:pt>
                <c:pt idx="590">
                  <c:v>38.117370214654208</c:v>
                </c:pt>
                <c:pt idx="591">
                  <c:v>36.163411197320883</c:v>
                </c:pt>
                <c:pt idx="592">
                  <c:v>26.854953681930738</c:v>
                </c:pt>
                <c:pt idx="593">
                  <c:v>26.65557066065395</c:v>
                </c:pt>
                <c:pt idx="594">
                  <c:v>22.134787160654273</c:v>
                </c:pt>
                <c:pt idx="595">
                  <c:v>19.026049160653926</c:v>
                </c:pt>
                <c:pt idx="596">
                  <c:v>16.319682060654145</c:v>
                </c:pt>
                <c:pt idx="597">
                  <c:v>13.283023060653978</c:v>
                </c:pt>
                <c:pt idx="598">
                  <c:v>10.345413258592774</c:v>
                </c:pt>
                <c:pt idx="599">
                  <c:v>8.6159303273207701</c:v>
                </c:pt>
                <c:pt idx="600">
                  <c:v>1.1716460196280423</c:v>
                </c:pt>
                <c:pt idx="601">
                  <c:v>-0.7089656393461049</c:v>
                </c:pt>
                <c:pt idx="602">
                  <c:v>-2.5230519393461464</c:v>
                </c:pt>
                <c:pt idx="603">
                  <c:v>-4.663301539345972</c:v>
                </c:pt>
                <c:pt idx="604">
                  <c:v>-6.6044522393458385</c:v>
                </c:pt>
                <c:pt idx="605">
                  <c:v>-8.5005441439436726</c:v>
                </c:pt>
                <c:pt idx="606">
                  <c:v>-10.309520380161757</c:v>
                </c:pt>
                <c:pt idx="607">
                  <c:v>-16.204385157527611</c:v>
                </c:pt>
                <c:pt idx="608">
                  <c:v>-17.18522476791685</c:v>
                </c:pt>
                <c:pt idx="609">
                  <c:v>-18.562986939345215</c:v>
                </c:pt>
                <c:pt idx="610">
                  <c:v>-19.62282583934573</c:v>
                </c:pt>
                <c:pt idx="611">
                  <c:v>-21.549256639345629</c:v>
                </c:pt>
                <c:pt idx="612">
                  <c:v>-23.008349359754199</c:v>
                </c:pt>
                <c:pt idx="613">
                  <c:v>-23.888791139345841</c:v>
                </c:pt>
                <c:pt idx="614">
                  <c:v>-24.552183595756027</c:v>
                </c:pt>
                <c:pt idx="615">
                  <c:v>-22.667304877807169</c:v>
                </c:pt>
                <c:pt idx="616">
                  <c:v>-21.544399905002287</c:v>
                </c:pt>
                <c:pt idx="617">
                  <c:v>-20.218528339345859</c:v>
                </c:pt>
                <c:pt idx="618">
                  <c:v>-18.791081586768087</c:v>
                </c:pt>
                <c:pt idx="619">
                  <c:v>-17.67540003934554</c:v>
                </c:pt>
                <c:pt idx="620">
                  <c:v>-15.585139339345993</c:v>
                </c:pt>
                <c:pt idx="621">
                  <c:v>-14.071330039346154</c:v>
                </c:pt>
                <c:pt idx="622">
                  <c:v>-12.42062613934571</c:v>
                </c:pt>
                <c:pt idx="623">
                  <c:v>-10.180089539345788</c:v>
                </c:pt>
                <c:pt idx="624">
                  <c:v>-8.2476504972404889</c:v>
                </c:pt>
                <c:pt idx="625">
                  <c:v>-5.7154471393461694</c:v>
                </c:pt>
                <c:pt idx="626">
                  <c:v>-3.6377982393460115</c:v>
                </c:pt>
                <c:pt idx="627">
                  <c:v>-1.1866485393459829</c:v>
                </c:pt>
                <c:pt idx="628">
                  <c:v>0.95379116065407865</c:v>
                </c:pt>
                <c:pt idx="629">
                  <c:v>3.1816319606543315</c:v>
                </c:pt>
                <c:pt idx="630">
                  <c:v>6.0008112922329815</c:v>
                </c:pt>
                <c:pt idx="631">
                  <c:v>8.3453451606540039</c:v>
                </c:pt>
                <c:pt idx="632">
                  <c:v>10.412873866536644</c:v>
                </c:pt>
                <c:pt idx="633">
                  <c:v>19.324956054593731</c:v>
                </c:pt>
                <c:pt idx="634">
                  <c:v>21.185398960654435</c:v>
                </c:pt>
                <c:pt idx="635">
                  <c:v>23.95683066065385</c:v>
                </c:pt>
                <c:pt idx="636">
                  <c:v>27.13254429506318</c:v>
                </c:pt>
                <c:pt idx="637">
                  <c:v>29.71991786065383</c:v>
                </c:pt>
                <c:pt idx="638">
                  <c:v>10.678513556354289</c:v>
                </c:pt>
                <c:pt idx="639">
                  <c:v>34.884571882654171</c:v>
                </c:pt>
                <c:pt idx="640">
                  <c:v>37.131252260654215</c:v>
                </c:pt>
                <c:pt idx="641">
                  <c:v>45.888717387926953</c:v>
                </c:pt>
                <c:pt idx="642">
                  <c:v>47.765972010654245</c:v>
                </c:pt>
                <c:pt idx="643">
                  <c:v>50.299856609107813</c:v>
                </c:pt>
                <c:pt idx="644">
                  <c:v>52.096960860654221</c:v>
                </c:pt>
                <c:pt idx="645">
                  <c:v>53.438322640654263</c:v>
                </c:pt>
                <c:pt idx="646">
                  <c:v>54.121288880654191</c:v>
                </c:pt>
                <c:pt idx="647">
                  <c:v>54.460407380654196</c:v>
                </c:pt>
                <c:pt idx="648">
                  <c:v>54.416270517797017</c:v>
                </c:pt>
                <c:pt idx="649">
                  <c:v>54.133561333731137</c:v>
                </c:pt>
                <c:pt idx="650">
                  <c:v>45.264492545269597</c:v>
                </c:pt>
                <c:pt idx="651">
                  <c:v>43.178708695654215</c:v>
                </c:pt>
                <c:pt idx="652">
                  <c:v>40.971439808654196</c:v>
                </c:pt>
                <c:pt idx="653">
                  <c:v>38.607315925654213</c:v>
                </c:pt>
                <c:pt idx="654">
                  <c:v>35.692272817320955</c:v>
                </c:pt>
                <c:pt idx="655">
                  <c:v>22.938904660654281</c:v>
                </c:pt>
                <c:pt idx="656">
                  <c:v>20.991344943482297</c:v>
                </c:pt>
                <c:pt idx="657">
                  <c:v>17.099482260653872</c:v>
                </c:pt>
                <c:pt idx="658">
                  <c:v>13.960261660654497</c:v>
                </c:pt>
                <c:pt idx="659">
                  <c:v>10.919623260654646</c:v>
                </c:pt>
                <c:pt idx="660">
                  <c:v>7.5975982856546134</c:v>
                </c:pt>
                <c:pt idx="661">
                  <c:v>4.1680734606539405</c:v>
                </c:pt>
                <c:pt idx="662">
                  <c:v>1.5602170265079296</c:v>
                </c:pt>
                <c:pt idx="663">
                  <c:v>-11.007413939345792</c:v>
                </c:pt>
                <c:pt idx="664">
                  <c:v>-13.368962639346147</c:v>
                </c:pt>
                <c:pt idx="665">
                  <c:v>-16.910071439345984</c:v>
                </c:pt>
                <c:pt idx="666">
                  <c:v>-19.110909053631644</c:v>
                </c:pt>
                <c:pt idx="667">
                  <c:v>-21.924380739345679</c:v>
                </c:pt>
                <c:pt idx="668">
                  <c:v>-23.756235639345881</c:v>
                </c:pt>
                <c:pt idx="669">
                  <c:v>-25.099079339345543</c:v>
                </c:pt>
                <c:pt idx="670">
                  <c:v>-26.819609529821829</c:v>
                </c:pt>
                <c:pt idx="671">
                  <c:v>-26.719068139345836</c:v>
                </c:pt>
                <c:pt idx="672">
                  <c:v>-26.611789529822147</c:v>
                </c:pt>
                <c:pt idx="673">
                  <c:v>-26.753402539345771</c:v>
                </c:pt>
                <c:pt idx="674">
                  <c:v>-26.971898239345343</c:v>
                </c:pt>
                <c:pt idx="675">
                  <c:v>-26.756154839345903</c:v>
                </c:pt>
                <c:pt idx="676">
                  <c:v>-25.916192339345436</c:v>
                </c:pt>
                <c:pt idx="677">
                  <c:v>-24.778646339345876</c:v>
                </c:pt>
                <c:pt idx="678">
                  <c:v>-14.581943339345923</c:v>
                </c:pt>
                <c:pt idx="679">
                  <c:v>-13.225957153778833</c:v>
                </c:pt>
                <c:pt idx="680">
                  <c:v>-10.981107039345614</c:v>
                </c:pt>
                <c:pt idx="681">
                  <c:v>-8.8814817393456593</c:v>
                </c:pt>
                <c:pt idx="682">
                  <c:v>-6.7187539393460156</c:v>
                </c:pt>
                <c:pt idx="683">
                  <c:v>-5.4382241085766703</c:v>
                </c:pt>
                <c:pt idx="684">
                  <c:v>3.3371737792981548</c:v>
                </c:pt>
                <c:pt idx="685">
                  <c:v>5.9960801606541798</c:v>
                </c:pt>
                <c:pt idx="686">
                  <c:v>8.5457595606542327</c:v>
                </c:pt>
                <c:pt idx="687">
                  <c:v>12.795393660654144</c:v>
                </c:pt>
                <c:pt idx="688">
                  <c:v>15.980475860654053</c:v>
                </c:pt>
                <c:pt idx="689">
                  <c:v>18.898353497388893</c:v>
                </c:pt>
                <c:pt idx="690">
                  <c:v>21.64894936065453</c:v>
                </c:pt>
                <c:pt idx="691">
                  <c:v>23.056314029075224</c:v>
                </c:pt>
                <c:pt idx="692">
                  <c:v>31.016759818548906</c:v>
                </c:pt>
                <c:pt idx="693">
                  <c:v>32.142227160654343</c:v>
                </c:pt>
                <c:pt idx="694">
                  <c:v>77.124526935354254</c:v>
                </c:pt>
                <c:pt idx="695">
                  <c:v>35.66259259483148</c:v>
                </c:pt>
                <c:pt idx="696">
                  <c:v>38.079766435654172</c:v>
                </c:pt>
                <c:pt idx="697">
                  <c:v>40.24500280965421</c:v>
                </c:pt>
                <c:pt idx="698">
                  <c:v>42.399230235654215</c:v>
                </c:pt>
                <c:pt idx="699">
                  <c:v>44.582616120654208</c:v>
                </c:pt>
                <c:pt idx="700">
                  <c:v>46.467467820654178</c:v>
                </c:pt>
                <c:pt idx="701">
                  <c:v>47.889379318817454</c:v>
                </c:pt>
                <c:pt idx="702">
                  <c:v>49.058683070654169</c:v>
                </c:pt>
                <c:pt idx="703">
                  <c:v>49.505203030654187</c:v>
                </c:pt>
                <c:pt idx="704">
                  <c:v>49.442502240654264</c:v>
                </c:pt>
                <c:pt idx="705">
                  <c:v>49.067448610654196</c:v>
                </c:pt>
                <c:pt idx="706">
                  <c:v>48.374635433850095</c:v>
                </c:pt>
                <c:pt idx="707">
                  <c:v>47.092958459504835</c:v>
                </c:pt>
                <c:pt idx="708">
                  <c:v>40.316716320654216</c:v>
                </c:pt>
                <c:pt idx="709">
                  <c:v>38.924259257623895</c:v>
                </c:pt>
                <c:pt idx="710">
                  <c:v>35.797457108654214</c:v>
                </c:pt>
                <c:pt idx="711">
                  <c:v>-61.087373422945454</c:v>
                </c:pt>
                <c:pt idx="712">
                  <c:v>29.002906456572475</c:v>
                </c:pt>
                <c:pt idx="713">
                  <c:v>24.539775960653877</c:v>
                </c:pt>
                <c:pt idx="714">
                  <c:v>21.341627860653887</c:v>
                </c:pt>
                <c:pt idx="715">
                  <c:v>17.484680837869135</c:v>
                </c:pt>
                <c:pt idx="716">
                  <c:v>4.4123215255191894</c:v>
                </c:pt>
                <c:pt idx="717">
                  <c:v>1.5823862566143134</c:v>
                </c:pt>
                <c:pt idx="718">
                  <c:v>-2.1573385158162082</c:v>
                </c:pt>
                <c:pt idx="719">
                  <c:v>-6.0418514393456917</c:v>
                </c:pt>
                <c:pt idx="720">
                  <c:v>-8.4533007393461048</c:v>
                </c:pt>
                <c:pt idx="721">
                  <c:v>-12.682401539345808</c:v>
                </c:pt>
                <c:pt idx="722">
                  <c:v>-16.041982239345693</c:v>
                </c:pt>
                <c:pt idx="723">
                  <c:v>-18.478379869958527</c:v>
                </c:pt>
                <c:pt idx="724">
                  <c:v>-20.284056521163997</c:v>
                </c:pt>
                <c:pt idx="725">
                  <c:v>-29.910112469780337</c:v>
                </c:pt>
                <c:pt idx="726">
                  <c:v>-32.097745839345762</c:v>
                </c:pt>
                <c:pt idx="727">
                  <c:v>-34.496156639346054</c:v>
                </c:pt>
                <c:pt idx="728">
                  <c:v>-37.141806139345533</c:v>
                </c:pt>
                <c:pt idx="729">
                  <c:v>-39.315072829141762</c:v>
                </c:pt>
                <c:pt idx="730">
                  <c:v>-41.649234839345695</c:v>
                </c:pt>
                <c:pt idx="731">
                  <c:v>-43.562092839345773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-61.737034053631419</c:v>
                </c:pt>
                <c:pt idx="741">
                  <c:v>-62.204505439345645</c:v>
                </c:pt>
                <c:pt idx="742">
                  <c:v>-62.520290639346044</c:v>
                </c:pt>
                <c:pt idx="743">
                  <c:v>-62.296552839345395</c:v>
                </c:pt>
                <c:pt idx="744">
                  <c:v>-61.720023739345862</c:v>
                </c:pt>
                <c:pt idx="745">
                  <c:v>-60.968800839345356</c:v>
                </c:pt>
                <c:pt idx="746">
                  <c:v>-59.638266739345625</c:v>
                </c:pt>
                <c:pt idx="747">
                  <c:v>-58.298771539346205</c:v>
                </c:pt>
                <c:pt idx="748">
                  <c:v>-57.367977339345828</c:v>
                </c:pt>
                <c:pt idx="749">
                  <c:v>-49.207637556213086</c:v>
                </c:pt>
                <c:pt idx="750">
                  <c:v>-46.037291639345824</c:v>
                </c:pt>
                <c:pt idx="751">
                  <c:v>-43.425648645468016</c:v>
                </c:pt>
                <c:pt idx="752">
                  <c:v>-40.617907539345744</c:v>
                </c:pt>
                <c:pt idx="753">
                  <c:v>-38.303367439345408</c:v>
                </c:pt>
                <c:pt idx="754">
                  <c:v>-35.892323239345501</c:v>
                </c:pt>
                <c:pt idx="755">
                  <c:v>-33.421131039345767</c:v>
                </c:pt>
                <c:pt idx="756">
                  <c:v>-32.311380636643023</c:v>
                </c:pt>
                <c:pt idx="757">
                  <c:v>-23.255773339345776</c:v>
                </c:pt>
                <c:pt idx="758">
                  <c:v>-22.260325041473287</c:v>
                </c:pt>
                <c:pt idx="759">
                  <c:v>-20.605606639345609</c:v>
                </c:pt>
                <c:pt idx="760">
                  <c:v>-18.970890539346193</c:v>
                </c:pt>
                <c:pt idx="761">
                  <c:v>-17.538068839345783</c:v>
                </c:pt>
                <c:pt idx="762">
                  <c:v>-16.014208700170592</c:v>
                </c:pt>
                <c:pt idx="763">
                  <c:v>-14.906256039346054</c:v>
                </c:pt>
                <c:pt idx="764">
                  <c:v>-13.819799339345673</c:v>
                </c:pt>
                <c:pt idx="765">
                  <c:v>-6.4529798393459652</c:v>
                </c:pt>
                <c:pt idx="766">
                  <c:v>-4.1935282393455342</c:v>
                </c:pt>
                <c:pt idx="767">
                  <c:v>-2.2752429547300581</c:v>
                </c:pt>
                <c:pt idx="768">
                  <c:v>0.20860896065397583</c:v>
                </c:pt>
                <c:pt idx="769">
                  <c:v>1.7722131606541893</c:v>
                </c:pt>
                <c:pt idx="770">
                  <c:v>3.2363388606540866</c:v>
                </c:pt>
                <c:pt idx="771">
                  <c:v>4.4683729606539373</c:v>
                </c:pt>
                <c:pt idx="772">
                  <c:v>4.9166766606542804</c:v>
                </c:pt>
                <c:pt idx="773">
                  <c:v>7.3293045394424832</c:v>
                </c:pt>
                <c:pt idx="774">
                  <c:v>7.57643826065447</c:v>
                </c:pt>
                <c:pt idx="775">
                  <c:v>7.8496213606537761</c:v>
                </c:pt>
                <c:pt idx="776">
                  <c:v>8.1653584606544189</c:v>
                </c:pt>
                <c:pt idx="777">
                  <c:v>8.327137279210957</c:v>
                </c:pt>
                <c:pt idx="778">
                  <c:v>8.2733532606542219</c:v>
                </c:pt>
                <c:pt idx="779">
                  <c:v>7.9353612194776764</c:v>
                </c:pt>
                <c:pt idx="780">
                  <c:v>5.0331491606541539</c:v>
                </c:pt>
                <c:pt idx="781">
                  <c:v>4.2534869606539534</c:v>
                </c:pt>
                <c:pt idx="782">
                  <c:v>3.0306448606542604</c:v>
                </c:pt>
                <c:pt idx="783">
                  <c:v>1.8495340075936597</c:v>
                </c:pt>
                <c:pt idx="784">
                  <c:v>-0.34764593934573895</c:v>
                </c:pt>
                <c:pt idx="785">
                  <c:v>-2.56823903934594</c:v>
                </c:pt>
                <c:pt idx="786">
                  <c:v>-4.5589184393457387</c:v>
                </c:pt>
                <c:pt idx="787">
                  <c:v>-6.8478304060123465</c:v>
                </c:pt>
                <c:pt idx="788">
                  <c:v>-14.660931960035441</c:v>
                </c:pt>
                <c:pt idx="789">
                  <c:v>-16.063603764877712</c:v>
                </c:pt>
                <c:pt idx="790">
                  <c:v>-18.313439439345963</c:v>
                </c:pt>
                <c:pt idx="791">
                  <c:v>-20.37044793934583</c:v>
                </c:pt>
                <c:pt idx="792">
                  <c:v>-22.675049939345662</c:v>
                </c:pt>
                <c:pt idx="793">
                  <c:v>-24.349367439345713</c:v>
                </c:pt>
                <c:pt idx="794">
                  <c:v>-27.075674139345779</c:v>
                </c:pt>
                <c:pt idx="795">
                  <c:v>-29.122840440794903</c:v>
                </c:pt>
                <c:pt idx="796">
                  <c:v>-35.936992954730385</c:v>
                </c:pt>
                <c:pt idx="797">
                  <c:v>-37.094120939345601</c:v>
                </c:pt>
                <c:pt idx="798">
                  <c:v>-38.875841139345525</c:v>
                </c:pt>
                <c:pt idx="799">
                  <c:v>-40.366867539345996</c:v>
                </c:pt>
                <c:pt idx="800">
                  <c:v>-41.992376239346008</c:v>
                </c:pt>
                <c:pt idx="801">
                  <c:v>-43.295605039346015</c:v>
                </c:pt>
                <c:pt idx="802">
                  <c:v>-45.347297625060023</c:v>
                </c:pt>
                <c:pt idx="803">
                  <c:v>-46.804175539345977</c:v>
                </c:pt>
                <c:pt idx="804">
                  <c:v>-47.642807589345708</c:v>
                </c:pt>
                <c:pt idx="805">
                  <c:v>-51.875140181451343</c:v>
                </c:pt>
                <c:pt idx="806">
                  <c:v>-52.579887839345972</c:v>
                </c:pt>
                <c:pt idx="807">
                  <c:v>-53.197782539345951</c:v>
                </c:pt>
                <c:pt idx="808">
                  <c:v>-53.638288214345863</c:v>
                </c:pt>
                <c:pt idx="809">
                  <c:v>-53.942457339345708</c:v>
                </c:pt>
                <c:pt idx="810">
                  <c:v>-53.522666539345835</c:v>
                </c:pt>
                <c:pt idx="811">
                  <c:v>-52.779936339345859</c:v>
                </c:pt>
                <c:pt idx="812">
                  <c:v>-51.744270639345544</c:v>
                </c:pt>
                <c:pt idx="813">
                  <c:v>-50.818822926974462</c:v>
                </c:pt>
                <c:pt idx="814">
                  <c:v>-49.687187639345673</c:v>
                </c:pt>
                <c:pt idx="815">
                  <c:v>-48.420061339345999</c:v>
                </c:pt>
                <c:pt idx="816">
                  <c:v>-46.54831033934591</c:v>
                </c:pt>
                <c:pt idx="817">
                  <c:v>-45.271198639345762</c:v>
                </c:pt>
                <c:pt idx="818">
                  <c:v>-43.858469937283772</c:v>
                </c:pt>
                <c:pt idx="819">
                  <c:v>-42.557347039345714</c:v>
                </c:pt>
                <c:pt idx="820">
                  <c:v>-41.327882639345795</c:v>
                </c:pt>
                <c:pt idx="821">
                  <c:v>-39.890950639345931</c:v>
                </c:pt>
                <c:pt idx="822">
                  <c:v>-38.567220039346005</c:v>
                </c:pt>
                <c:pt idx="823">
                  <c:v>-37.322376632029105</c:v>
                </c:pt>
                <c:pt idx="824">
                  <c:v>-35.652602539345821</c:v>
                </c:pt>
                <c:pt idx="825">
                  <c:v>-33.609972239345439</c:v>
                </c:pt>
                <c:pt idx="826">
                  <c:v>-31.792109639345785</c:v>
                </c:pt>
                <c:pt idx="827">
                  <c:v>-29.966691039346053</c:v>
                </c:pt>
                <c:pt idx="828">
                  <c:v>-28.345503133160225</c:v>
                </c:pt>
                <c:pt idx="829">
                  <c:v>-26.717185739345791</c:v>
                </c:pt>
                <c:pt idx="830">
                  <c:v>-24.378940039345743</c:v>
                </c:pt>
                <c:pt idx="831">
                  <c:v>-22.848489539346044</c:v>
                </c:pt>
                <c:pt idx="832">
                  <c:v>-21.334661539345742</c:v>
                </c:pt>
                <c:pt idx="833">
                  <c:v>-20.000683648624026</c:v>
                </c:pt>
                <c:pt idx="834">
                  <c:v>-18.646238139346053</c:v>
                </c:pt>
                <c:pt idx="835">
                  <c:v>-17.25694923934579</c:v>
                </c:pt>
                <c:pt idx="836">
                  <c:v>-15.349338039345653</c:v>
                </c:pt>
                <c:pt idx="837">
                  <c:v>-13.230924039345666</c:v>
                </c:pt>
                <c:pt idx="838">
                  <c:v>-11.216241464345668</c:v>
                </c:pt>
                <c:pt idx="839">
                  <c:v>-8.9413828342949841</c:v>
                </c:pt>
                <c:pt idx="840">
                  <c:v>-6.3534435393459541</c:v>
                </c:pt>
                <c:pt idx="841">
                  <c:v>-4.3014049393457245</c:v>
                </c:pt>
                <c:pt idx="842">
                  <c:v>-2.1050428393453986</c:v>
                </c:pt>
                <c:pt idx="843">
                  <c:v>-0.48010643934588915</c:v>
                </c:pt>
                <c:pt idx="844">
                  <c:v>1.2129869699325029</c:v>
                </c:pt>
                <c:pt idx="845">
                  <c:v>2.4657578606539801</c:v>
                </c:pt>
                <c:pt idx="846">
                  <c:v>4.1975331606545865</c:v>
                </c:pt>
                <c:pt idx="847">
                  <c:v>5.5797778606539623</c:v>
                </c:pt>
                <c:pt idx="848">
                  <c:v>7.1605911606541213</c:v>
                </c:pt>
                <c:pt idx="849">
                  <c:v>8.9194278977675605</c:v>
                </c:pt>
                <c:pt idx="850">
                  <c:v>10.490609860654001</c:v>
                </c:pt>
                <c:pt idx="851">
                  <c:v>12.135430132876149</c:v>
                </c:pt>
                <c:pt idx="852">
                  <c:v>15.27968666065426</c:v>
                </c:pt>
                <c:pt idx="853">
                  <c:v>14.896065560653881</c:v>
                </c:pt>
                <c:pt idx="854">
                  <c:v>13.882616160654436</c:v>
                </c:pt>
                <c:pt idx="855">
                  <c:v>13.157744289519956</c:v>
                </c:pt>
                <c:pt idx="856">
                  <c:v>11.908706860654036</c:v>
                </c:pt>
                <c:pt idx="857">
                  <c:v>10.894156860654107</c:v>
                </c:pt>
                <c:pt idx="858">
                  <c:v>9.2170350817067401</c:v>
                </c:pt>
                <c:pt idx="859">
                  <c:v>-0.20514845045704563</c:v>
                </c:pt>
                <c:pt idx="860">
                  <c:v>-2.5375704393456404</c:v>
                </c:pt>
                <c:pt idx="861">
                  <c:v>-5.3830268810122561</c:v>
                </c:pt>
                <c:pt idx="862">
                  <c:v>-7.7056744393455565</c:v>
                </c:pt>
                <c:pt idx="863">
                  <c:v>-10.293194239345912</c:v>
                </c:pt>
                <c:pt idx="864">
                  <c:v>-12.501616439346106</c:v>
                </c:pt>
                <c:pt idx="865">
                  <c:v>-14.910890139346179</c:v>
                </c:pt>
                <c:pt idx="866">
                  <c:v>-16.868999628005724</c:v>
                </c:pt>
                <c:pt idx="867">
                  <c:v>-18.17196333934579</c:v>
                </c:pt>
                <c:pt idx="868">
                  <c:v>-22.891713339345788</c:v>
                </c:pt>
                <c:pt idx="869">
                  <c:v>-23.375591622174113</c:v>
                </c:pt>
                <c:pt idx="870">
                  <c:v>-24.647635239345789</c:v>
                </c:pt>
                <c:pt idx="871">
                  <c:v>-26.07803953934593</c:v>
                </c:pt>
                <c:pt idx="872">
                  <c:v>-27.807110639345787</c:v>
                </c:pt>
                <c:pt idx="873">
                  <c:v>-29.062610214345419</c:v>
                </c:pt>
                <c:pt idx="874">
                  <c:v>-30.438052339345937</c:v>
                </c:pt>
                <c:pt idx="875">
                  <c:v>-32.228355939345981</c:v>
                </c:pt>
                <c:pt idx="876">
                  <c:v>-33.111776997882444</c:v>
                </c:pt>
                <c:pt idx="877">
                  <c:v>-39.539920839345768</c:v>
                </c:pt>
                <c:pt idx="878">
                  <c:v>-40.205166256012255</c:v>
                </c:pt>
                <c:pt idx="879">
                  <c:v>-41.509704839345993</c:v>
                </c:pt>
                <c:pt idx="880">
                  <c:v>-42.600150349654889</c:v>
                </c:pt>
                <c:pt idx="881">
                  <c:v>-44.112626239345992</c:v>
                </c:pt>
                <c:pt idx="882">
                  <c:v>-45.557512139345476</c:v>
                </c:pt>
                <c:pt idx="883">
                  <c:v>-46.49822773934585</c:v>
                </c:pt>
                <c:pt idx="884">
                  <c:v>-49.732955548648313</c:v>
                </c:pt>
                <c:pt idx="885">
                  <c:v>-49.861158939345763</c:v>
                </c:pt>
                <c:pt idx="886">
                  <c:v>-49.840263131012222</c:v>
                </c:pt>
                <c:pt idx="887">
                  <c:v>-50.25828623934575</c:v>
                </c:pt>
                <c:pt idx="888">
                  <c:v>-50.723758639345988</c:v>
                </c:pt>
                <c:pt idx="889">
                  <c:v>-50.834408239345997</c:v>
                </c:pt>
                <c:pt idx="890">
                  <c:v>-50.249918500635658</c:v>
                </c:pt>
                <c:pt idx="891">
                  <c:v>-49.224856394901444</c:v>
                </c:pt>
                <c:pt idx="892">
                  <c:v>-38.230081910774061</c:v>
                </c:pt>
                <c:pt idx="893">
                  <c:v>-35.791331739345807</c:v>
                </c:pt>
                <c:pt idx="894">
                  <c:v>-33.125679839345423</c:v>
                </c:pt>
                <c:pt idx="895">
                  <c:v>-29.948382139345785</c:v>
                </c:pt>
                <c:pt idx="896">
                  <c:v>-27.255263030067603</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-1.2187616922873272</c:v>
                </c:pt>
                <c:pt idx="1">
                  <c:v>-1.2089476393458085</c:v>
                </c:pt>
                <c:pt idx="2">
                  <c:v>-1.2015997029823189</c:v>
                </c:pt>
                <c:pt idx="3">
                  <c:v>-1.1937404393457332</c:v>
                </c:pt>
                <c:pt idx="4">
                  <c:v>-1.1877040393454759</c:v>
                </c:pt>
                <c:pt idx="5">
                  <c:v>-1.1817581393459036</c:v>
                </c:pt>
                <c:pt idx="6">
                  <c:v>-1.1739802393458945</c:v>
                </c:pt>
                <c:pt idx="7">
                  <c:v>-1.1457795009623055</c:v>
                </c:pt>
                <c:pt idx="8">
                  <c:v>-1.0852399393457417</c:v>
                </c:pt>
                <c:pt idx="9">
                  <c:v>-1.0082240393462041</c:v>
                </c:pt>
                <c:pt idx="10">
                  <c:v>-0.9885763393459106</c:v>
                </c:pt>
                <c:pt idx="11">
                  <c:v>-0.97242863934565094</c:v>
                </c:pt>
                <c:pt idx="12">
                  <c:v>-0.80078293530550582</c:v>
                </c:pt>
                <c:pt idx="13">
                  <c:v>-0.40553513934594332</c:v>
                </c:pt>
                <c:pt idx="14">
                  <c:v>8.0283260653686753E-2</c:v>
                </c:pt>
                <c:pt idx="15">
                  <c:v>0.22065306065417187</c:v>
                </c:pt>
                <c:pt idx="16">
                  <c:v>-0.14575680873400643</c:v>
                </c:pt>
                <c:pt idx="17">
                  <c:v>-0.457151391293451</c:v>
                </c:pt>
                <c:pt idx="18">
                  <c:v>-0.45039083934580104</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1.3805146404524735</c:v>
                </c:pt>
                <c:pt idx="27">
                  <c:v>1.1357768606545164</c:v>
                </c:pt>
                <c:pt idx="28">
                  <c:v>0.98552339534808198</c:v>
                </c:pt>
                <c:pt idx="29">
                  <c:v>1.0921369606543301</c:v>
                </c:pt>
                <c:pt idx="30">
                  <c:v>1.5760702606546033</c:v>
                </c:pt>
                <c:pt idx="31">
                  <c:v>2.158266660654192</c:v>
                </c:pt>
                <c:pt idx="32">
                  <c:v>2.479528089225596</c:v>
                </c:pt>
                <c:pt idx="33">
                  <c:v>1.9741597754082834</c:v>
                </c:pt>
                <c:pt idx="34">
                  <c:v>1.7703727606539141</c:v>
                </c:pt>
                <c:pt idx="35">
                  <c:v>1.7641778606540028</c:v>
                </c:pt>
                <c:pt idx="36">
                  <c:v>1.6616185606545186</c:v>
                </c:pt>
                <c:pt idx="37">
                  <c:v>1.5990834606537891</c:v>
                </c:pt>
                <c:pt idx="38">
                  <c:v>1.5879174769807509</c:v>
                </c:pt>
                <c:pt idx="39">
                  <c:v>1.5774703606541598</c:v>
                </c:pt>
                <c:pt idx="40">
                  <c:v>1.5487245606540228</c:v>
                </c:pt>
                <c:pt idx="41">
                  <c:v>1.5215566606541968</c:v>
                </c:pt>
                <c:pt idx="42">
                  <c:v>1.7127433794038325</c:v>
                </c:pt>
                <c:pt idx="43">
                  <c:v>1.8339661606540858</c:v>
                </c:pt>
                <c:pt idx="44">
                  <c:v>2.0370400606543058</c:v>
                </c:pt>
                <c:pt idx="45">
                  <c:v>2.2201859606542484</c:v>
                </c:pt>
                <c:pt idx="46">
                  <c:v>2.3316461606537411</c:v>
                </c:pt>
                <c:pt idx="47">
                  <c:v>2.4776574606537984</c:v>
                </c:pt>
                <c:pt idx="48">
                  <c:v>2.6779890606540002</c:v>
                </c:pt>
                <c:pt idx="49">
                  <c:v>3.0130324606541308</c:v>
                </c:pt>
                <c:pt idx="50">
                  <c:v>3.3571058914237137</c:v>
                </c:pt>
                <c:pt idx="51">
                  <c:v>2.3237998749399398</c:v>
                </c:pt>
                <c:pt idx="52">
                  <c:v>1.8274292606542404</c:v>
                </c:pt>
                <c:pt idx="53">
                  <c:v>-0.39431717772964825</c:v>
                </c:pt>
                <c:pt idx="54">
                  <c:v>-2.595830349655273</c:v>
                </c:pt>
                <c:pt idx="55">
                  <c:v>-4.7347286393458035</c:v>
                </c:pt>
                <c:pt idx="56">
                  <c:v>-6.5781823393452843</c:v>
                </c:pt>
                <c:pt idx="57">
                  <c:v>-8.0737114393455158</c:v>
                </c:pt>
                <c:pt idx="58">
                  <c:v>-9.5434672168966124</c:v>
                </c:pt>
                <c:pt idx="59">
                  <c:v>-10.038543339345779</c:v>
                </c:pt>
                <c:pt idx="60">
                  <c:v>-11.936128115465465</c:v>
                </c:pt>
                <c:pt idx="61">
                  <c:v>-11.743345139345365</c:v>
                </c:pt>
                <c:pt idx="62">
                  <c:v>-11.334622939346344</c:v>
                </c:pt>
                <c:pt idx="63">
                  <c:v>-9.9323294617946551</c:v>
                </c:pt>
                <c:pt idx="64">
                  <c:v>-7.9351766046520424</c:v>
                </c:pt>
                <c:pt idx="65">
                  <c:v>-5.8071772393459913</c:v>
                </c:pt>
                <c:pt idx="66">
                  <c:v>-2.251886839345616</c:v>
                </c:pt>
                <c:pt idx="67">
                  <c:v>1.4145753606538847</c:v>
                </c:pt>
                <c:pt idx="68">
                  <c:v>3.8920878851441767</c:v>
                </c:pt>
                <c:pt idx="69">
                  <c:v>11.232932586580034</c:v>
                </c:pt>
                <c:pt idx="70">
                  <c:v>12.685200827320672</c:v>
                </c:pt>
                <c:pt idx="71">
                  <c:v>15.048146460654198</c:v>
                </c:pt>
                <c:pt idx="72">
                  <c:v>17.052080960654337</c:v>
                </c:pt>
                <c:pt idx="73">
                  <c:v>18.789186139821112</c:v>
                </c:pt>
                <c:pt idx="74">
                  <c:v>19.882114860654099</c:v>
                </c:pt>
                <c:pt idx="75">
                  <c:v>20.641074060654535</c:v>
                </c:pt>
                <c:pt idx="76">
                  <c:v>20.83055236065465</c:v>
                </c:pt>
                <c:pt idx="77">
                  <c:v>20.80939929223317</c:v>
                </c:pt>
                <c:pt idx="78">
                  <c:v>19.006398706108833</c:v>
                </c:pt>
                <c:pt idx="79">
                  <c:v>17.731908619417226</c:v>
                </c:pt>
                <c:pt idx="80">
                  <c:v>15.596102860654355</c:v>
                </c:pt>
                <c:pt idx="81">
                  <c:v>13.161093160653859</c:v>
                </c:pt>
                <c:pt idx="82">
                  <c:v>10.548222560654025</c:v>
                </c:pt>
                <c:pt idx="83">
                  <c:v>8.2850552173552625</c:v>
                </c:pt>
                <c:pt idx="84">
                  <c:v>5.3762700606543534</c:v>
                </c:pt>
                <c:pt idx="85">
                  <c:v>3.0869098474671008</c:v>
                </c:pt>
                <c:pt idx="86">
                  <c:v>-4.3678751575276289</c:v>
                </c:pt>
                <c:pt idx="87">
                  <c:v>-6.2331986928811718</c:v>
                </c:pt>
                <c:pt idx="88">
                  <c:v>-8.2057881393457208</c:v>
                </c:pt>
                <c:pt idx="89">
                  <c:v>-9.7539716393460498</c:v>
                </c:pt>
                <c:pt idx="90">
                  <c:v>-11.20650063934557</c:v>
                </c:pt>
                <c:pt idx="91">
                  <c:v>-12.315976211686078</c:v>
                </c:pt>
                <c:pt idx="92">
                  <c:v>-13.605208839345726</c:v>
                </c:pt>
                <c:pt idx="93">
                  <c:v>-14.495374639346055</c:v>
                </c:pt>
                <c:pt idx="94">
                  <c:v>-14.979864589345826</c:v>
                </c:pt>
                <c:pt idx="95">
                  <c:v>-16.464953339345922</c:v>
                </c:pt>
                <c:pt idx="96">
                  <c:v>-16.698184839345629</c:v>
                </c:pt>
                <c:pt idx="97">
                  <c:v>-16.978521039345509</c:v>
                </c:pt>
                <c:pt idx="98">
                  <c:v>-17.025594239346017</c:v>
                </c:pt>
                <c:pt idx="99">
                  <c:v>-16.65926473934536</c:v>
                </c:pt>
                <c:pt idx="100">
                  <c:v>-15.671646151846176</c:v>
                </c:pt>
                <c:pt idx="101">
                  <c:v>-14.045254339345622</c:v>
                </c:pt>
                <c:pt idx="102">
                  <c:v>-12.097894439345922</c:v>
                </c:pt>
                <c:pt idx="103">
                  <c:v>-10.977883339345807</c:v>
                </c:pt>
                <c:pt idx="104">
                  <c:v>-3.7656455928669752</c:v>
                </c:pt>
                <c:pt idx="105">
                  <c:v>-1.9863283393455631</c:v>
                </c:pt>
                <c:pt idx="106">
                  <c:v>-0.95612792267911673</c:v>
                </c:pt>
                <c:pt idx="107">
                  <c:v>0.11708126065434495</c:v>
                </c:pt>
                <c:pt idx="108">
                  <c:v>1.4723118606543153</c:v>
                </c:pt>
                <c:pt idx="109">
                  <c:v>3.4567933606543875</c:v>
                </c:pt>
                <c:pt idx="110">
                  <c:v>5.5823566606545105</c:v>
                </c:pt>
                <c:pt idx="111">
                  <c:v>8.1879220606543157</c:v>
                </c:pt>
                <c:pt idx="112">
                  <c:v>9.7264802776754227</c:v>
                </c:pt>
                <c:pt idx="113">
                  <c:v>16.678309327320939</c:v>
                </c:pt>
                <c:pt idx="114">
                  <c:v>17.348976660654465</c:v>
                </c:pt>
                <c:pt idx="115">
                  <c:v>18.842922560654415</c:v>
                </c:pt>
                <c:pt idx="116">
                  <c:v>19.746684360653926</c:v>
                </c:pt>
                <c:pt idx="117">
                  <c:v>20.18544716065453</c:v>
                </c:pt>
                <c:pt idx="118">
                  <c:v>20.386154960654174</c:v>
                </c:pt>
                <c:pt idx="119">
                  <c:v>20.067538781866627</c:v>
                </c:pt>
                <c:pt idx="120">
                  <c:v>19.267214160654248</c:v>
                </c:pt>
                <c:pt idx="121">
                  <c:v>18.80702666065423</c:v>
                </c:pt>
                <c:pt idx="122">
                  <c:v>15.255899633627179</c:v>
                </c:pt>
                <c:pt idx="123">
                  <c:v>13.423922860654045</c:v>
                </c:pt>
                <c:pt idx="124">
                  <c:v>11.093800060654246</c:v>
                </c:pt>
                <c:pt idx="125">
                  <c:v>9.2217827606536389</c:v>
                </c:pt>
                <c:pt idx="126">
                  <c:v>6.4941160606543349</c:v>
                </c:pt>
                <c:pt idx="127">
                  <c:v>3.9050730606545585</c:v>
                </c:pt>
                <c:pt idx="128">
                  <c:v>1.1079446606541392</c:v>
                </c:pt>
                <c:pt idx="129">
                  <c:v>-1.7659713393452419</c:v>
                </c:pt>
                <c:pt idx="130">
                  <c:v>-3.9832381085768702</c:v>
                </c:pt>
                <c:pt idx="131">
                  <c:v>-11.248513339345768</c:v>
                </c:pt>
                <c:pt idx="132">
                  <c:v>-12.151652839345573</c:v>
                </c:pt>
                <c:pt idx="133">
                  <c:v>-14.43548232924493</c:v>
                </c:pt>
                <c:pt idx="134">
                  <c:v>-16.752290039345809</c:v>
                </c:pt>
                <c:pt idx="135">
                  <c:v>-18.062917239346099</c:v>
                </c:pt>
                <c:pt idx="136">
                  <c:v>-19.016770939345953</c:v>
                </c:pt>
                <c:pt idx="137">
                  <c:v>-19.490874139346033</c:v>
                </c:pt>
                <c:pt idx="138">
                  <c:v>-19.798241939345722</c:v>
                </c:pt>
                <c:pt idx="139">
                  <c:v>-20.040064339345729</c:v>
                </c:pt>
                <c:pt idx="140">
                  <c:v>-19.962898875060066</c:v>
                </c:pt>
                <c:pt idx="141">
                  <c:v>-19.403561739345587</c:v>
                </c:pt>
                <c:pt idx="142">
                  <c:v>-18.316425539345573</c:v>
                </c:pt>
                <c:pt idx="143">
                  <c:v>-16.958031939345553</c:v>
                </c:pt>
                <c:pt idx="144">
                  <c:v>-15.517618839345857</c:v>
                </c:pt>
                <c:pt idx="145">
                  <c:v>-13.878128239345472</c:v>
                </c:pt>
                <c:pt idx="146">
                  <c:v>-12.27436683934577</c:v>
                </c:pt>
                <c:pt idx="147">
                  <c:v>-10.869402539346005</c:v>
                </c:pt>
                <c:pt idx="148">
                  <c:v>-10.0844233393458</c:v>
                </c:pt>
                <c:pt idx="149">
                  <c:v>-3.2686881219545398</c:v>
                </c:pt>
                <c:pt idx="150">
                  <c:v>-1.8041491393456681</c:v>
                </c:pt>
                <c:pt idx="151">
                  <c:v>0.39459896065398015</c:v>
                </c:pt>
                <c:pt idx="152">
                  <c:v>3.2965038606539592</c:v>
                </c:pt>
                <c:pt idx="153">
                  <c:v>6.7051908606540565</c:v>
                </c:pt>
                <c:pt idx="154">
                  <c:v>9.3897823606541806</c:v>
                </c:pt>
                <c:pt idx="155">
                  <c:v>13.249592814500442</c:v>
                </c:pt>
                <c:pt idx="156">
                  <c:v>19.78161652176551</c:v>
                </c:pt>
                <c:pt idx="157">
                  <c:v>20.388679860654626</c:v>
                </c:pt>
                <c:pt idx="158">
                  <c:v>20.697499397496443</c:v>
                </c:pt>
                <c:pt idx="159">
                  <c:v>20.615533460654095</c:v>
                </c:pt>
                <c:pt idx="160">
                  <c:v>20.290495760654391</c:v>
                </c:pt>
                <c:pt idx="161">
                  <c:v>19.382928260654431</c:v>
                </c:pt>
                <c:pt idx="162">
                  <c:v>18.190288360654542</c:v>
                </c:pt>
                <c:pt idx="163">
                  <c:v>17.531574160654067</c:v>
                </c:pt>
                <c:pt idx="164">
                  <c:v>14.08483139749643</c:v>
                </c:pt>
                <c:pt idx="165">
                  <c:v>12.390216660654232</c:v>
                </c:pt>
                <c:pt idx="166">
                  <c:v>3.0313594547720868</c:v>
                </c:pt>
                <c:pt idx="167">
                  <c:v>-7.4221393458060473E-3</c:v>
                </c:pt>
                <c:pt idx="168">
                  <c:v>-3.1897981393456121</c:v>
                </c:pt>
                <c:pt idx="169">
                  <c:v>-5.6156128393458236</c:v>
                </c:pt>
                <c:pt idx="170">
                  <c:v>-9.2332246296683138</c:v>
                </c:pt>
                <c:pt idx="171">
                  <c:v>-12.253083739346279</c:v>
                </c:pt>
                <c:pt idx="172">
                  <c:v>-15.284716817606522</c:v>
                </c:pt>
                <c:pt idx="173">
                  <c:v>-23.820698589345604</c:v>
                </c:pt>
                <c:pt idx="174">
                  <c:v>-26.224124139345687</c:v>
                </c:pt>
                <c:pt idx="175">
                  <c:v>-28.483796439345276</c:v>
                </c:pt>
                <c:pt idx="176">
                  <c:v>-30.657227970925057</c:v>
                </c:pt>
                <c:pt idx="177">
                  <c:v>-32.842789939345508</c:v>
                </c:pt>
                <c:pt idx="178">
                  <c:v>-34.839739039345829</c:v>
                </c:pt>
                <c:pt idx="179">
                  <c:v>-37.247872639345701</c:v>
                </c:pt>
                <c:pt idx="180">
                  <c:v>-39.230953739345409</c:v>
                </c:pt>
                <c:pt idx="181">
                  <c:v>-40.628763339345767</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-48.672850339345743</c:v>
                </c:pt>
                <c:pt idx="190">
                  <c:v>-48.010129339345838</c:v>
                </c:pt>
                <c:pt idx="191">
                  <c:v>-44.432695339345969</c:v>
                </c:pt>
                <c:pt idx="192">
                  <c:v>-42.395178439345763</c:v>
                </c:pt>
                <c:pt idx="193">
                  <c:v>-40.287609339345444</c:v>
                </c:pt>
                <c:pt idx="194">
                  <c:v>-38.022784939345811</c:v>
                </c:pt>
                <c:pt idx="195">
                  <c:v>-36.006179039345909</c:v>
                </c:pt>
                <c:pt idx="196">
                  <c:v>-33.907267939346092</c:v>
                </c:pt>
                <c:pt idx="197">
                  <c:v>-32.113895739345125</c:v>
                </c:pt>
                <c:pt idx="198">
                  <c:v>-29.712323439345969</c:v>
                </c:pt>
                <c:pt idx="199">
                  <c:v>-28.367830839345789</c:v>
                </c:pt>
                <c:pt idx="200">
                  <c:v>-21.818910224591605</c:v>
                </c:pt>
                <c:pt idx="201">
                  <c:v>-20.021566939345952</c:v>
                </c:pt>
                <c:pt idx="202">
                  <c:v>-17.420128839346066</c:v>
                </c:pt>
                <c:pt idx="203">
                  <c:v>-15.43434943934597</c:v>
                </c:pt>
                <c:pt idx="204">
                  <c:v>-13.338381539345734</c:v>
                </c:pt>
                <c:pt idx="205">
                  <c:v>-11.466774362073409</c:v>
                </c:pt>
                <c:pt idx="206">
                  <c:v>-9.3627533393456783</c:v>
                </c:pt>
                <c:pt idx="207">
                  <c:v>-7.731294639345947</c:v>
                </c:pt>
                <c:pt idx="208">
                  <c:v>-6.687074589345734</c:v>
                </c:pt>
                <c:pt idx="209">
                  <c:v>-2.2092987938909801</c:v>
                </c:pt>
                <c:pt idx="210">
                  <c:v>-0.85552493934619711</c:v>
                </c:pt>
                <c:pt idx="211">
                  <c:v>1.4910263606543013</c:v>
                </c:pt>
                <c:pt idx="212">
                  <c:v>3.5131048606539848</c:v>
                </c:pt>
                <c:pt idx="213">
                  <c:v>5.3460757606543439</c:v>
                </c:pt>
                <c:pt idx="214">
                  <c:v>7.6859727606543515</c:v>
                </c:pt>
                <c:pt idx="215">
                  <c:v>9.7418890606542679</c:v>
                </c:pt>
                <c:pt idx="216">
                  <c:v>11.753502405334757</c:v>
                </c:pt>
                <c:pt idx="217">
                  <c:v>12.707065232082812</c:v>
                </c:pt>
                <c:pt idx="218">
                  <c:v>21.616010105098816</c:v>
                </c:pt>
                <c:pt idx="219">
                  <c:v>24.318360260654543</c:v>
                </c:pt>
                <c:pt idx="220">
                  <c:v>26.634948560654195</c:v>
                </c:pt>
                <c:pt idx="221">
                  <c:v>29.591570860654144</c:v>
                </c:pt>
                <c:pt idx="222">
                  <c:v>-10.582348853754414</c:v>
                </c:pt>
                <c:pt idx="223">
                  <c:v>35.256740922454213</c:v>
                </c:pt>
                <c:pt idx="224">
                  <c:v>37.790748030166412</c:v>
                </c:pt>
                <c:pt idx="225">
                  <c:v>45.864719838432009</c:v>
                </c:pt>
                <c:pt idx="226">
                  <c:v>47.806283260654148</c:v>
                </c:pt>
                <c:pt idx="227">
                  <c:v>49.741404171765247</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55.700687770654177</c:v>
                </c:pt>
                <c:pt idx="236">
                  <c:v>53.941927020654163</c:v>
                </c:pt>
                <c:pt idx="237">
                  <c:v>51.956755181930831</c:v>
                </c:pt>
                <c:pt idx="238">
                  <c:v>49.409393700654206</c:v>
                </c:pt>
                <c:pt idx="239">
                  <c:v>47.092942670654203</c:v>
                </c:pt>
                <c:pt idx="240">
                  <c:v>45.566623098154217</c:v>
                </c:pt>
                <c:pt idx="241">
                  <c:v>35.236964717550769</c:v>
                </c:pt>
                <c:pt idx="242">
                  <c:v>-40.422478227164035</c:v>
                </c:pt>
                <c:pt idx="243">
                  <c:v>28.101473060653493</c:v>
                </c:pt>
                <c:pt idx="244">
                  <c:v>23.935571160654284</c:v>
                </c:pt>
                <c:pt idx="245">
                  <c:v>20.470326160654224</c:v>
                </c:pt>
                <c:pt idx="246">
                  <c:v>16.753262060653981</c:v>
                </c:pt>
                <c:pt idx="247">
                  <c:v>13.85371282227028</c:v>
                </c:pt>
                <c:pt idx="248">
                  <c:v>11.445171660654228</c:v>
                </c:pt>
                <c:pt idx="249">
                  <c:v>3.487893596138008</c:v>
                </c:pt>
                <c:pt idx="250">
                  <c:v>1.0850322606542022</c:v>
                </c:pt>
                <c:pt idx="251">
                  <c:v>-1.9525136393459106</c:v>
                </c:pt>
                <c:pt idx="252">
                  <c:v>-4.6925813393456126</c:v>
                </c:pt>
                <c:pt idx="253">
                  <c:v>-8.4318770627500452</c:v>
                </c:pt>
                <c:pt idx="254">
                  <c:v>-11.387521339345374</c:v>
                </c:pt>
                <c:pt idx="255">
                  <c:v>-14.372705139345916</c:v>
                </c:pt>
                <c:pt idx="256">
                  <c:v>-16.749181039345594</c:v>
                </c:pt>
                <c:pt idx="257">
                  <c:v>-18.766802947188687</c:v>
                </c:pt>
                <c:pt idx="258">
                  <c:v>-28.429050286713672</c:v>
                </c:pt>
                <c:pt idx="259">
                  <c:v>-30.780481039345684</c:v>
                </c:pt>
                <c:pt idx="260">
                  <c:v>-32.576545339345387</c:v>
                </c:pt>
                <c:pt idx="261">
                  <c:v>-35.240388739345761</c:v>
                </c:pt>
                <c:pt idx="262">
                  <c:v>-37.252745059776558</c:v>
                </c:pt>
                <c:pt idx="263">
                  <c:v>-39.208409539345496</c:v>
                </c:pt>
                <c:pt idx="264">
                  <c:v>-40.606913339345844</c:v>
                </c:pt>
                <c:pt idx="265">
                  <c:v>-39.9410267128398</c:v>
                </c:pt>
                <c:pt idx="266">
                  <c:v>-38.607995039345901</c:v>
                </c:pt>
                <c:pt idx="267">
                  <c:v>-37.555785339345732</c:v>
                </c:pt>
                <c:pt idx="268">
                  <c:v>-35.958599360851679</c:v>
                </c:pt>
                <c:pt idx="269">
                  <c:v>-34.125895839346001</c:v>
                </c:pt>
                <c:pt idx="270">
                  <c:v>-32.544856739345896</c:v>
                </c:pt>
                <c:pt idx="271">
                  <c:v>-31.463345839345784</c:v>
                </c:pt>
                <c:pt idx="272">
                  <c:v>-26.960419809934194</c:v>
                </c:pt>
                <c:pt idx="273">
                  <c:v>-25.739616739345909</c:v>
                </c:pt>
                <c:pt idx="274">
                  <c:v>-23.297811521164025</c:v>
                </c:pt>
                <c:pt idx="275">
                  <c:v>-21.277686539345584</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3.2201657606543161</c:v>
                </c:pt>
                <c:pt idx="284">
                  <c:v>5.1910131253009126</c:v>
                </c:pt>
                <c:pt idx="285">
                  <c:v>7.487697260654107</c:v>
                </c:pt>
                <c:pt idx="286">
                  <c:v>9.154457560654178</c:v>
                </c:pt>
                <c:pt idx="287">
                  <c:v>11.292327860654318</c:v>
                </c:pt>
                <c:pt idx="288">
                  <c:v>12.898868073697818</c:v>
                </c:pt>
                <c:pt idx="289">
                  <c:v>14.226084910654436</c:v>
                </c:pt>
                <c:pt idx="290">
                  <c:v>19.326864402589891</c:v>
                </c:pt>
                <c:pt idx="291">
                  <c:v>20.805857460654156</c:v>
                </c:pt>
                <c:pt idx="292">
                  <c:v>23.133448460654197</c:v>
                </c:pt>
                <c:pt idx="293">
                  <c:v>24.888631960654607</c:v>
                </c:pt>
                <c:pt idx="294">
                  <c:v>27.661672560653983</c:v>
                </c:pt>
                <c:pt idx="295">
                  <c:v>29.862993960654364</c:v>
                </c:pt>
                <c:pt idx="296">
                  <c:v>-96.943318561255822</c:v>
                </c:pt>
                <c:pt idx="297">
                  <c:v>35.729588941654256</c:v>
                </c:pt>
                <c:pt idx="298">
                  <c:v>37.072779272654216</c:v>
                </c:pt>
                <c:pt idx="299">
                  <c:v>44.481780132352277</c:v>
                </c:pt>
                <c:pt idx="300">
                  <c:v>45.662641340654233</c:v>
                </c:pt>
                <c:pt idx="301">
                  <c:v>47.201161360654226</c:v>
                </c:pt>
                <c:pt idx="302">
                  <c:v>47.787844990654172</c:v>
                </c:pt>
                <c:pt idx="303">
                  <c:v>48.089386823697623</c:v>
                </c:pt>
                <c:pt idx="304">
                  <c:v>48.484713510654196</c:v>
                </c:pt>
                <c:pt idx="305">
                  <c:v>48.561685445654163</c:v>
                </c:pt>
                <c:pt idx="306">
                  <c:v>48.045543244923962</c:v>
                </c:pt>
                <c:pt idx="307">
                  <c:v>43.380535097435832</c:v>
                </c:pt>
                <c:pt idx="308">
                  <c:v>41.226143375391061</c:v>
                </c:pt>
                <c:pt idx="309">
                  <c:v>39.206456616654208</c:v>
                </c:pt>
                <c:pt idx="310">
                  <c:v>36.305800042654205</c:v>
                </c:pt>
                <c:pt idx="311">
                  <c:v>113.0062799655342</c:v>
                </c:pt>
                <c:pt idx="312">
                  <c:v>31.522622036998111</c:v>
                </c:pt>
                <c:pt idx="313">
                  <c:v>28.634083060654259</c:v>
                </c:pt>
                <c:pt idx="314">
                  <c:v>26.159779160653954</c:v>
                </c:pt>
                <c:pt idx="315">
                  <c:v>13.081256660654271</c:v>
                </c:pt>
                <c:pt idx="316">
                  <c:v>11.780057681062317</c:v>
                </c:pt>
                <c:pt idx="317">
                  <c:v>9.0516729232805915</c:v>
                </c:pt>
                <c:pt idx="318">
                  <c:v>6.5714906606548373</c:v>
                </c:pt>
                <c:pt idx="319">
                  <c:v>4.0402988606541683</c:v>
                </c:pt>
                <c:pt idx="320">
                  <c:v>1.4246671606542241</c:v>
                </c:pt>
                <c:pt idx="321">
                  <c:v>2.3171143413378607E-2</c:v>
                </c:pt>
                <c:pt idx="322">
                  <c:v>-1.64085792267946</c:v>
                </c:pt>
                <c:pt idx="323">
                  <c:v>-9.716954767917283</c:v>
                </c:pt>
                <c:pt idx="324">
                  <c:v>-10.702910239345455</c:v>
                </c:pt>
                <c:pt idx="325">
                  <c:v>-13.160846939345518</c:v>
                </c:pt>
                <c:pt idx="326">
                  <c:v>-15.173984359754304</c:v>
                </c:pt>
                <c:pt idx="327">
                  <c:v>-17.054899239346071</c:v>
                </c:pt>
                <c:pt idx="328">
                  <c:v>-18.576972339345502</c:v>
                </c:pt>
                <c:pt idx="329">
                  <c:v>-20.095011634800414</c:v>
                </c:pt>
                <c:pt idx="330">
                  <c:v>-25.259471849984322</c:v>
                </c:pt>
                <c:pt idx="331">
                  <c:v>-26.405893137325357</c:v>
                </c:pt>
                <c:pt idx="332">
                  <c:v>-27.342602239345592</c:v>
                </c:pt>
                <c:pt idx="333">
                  <c:v>-28.032254739345376</c:v>
                </c:pt>
                <c:pt idx="334">
                  <c:v>-28.191084039345753</c:v>
                </c:pt>
                <c:pt idx="335">
                  <c:v>-27.678160915102808</c:v>
                </c:pt>
                <c:pt idx="336">
                  <c:v>-26.898065139345761</c:v>
                </c:pt>
                <c:pt idx="337">
                  <c:v>-25.681539877807339</c:v>
                </c:pt>
                <c:pt idx="338">
                  <c:v>-19.920943180615666</c:v>
                </c:pt>
                <c:pt idx="339">
                  <c:v>-18.826454639345684</c:v>
                </c:pt>
                <c:pt idx="340">
                  <c:v>-17.653843339345372</c:v>
                </c:pt>
                <c:pt idx="341">
                  <c:v>-16.675446539345522</c:v>
                </c:pt>
                <c:pt idx="342">
                  <c:v>-15.611346382824252</c:v>
                </c:pt>
                <c:pt idx="343">
                  <c:v>-14.796481539346031</c:v>
                </c:pt>
                <c:pt idx="344">
                  <c:v>-14.158886339345674</c:v>
                </c:pt>
                <c:pt idx="345">
                  <c:v>-13.644898339346014</c:v>
                </c:pt>
                <c:pt idx="346">
                  <c:v>-12.95548383934571</c:v>
                </c:pt>
                <c:pt idx="347">
                  <c:v>-12.044575450456978</c:v>
                </c:pt>
                <c:pt idx="348">
                  <c:v>-10.42108813934602</c:v>
                </c:pt>
                <c:pt idx="349">
                  <c:v>-8.3895327393458068</c:v>
                </c:pt>
                <c:pt idx="350">
                  <c:v>-6.0520403393460862</c:v>
                </c:pt>
                <c:pt idx="351">
                  <c:v>-4.0213327393458371</c:v>
                </c:pt>
                <c:pt idx="352">
                  <c:v>-1.723498339345666</c:v>
                </c:pt>
                <c:pt idx="353">
                  <c:v>0.21386565055274806</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c:v>
                </c:pt>
                <c:pt idx="362">
                  <c:v>24.881645719477827</c:v>
                </c:pt>
                <c:pt idx="363">
                  <c:v>26.573540360653681</c:v>
                </c:pt>
                <c:pt idx="364">
                  <c:v>28.045646773014113</c:v>
                </c:pt>
                <c:pt idx="365">
                  <c:v>29.66537866065433</c:v>
                </c:pt>
                <c:pt idx="366">
                  <c:v>31.112614360654291</c:v>
                </c:pt>
                <c:pt idx="367">
                  <c:v>32.493309460654075</c:v>
                </c:pt>
                <c:pt idx="368">
                  <c:v>69.639292358654004</c:v>
                </c:pt>
                <c:pt idx="369">
                  <c:v>34.247418441854215</c:v>
                </c:pt>
                <c:pt idx="370">
                  <c:v>36.855419943262895</c:v>
                </c:pt>
                <c:pt idx="371">
                  <c:v>37.145409494654196</c:v>
                </c:pt>
                <c:pt idx="372">
                  <c:v>37.291916143654213</c:v>
                </c:pt>
                <c:pt idx="373">
                  <c:v>37.200036825654209</c:v>
                </c:pt>
                <c:pt idx="374">
                  <c:v>36.674661439654137</c:v>
                </c:pt>
                <c:pt idx="375">
                  <c:v>35.901859390654195</c:v>
                </c:pt>
                <c:pt idx="376">
                  <c:v>35.085232541058261</c:v>
                </c:pt>
                <c:pt idx="377">
                  <c:v>94.852068182753982</c:v>
                </c:pt>
                <c:pt idx="378">
                  <c:v>32.412338160654315</c:v>
                </c:pt>
                <c:pt idx="379">
                  <c:v>30.705217960654227</c:v>
                </c:pt>
                <c:pt idx="380">
                  <c:v>29.217341560654027</c:v>
                </c:pt>
                <c:pt idx="381">
                  <c:v>27.453741284309796</c:v>
                </c:pt>
                <c:pt idx="382">
                  <c:v>25.699768960654207</c:v>
                </c:pt>
                <c:pt idx="383">
                  <c:v>23.811679460654474</c:v>
                </c:pt>
                <c:pt idx="384">
                  <c:v>21.974959560654177</c:v>
                </c:pt>
                <c:pt idx="385">
                  <c:v>19.978225660653777</c:v>
                </c:pt>
                <c:pt idx="386">
                  <c:v>18.393699465532329</c:v>
                </c:pt>
                <c:pt idx="387">
                  <c:v>16.05340216065423</c:v>
                </c:pt>
                <c:pt idx="388">
                  <c:v>13.950560060654823</c:v>
                </c:pt>
                <c:pt idx="389">
                  <c:v>12.032073860653883</c:v>
                </c:pt>
                <c:pt idx="390">
                  <c:v>9.5916982606540735</c:v>
                </c:pt>
                <c:pt idx="391">
                  <c:v>7.8691795606539445</c:v>
                </c:pt>
                <c:pt idx="392">
                  <c:v>5.5705348424726253</c:v>
                </c:pt>
                <c:pt idx="393">
                  <c:v>3.781839560654479</c:v>
                </c:pt>
                <c:pt idx="394">
                  <c:v>2.1544378606541272</c:v>
                </c:pt>
                <c:pt idx="395">
                  <c:v>0.25597846065426277</c:v>
                </c:pt>
                <c:pt idx="396">
                  <c:v>-1.3227949018455547</c:v>
                </c:pt>
                <c:pt idx="397">
                  <c:v>-7.6923704504572408</c:v>
                </c:pt>
                <c:pt idx="398">
                  <c:v>-9.0774893393458616</c:v>
                </c:pt>
                <c:pt idx="399">
                  <c:v>-10.690816739345689</c:v>
                </c:pt>
                <c:pt idx="400">
                  <c:v>-12.263199039345817</c:v>
                </c:pt>
                <c:pt idx="401">
                  <c:v>-14.276734839345481</c:v>
                </c:pt>
                <c:pt idx="402">
                  <c:v>-15.917966708911308</c:v>
                </c:pt>
                <c:pt idx="403">
                  <c:v>-17.509743239346125</c:v>
                </c:pt>
                <c:pt idx="404">
                  <c:v>-18.3366069107743</c:v>
                </c:pt>
                <c:pt idx="405">
                  <c:v>-23.911053875059849</c:v>
                </c:pt>
                <c:pt idx="406">
                  <c:v>-25.500226739346353</c:v>
                </c:pt>
                <c:pt idx="407">
                  <c:v>-27.517532439345473</c:v>
                </c:pt>
                <c:pt idx="408">
                  <c:v>-29.557585359548021</c:v>
                </c:pt>
                <c:pt idx="409">
                  <c:v>-31.459467439345588</c:v>
                </c:pt>
                <c:pt idx="410">
                  <c:v>-33.231868139346091</c:v>
                </c:pt>
                <c:pt idx="411">
                  <c:v>-34.319588039345952</c:v>
                </c:pt>
                <c:pt idx="412">
                  <c:v>-35.036396196488681</c:v>
                </c:pt>
                <c:pt idx="413">
                  <c:v>-39.161915915103172</c:v>
                </c:pt>
                <c:pt idx="414">
                  <c:v>-39.860468939345999</c:v>
                </c:pt>
                <c:pt idx="415">
                  <c:v>-40.213767594664475</c:v>
                </c:pt>
                <c:pt idx="416">
                  <c:v>-39.973876439345517</c:v>
                </c:pt>
                <c:pt idx="417">
                  <c:v>-39.257583039346038</c:v>
                </c:pt>
                <c:pt idx="418">
                  <c:v>-38.347090239345945</c:v>
                </c:pt>
                <c:pt idx="419">
                  <c:v>-36.304221839345395</c:v>
                </c:pt>
                <c:pt idx="420">
                  <c:v>-34.287485274829578</c:v>
                </c:pt>
                <c:pt idx="421">
                  <c:v>-31.581562739345863</c:v>
                </c:pt>
                <c:pt idx="422">
                  <c:v>-28.935300839345825</c:v>
                </c:pt>
                <c:pt idx="423">
                  <c:v>-26.778641139345343</c:v>
                </c:pt>
                <c:pt idx="424">
                  <c:v>-23.898917439346064</c:v>
                </c:pt>
                <c:pt idx="425">
                  <c:v>-21.823877292834311</c:v>
                </c:pt>
                <c:pt idx="426">
                  <c:v>-19.31850483934571</c:v>
                </c:pt>
                <c:pt idx="427">
                  <c:v>-17.231710939345476</c:v>
                </c:pt>
                <c:pt idx="428">
                  <c:v>-14.759868139345656</c:v>
                </c:pt>
                <c:pt idx="429">
                  <c:v>-12.224572739346058</c:v>
                </c:pt>
                <c:pt idx="430">
                  <c:v>-10.800571339345664</c:v>
                </c:pt>
                <c:pt idx="431">
                  <c:v>-2.1110736619264143</c:v>
                </c:pt>
                <c:pt idx="432">
                  <c:v>-0.26448213934560338</c:v>
                </c:pt>
                <c:pt idx="433">
                  <c:v>1.1264005606544181</c:v>
                </c:pt>
                <c:pt idx="434">
                  <c:v>3.1029020606544582</c:v>
                </c:pt>
                <c:pt idx="435">
                  <c:v>4.7205251606538354</c:v>
                </c:pt>
                <c:pt idx="436">
                  <c:v>6.6684176810621807</c:v>
                </c:pt>
                <c:pt idx="437">
                  <c:v>8.6282814606542324</c:v>
                </c:pt>
                <c:pt idx="438">
                  <c:v>9.6135400649095573</c:v>
                </c:pt>
                <c:pt idx="439">
                  <c:v>15.282716433381102</c:v>
                </c:pt>
                <c:pt idx="440">
                  <c:v>16.693435160653983</c:v>
                </c:pt>
                <c:pt idx="441">
                  <c:v>18.112738360653392</c:v>
                </c:pt>
                <c:pt idx="442">
                  <c:v>19.680577660654194</c:v>
                </c:pt>
                <c:pt idx="443">
                  <c:v>21.168333860654172</c:v>
                </c:pt>
                <c:pt idx="444">
                  <c:v>22.356151460654175</c:v>
                </c:pt>
                <c:pt idx="445">
                  <c:v>23.81773879548583</c:v>
                </c:pt>
                <c:pt idx="446">
                  <c:v>29.016410410654281</c:v>
                </c:pt>
                <c:pt idx="447">
                  <c:v>29.865027068817312</c:v>
                </c:pt>
                <c:pt idx="448">
                  <c:v>31.632161105098952</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51.249355960654242</c:v>
                </c:pt>
                <c:pt idx="458">
                  <c:v>52.83746946065412</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67.235930320654106</c:v>
                </c:pt>
                <c:pt idx="467">
                  <c:v>68.920111320654158</c:v>
                </c:pt>
                <c:pt idx="468">
                  <c:v>70.845528980654208</c:v>
                </c:pt>
                <c:pt idx="469">
                  <c:v>72.423889007593019</c:v>
                </c:pt>
                <c:pt idx="470">
                  <c:v>74.045447890654074</c:v>
                </c:pt>
                <c:pt idx="471">
                  <c:v>75.534992810654046</c:v>
                </c:pt>
                <c:pt idx="472">
                  <c:v>77.074822570654106</c:v>
                </c:pt>
                <c:pt idx="473">
                  <c:v>78.708910010654009</c:v>
                </c:pt>
                <c:pt idx="474">
                  <c:v>80.477246415756255</c:v>
                </c:pt>
                <c:pt idx="475">
                  <c:v>82.271756010654059</c:v>
                </c:pt>
                <c:pt idx="476">
                  <c:v>83.703847290654053</c:v>
                </c:pt>
                <c:pt idx="477">
                  <c:v>85.502284610654158</c:v>
                </c:pt>
                <c:pt idx="478">
                  <c:v>86.525012280654039</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78.049090730654171</c:v>
                </c:pt>
                <c:pt idx="488">
                  <c:v>76.007427190654127</c:v>
                </c:pt>
                <c:pt idx="489">
                  <c:v>74.180154115199613</c:v>
                </c:pt>
                <c:pt idx="490">
                  <c:v>72.094332450654036</c:v>
                </c:pt>
                <c:pt idx="491">
                  <c:v>70.012374220654067</c:v>
                </c:pt>
                <c:pt idx="492">
                  <c:v>67.825163010654066</c:v>
                </c:pt>
                <c:pt idx="493">
                  <c:v>65.705743449543135</c:v>
                </c:pt>
                <c:pt idx="494">
                  <c:v>63.131150910654213</c:v>
                </c:pt>
                <c:pt idx="495">
                  <c:v>60.846883720654191</c:v>
                </c:pt>
                <c:pt idx="496">
                  <c:v>58.692103090654243</c:v>
                </c:pt>
                <c:pt idx="497">
                  <c:v>57.428361288105243</c:v>
                </c:pt>
                <c:pt idx="498">
                  <c:v>45.779813660654206</c:v>
                </c:pt>
                <c:pt idx="499">
                  <c:v>44.629964639820869</c:v>
                </c:pt>
                <c:pt idx="500">
                  <c:v>42.040330078654208</c:v>
                </c:pt>
                <c:pt idx="501">
                  <c:v>39.888738874654223</c:v>
                </c:pt>
                <c:pt idx="502">
                  <c:v>37.401085216654195</c:v>
                </c:pt>
                <c:pt idx="503">
                  <c:v>35.212581858054214</c:v>
                </c:pt>
                <c:pt idx="504">
                  <c:v>33.876683660654137</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-1.0379944393459923</c:v>
                </c:pt>
                <c:pt idx="516">
                  <c:v>-2.8644024302552062</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-8.4746145393458612</c:v>
                </c:pt>
                <c:pt idx="525">
                  <c:v>-8.0958713393455923</c:v>
                </c:pt>
                <c:pt idx="526">
                  <c:v>-7.7293780132587813</c:v>
                </c:pt>
                <c:pt idx="527">
                  <c:v>-7.0469805393460598</c:v>
                </c:pt>
                <c:pt idx="528">
                  <c:v>-6.7101307202982472</c:v>
                </c:pt>
                <c:pt idx="529">
                  <c:v>-2.3366363828238783</c:v>
                </c:pt>
                <c:pt idx="530">
                  <c:v>-1.6406858393458512</c:v>
                </c:pt>
                <c:pt idx="531">
                  <c:v>-0.72975533934555936</c:v>
                </c:pt>
                <c:pt idx="532">
                  <c:v>-2.0795788325358437E-2</c:v>
                </c:pt>
                <c:pt idx="533">
                  <c:v>0.54751796065448843</c:v>
                </c:pt>
                <c:pt idx="534">
                  <c:v>1.1601369606543144</c:v>
                </c:pt>
                <c:pt idx="535">
                  <c:v>1.8735625273213827</c:v>
                </c:pt>
                <c:pt idx="536">
                  <c:v>5.1595941606542475</c:v>
                </c:pt>
                <c:pt idx="537">
                  <c:v>5.6439373677243285</c:v>
                </c:pt>
                <c:pt idx="538">
                  <c:v>6.5711660606542104</c:v>
                </c:pt>
                <c:pt idx="539">
                  <c:v>7.6299515606539732</c:v>
                </c:pt>
                <c:pt idx="540">
                  <c:v>8.6155041606539857</c:v>
                </c:pt>
                <c:pt idx="541">
                  <c:v>10.057662783103069</c:v>
                </c:pt>
                <c:pt idx="542">
                  <c:v>11.323276860654232</c:v>
                </c:pt>
                <c:pt idx="543">
                  <c:v>12.491867260653851</c:v>
                </c:pt>
                <c:pt idx="544">
                  <c:v>13.523793968346467</c:v>
                </c:pt>
                <c:pt idx="545">
                  <c:v>17.75892938792693</c:v>
                </c:pt>
                <c:pt idx="546">
                  <c:v>18.776258825602895</c:v>
                </c:pt>
                <c:pt idx="547">
                  <c:v>19.858595060653897</c:v>
                </c:pt>
                <c:pt idx="548">
                  <c:v>21.172107960653932</c:v>
                </c:pt>
                <c:pt idx="549">
                  <c:v>22.300622860654229</c:v>
                </c:pt>
                <c:pt idx="550">
                  <c:v>23.407090381584169</c:v>
                </c:pt>
                <c:pt idx="551">
                  <c:v>24.361888860654368</c:v>
                </c:pt>
                <c:pt idx="552">
                  <c:v>24.874624402589859</c:v>
                </c:pt>
                <c:pt idx="553">
                  <c:v>28.349574396503026</c:v>
                </c:pt>
                <c:pt idx="554">
                  <c:v>28.753536060654085</c:v>
                </c:pt>
                <c:pt idx="555">
                  <c:v>29.422208701470129</c:v>
                </c:pt>
                <c:pt idx="556">
                  <c:v>30.42507656065434</c:v>
                </c:pt>
                <c:pt idx="557">
                  <c:v>-28.664162423425807</c:v>
                </c:pt>
                <c:pt idx="558">
                  <c:v>34.370600492654169</c:v>
                </c:pt>
                <c:pt idx="559">
                  <c:v>35.261303067797044</c:v>
                </c:pt>
                <c:pt idx="560">
                  <c:v>44.263766660654206</c:v>
                </c:pt>
                <c:pt idx="561">
                  <c:v>46.726704850654201</c:v>
                </c:pt>
                <c:pt idx="562">
                  <c:v>49.350217850654147</c:v>
                </c:pt>
                <c:pt idx="563">
                  <c:v>51.87074992065422</c:v>
                </c:pt>
                <c:pt idx="564">
                  <c:v>54.854293400654143</c:v>
                </c:pt>
                <c:pt idx="565">
                  <c:v>57.548326630042006</c:v>
                </c:pt>
                <c:pt idx="566">
                  <c:v>60.47185883456725</c:v>
                </c:pt>
                <c:pt idx="567">
                  <c:v>68.769901660654213</c:v>
                </c:pt>
                <c:pt idx="568">
                  <c:v>69.972819516324194</c:v>
                </c:pt>
                <c:pt idx="569">
                  <c:v>71.588802890654023</c:v>
                </c:pt>
                <c:pt idx="570">
                  <c:v>72.475788070653948</c:v>
                </c:pt>
                <c:pt idx="571">
                  <c:v>73.696362130654023</c:v>
                </c:pt>
                <c:pt idx="572">
                  <c:v>74.555426776443568</c:v>
                </c:pt>
                <c:pt idx="573">
                  <c:v>75.014163450654223</c:v>
                </c:pt>
                <c:pt idx="574">
                  <c:v>74.726557280654148</c:v>
                </c:pt>
                <c:pt idx="575">
                  <c:v>74.419505569745269</c:v>
                </c:pt>
                <c:pt idx="576">
                  <c:v>69.613462623617167</c:v>
                </c:pt>
                <c:pt idx="577">
                  <c:v>68.516218010654114</c:v>
                </c:pt>
                <c:pt idx="578">
                  <c:v>67.575925060654185</c:v>
                </c:pt>
                <c:pt idx="579">
                  <c:v>66.377961429075327</c:v>
                </c:pt>
                <c:pt idx="580">
                  <c:v>64.849944420654168</c:v>
                </c:pt>
                <c:pt idx="581">
                  <c:v>63.271333160654201</c:v>
                </c:pt>
                <c:pt idx="582">
                  <c:v>61.521712864735917</c:v>
                </c:pt>
                <c:pt idx="583">
                  <c:v>54.807140660654163</c:v>
                </c:pt>
                <c:pt idx="584">
                  <c:v>53.086727160654185</c:v>
                </c:pt>
                <c:pt idx="585">
                  <c:v>50.433265945654227</c:v>
                </c:pt>
                <c:pt idx="586">
                  <c:v>47.395216748154276</c:v>
                </c:pt>
                <c:pt idx="587">
                  <c:v>44.7948335006542</c:v>
                </c:pt>
                <c:pt idx="588">
                  <c:v>42.801259060654125</c:v>
                </c:pt>
                <c:pt idx="589">
                  <c:v>39.87254971465422</c:v>
                </c:pt>
                <c:pt idx="590">
                  <c:v>37.389329001654147</c:v>
                </c:pt>
                <c:pt idx="591">
                  <c:v>35.701411960654205</c:v>
                </c:pt>
                <c:pt idx="592">
                  <c:v>27.513380490441648</c:v>
                </c:pt>
                <c:pt idx="593">
                  <c:v>24.90071166065411</c:v>
                </c:pt>
                <c:pt idx="594">
                  <c:v>22.392153860654467</c:v>
                </c:pt>
                <c:pt idx="595">
                  <c:v>19.274525060654501</c:v>
                </c:pt>
                <c:pt idx="596">
                  <c:v>16.635470460654037</c:v>
                </c:pt>
                <c:pt idx="597">
                  <c:v>13.591321560653775</c:v>
                </c:pt>
                <c:pt idx="598">
                  <c:v>10.76594686684008</c:v>
                </c:pt>
                <c:pt idx="599">
                  <c:v>9.5614756606541285</c:v>
                </c:pt>
                <c:pt idx="600">
                  <c:v>1.8624434555260341</c:v>
                </c:pt>
                <c:pt idx="601">
                  <c:v>-0.20125863934578092</c:v>
                </c:pt>
                <c:pt idx="602">
                  <c:v>-1.8981482393460301</c:v>
                </c:pt>
                <c:pt idx="603">
                  <c:v>-4.1107581393459842</c:v>
                </c:pt>
                <c:pt idx="604">
                  <c:v>-5.9978301393460356</c:v>
                </c:pt>
                <c:pt idx="605">
                  <c:v>-7.8257892014144659</c:v>
                </c:pt>
                <c:pt idx="606">
                  <c:v>-9.5206292577133826</c:v>
                </c:pt>
                <c:pt idx="607">
                  <c:v>-15.621743339345869</c:v>
                </c:pt>
                <c:pt idx="608">
                  <c:v>-16.554841094447987</c:v>
                </c:pt>
                <c:pt idx="609">
                  <c:v>-18.125446739346305</c:v>
                </c:pt>
                <c:pt idx="610">
                  <c:v>-19.342569139346359</c:v>
                </c:pt>
                <c:pt idx="611">
                  <c:v>-20.700066339345689</c:v>
                </c:pt>
                <c:pt idx="612">
                  <c:v>-22.660103543427361</c:v>
                </c:pt>
                <c:pt idx="613">
                  <c:v>-23.440149439345308</c:v>
                </c:pt>
                <c:pt idx="614">
                  <c:v>-24.115029877807487</c:v>
                </c:pt>
                <c:pt idx="615">
                  <c:v>-22.339343339345739</c:v>
                </c:pt>
                <c:pt idx="616">
                  <c:v>-21.21938232924499</c:v>
                </c:pt>
                <c:pt idx="617">
                  <c:v>-19.997946839345648</c:v>
                </c:pt>
                <c:pt idx="618">
                  <c:v>-18.430432823881937</c:v>
                </c:pt>
                <c:pt idx="619">
                  <c:v>-17.173943839345533</c:v>
                </c:pt>
                <c:pt idx="620">
                  <c:v>-15.285327439345906</c:v>
                </c:pt>
                <c:pt idx="621">
                  <c:v>-13.642019539346174</c:v>
                </c:pt>
                <c:pt idx="622">
                  <c:v>-11.986736039345908</c:v>
                </c:pt>
                <c:pt idx="623">
                  <c:v>-9.8855492393456981</c:v>
                </c:pt>
                <c:pt idx="624">
                  <c:v>-7.9347812340823793</c:v>
                </c:pt>
                <c:pt idx="625">
                  <c:v>-5.4488933393462284</c:v>
                </c:pt>
                <c:pt idx="626">
                  <c:v>-3.6364583393462842</c:v>
                </c:pt>
                <c:pt idx="627">
                  <c:v>-0.92885893934578756</c:v>
                </c:pt>
                <c:pt idx="628">
                  <c:v>1.2520257606538507</c:v>
                </c:pt>
                <c:pt idx="629">
                  <c:v>3.3728523606537739</c:v>
                </c:pt>
                <c:pt idx="630">
                  <c:v>6.2327609764437284</c:v>
                </c:pt>
                <c:pt idx="631">
                  <c:v>8.6219411606541989</c:v>
                </c:pt>
                <c:pt idx="632">
                  <c:v>10.57333533712473</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37.170667231487506</c:v>
                </c:pt>
                <c:pt idx="641">
                  <c:v>45.804168024290519</c:v>
                </c:pt>
                <c:pt idx="642">
                  <c:v>47.6112726406542</c:v>
                </c:pt>
                <c:pt idx="643">
                  <c:v>50.188147186427415</c:v>
                </c:pt>
                <c:pt idx="644">
                  <c:v>51.881394230654195</c:v>
                </c:pt>
                <c:pt idx="645">
                  <c:v>53.062316460654216</c:v>
                </c:pt>
                <c:pt idx="646">
                  <c:v>53.562352980654296</c:v>
                </c:pt>
                <c:pt idx="647">
                  <c:v>53.596484760654164</c:v>
                </c:pt>
                <c:pt idx="648">
                  <c:v>53.329328752490937</c:v>
                </c:pt>
                <c:pt idx="649">
                  <c:v>53.065827872192642</c:v>
                </c:pt>
                <c:pt idx="650">
                  <c:v>44.374267732082743</c:v>
                </c:pt>
                <c:pt idx="651">
                  <c:v>42.357365126654194</c:v>
                </c:pt>
                <c:pt idx="652">
                  <c:v>40.164601769654155</c:v>
                </c:pt>
                <c:pt idx="653">
                  <c:v>38.042585974654216</c:v>
                </c:pt>
                <c:pt idx="654">
                  <c:v>35.03535272720984</c:v>
                </c:pt>
                <c:pt idx="655">
                  <c:v>22.31295666065424</c:v>
                </c:pt>
                <c:pt idx="656">
                  <c:v>20.477171913179518</c:v>
                </c:pt>
                <c:pt idx="657">
                  <c:v>16.465512460653862</c:v>
                </c:pt>
                <c:pt idx="658">
                  <c:v>13.398321160654149</c:v>
                </c:pt>
                <c:pt idx="659">
                  <c:v>9.8939236606542487</c:v>
                </c:pt>
                <c:pt idx="660">
                  <c:v>7.2882897856540723</c:v>
                </c:pt>
                <c:pt idx="661">
                  <c:v>3.831053760654072</c:v>
                </c:pt>
                <c:pt idx="662">
                  <c:v>1.2210614167516378</c:v>
                </c:pt>
                <c:pt idx="663">
                  <c:v>-10.933057339345636</c:v>
                </c:pt>
                <c:pt idx="664">
                  <c:v>-13.605499539345853</c:v>
                </c:pt>
                <c:pt idx="665">
                  <c:v>-16.982270039345913</c:v>
                </c:pt>
                <c:pt idx="666">
                  <c:v>-19.181602114855707</c:v>
                </c:pt>
                <c:pt idx="667">
                  <c:v>-22.010686839345709</c:v>
                </c:pt>
                <c:pt idx="668">
                  <c:v>-23.945749739345615</c:v>
                </c:pt>
                <c:pt idx="669">
                  <c:v>-25.281640406012727</c:v>
                </c:pt>
                <c:pt idx="670">
                  <c:v>-27.242309529821863</c:v>
                </c:pt>
                <c:pt idx="671">
                  <c:v>-27.228079639346138</c:v>
                </c:pt>
                <c:pt idx="672">
                  <c:v>-27.270703101250319</c:v>
                </c:pt>
                <c:pt idx="673">
                  <c:v>-27.507102239345706</c:v>
                </c:pt>
                <c:pt idx="674">
                  <c:v>-27.750988839346064</c:v>
                </c:pt>
                <c:pt idx="675">
                  <c:v>-27.566043539345806</c:v>
                </c:pt>
                <c:pt idx="676">
                  <c:v>-26.658934539345843</c:v>
                </c:pt>
                <c:pt idx="677">
                  <c:v>-25.408846139345794</c:v>
                </c:pt>
                <c:pt idx="678">
                  <c:v>-15.704339172679051</c:v>
                </c:pt>
                <c:pt idx="679">
                  <c:v>-13.656736432129343</c:v>
                </c:pt>
                <c:pt idx="680">
                  <c:v>-11.520545539346086</c:v>
                </c:pt>
                <c:pt idx="681">
                  <c:v>-9.6000554393459208</c:v>
                </c:pt>
                <c:pt idx="682">
                  <c:v>-7.0272649393459634</c:v>
                </c:pt>
                <c:pt idx="683">
                  <c:v>-5.9590515444738834</c:v>
                </c:pt>
                <c:pt idx="684">
                  <c:v>2.8417103894680595</c:v>
                </c:pt>
                <c:pt idx="685">
                  <c:v>5.7453989606542564</c:v>
                </c:pt>
                <c:pt idx="686">
                  <c:v>8.5769047606541449</c:v>
                </c:pt>
                <c:pt idx="687">
                  <c:v>12.587840760654441</c:v>
                </c:pt>
                <c:pt idx="688">
                  <c:v>15.827053160654078</c:v>
                </c:pt>
                <c:pt idx="689">
                  <c:v>18.746758905552326</c:v>
                </c:pt>
                <c:pt idx="690">
                  <c:v>21.435100360654431</c:v>
                </c:pt>
                <c:pt idx="691">
                  <c:v>23.19876192381221</c:v>
                </c:pt>
                <c:pt idx="692">
                  <c:v>30.819510344864387</c:v>
                </c:pt>
                <c:pt idx="693">
                  <c:v>32.085833760654225</c:v>
                </c:pt>
                <c:pt idx="694">
                  <c:v>69.838189912554014</c:v>
                </c:pt>
                <c:pt idx="695">
                  <c:v>35.557133796097254</c:v>
                </c:pt>
                <c:pt idx="696">
                  <c:v>37.924014079654171</c:v>
                </c:pt>
                <c:pt idx="697">
                  <c:v>39.986785743654195</c:v>
                </c:pt>
                <c:pt idx="698">
                  <c:v>41.972516702654211</c:v>
                </c:pt>
                <c:pt idx="699">
                  <c:v>44.138786030654209</c:v>
                </c:pt>
                <c:pt idx="700">
                  <c:v>45.997389200654204</c:v>
                </c:pt>
                <c:pt idx="701">
                  <c:v>47.451390109633763</c:v>
                </c:pt>
                <c:pt idx="702">
                  <c:v>48.527091440654196</c:v>
                </c:pt>
                <c:pt idx="703">
                  <c:v>48.953421200654169</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10.446455038153955</c:v>
                </c:pt>
                <c:pt idx="712">
                  <c:v>28.131647272899443</c:v>
                </c:pt>
                <c:pt idx="713">
                  <c:v>24.080246460654223</c:v>
                </c:pt>
                <c:pt idx="714">
                  <c:v>20.669803060654456</c:v>
                </c:pt>
                <c:pt idx="715">
                  <c:v>17.045982230274696</c:v>
                </c:pt>
                <c:pt idx="716">
                  <c:v>4.1055815255191375</c:v>
                </c:pt>
                <c:pt idx="717">
                  <c:v>1.0384776707555829</c:v>
                </c:pt>
                <c:pt idx="718">
                  <c:v>-2.1975663981692719</c:v>
                </c:pt>
                <c:pt idx="719">
                  <c:v>-6.5650526393458168</c:v>
                </c:pt>
                <c:pt idx="720">
                  <c:v>-9.6866447393454251</c:v>
                </c:pt>
                <c:pt idx="721">
                  <c:v>-13.084250939345679</c:v>
                </c:pt>
                <c:pt idx="722">
                  <c:v>-16.47101623934568</c:v>
                </c:pt>
                <c:pt idx="723">
                  <c:v>-19.099724461794832</c:v>
                </c:pt>
                <c:pt idx="724">
                  <c:v>-20.931472884800428</c:v>
                </c:pt>
                <c:pt idx="725">
                  <c:v>-30.17511174514317</c:v>
                </c:pt>
                <c:pt idx="726">
                  <c:v>-32.411934939345826</c:v>
                </c:pt>
                <c:pt idx="727">
                  <c:v>-34.858230439345995</c:v>
                </c:pt>
                <c:pt idx="728">
                  <c:v>-37.312691539345593</c:v>
                </c:pt>
                <c:pt idx="729">
                  <c:v>-39.439827420978354</c:v>
                </c:pt>
                <c:pt idx="730">
                  <c:v>-41.783985139345759</c:v>
                </c:pt>
                <c:pt idx="731">
                  <c:v>-43.97366213934572</c:v>
                </c:pt>
                <c:pt idx="732">
                  <c:v>-49.230438339345888</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-62.758645125059999</c:v>
                </c:pt>
                <c:pt idx="741">
                  <c:v>-63.166278039345862</c:v>
                </c:pt>
                <c:pt idx="742">
                  <c:v>-63.544824539345612</c:v>
                </c:pt>
                <c:pt idx="743">
                  <c:v>-63.356194939345755</c:v>
                </c:pt>
                <c:pt idx="744">
                  <c:v>-62.808270039346112</c:v>
                </c:pt>
                <c:pt idx="745">
                  <c:v>-62.057059276845244</c:v>
                </c:pt>
                <c:pt idx="746">
                  <c:v>-60.732322039345945</c:v>
                </c:pt>
                <c:pt idx="747">
                  <c:v>-59.338287239345959</c:v>
                </c:pt>
                <c:pt idx="748">
                  <c:v>-58.355873339345806</c:v>
                </c:pt>
                <c:pt idx="749">
                  <c:v>-49.743496833321501</c:v>
                </c:pt>
                <c:pt idx="750">
                  <c:v>-46.675692439345823</c:v>
                </c:pt>
                <c:pt idx="751">
                  <c:v>-43.979649053631739</c:v>
                </c:pt>
                <c:pt idx="752">
                  <c:v>-41.141679439345971</c:v>
                </c:pt>
                <c:pt idx="753">
                  <c:v>-38.782385839345963</c:v>
                </c:pt>
                <c:pt idx="754">
                  <c:v>-36.310157839346154</c:v>
                </c:pt>
                <c:pt idx="755">
                  <c:v>-33.912076739345999</c:v>
                </c:pt>
                <c:pt idx="756">
                  <c:v>-32.459818204210706</c:v>
                </c:pt>
                <c:pt idx="757">
                  <c:v>-23.554423339345739</c:v>
                </c:pt>
                <c:pt idx="758">
                  <c:v>-22.51978206275021</c:v>
                </c:pt>
                <c:pt idx="759">
                  <c:v>-20.766495439345587</c:v>
                </c:pt>
                <c:pt idx="760">
                  <c:v>-19.064831039345787</c:v>
                </c:pt>
                <c:pt idx="761">
                  <c:v>-17.515206539346003</c:v>
                </c:pt>
                <c:pt idx="762">
                  <c:v>-15.917547359964622</c:v>
                </c:pt>
                <c:pt idx="763">
                  <c:v>-14.517056639346279</c:v>
                </c:pt>
                <c:pt idx="764">
                  <c:v>-13.208441157527545</c:v>
                </c:pt>
                <c:pt idx="765">
                  <c:v>-6.1680040893459047</c:v>
                </c:pt>
                <c:pt idx="766">
                  <c:v>-3.8849096393455507</c:v>
                </c:pt>
                <c:pt idx="767">
                  <c:v>-2.2809401342174191</c:v>
                </c:pt>
                <c:pt idx="768">
                  <c:v>0.50606476065416928</c:v>
                </c:pt>
                <c:pt idx="769">
                  <c:v>2.1118780606542455</c:v>
                </c:pt>
                <c:pt idx="770">
                  <c:v>3.5325663606542403</c:v>
                </c:pt>
                <c:pt idx="771">
                  <c:v>4.8830305606543885</c:v>
                </c:pt>
                <c:pt idx="772">
                  <c:v>5.5986622162097888</c:v>
                </c:pt>
                <c:pt idx="773">
                  <c:v>8.0565712061085737</c:v>
                </c:pt>
                <c:pt idx="774">
                  <c:v>8.4006853606542222</c:v>
                </c:pt>
                <c:pt idx="775">
                  <c:v>8.7281731606546753</c:v>
                </c:pt>
                <c:pt idx="776">
                  <c:v>9.1507935606542787</c:v>
                </c:pt>
                <c:pt idx="777">
                  <c:v>9.393279650344482</c:v>
                </c:pt>
                <c:pt idx="778">
                  <c:v>9.4220605606543018</c:v>
                </c:pt>
                <c:pt idx="779">
                  <c:v>9.1604826900662246</c:v>
                </c:pt>
                <c:pt idx="780">
                  <c:v>6.4318584788362614</c:v>
                </c:pt>
                <c:pt idx="781">
                  <c:v>5.5476938606541921</c:v>
                </c:pt>
                <c:pt idx="782">
                  <c:v>4.2634607606539126</c:v>
                </c:pt>
                <c:pt idx="783">
                  <c:v>2.9108416606539977</c:v>
                </c:pt>
                <c:pt idx="784">
                  <c:v>0.76762996065423394</c:v>
                </c:pt>
                <c:pt idx="785">
                  <c:v>-1.5531052393458253</c:v>
                </c:pt>
                <c:pt idx="786">
                  <c:v>-3.5314450393460621</c:v>
                </c:pt>
                <c:pt idx="787">
                  <c:v>-5.9689058726791533</c:v>
                </c:pt>
                <c:pt idx="788">
                  <c:v>-14.011504029001006</c:v>
                </c:pt>
                <c:pt idx="789">
                  <c:v>-15.399116637218658</c:v>
                </c:pt>
                <c:pt idx="790">
                  <c:v>-17.831689139345485</c:v>
                </c:pt>
                <c:pt idx="791">
                  <c:v>-19.839773239345654</c:v>
                </c:pt>
                <c:pt idx="792">
                  <c:v>-22.325115539345823</c:v>
                </c:pt>
                <c:pt idx="793">
                  <c:v>-24.222634839345474</c:v>
                </c:pt>
                <c:pt idx="794">
                  <c:v>-26.726949139345642</c:v>
                </c:pt>
                <c:pt idx="795">
                  <c:v>-28.952022179925002</c:v>
                </c:pt>
                <c:pt idx="796">
                  <c:v>-35.944519493191756</c:v>
                </c:pt>
                <c:pt idx="797">
                  <c:v>-37.035436839345813</c:v>
                </c:pt>
                <c:pt idx="798">
                  <c:v>-39.025048439345767</c:v>
                </c:pt>
                <c:pt idx="799">
                  <c:v>-40.598786739345655</c:v>
                </c:pt>
                <c:pt idx="800">
                  <c:v>-42.284851539345844</c:v>
                </c:pt>
                <c:pt idx="801">
                  <c:v>-43.63217583934555</c:v>
                </c:pt>
                <c:pt idx="802">
                  <c:v>-45.612504155672134</c:v>
                </c:pt>
                <c:pt idx="803">
                  <c:v>-47.169402639345549</c:v>
                </c:pt>
                <c:pt idx="804">
                  <c:v>-48.030713589345737</c:v>
                </c:pt>
                <c:pt idx="805">
                  <c:v>-52.190738602503686</c:v>
                </c:pt>
                <c:pt idx="806">
                  <c:v>-53.360819839345993</c:v>
                </c:pt>
                <c:pt idx="807">
                  <c:v>-54.091102839346036</c:v>
                </c:pt>
                <c:pt idx="808">
                  <c:v>-54.584437089345734</c:v>
                </c:pt>
                <c:pt idx="809">
                  <c:v>-54.970728939345761</c:v>
                </c:pt>
                <c:pt idx="810">
                  <c:v>-54.533325839346006</c:v>
                </c:pt>
                <c:pt idx="811">
                  <c:v>-53.794193039346105</c:v>
                </c:pt>
                <c:pt idx="812">
                  <c:v>-52.652891139345854</c:v>
                </c:pt>
                <c:pt idx="813">
                  <c:v>-51.716226741407525</c:v>
                </c:pt>
                <c:pt idx="814">
                  <c:v>-50.552608439345427</c:v>
                </c:pt>
                <c:pt idx="815">
                  <c:v>-49.058896539345589</c:v>
                </c:pt>
                <c:pt idx="816">
                  <c:v>-47.266573339345896</c:v>
                </c:pt>
                <c:pt idx="817">
                  <c:v>-45.870164339346097</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-34.181486939345618</c:v>
                </c:pt>
                <c:pt idx="826">
                  <c:v>-32.307447739345768</c:v>
                </c:pt>
                <c:pt idx="827">
                  <c:v>-30.470398039345902</c:v>
                </c:pt>
                <c:pt idx="828">
                  <c:v>-28.683626844500651</c:v>
                </c:pt>
                <c:pt idx="829">
                  <c:v>-27.142391639345906</c:v>
                </c:pt>
                <c:pt idx="830">
                  <c:v>-24.743471139345729</c:v>
                </c:pt>
                <c:pt idx="831">
                  <c:v>-23.124266939345887</c:v>
                </c:pt>
                <c:pt idx="832">
                  <c:v>-21.548483739345762</c:v>
                </c:pt>
                <c:pt idx="833">
                  <c:v>-20.094076432129427</c:v>
                </c:pt>
                <c:pt idx="834">
                  <c:v>-18.61639713934585</c:v>
                </c:pt>
                <c:pt idx="835">
                  <c:v>-17.186762039345822</c:v>
                </c:pt>
                <c:pt idx="836">
                  <c:v>-15.17144673934588</c:v>
                </c:pt>
                <c:pt idx="837">
                  <c:v>-12.995021539345618</c:v>
                </c:pt>
                <c:pt idx="838">
                  <c:v>-11.008454339345576</c:v>
                </c:pt>
                <c:pt idx="839">
                  <c:v>-9.2471930363151831</c:v>
                </c:pt>
                <c:pt idx="840">
                  <c:v>-6.0804004393455671</c:v>
                </c:pt>
                <c:pt idx="841">
                  <c:v>-4.0686175393457145</c:v>
                </c:pt>
                <c:pt idx="842">
                  <c:v>-1.7776422393453686</c:v>
                </c:pt>
                <c:pt idx="843">
                  <c:v>-0.1137687393456305</c:v>
                </c:pt>
                <c:pt idx="844">
                  <c:v>1.7456392379741006</c:v>
                </c:pt>
                <c:pt idx="845">
                  <c:v>3.2892811606548094</c:v>
                </c:pt>
                <c:pt idx="846">
                  <c:v>4.9815904606543393</c:v>
                </c:pt>
                <c:pt idx="847">
                  <c:v>6.4828866606542306</c:v>
                </c:pt>
                <c:pt idx="848">
                  <c:v>8.2545529606545589</c:v>
                </c:pt>
                <c:pt idx="849">
                  <c:v>10.027384495705746</c:v>
                </c:pt>
                <c:pt idx="850">
                  <c:v>11.635285660654461</c:v>
                </c:pt>
                <c:pt idx="851">
                  <c:v>13.24686221620966</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-1.9308800393456536</c:v>
                </c:pt>
                <c:pt idx="861">
                  <c:v>-4.8718507351794695</c:v>
                </c:pt>
                <c:pt idx="862">
                  <c:v>-7.444822039345695</c:v>
                </c:pt>
                <c:pt idx="863">
                  <c:v>-9.9391859393455775</c:v>
                </c:pt>
                <c:pt idx="864">
                  <c:v>-12.157592139345372</c:v>
                </c:pt>
                <c:pt idx="865">
                  <c:v>-14.645498139345534</c:v>
                </c:pt>
                <c:pt idx="866">
                  <c:v>-16.439870452747531</c:v>
                </c:pt>
                <c:pt idx="867">
                  <c:v>-17.811863339345791</c:v>
                </c:pt>
                <c:pt idx="868">
                  <c:v>-22.67654333934578</c:v>
                </c:pt>
                <c:pt idx="869">
                  <c:v>-23.454634248436662</c:v>
                </c:pt>
                <c:pt idx="870">
                  <c:v>-24.856091439346191</c:v>
                </c:pt>
                <c:pt idx="871">
                  <c:v>-26.461852339345945</c:v>
                </c:pt>
                <c:pt idx="872">
                  <c:v>-28.226260639345846</c:v>
                </c:pt>
                <c:pt idx="873">
                  <c:v>-29.481275214345807</c:v>
                </c:pt>
                <c:pt idx="874">
                  <c:v>-31.278442339345876</c:v>
                </c:pt>
                <c:pt idx="875">
                  <c:v>-32.781781739346314</c:v>
                </c:pt>
                <c:pt idx="876">
                  <c:v>-33.474520412516704</c:v>
                </c:pt>
                <c:pt idx="877">
                  <c:v>-40.437603339345742</c:v>
                </c:pt>
                <c:pt idx="878">
                  <c:v>-41.149119797678622</c:v>
                </c:pt>
                <c:pt idx="879">
                  <c:v>-42.739452639345913</c:v>
                </c:pt>
                <c:pt idx="880">
                  <c:v>-43.930415401201444</c:v>
                </c:pt>
                <c:pt idx="881">
                  <c:v>-45.456466139345572</c:v>
                </c:pt>
                <c:pt idx="882">
                  <c:v>-46.801458039345455</c:v>
                </c:pt>
                <c:pt idx="883">
                  <c:v>-47.77514213934586</c:v>
                </c:pt>
                <c:pt idx="884">
                  <c:v>-51.344772292834307</c:v>
                </c:pt>
                <c:pt idx="885">
                  <c:v>-51.653467039345429</c:v>
                </c:pt>
                <c:pt idx="886">
                  <c:v>-51.788537089345823</c:v>
                </c:pt>
                <c:pt idx="887">
                  <c:v>-52.272162039346085</c:v>
                </c:pt>
                <c:pt idx="888">
                  <c:v>-52.764615539345868</c:v>
                </c:pt>
                <c:pt idx="889">
                  <c:v>-52.861021239345568</c:v>
                </c:pt>
                <c:pt idx="890">
                  <c:v>-52.221286565152404</c:v>
                </c:pt>
                <c:pt idx="891">
                  <c:v>-50.904039867123799</c:v>
                </c:pt>
                <c:pt idx="892">
                  <c:v>-40.040786434584106</c:v>
                </c:pt>
                <c:pt idx="893">
                  <c:v>-37.094932639345643</c:v>
                </c:pt>
                <c:pt idx="894">
                  <c:v>-34.36049133934597</c:v>
                </c:pt>
                <c:pt idx="895">
                  <c:v>-30.850813339345677</c:v>
                </c:pt>
                <c:pt idx="896">
                  <c:v>-28.358025401201814</c:v>
                </c:pt>
                <c:pt idx="897">
                  <c:v>-25.496386839345924</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7.7680634606543943</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5.8540373606538143</c:v>
                </c:pt>
                <c:pt idx="12">
                  <c:v>5.2703318121690472</c:v>
                </c:pt>
                <c:pt idx="13">
                  <c:v>5.1439421606539781</c:v>
                </c:pt>
                <c:pt idx="14">
                  <c:v>5.3509093606542706</c:v>
                </c:pt>
                <c:pt idx="15">
                  <c:v>5.1045433606540769</c:v>
                </c:pt>
                <c:pt idx="16">
                  <c:v>4.4811298239192805</c:v>
                </c:pt>
                <c:pt idx="17">
                  <c:v>3.7704086087061341</c:v>
                </c:pt>
                <c:pt idx="18">
                  <c:v>-0.82183042267922779</c:v>
                </c:pt>
                <c:pt idx="19">
                  <c:v>-0.9935248393458096</c:v>
                </c:pt>
                <c:pt idx="20">
                  <c:v>-1.091348439345154</c:v>
                </c:pt>
                <c:pt idx="21">
                  <c:v>-1.8485095393455153</c:v>
                </c:pt>
                <c:pt idx="22">
                  <c:v>-1.6525042577133591</c:v>
                </c:pt>
                <c:pt idx="23">
                  <c:v>-1.422255157528014</c:v>
                </c:pt>
                <c:pt idx="24">
                  <c:v>-1.2894633393457866</c:v>
                </c:pt>
                <c:pt idx="25">
                  <c:v>-1.9975988565871035</c:v>
                </c:pt>
                <c:pt idx="26">
                  <c:v>-2.1331536423760467</c:v>
                </c:pt>
                <c:pt idx="27">
                  <c:v>-2.3516039393463726</c:v>
                </c:pt>
                <c:pt idx="28">
                  <c:v>-2.432093747508759</c:v>
                </c:pt>
                <c:pt idx="29">
                  <c:v>-2.3193805393457265</c:v>
                </c:pt>
                <c:pt idx="30">
                  <c:v>-2.1181983393459518</c:v>
                </c:pt>
                <c:pt idx="31">
                  <c:v>-1.732959339345939</c:v>
                </c:pt>
                <c:pt idx="32">
                  <c:v>-1.1902890536314885</c:v>
                </c:pt>
                <c:pt idx="33">
                  <c:v>-0.58658432295203378</c:v>
                </c:pt>
                <c:pt idx="34">
                  <c:v>0.5850584606541247</c:v>
                </c:pt>
                <c:pt idx="35">
                  <c:v>0.89659596065399683</c:v>
                </c:pt>
                <c:pt idx="36">
                  <c:v>0.63502976065450556</c:v>
                </c:pt>
                <c:pt idx="37">
                  <c:v>0.27509876065403238</c:v>
                </c:pt>
                <c:pt idx="38">
                  <c:v>-0.11424313526418944</c:v>
                </c:pt>
                <c:pt idx="39">
                  <c:v>-1.304847339345486</c:v>
                </c:pt>
                <c:pt idx="40">
                  <c:v>-3.3018429393457538</c:v>
                </c:pt>
                <c:pt idx="41">
                  <c:v>-2.9230133393458573</c:v>
                </c:pt>
                <c:pt idx="42">
                  <c:v>-2.1925828705957429</c:v>
                </c:pt>
                <c:pt idx="43">
                  <c:v>-1.6985255393458956</c:v>
                </c:pt>
                <c:pt idx="44">
                  <c:v>-1.3051144393454024</c:v>
                </c:pt>
                <c:pt idx="45">
                  <c:v>-0.99611303934608486</c:v>
                </c:pt>
                <c:pt idx="46">
                  <c:v>-0.88059973934576852</c:v>
                </c:pt>
                <c:pt idx="47">
                  <c:v>-0.66155193934542988</c:v>
                </c:pt>
                <c:pt idx="48">
                  <c:v>-0.39460803934599703</c:v>
                </c:pt>
                <c:pt idx="49">
                  <c:v>-0.25298103934647997</c:v>
                </c:pt>
                <c:pt idx="50">
                  <c:v>0.15202281450041272</c:v>
                </c:pt>
                <c:pt idx="51">
                  <c:v>-0.18100583934563036</c:v>
                </c:pt>
                <c:pt idx="52">
                  <c:v>-0.6967314393462517</c:v>
                </c:pt>
                <c:pt idx="53">
                  <c:v>-2.4083341474267317</c:v>
                </c:pt>
                <c:pt idx="54">
                  <c:v>-4.253623133160211</c:v>
                </c:pt>
                <c:pt idx="55">
                  <c:v>-6.3502358393456504</c:v>
                </c:pt>
                <c:pt idx="56">
                  <c:v>-8.3404330393463688</c:v>
                </c:pt>
                <c:pt idx="57">
                  <c:v>-9.9522678393455664</c:v>
                </c:pt>
                <c:pt idx="58">
                  <c:v>-11.439524155671734</c:v>
                </c:pt>
                <c:pt idx="59">
                  <c:v>-11.879523339345798</c:v>
                </c:pt>
                <c:pt idx="60">
                  <c:v>-13.923392593076986</c:v>
                </c:pt>
                <c:pt idx="61">
                  <c:v>-13.673017539345969</c:v>
                </c:pt>
                <c:pt idx="62">
                  <c:v>-12.948755339345439</c:v>
                </c:pt>
                <c:pt idx="63">
                  <c:v>-11.608666808734029</c:v>
                </c:pt>
                <c:pt idx="64">
                  <c:v>-9.6916831352643271</c:v>
                </c:pt>
                <c:pt idx="65">
                  <c:v>-7.4839025393462748</c:v>
                </c:pt>
                <c:pt idx="66">
                  <c:v>-4.0424025393458516</c:v>
                </c:pt>
                <c:pt idx="67">
                  <c:v>-0.52808963934631969</c:v>
                </c:pt>
                <c:pt idx="68">
                  <c:v>1.2050276810620617</c:v>
                </c:pt>
                <c:pt idx="69">
                  <c:v>10.432874808802421</c:v>
                </c:pt>
                <c:pt idx="70">
                  <c:v>12.068725410654281</c:v>
                </c:pt>
                <c:pt idx="71">
                  <c:v>15.45775586065372</c:v>
                </c:pt>
                <c:pt idx="72">
                  <c:v>18.889133960653886</c:v>
                </c:pt>
                <c:pt idx="73">
                  <c:v>20.58270416065384</c:v>
                </c:pt>
                <c:pt idx="74">
                  <c:v>21.563494660654445</c:v>
                </c:pt>
                <c:pt idx="75">
                  <c:v>22.453444560654287</c:v>
                </c:pt>
                <c:pt idx="76">
                  <c:v>22.746277760654628</c:v>
                </c:pt>
                <c:pt idx="77">
                  <c:v>22.777443502759319</c:v>
                </c:pt>
                <c:pt idx="78">
                  <c:v>20.910523478836012</c:v>
                </c:pt>
                <c:pt idx="79">
                  <c:v>19.615643258592229</c:v>
                </c:pt>
                <c:pt idx="80">
                  <c:v>17.542951460654635</c:v>
                </c:pt>
                <c:pt idx="81">
                  <c:v>15.208663460654275</c:v>
                </c:pt>
                <c:pt idx="82">
                  <c:v>12.67990656065405</c:v>
                </c:pt>
                <c:pt idx="83">
                  <c:v>10.431884598798774</c:v>
                </c:pt>
                <c:pt idx="84">
                  <c:v>7.145058960653949</c:v>
                </c:pt>
                <c:pt idx="85">
                  <c:v>5.2342242430718784</c:v>
                </c:pt>
                <c:pt idx="86">
                  <c:v>-3.4354027711641466</c:v>
                </c:pt>
                <c:pt idx="87">
                  <c:v>-4.9545812181337885</c:v>
                </c:pt>
                <c:pt idx="88">
                  <c:v>-6.976353439345651</c:v>
                </c:pt>
                <c:pt idx="89">
                  <c:v>-9.5689178393459571</c:v>
                </c:pt>
                <c:pt idx="90">
                  <c:v>-11.464769139346252</c:v>
                </c:pt>
                <c:pt idx="91">
                  <c:v>-12.28277557338777</c:v>
                </c:pt>
                <c:pt idx="92">
                  <c:v>-13.26307493934571</c:v>
                </c:pt>
                <c:pt idx="93">
                  <c:v>-15.932924839345514</c:v>
                </c:pt>
                <c:pt idx="94">
                  <c:v>-16.412543339345756</c:v>
                </c:pt>
                <c:pt idx="95">
                  <c:v>-14.264361935836741</c:v>
                </c:pt>
                <c:pt idx="96">
                  <c:v>-13.789543239345573</c:v>
                </c:pt>
                <c:pt idx="97">
                  <c:v>-14.367874539345468</c:v>
                </c:pt>
                <c:pt idx="98">
                  <c:v>-14.079732239346153</c:v>
                </c:pt>
                <c:pt idx="99">
                  <c:v>-13.78484083934552</c:v>
                </c:pt>
                <c:pt idx="100">
                  <c:v>-13.261137193512695</c:v>
                </c:pt>
                <c:pt idx="101">
                  <c:v>-12.254007139345912</c:v>
                </c:pt>
                <c:pt idx="102">
                  <c:v>-10.85693673934597</c:v>
                </c:pt>
                <c:pt idx="103">
                  <c:v>-10.010073339345809</c:v>
                </c:pt>
                <c:pt idx="104">
                  <c:v>-3.550696156247227</c:v>
                </c:pt>
                <c:pt idx="105">
                  <c:v>-1.8400332393460421</c:v>
                </c:pt>
                <c:pt idx="106">
                  <c:v>-0.73154615184563387</c:v>
                </c:pt>
                <c:pt idx="107">
                  <c:v>0.40580626065440201</c:v>
                </c:pt>
                <c:pt idx="108">
                  <c:v>1.7795220606542439</c:v>
                </c:pt>
                <c:pt idx="109">
                  <c:v>3.6951843606540251</c:v>
                </c:pt>
                <c:pt idx="110">
                  <c:v>5.4250602689018566</c:v>
                </c:pt>
                <c:pt idx="111">
                  <c:v>7.7753291606536656</c:v>
                </c:pt>
                <c:pt idx="112">
                  <c:v>9.1526826181014034</c:v>
                </c:pt>
                <c:pt idx="113">
                  <c:v>16.188913327320787</c:v>
                </c:pt>
                <c:pt idx="114">
                  <c:v>16.875750460654643</c:v>
                </c:pt>
                <c:pt idx="115">
                  <c:v>18.404577760653638</c:v>
                </c:pt>
                <c:pt idx="116">
                  <c:v>19.61669066065383</c:v>
                </c:pt>
                <c:pt idx="117">
                  <c:v>20.337743060654724</c:v>
                </c:pt>
                <c:pt idx="118">
                  <c:v>21.056977460654068</c:v>
                </c:pt>
                <c:pt idx="119">
                  <c:v>20.63374746873518</c:v>
                </c:pt>
                <c:pt idx="120">
                  <c:v>19.922680410654323</c:v>
                </c:pt>
                <c:pt idx="121">
                  <c:v>19.403186660654228</c:v>
                </c:pt>
                <c:pt idx="122">
                  <c:v>15.951225309302799</c:v>
                </c:pt>
                <c:pt idx="123">
                  <c:v>14.084934260654336</c:v>
                </c:pt>
                <c:pt idx="124">
                  <c:v>11.777123560654541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-12.870001639345405</c:v>
                </c:pt>
                <c:pt idx="133">
                  <c:v>-14.902647076719761</c:v>
                </c:pt>
                <c:pt idx="134">
                  <c:v>-16.803176539346222</c:v>
                </c:pt>
                <c:pt idx="135">
                  <c:v>-18.558607739345497</c:v>
                </c:pt>
                <c:pt idx="136">
                  <c:v>-19.455474439346006</c:v>
                </c:pt>
                <c:pt idx="137">
                  <c:v>-19.934157839346142</c:v>
                </c:pt>
                <c:pt idx="138">
                  <c:v>-20.526156239345859</c:v>
                </c:pt>
                <c:pt idx="139">
                  <c:v>-21.11777533934573</c:v>
                </c:pt>
                <c:pt idx="140">
                  <c:v>-19.452896553631806</c:v>
                </c:pt>
                <c:pt idx="141">
                  <c:v>-18.8163987393458</c:v>
                </c:pt>
                <c:pt idx="142">
                  <c:v>-17.537778239346039</c:v>
                </c:pt>
                <c:pt idx="143">
                  <c:v>-16.073080739345752</c:v>
                </c:pt>
                <c:pt idx="144">
                  <c:v>-14.54114663934582</c:v>
                </c:pt>
                <c:pt idx="145">
                  <c:v>-14.209994739345575</c:v>
                </c:pt>
                <c:pt idx="146">
                  <c:v>-13.309599939345867</c:v>
                </c:pt>
                <c:pt idx="147">
                  <c:v>-11.576442939345295</c:v>
                </c:pt>
                <c:pt idx="148">
                  <c:v>-10.038643339345812</c:v>
                </c:pt>
                <c:pt idx="149">
                  <c:v>-3.3577563828238777</c:v>
                </c:pt>
                <c:pt idx="150">
                  <c:v>-2.5532524393459513</c:v>
                </c:pt>
                <c:pt idx="151">
                  <c:v>-7.7903393462861528E-3</c:v>
                </c:pt>
                <c:pt idx="152">
                  <c:v>3.0271388606543073</c:v>
                </c:pt>
                <c:pt idx="153">
                  <c:v>6.2818568606543863</c:v>
                </c:pt>
                <c:pt idx="154">
                  <c:v>8.6896292606546126</c:v>
                </c:pt>
                <c:pt idx="155">
                  <c:v>12.463539517797674</c:v>
                </c:pt>
                <c:pt idx="156">
                  <c:v>19.458512910654044</c:v>
                </c:pt>
                <c:pt idx="157">
                  <c:v>20.100317260653533</c:v>
                </c:pt>
                <c:pt idx="158">
                  <c:v>20.241424029075461</c:v>
                </c:pt>
                <c:pt idx="159">
                  <c:v>20.163196160654035</c:v>
                </c:pt>
                <c:pt idx="160">
                  <c:v>19.973396460654577</c:v>
                </c:pt>
                <c:pt idx="161">
                  <c:v>18.814522760654278</c:v>
                </c:pt>
                <c:pt idx="162">
                  <c:v>17.517425660654201</c:v>
                </c:pt>
                <c:pt idx="163">
                  <c:v>17.19017666065389</c:v>
                </c:pt>
                <c:pt idx="164">
                  <c:v>14.602988976443839</c:v>
                </c:pt>
                <c:pt idx="165">
                  <c:v>12.112131660654255</c:v>
                </c:pt>
                <c:pt idx="166">
                  <c:v>3.7663562194780407</c:v>
                </c:pt>
                <c:pt idx="167">
                  <c:v>1.5649694606543108</c:v>
                </c:pt>
                <c:pt idx="168">
                  <c:v>-2.0063054393457915</c:v>
                </c:pt>
                <c:pt idx="169">
                  <c:v>-4.6332783393456234</c:v>
                </c:pt>
                <c:pt idx="170">
                  <c:v>-8.467021726443182</c:v>
                </c:pt>
                <c:pt idx="171">
                  <c:v>-13.650206639345427</c:v>
                </c:pt>
                <c:pt idx="172">
                  <c:v>-17.174250730650243</c:v>
                </c:pt>
                <c:pt idx="173">
                  <c:v>-22.716948339346004</c:v>
                </c:pt>
                <c:pt idx="174">
                  <c:v>-25.305800039345684</c:v>
                </c:pt>
                <c:pt idx="175">
                  <c:v>-27.598859239345323</c:v>
                </c:pt>
                <c:pt idx="176">
                  <c:v>-29.964462813029876</c:v>
                </c:pt>
                <c:pt idx="177">
                  <c:v>-33.259730039345641</c:v>
                </c:pt>
                <c:pt idx="178">
                  <c:v>-35.524741439345796</c:v>
                </c:pt>
                <c:pt idx="179">
                  <c:v>-37.912624939345569</c:v>
                </c:pt>
                <c:pt idx="180">
                  <c:v>-39.555201539345944</c:v>
                </c:pt>
                <c:pt idx="181">
                  <c:v>-40.45525167267914</c:v>
                </c:pt>
                <c:pt idx="182">
                  <c:v>-41.517611839346024</c:v>
                </c:pt>
                <c:pt idx="183">
                  <c:v>-41.845143339345555</c:v>
                </c:pt>
                <c:pt idx="184">
                  <c:v>-42.680235339345913</c:v>
                </c:pt>
                <c:pt idx="185">
                  <c:v>-43.789619739345767</c:v>
                </c:pt>
                <c:pt idx="186">
                  <c:v>-46.400269239345896</c:v>
                </c:pt>
                <c:pt idx="187">
                  <c:v>-48.443089296793119</c:v>
                </c:pt>
                <c:pt idx="188">
                  <c:v>-49.410170239346144</c:v>
                </c:pt>
                <c:pt idx="189">
                  <c:v>-49.149534739345711</c:v>
                </c:pt>
                <c:pt idx="190">
                  <c:v>-48.369615339345671</c:v>
                </c:pt>
                <c:pt idx="191">
                  <c:v>-44.2764940060123</c:v>
                </c:pt>
                <c:pt idx="192">
                  <c:v>-42.215546639346002</c:v>
                </c:pt>
                <c:pt idx="193">
                  <c:v>-40.060308739346276</c:v>
                </c:pt>
                <c:pt idx="194">
                  <c:v>-37.823967839345372</c:v>
                </c:pt>
                <c:pt idx="195">
                  <c:v>-37.145970539346244</c:v>
                </c:pt>
                <c:pt idx="196">
                  <c:v>-36.028367039345646</c:v>
                </c:pt>
                <c:pt idx="197">
                  <c:v>-34.493641939345764</c:v>
                </c:pt>
                <c:pt idx="198">
                  <c:v>-31.814733339345743</c:v>
                </c:pt>
                <c:pt idx="199">
                  <c:v>-30.534143339345729</c:v>
                </c:pt>
                <c:pt idx="200">
                  <c:v>-20.122585798362188</c:v>
                </c:pt>
                <c:pt idx="201">
                  <c:v>-17.74659563934555</c:v>
                </c:pt>
                <c:pt idx="202">
                  <c:v>-14.902780739345882</c:v>
                </c:pt>
                <c:pt idx="203">
                  <c:v>-13.792639539345906</c:v>
                </c:pt>
                <c:pt idx="204">
                  <c:v>-12.084555239346022</c:v>
                </c:pt>
                <c:pt idx="205">
                  <c:v>-11.939996293891353</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7.420816860654206</c:v>
                </c:pt>
                <c:pt idx="216">
                  <c:v>9.657001660654311</c:v>
                </c:pt>
                <c:pt idx="217">
                  <c:v>11.308956660654188</c:v>
                </c:pt>
                <c:pt idx="218">
                  <c:v>19.774149216209629</c:v>
                </c:pt>
                <c:pt idx="219">
                  <c:v>22.328391860654527</c:v>
                </c:pt>
                <c:pt idx="220">
                  <c:v>24.79975076065417</c:v>
                </c:pt>
                <c:pt idx="221">
                  <c:v>27.16808486065413</c:v>
                </c:pt>
                <c:pt idx="222">
                  <c:v>-39.630611169883551</c:v>
                </c:pt>
                <c:pt idx="223">
                  <c:v>37.500464369654146</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62.701645171765293</c:v>
                </c:pt>
                <c:pt idx="232">
                  <c:v>63.813731024290547</c:v>
                </c:pt>
                <c:pt idx="233">
                  <c:v>62.884038960654195</c:v>
                </c:pt>
                <c:pt idx="234">
                  <c:v>61.481189730654208</c:v>
                </c:pt>
                <c:pt idx="235">
                  <c:v>60.133369950654249</c:v>
                </c:pt>
                <c:pt idx="236">
                  <c:v>57.902714050654176</c:v>
                </c:pt>
                <c:pt idx="237">
                  <c:v>55.547120628739336</c:v>
                </c:pt>
                <c:pt idx="238">
                  <c:v>52.494939570654196</c:v>
                </c:pt>
                <c:pt idx="239">
                  <c:v>49.816474460654142</c:v>
                </c:pt>
                <c:pt idx="240">
                  <c:v>47.698842160654209</c:v>
                </c:pt>
                <c:pt idx="241">
                  <c:v>34.398194708068011</c:v>
                </c:pt>
                <c:pt idx="242">
                  <c:v>31.639589084897011</c:v>
                </c:pt>
                <c:pt idx="243">
                  <c:v>27.339338860654173</c:v>
                </c:pt>
                <c:pt idx="244">
                  <c:v>23.089813260653727</c:v>
                </c:pt>
                <c:pt idx="245">
                  <c:v>19.340946860653887</c:v>
                </c:pt>
                <c:pt idx="246">
                  <c:v>14.992037260654355</c:v>
                </c:pt>
                <c:pt idx="247">
                  <c:v>10.119335650553467</c:v>
                </c:pt>
                <c:pt idx="248">
                  <c:v>6.5561676606542392</c:v>
                </c:pt>
                <c:pt idx="249">
                  <c:v>0.89345666065435059</c:v>
                </c:pt>
                <c:pt idx="250">
                  <c:v>-0.8329188393458945</c:v>
                </c:pt>
                <c:pt idx="251">
                  <c:v>-3.9693062393457126</c:v>
                </c:pt>
                <c:pt idx="252">
                  <c:v>-8.2818375393455987</c:v>
                </c:pt>
                <c:pt idx="253">
                  <c:v>-13.192318020197023</c:v>
                </c:pt>
                <c:pt idx="254">
                  <c:v>-14.9845617393454</c:v>
                </c:pt>
                <c:pt idx="255">
                  <c:v>-17.500365139345661</c:v>
                </c:pt>
                <c:pt idx="256">
                  <c:v>-19.80379703934582</c:v>
                </c:pt>
                <c:pt idx="257">
                  <c:v>-21.527884123659803</c:v>
                </c:pt>
                <c:pt idx="258">
                  <c:v>-26.673422076188253</c:v>
                </c:pt>
                <c:pt idx="259">
                  <c:v>-27.275275439345592</c:v>
                </c:pt>
                <c:pt idx="260">
                  <c:v>-28.574447639345379</c:v>
                </c:pt>
                <c:pt idx="261">
                  <c:v>-33.021755339345809</c:v>
                </c:pt>
                <c:pt idx="262">
                  <c:v>-35.358906457625075</c:v>
                </c:pt>
                <c:pt idx="263">
                  <c:v>-37.722034439345578</c:v>
                </c:pt>
                <c:pt idx="264">
                  <c:v>-39.055213339345812</c:v>
                </c:pt>
                <c:pt idx="265">
                  <c:v>-37.547947315249445</c:v>
                </c:pt>
                <c:pt idx="266">
                  <c:v>-36.210977839345958</c:v>
                </c:pt>
                <c:pt idx="267">
                  <c:v>-35.417761539345364</c:v>
                </c:pt>
                <c:pt idx="268">
                  <c:v>-34.698041511388851</c:v>
                </c:pt>
                <c:pt idx="269">
                  <c:v>-33.105970739346105</c:v>
                </c:pt>
                <c:pt idx="270">
                  <c:v>-31.958994339346287</c:v>
                </c:pt>
                <c:pt idx="271">
                  <c:v>-31.613465006012511</c:v>
                </c:pt>
                <c:pt idx="272">
                  <c:v>-28.011365300129853</c:v>
                </c:pt>
                <c:pt idx="273">
                  <c:v>-26.656053639345544</c:v>
                </c:pt>
                <c:pt idx="274">
                  <c:v>-23.961334046416127</c:v>
                </c:pt>
                <c:pt idx="275">
                  <c:v>-22.043402439346128</c:v>
                </c:pt>
                <c:pt idx="276">
                  <c:v>-20.034780039345662</c:v>
                </c:pt>
                <c:pt idx="277">
                  <c:v>-17.713784739345382</c:v>
                </c:pt>
                <c:pt idx="278">
                  <c:v>-15.149912733284737</c:v>
                </c:pt>
                <c:pt idx="279">
                  <c:v>-13.919016139345684</c:v>
                </c:pt>
                <c:pt idx="280">
                  <c:v>-12.790379339345634</c:v>
                </c:pt>
                <c:pt idx="281">
                  <c:v>-3.7013098258321406</c:v>
                </c:pt>
                <c:pt idx="282">
                  <c:v>-1.76000263934543</c:v>
                </c:pt>
                <c:pt idx="283">
                  <c:v>0.91049636065383766</c:v>
                </c:pt>
                <c:pt idx="284">
                  <c:v>2.8439038323710406</c:v>
                </c:pt>
                <c:pt idx="285">
                  <c:v>4.4714435606540004</c:v>
                </c:pt>
                <c:pt idx="286">
                  <c:v>5.7787794606543432</c:v>
                </c:pt>
                <c:pt idx="287">
                  <c:v>7.4273907606541396</c:v>
                </c:pt>
                <c:pt idx="288">
                  <c:v>8.6103749215232579</c:v>
                </c:pt>
                <c:pt idx="289">
                  <c:v>9.9901164106544229</c:v>
                </c:pt>
                <c:pt idx="290">
                  <c:v>16.494219563879803</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37.477718348654257</c:v>
                </c:pt>
                <c:pt idx="299">
                  <c:v>43.880130802163649</c:v>
                </c:pt>
                <c:pt idx="300">
                  <c:v>44.793112395654305</c:v>
                </c:pt>
                <c:pt idx="301">
                  <c:v>47.269548320654273</c:v>
                </c:pt>
                <c:pt idx="302">
                  <c:v>48.355556720654228</c:v>
                </c:pt>
                <c:pt idx="303">
                  <c:v>49.606838725871611</c:v>
                </c:pt>
                <c:pt idx="304">
                  <c:v>55.023227570654207</c:v>
                </c:pt>
                <c:pt idx="305">
                  <c:v>55.864845530654151</c:v>
                </c:pt>
                <c:pt idx="306">
                  <c:v>55.069569098856491</c:v>
                </c:pt>
                <c:pt idx="307">
                  <c:v>48.558202706631249</c:v>
                </c:pt>
                <c:pt idx="308">
                  <c:v>45.080327808022645</c:v>
                </c:pt>
                <c:pt idx="309">
                  <c:v>41.412269035654163</c:v>
                </c:pt>
                <c:pt idx="310">
                  <c:v>38.448766835654204</c:v>
                </c:pt>
                <c:pt idx="311">
                  <c:v>35.711227779654138</c:v>
                </c:pt>
                <c:pt idx="312">
                  <c:v>203.3429755361378</c:v>
                </c:pt>
                <c:pt idx="313">
                  <c:v>29.601016160654151</c:v>
                </c:pt>
                <c:pt idx="314">
                  <c:v>25.066891660654193</c:v>
                </c:pt>
                <c:pt idx="315">
                  <c:v>11.411306660654123</c:v>
                </c:pt>
                <c:pt idx="316">
                  <c:v>11.074950028001183</c:v>
                </c:pt>
                <c:pt idx="317">
                  <c:v>8.5291295899474466</c:v>
                </c:pt>
                <c:pt idx="318">
                  <c:v>5.3408159606540782</c:v>
                </c:pt>
                <c:pt idx="319">
                  <c:v>2.2893227606538771</c:v>
                </c:pt>
                <c:pt idx="320">
                  <c:v>-1.1396354393457961</c:v>
                </c:pt>
                <c:pt idx="321">
                  <c:v>-2.4828909255523399</c:v>
                </c:pt>
                <c:pt idx="322">
                  <c:v>-3.4034248671235932</c:v>
                </c:pt>
                <c:pt idx="323">
                  <c:v>-9.6047733393457975</c:v>
                </c:pt>
                <c:pt idx="324">
                  <c:v>-10.099556039345789</c:v>
                </c:pt>
                <c:pt idx="325">
                  <c:v>-12.207570839345466</c:v>
                </c:pt>
                <c:pt idx="326">
                  <c:v>-14.785675890366354</c:v>
                </c:pt>
                <c:pt idx="327">
                  <c:v>-16.480479339345845</c:v>
                </c:pt>
                <c:pt idx="328">
                  <c:v>-19.009894039346136</c:v>
                </c:pt>
                <c:pt idx="329">
                  <c:v>-21.885221066618691</c:v>
                </c:pt>
                <c:pt idx="330">
                  <c:v>-25.307686743600868</c:v>
                </c:pt>
                <c:pt idx="331">
                  <c:v>-26.497335056517443</c:v>
                </c:pt>
                <c:pt idx="332">
                  <c:v>-28.447154039345776</c:v>
                </c:pt>
                <c:pt idx="333">
                  <c:v>-29.926827339346517</c:v>
                </c:pt>
                <c:pt idx="334">
                  <c:v>-30.031951739345821</c:v>
                </c:pt>
                <c:pt idx="335">
                  <c:v>-29.541320309042646</c:v>
                </c:pt>
                <c:pt idx="336">
                  <c:v>-28.818448039345789</c:v>
                </c:pt>
                <c:pt idx="337">
                  <c:v>-27.379974877807175</c:v>
                </c:pt>
                <c:pt idx="338">
                  <c:v>-20.408922545694622</c:v>
                </c:pt>
                <c:pt idx="339">
                  <c:v>-19.075038839345343</c:v>
                </c:pt>
                <c:pt idx="340">
                  <c:v>-17.440087139345877</c:v>
                </c:pt>
                <c:pt idx="341">
                  <c:v>-14.439142739345938</c:v>
                </c:pt>
                <c:pt idx="342">
                  <c:v>-12.892614426302671</c:v>
                </c:pt>
                <c:pt idx="343">
                  <c:v>-12.353735839345884</c:v>
                </c:pt>
                <c:pt idx="344">
                  <c:v>-12.08997753934557</c:v>
                </c:pt>
                <c:pt idx="345">
                  <c:v>-11.795704239345772</c:v>
                </c:pt>
                <c:pt idx="346">
                  <c:v>-11.132488439345661</c:v>
                </c:pt>
                <c:pt idx="347">
                  <c:v>-10.218694450457008</c:v>
                </c:pt>
                <c:pt idx="348">
                  <c:v>-8.5916791393457856</c:v>
                </c:pt>
                <c:pt idx="349">
                  <c:v>-6.7062990393458843</c:v>
                </c:pt>
                <c:pt idx="350">
                  <c:v>-4.6799852393463004</c:v>
                </c:pt>
                <c:pt idx="351">
                  <c:v>-2.7038990393453446</c:v>
                </c:pt>
                <c:pt idx="352">
                  <c:v>-0.85052833934582861</c:v>
                </c:pt>
                <c:pt idx="353">
                  <c:v>1.8245308020683524</c:v>
                </c:pt>
                <c:pt idx="354">
                  <c:v>2.3162905630929913</c:v>
                </c:pt>
                <c:pt idx="355">
                  <c:v>5.5879464408735089</c:v>
                </c:pt>
                <c:pt idx="356">
                  <c:v>7.2170571606545195</c:v>
                </c:pt>
                <c:pt idx="357">
                  <c:v>8.2245512606540832</c:v>
                </c:pt>
                <c:pt idx="358">
                  <c:v>10.195768660654029</c:v>
                </c:pt>
                <c:pt idx="359">
                  <c:v>12.110117872775277</c:v>
                </c:pt>
                <c:pt idx="360">
                  <c:v>13.723774860654203</c:v>
                </c:pt>
                <c:pt idx="361">
                  <c:v>15.03346818239304</c:v>
                </c:pt>
                <c:pt idx="362">
                  <c:v>20.244359131242504</c:v>
                </c:pt>
                <c:pt idx="363">
                  <c:v>20.736425460654203</c:v>
                </c:pt>
                <c:pt idx="364">
                  <c:v>23.454749132564032</c:v>
                </c:pt>
                <c:pt idx="365">
                  <c:v>27.473615460653892</c:v>
                </c:pt>
                <c:pt idx="366">
                  <c:v>29.161788360654121</c:v>
                </c:pt>
                <c:pt idx="367">
                  <c:v>30.728054160653933</c:v>
                </c:pt>
                <c:pt idx="368">
                  <c:v>31.984075360654025</c:v>
                </c:pt>
                <c:pt idx="369">
                  <c:v>32.1049046606541</c:v>
                </c:pt>
                <c:pt idx="370">
                  <c:v>38.589561980219386</c:v>
                </c:pt>
                <c:pt idx="371">
                  <c:v>39.417182321654195</c:v>
                </c:pt>
                <c:pt idx="372">
                  <c:v>39.462127566654196</c:v>
                </c:pt>
                <c:pt idx="373">
                  <c:v>39.210968812654208</c:v>
                </c:pt>
                <c:pt idx="374">
                  <c:v>38.657375421654194</c:v>
                </c:pt>
                <c:pt idx="375">
                  <c:v>37.798008023654212</c:v>
                </c:pt>
                <c:pt idx="376">
                  <c:v>37.255367110149166</c:v>
                </c:pt>
                <c:pt idx="377">
                  <c:v>35.551855554654139</c:v>
                </c:pt>
                <c:pt idx="378">
                  <c:v>34.257710149654216</c:v>
                </c:pt>
                <c:pt idx="379">
                  <c:v>-10.687098144545644</c:v>
                </c:pt>
                <c:pt idx="380">
                  <c:v>30.781121560654299</c:v>
                </c:pt>
                <c:pt idx="381">
                  <c:v>28.809710746675627</c:v>
                </c:pt>
                <c:pt idx="382">
                  <c:v>27.061488360654515</c:v>
                </c:pt>
                <c:pt idx="383">
                  <c:v>22.973185960653836</c:v>
                </c:pt>
                <c:pt idx="384">
                  <c:v>20.427602660654372</c:v>
                </c:pt>
                <c:pt idx="385">
                  <c:v>19.033242660654093</c:v>
                </c:pt>
                <c:pt idx="386">
                  <c:v>17.812638124069053</c:v>
                </c:pt>
                <c:pt idx="387">
                  <c:v>15.137344660653969</c:v>
                </c:pt>
                <c:pt idx="388">
                  <c:v>12.898491860653735</c:v>
                </c:pt>
                <c:pt idx="389">
                  <c:v>10.460171760654116</c:v>
                </c:pt>
                <c:pt idx="390">
                  <c:v>6.6706206606543281</c:v>
                </c:pt>
                <c:pt idx="391">
                  <c:v>6.0170496606547772</c:v>
                </c:pt>
                <c:pt idx="392">
                  <c:v>4.5290528222703301</c:v>
                </c:pt>
                <c:pt idx="393">
                  <c:v>3.0375384606540479</c:v>
                </c:pt>
                <c:pt idx="394">
                  <c:v>1.1025524606543529</c:v>
                </c:pt>
                <c:pt idx="395">
                  <c:v>-2.9484872393453552</c:v>
                </c:pt>
                <c:pt idx="396">
                  <c:v>-3.2496946935124242</c:v>
                </c:pt>
                <c:pt idx="397">
                  <c:v>-7.2285538949015518</c:v>
                </c:pt>
                <c:pt idx="398">
                  <c:v>-8.8355225393456962</c:v>
                </c:pt>
                <c:pt idx="399">
                  <c:v>-11.591636039345325</c:v>
                </c:pt>
                <c:pt idx="400">
                  <c:v>-12.903771339345052</c:v>
                </c:pt>
                <c:pt idx="401">
                  <c:v>-12.961254939345356</c:v>
                </c:pt>
                <c:pt idx="402">
                  <c:v>-12.329687143693954</c:v>
                </c:pt>
                <c:pt idx="403">
                  <c:v>-11.497550339345434</c:v>
                </c:pt>
                <c:pt idx="404">
                  <c:v>-10.964026910774304</c:v>
                </c:pt>
                <c:pt idx="405">
                  <c:v>-19.761074589345959</c:v>
                </c:pt>
                <c:pt idx="406">
                  <c:v>-21.644658439346095</c:v>
                </c:pt>
                <c:pt idx="407">
                  <c:v>-24.306912839345813</c:v>
                </c:pt>
                <c:pt idx="408">
                  <c:v>-30.260207278739657</c:v>
                </c:pt>
                <c:pt idx="409">
                  <c:v>-33.543998039346107</c:v>
                </c:pt>
                <c:pt idx="410">
                  <c:v>-34.172903739346154</c:v>
                </c:pt>
                <c:pt idx="411">
                  <c:v>-34.80820913934599</c:v>
                </c:pt>
                <c:pt idx="412">
                  <c:v>-35.572823339345803</c:v>
                </c:pt>
                <c:pt idx="413">
                  <c:v>-36.140763036315782</c:v>
                </c:pt>
                <c:pt idx="414">
                  <c:v>-36.544744139345994</c:v>
                </c:pt>
                <c:pt idx="415">
                  <c:v>-36.884712594664954</c:v>
                </c:pt>
                <c:pt idx="416">
                  <c:v>-37.130687139345568</c:v>
                </c:pt>
                <c:pt idx="417">
                  <c:v>-36.784549739346232</c:v>
                </c:pt>
                <c:pt idx="418">
                  <c:v>-36.107656139345977</c:v>
                </c:pt>
                <c:pt idx="419">
                  <c:v>-34.627106539345604</c:v>
                </c:pt>
                <c:pt idx="420">
                  <c:v>-33.104668070528021</c:v>
                </c:pt>
                <c:pt idx="421">
                  <c:v>-30.524603039345866</c:v>
                </c:pt>
                <c:pt idx="422">
                  <c:v>-27.974986939345946</c:v>
                </c:pt>
                <c:pt idx="423">
                  <c:v>-25.863162739345682</c:v>
                </c:pt>
                <c:pt idx="424">
                  <c:v>-23.322401639345713</c:v>
                </c:pt>
                <c:pt idx="425">
                  <c:v>-21.672818804461713</c:v>
                </c:pt>
                <c:pt idx="426">
                  <c:v>-20.234005539345887</c:v>
                </c:pt>
                <c:pt idx="427">
                  <c:v>-18.958608939345279</c:v>
                </c:pt>
                <c:pt idx="428">
                  <c:v>-15.714009339345647</c:v>
                </c:pt>
                <c:pt idx="429">
                  <c:v>-12.72987423934593</c:v>
                </c:pt>
                <c:pt idx="430">
                  <c:v>-11.105792339345745</c:v>
                </c:pt>
                <c:pt idx="431">
                  <c:v>-1.3437851135392975</c:v>
                </c:pt>
                <c:pt idx="432">
                  <c:v>-0.56836183934569862</c:v>
                </c:pt>
                <c:pt idx="433">
                  <c:v>0.82543896065419664</c:v>
                </c:pt>
                <c:pt idx="434">
                  <c:v>1.5087006606539148</c:v>
                </c:pt>
                <c:pt idx="435">
                  <c:v>3.4403288606541782</c:v>
                </c:pt>
                <c:pt idx="436">
                  <c:v>5.2687703341233663</c:v>
                </c:pt>
                <c:pt idx="437">
                  <c:v>6.4575879606543367</c:v>
                </c:pt>
                <c:pt idx="438">
                  <c:v>6.8225941074626864</c:v>
                </c:pt>
                <c:pt idx="439">
                  <c:v>11.458281660654048</c:v>
                </c:pt>
                <c:pt idx="440">
                  <c:v>14.403694460653924</c:v>
                </c:pt>
                <c:pt idx="441">
                  <c:v>15.023850760654398</c:v>
                </c:pt>
                <c:pt idx="442">
                  <c:v>17.234532771765465</c:v>
                </c:pt>
                <c:pt idx="443">
                  <c:v>18.18997276065393</c:v>
                </c:pt>
                <c:pt idx="444">
                  <c:v>19.671473760654735</c:v>
                </c:pt>
                <c:pt idx="445">
                  <c:v>21.307178121328285</c:v>
                </c:pt>
                <c:pt idx="446">
                  <c:v>26.31313666065423</c:v>
                </c:pt>
                <c:pt idx="447">
                  <c:v>26.848223293307658</c:v>
                </c:pt>
                <c:pt idx="448">
                  <c:v>29.264301307119069</c:v>
                </c:pt>
                <c:pt idx="449">
                  <c:v>-72.514385667825536</c:v>
                </c:pt>
                <c:pt idx="450">
                  <c:v>36.091292744654218</c:v>
                </c:pt>
                <c:pt idx="451">
                  <c:v>36.533232572654214</c:v>
                </c:pt>
                <c:pt idx="452">
                  <c:v>37.496390906654263</c:v>
                </c:pt>
                <c:pt idx="453">
                  <c:v>40.842187796286318</c:v>
                </c:pt>
                <c:pt idx="454">
                  <c:v>45.891061660654138</c:v>
                </c:pt>
                <c:pt idx="455">
                  <c:v>46.143163584123592</c:v>
                </c:pt>
                <c:pt idx="456">
                  <c:v>47.090142050654187</c:v>
                </c:pt>
                <c:pt idx="457">
                  <c:v>49.620957070654228</c:v>
                </c:pt>
                <c:pt idx="458">
                  <c:v>54.610527660654178</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76.893488720654048</c:v>
                </c:pt>
                <c:pt idx="468">
                  <c:v>80.483709310654064</c:v>
                </c:pt>
                <c:pt idx="469">
                  <c:v>81.696274201470573</c:v>
                </c:pt>
                <c:pt idx="470">
                  <c:v>84.177829150654006</c:v>
                </c:pt>
                <c:pt idx="471">
                  <c:v>88.148297640654249</c:v>
                </c:pt>
                <c:pt idx="472">
                  <c:v>89.84508382065404</c:v>
                </c:pt>
                <c:pt idx="473">
                  <c:v>89.919258540654212</c:v>
                </c:pt>
                <c:pt idx="474">
                  <c:v>91.767023813715497</c:v>
                </c:pt>
                <c:pt idx="475">
                  <c:v>92.581228710654159</c:v>
                </c:pt>
                <c:pt idx="476">
                  <c:v>91.226778380654025</c:v>
                </c:pt>
                <c:pt idx="477">
                  <c:v>88.240568850654228</c:v>
                </c:pt>
                <c:pt idx="478">
                  <c:v>85.310621360654181</c:v>
                </c:pt>
                <c:pt idx="479">
                  <c:v>88.458792398027867</c:v>
                </c:pt>
                <c:pt idx="480">
                  <c:v>95.786028340654141</c:v>
                </c:pt>
                <c:pt idx="481">
                  <c:v>99.105447000654024</c:v>
                </c:pt>
                <c:pt idx="482">
                  <c:v>101.13236141065408</c:v>
                </c:pt>
                <c:pt idx="483">
                  <c:v>99.663652303511256</c:v>
                </c:pt>
                <c:pt idx="484">
                  <c:v>99.713287930654118</c:v>
                </c:pt>
                <c:pt idx="485">
                  <c:v>98.401921517797092</c:v>
                </c:pt>
                <c:pt idx="486">
                  <c:v>76.832366216209664</c:v>
                </c:pt>
                <c:pt idx="487">
                  <c:v>72.575092010653961</c:v>
                </c:pt>
                <c:pt idx="488">
                  <c:v>71.323312140653954</c:v>
                </c:pt>
                <c:pt idx="489">
                  <c:v>68.838227872775349</c:v>
                </c:pt>
                <c:pt idx="490">
                  <c:v>67.022501080654067</c:v>
                </c:pt>
                <c:pt idx="491">
                  <c:v>67.181757010654053</c:v>
                </c:pt>
                <c:pt idx="492">
                  <c:v>66.3242443706541</c:v>
                </c:pt>
                <c:pt idx="493">
                  <c:v>64.28483934954312</c:v>
                </c:pt>
                <c:pt idx="494">
                  <c:v>61.811963340654195</c:v>
                </c:pt>
                <c:pt idx="495">
                  <c:v>57.498167470654195</c:v>
                </c:pt>
                <c:pt idx="496">
                  <c:v>54.978599730654203</c:v>
                </c:pt>
                <c:pt idx="497">
                  <c:v>54.125691837124876</c:v>
                </c:pt>
                <c:pt idx="498">
                  <c:v>37.987390260654195</c:v>
                </c:pt>
                <c:pt idx="499">
                  <c:v>37.017428243987545</c:v>
                </c:pt>
                <c:pt idx="500">
                  <c:v>35.108270258654215</c:v>
                </c:pt>
                <c:pt idx="501">
                  <c:v>-135.9943329905459</c:v>
                </c:pt>
                <c:pt idx="502">
                  <c:v>30.170435260654244</c:v>
                </c:pt>
                <c:pt idx="503">
                  <c:v>28.582450960654114</c:v>
                </c:pt>
                <c:pt idx="504">
                  <c:v>27.139156660654258</c:v>
                </c:pt>
                <c:pt idx="505">
                  <c:v>19.494216008479889</c:v>
                </c:pt>
                <c:pt idx="506">
                  <c:v>17.656850960654538</c:v>
                </c:pt>
                <c:pt idx="507">
                  <c:v>16.441006060653876</c:v>
                </c:pt>
                <c:pt idx="508">
                  <c:v>12.70472806065429</c:v>
                </c:pt>
                <c:pt idx="509">
                  <c:v>10.611589860654192</c:v>
                </c:pt>
                <c:pt idx="510">
                  <c:v>7.7374897919677323</c:v>
                </c:pt>
                <c:pt idx="511">
                  <c:v>5.485041013595839</c:v>
                </c:pt>
                <c:pt idx="512">
                  <c:v>3.9899116606542293</c:v>
                </c:pt>
                <c:pt idx="513">
                  <c:v>2.8945883101385421</c:v>
                </c:pt>
                <c:pt idx="514">
                  <c:v>1.389851660654756</c:v>
                </c:pt>
                <c:pt idx="515">
                  <c:v>0.12483096065375321</c:v>
                </c:pt>
                <c:pt idx="516">
                  <c:v>-2.853541218133671</c:v>
                </c:pt>
                <c:pt idx="517">
                  <c:v>-5.8131887393459944</c:v>
                </c:pt>
                <c:pt idx="518">
                  <c:v>-9.2940412393459226</c:v>
                </c:pt>
                <c:pt idx="519">
                  <c:v>-11.295962625060042</c:v>
                </c:pt>
                <c:pt idx="520">
                  <c:v>-9.4942802358973548</c:v>
                </c:pt>
                <c:pt idx="521">
                  <c:v>-9.5937234435116228</c:v>
                </c:pt>
                <c:pt idx="522">
                  <c:v>-8.8294365393461796</c:v>
                </c:pt>
                <c:pt idx="523">
                  <c:v>-8.1570759393460506</c:v>
                </c:pt>
                <c:pt idx="524">
                  <c:v>-8.1942563393455448</c:v>
                </c:pt>
                <c:pt idx="525">
                  <c:v>-9.212821039345549</c:v>
                </c:pt>
                <c:pt idx="526">
                  <c:v>-8.9205102958670768</c:v>
                </c:pt>
                <c:pt idx="527">
                  <c:v>-8.161364839344925</c:v>
                </c:pt>
                <c:pt idx="528">
                  <c:v>-7.7612538155361293</c:v>
                </c:pt>
                <c:pt idx="529">
                  <c:v>-4.2446576871718094</c:v>
                </c:pt>
                <c:pt idx="530">
                  <c:v>-3.4659971393456868</c:v>
                </c:pt>
                <c:pt idx="531">
                  <c:v>-2.668083839345627</c:v>
                </c:pt>
                <c:pt idx="532">
                  <c:v>-4.248616298529555</c:v>
                </c:pt>
                <c:pt idx="533">
                  <c:v>-4.9067995393454567</c:v>
                </c:pt>
                <c:pt idx="534">
                  <c:v>-3.9929962393457568</c:v>
                </c:pt>
                <c:pt idx="535">
                  <c:v>-1.8411996060120246</c:v>
                </c:pt>
                <c:pt idx="536">
                  <c:v>1.6971516606541854</c:v>
                </c:pt>
                <c:pt idx="537">
                  <c:v>2.3755879737848287</c:v>
                </c:pt>
                <c:pt idx="538">
                  <c:v>2.7346673606540435</c:v>
                </c:pt>
                <c:pt idx="539">
                  <c:v>1.888129460654796</c:v>
                </c:pt>
                <c:pt idx="540">
                  <c:v>1.9160814606546523</c:v>
                </c:pt>
                <c:pt idx="541">
                  <c:v>1.1937430892259613</c:v>
                </c:pt>
                <c:pt idx="542">
                  <c:v>2.9647007606537841</c:v>
                </c:pt>
                <c:pt idx="543">
                  <c:v>4.8029166606538007</c:v>
                </c:pt>
                <c:pt idx="544">
                  <c:v>6.9797222375775094</c:v>
                </c:pt>
                <c:pt idx="545">
                  <c:v>11.530259387926773</c:v>
                </c:pt>
                <c:pt idx="546">
                  <c:v>12.59084903178849</c:v>
                </c:pt>
                <c:pt idx="547">
                  <c:v>14.207582360654044</c:v>
                </c:pt>
                <c:pt idx="548">
                  <c:v>16.706989060654394</c:v>
                </c:pt>
                <c:pt idx="549">
                  <c:v>17.435718060653869</c:v>
                </c:pt>
                <c:pt idx="550">
                  <c:v>15.185184800189257</c:v>
                </c:pt>
                <c:pt idx="551">
                  <c:v>13.465910360653996</c:v>
                </c:pt>
                <c:pt idx="552">
                  <c:v>12.846158596137855</c:v>
                </c:pt>
                <c:pt idx="553">
                  <c:v>7.9906777927297483</c:v>
                </c:pt>
                <c:pt idx="554">
                  <c:v>7.4022496606544914</c:v>
                </c:pt>
                <c:pt idx="555">
                  <c:v>10.676451558613975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64.899806410654065</c:v>
                </c:pt>
                <c:pt idx="564">
                  <c:v>72.231029960654226</c:v>
                </c:pt>
                <c:pt idx="565">
                  <c:v>76.945809487184817</c:v>
                </c:pt>
                <c:pt idx="566">
                  <c:v>79.168071254857054</c:v>
                </c:pt>
                <c:pt idx="567">
                  <c:v>80.931732660654149</c:v>
                </c:pt>
                <c:pt idx="568">
                  <c:v>81.080533145190316</c:v>
                </c:pt>
                <c:pt idx="569">
                  <c:v>80.205817990654154</c:v>
                </c:pt>
                <c:pt idx="570">
                  <c:v>81.09121003065421</c:v>
                </c:pt>
                <c:pt idx="571">
                  <c:v>83.241211720654263</c:v>
                </c:pt>
                <c:pt idx="572">
                  <c:v>84.086620039601598</c:v>
                </c:pt>
                <c:pt idx="573">
                  <c:v>83.943307730654155</c:v>
                </c:pt>
                <c:pt idx="574">
                  <c:v>83.658126490654027</c:v>
                </c:pt>
                <c:pt idx="575">
                  <c:v>83.300066206108752</c:v>
                </c:pt>
                <c:pt idx="576">
                  <c:v>76.015504197691172</c:v>
                </c:pt>
                <c:pt idx="577">
                  <c:v>74.584171060654185</c:v>
                </c:pt>
                <c:pt idx="578">
                  <c:v>72.791612950654198</c:v>
                </c:pt>
                <c:pt idx="579">
                  <c:v>71.007997755391074</c:v>
                </c:pt>
                <c:pt idx="580">
                  <c:v>69.656765310654023</c:v>
                </c:pt>
                <c:pt idx="581">
                  <c:v>67.719168040654168</c:v>
                </c:pt>
                <c:pt idx="582">
                  <c:v>65.458755711674442</c:v>
                </c:pt>
                <c:pt idx="583">
                  <c:v>53.821892060654172</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22.449838460654028</c:v>
                </c:pt>
                <c:pt idx="594">
                  <c:v>19.357394560654392</c:v>
                </c:pt>
                <c:pt idx="595">
                  <c:v>13.094099060653662</c:v>
                </c:pt>
                <c:pt idx="596">
                  <c:v>10.117397360654463</c:v>
                </c:pt>
                <c:pt idx="597">
                  <c:v>7.2661324606539779</c:v>
                </c:pt>
                <c:pt idx="598">
                  <c:v>7.9950692379740698</c:v>
                </c:pt>
                <c:pt idx="599">
                  <c:v>7.2496433273208902</c:v>
                </c:pt>
                <c:pt idx="600">
                  <c:v>0.38066627603836911</c:v>
                </c:pt>
                <c:pt idx="601">
                  <c:v>-0.95502443934600545</c:v>
                </c:pt>
                <c:pt idx="602">
                  <c:v>-3.9232582393459547</c:v>
                </c:pt>
                <c:pt idx="603">
                  <c:v>-6.4892476393456544</c:v>
                </c:pt>
                <c:pt idx="604">
                  <c:v>-9.5096149393455214</c:v>
                </c:pt>
                <c:pt idx="605">
                  <c:v>-11.191273224402948</c:v>
                </c:pt>
                <c:pt idx="606">
                  <c:v>-12.923473849549691</c:v>
                </c:pt>
                <c:pt idx="607">
                  <c:v>-14.04744333934577</c:v>
                </c:pt>
                <c:pt idx="608">
                  <c:v>-14.706296298529832</c:v>
                </c:pt>
                <c:pt idx="609">
                  <c:v>-15.782527139346152</c:v>
                </c:pt>
                <c:pt idx="610">
                  <c:v>-16.70128343934531</c:v>
                </c:pt>
                <c:pt idx="611">
                  <c:v>-21.381034539345677</c:v>
                </c:pt>
                <c:pt idx="612">
                  <c:v>-24.22432089036591</c:v>
                </c:pt>
                <c:pt idx="613">
                  <c:v>-25.086409239345429</c:v>
                </c:pt>
                <c:pt idx="614">
                  <c:v>-25.841347570114781</c:v>
                </c:pt>
                <c:pt idx="615">
                  <c:v>-23.064907954730533</c:v>
                </c:pt>
                <c:pt idx="616">
                  <c:v>-21.913756470659166</c:v>
                </c:pt>
                <c:pt idx="617">
                  <c:v>-20.626030739345481</c:v>
                </c:pt>
                <c:pt idx="618">
                  <c:v>-19.544140865118887</c:v>
                </c:pt>
                <c:pt idx="619">
                  <c:v>-19.42801603934619</c:v>
                </c:pt>
                <c:pt idx="620">
                  <c:v>-17.232299939345882</c:v>
                </c:pt>
                <c:pt idx="621">
                  <c:v>-16.645369439345689</c:v>
                </c:pt>
                <c:pt idx="622">
                  <c:v>-14.620903239345989</c:v>
                </c:pt>
                <c:pt idx="623">
                  <c:v>-11.562578839345875</c:v>
                </c:pt>
                <c:pt idx="624">
                  <c:v>-9.0990343919767227</c:v>
                </c:pt>
                <c:pt idx="625">
                  <c:v>-8.7491643393458958</c:v>
                </c:pt>
                <c:pt idx="626">
                  <c:v>-8.370396039345982</c:v>
                </c:pt>
                <c:pt idx="627">
                  <c:v>-5.7106973393458125</c:v>
                </c:pt>
                <c:pt idx="628">
                  <c:v>-2.7839887393460598</c:v>
                </c:pt>
                <c:pt idx="629">
                  <c:v>7.7769460654508418E-2</c:v>
                </c:pt>
                <c:pt idx="630">
                  <c:v>3.3991125553916959</c:v>
                </c:pt>
                <c:pt idx="631">
                  <c:v>5.0677622606540895</c:v>
                </c:pt>
                <c:pt idx="632">
                  <c:v>6.9858440135955107</c:v>
                </c:pt>
                <c:pt idx="633">
                  <c:v>16.51014029701787</c:v>
                </c:pt>
                <c:pt idx="634">
                  <c:v>18.226926560654874</c:v>
                </c:pt>
                <c:pt idx="635">
                  <c:v>20.194454960654273</c:v>
                </c:pt>
                <c:pt idx="636">
                  <c:v>25.853026660654631</c:v>
                </c:pt>
                <c:pt idx="637">
                  <c:v>28.746098660654091</c:v>
                </c:pt>
                <c:pt idx="638">
                  <c:v>-104.49222822014607</c:v>
                </c:pt>
                <c:pt idx="639">
                  <c:v>37.160483083654171</c:v>
                </c:pt>
                <c:pt idx="640">
                  <c:v>39.163687568987498</c:v>
                </c:pt>
                <c:pt idx="641">
                  <c:v>48.18185341822997</c:v>
                </c:pt>
                <c:pt idx="642">
                  <c:v>49.859382525654148</c:v>
                </c:pt>
                <c:pt idx="643">
                  <c:v>52.420963371994425</c:v>
                </c:pt>
                <c:pt idx="644">
                  <c:v>54.496086900654205</c:v>
                </c:pt>
                <c:pt idx="645">
                  <c:v>56.260413190654212</c:v>
                </c:pt>
                <c:pt idx="646">
                  <c:v>57.043941450654117</c:v>
                </c:pt>
                <c:pt idx="647">
                  <c:v>57.870083200654186</c:v>
                </c:pt>
                <c:pt idx="648">
                  <c:v>57.768192691266492</c:v>
                </c:pt>
                <c:pt idx="649">
                  <c:v>57.494766718346455</c:v>
                </c:pt>
                <c:pt idx="650">
                  <c:v>45.536065847467391</c:v>
                </c:pt>
                <c:pt idx="651">
                  <c:v>42.994200590654195</c:v>
                </c:pt>
                <c:pt idx="652">
                  <c:v>40.316959750654171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-11.509198539345745</c:v>
                </c:pt>
                <c:pt idx="664">
                  <c:v>-13.469528739345675</c:v>
                </c:pt>
                <c:pt idx="665">
                  <c:v>-15.87058833934568</c:v>
                </c:pt>
                <c:pt idx="666">
                  <c:v>-16.632718339345729</c:v>
                </c:pt>
                <c:pt idx="667">
                  <c:v>-20.116293539345786</c:v>
                </c:pt>
                <c:pt idx="668">
                  <c:v>-22.252735139345678</c:v>
                </c:pt>
                <c:pt idx="669">
                  <c:v>-24.036016806012491</c:v>
                </c:pt>
                <c:pt idx="670">
                  <c:v>-25.529186196488755</c:v>
                </c:pt>
                <c:pt idx="671">
                  <c:v>-25.089513939346116</c:v>
                </c:pt>
                <c:pt idx="672">
                  <c:v>-24.620261196488773</c:v>
                </c:pt>
                <c:pt idx="673">
                  <c:v>-24.774743339345466</c:v>
                </c:pt>
                <c:pt idx="674">
                  <c:v>-25.439502739345563</c:v>
                </c:pt>
                <c:pt idx="675">
                  <c:v>-25.610402939345853</c:v>
                </c:pt>
                <c:pt idx="676">
                  <c:v>-25.108962039345442</c:v>
                </c:pt>
                <c:pt idx="677">
                  <c:v>-24.216929839345426</c:v>
                </c:pt>
                <c:pt idx="678">
                  <c:v>-15.376473339345942</c:v>
                </c:pt>
                <c:pt idx="679">
                  <c:v>-13.943966432129002</c:v>
                </c:pt>
                <c:pt idx="680">
                  <c:v>-11.283023139345568</c:v>
                </c:pt>
                <c:pt idx="681">
                  <c:v>-9.3303601393452027</c:v>
                </c:pt>
                <c:pt idx="682">
                  <c:v>-8.2209639393462908</c:v>
                </c:pt>
                <c:pt idx="683">
                  <c:v>-7.4348494931922007</c:v>
                </c:pt>
                <c:pt idx="684">
                  <c:v>2.4203171691288503</c:v>
                </c:pt>
                <c:pt idx="685">
                  <c:v>5.2058408606538364</c:v>
                </c:pt>
                <c:pt idx="686">
                  <c:v>7.802432960654528</c:v>
                </c:pt>
                <c:pt idx="687">
                  <c:v>11.844221660654322</c:v>
                </c:pt>
                <c:pt idx="688">
                  <c:v>14.901717160655028</c:v>
                </c:pt>
                <c:pt idx="689">
                  <c:v>18.109394007592641</c:v>
                </c:pt>
                <c:pt idx="690">
                  <c:v>21.039958660653866</c:v>
                </c:pt>
                <c:pt idx="691">
                  <c:v>22.64463560802244</c:v>
                </c:pt>
                <c:pt idx="692">
                  <c:v>29.875270871180476</c:v>
                </c:pt>
                <c:pt idx="693">
                  <c:v>31.384063960654053</c:v>
                </c:pt>
                <c:pt idx="694">
                  <c:v>105.46836561615405</c:v>
                </c:pt>
                <c:pt idx="695">
                  <c:v>37.348999016350405</c:v>
                </c:pt>
                <c:pt idx="696">
                  <c:v>41.417434715654139</c:v>
                </c:pt>
                <c:pt idx="697">
                  <c:v>44.29711775565422</c:v>
                </c:pt>
                <c:pt idx="698">
                  <c:v>45.888585385654196</c:v>
                </c:pt>
                <c:pt idx="699">
                  <c:v>47.890604660654176</c:v>
                </c:pt>
                <c:pt idx="700">
                  <c:v>49.350086300654148</c:v>
                </c:pt>
                <c:pt idx="701">
                  <c:v>50.86502003820523</c:v>
                </c:pt>
                <c:pt idx="702">
                  <c:v>52.215271570654224</c:v>
                </c:pt>
                <c:pt idx="703">
                  <c:v>52.858397490654134</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-7.4558758393457003</c:v>
                </c:pt>
                <c:pt idx="720">
                  <c:v>-11.417521939345534</c:v>
                </c:pt>
                <c:pt idx="721">
                  <c:v>-16.484189839346101</c:v>
                </c:pt>
                <c:pt idx="722">
                  <c:v>-19.931560139345606</c:v>
                </c:pt>
                <c:pt idx="723">
                  <c:v>-21.943242318938044</c:v>
                </c:pt>
                <c:pt idx="724">
                  <c:v>-23.821813339345624</c:v>
                </c:pt>
                <c:pt idx="725">
                  <c:v>-28.387936962534411</c:v>
                </c:pt>
                <c:pt idx="726">
                  <c:v>-31.015922139345662</c:v>
                </c:pt>
                <c:pt idx="727">
                  <c:v>-33.585175439345505</c:v>
                </c:pt>
                <c:pt idx="728">
                  <c:v>-37.889610639345904</c:v>
                </c:pt>
                <c:pt idx="729">
                  <c:v>-37.769621502611074</c:v>
                </c:pt>
                <c:pt idx="730">
                  <c:v>-39.126715739345869</c:v>
                </c:pt>
                <c:pt idx="731">
                  <c:v>-41.495168939345994</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-59.900204539345694</c:v>
                </c:pt>
                <c:pt idx="744">
                  <c:v>-59.704668639345648</c:v>
                </c:pt>
                <c:pt idx="745">
                  <c:v>-58.864293756012586</c:v>
                </c:pt>
                <c:pt idx="746">
                  <c:v>-58.128814339345361</c:v>
                </c:pt>
                <c:pt idx="747">
                  <c:v>-57.325438339345567</c:v>
                </c:pt>
                <c:pt idx="748">
                  <c:v>-56.598423339345842</c:v>
                </c:pt>
                <c:pt idx="749">
                  <c:v>-49.164984062237167</c:v>
                </c:pt>
                <c:pt idx="750">
                  <c:v>-46.565164539345446</c:v>
                </c:pt>
                <c:pt idx="751">
                  <c:v>-44.224690278121379</c:v>
                </c:pt>
                <c:pt idx="752">
                  <c:v>-41.797431539345155</c:v>
                </c:pt>
                <c:pt idx="753">
                  <c:v>-42.7253213393452</c:v>
                </c:pt>
                <c:pt idx="754">
                  <c:v>-41.60420423934579</c:v>
                </c:pt>
                <c:pt idx="755">
                  <c:v>-39.179451739346241</c:v>
                </c:pt>
                <c:pt idx="756">
                  <c:v>-38.042063339345759</c:v>
                </c:pt>
                <c:pt idx="757">
                  <c:v>-25.965403339345762</c:v>
                </c:pt>
                <c:pt idx="758">
                  <c:v>-24.757735254239549</c:v>
                </c:pt>
                <c:pt idx="759">
                  <c:v>-22.551443539345513</c:v>
                </c:pt>
                <c:pt idx="760">
                  <c:v>-20.402612339345986</c:v>
                </c:pt>
                <c:pt idx="761">
                  <c:v>-20.162455539345878</c:v>
                </c:pt>
                <c:pt idx="762">
                  <c:v>-18.448261483675687</c:v>
                </c:pt>
                <c:pt idx="763">
                  <c:v>-17.912394939345884</c:v>
                </c:pt>
                <c:pt idx="764">
                  <c:v>-16.660451884800292</c:v>
                </c:pt>
                <c:pt idx="765">
                  <c:v>-7.9501778393459865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5.8003072667150315</c:v>
                </c:pt>
                <c:pt idx="774">
                  <c:v>5.9748091606540514</c:v>
                </c:pt>
                <c:pt idx="775">
                  <c:v>5.9647946606546043</c:v>
                </c:pt>
                <c:pt idx="776">
                  <c:v>6.0244847606541549</c:v>
                </c:pt>
                <c:pt idx="777">
                  <c:v>5.2940522276652962</c:v>
                </c:pt>
                <c:pt idx="778">
                  <c:v>5.3213268606541515</c:v>
                </c:pt>
                <c:pt idx="779">
                  <c:v>3.5951346018304688</c:v>
                </c:pt>
                <c:pt idx="780">
                  <c:v>4.1660589333813505</c:v>
                </c:pt>
                <c:pt idx="781">
                  <c:v>3.7790919606545685</c:v>
                </c:pt>
                <c:pt idx="782">
                  <c:v>1.4037185606541698</c:v>
                </c:pt>
                <c:pt idx="783">
                  <c:v>0.69654951779710961</c:v>
                </c:pt>
                <c:pt idx="784">
                  <c:v>-1.4107202393457778</c:v>
                </c:pt>
                <c:pt idx="785">
                  <c:v>-3.8120164393458178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-20.758207039345873</c:v>
                </c:pt>
                <c:pt idx="794">
                  <c:v>-24.741999239345695</c:v>
                </c:pt>
                <c:pt idx="795">
                  <c:v>-26.723793629200987</c:v>
                </c:pt>
                <c:pt idx="796">
                  <c:v>-33.309266031653273</c:v>
                </c:pt>
                <c:pt idx="797">
                  <c:v>-33.949069639345375</c:v>
                </c:pt>
                <c:pt idx="798">
                  <c:v>-34.847887539345791</c:v>
                </c:pt>
                <c:pt idx="799">
                  <c:v>-37.955328639345737</c:v>
                </c:pt>
                <c:pt idx="800">
                  <c:v>-41.425212039345581</c:v>
                </c:pt>
                <c:pt idx="801">
                  <c:v>-42.849947639345977</c:v>
                </c:pt>
                <c:pt idx="802">
                  <c:v>-45.579569257713374</c:v>
                </c:pt>
                <c:pt idx="803">
                  <c:v>-45.667322639345969</c:v>
                </c:pt>
                <c:pt idx="804">
                  <c:v>-46.066930339346015</c:v>
                </c:pt>
                <c:pt idx="805">
                  <c:v>-47.231083339345595</c:v>
                </c:pt>
                <c:pt idx="806">
                  <c:v>-48.572892539346192</c:v>
                </c:pt>
                <c:pt idx="807">
                  <c:v>-49.288700239346205</c:v>
                </c:pt>
                <c:pt idx="808">
                  <c:v>-51.155276214345406</c:v>
                </c:pt>
                <c:pt idx="809">
                  <c:v>-52.580467739345764</c:v>
                </c:pt>
                <c:pt idx="810">
                  <c:v>-52.517485039345686</c:v>
                </c:pt>
                <c:pt idx="811">
                  <c:v>-52.09531973934611</c:v>
                </c:pt>
                <c:pt idx="812">
                  <c:v>-50.785689739345742</c:v>
                </c:pt>
                <c:pt idx="813">
                  <c:v>-48.811359318727398</c:v>
                </c:pt>
                <c:pt idx="814">
                  <c:v>-47.252656739345014</c:v>
                </c:pt>
                <c:pt idx="815">
                  <c:v>-46.027581139345457</c:v>
                </c:pt>
                <c:pt idx="816">
                  <c:v>-44.568661239345772</c:v>
                </c:pt>
                <c:pt idx="817">
                  <c:v>-43.507076339345524</c:v>
                </c:pt>
                <c:pt idx="818">
                  <c:v>-42.476991792954152</c:v>
                </c:pt>
                <c:pt idx="819">
                  <c:v>-41.423851939345298</c:v>
                </c:pt>
                <c:pt idx="820">
                  <c:v>-40.387906539345387</c:v>
                </c:pt>
                <c:pt idx="821">
                  <c:v>-38.877507339345804</c:v>
                </c:pt>
                <c:pt idx="822">
                  <c:v>-37.814760839345745</c:v>
                </c:pt>
                <c:pt idx="823">
                  <c:v>-36.31385772959004</c:v>
                </c:pt>
                <c:pt idx="824">
                  <c:v>-34.972344939345703</c:v>
                </c:pt>
                <c:pt idx="825">
                  <c:v>-33.094386639346105</c:v>
                </c:pt>
                <c:pt idx="826">
                  <c:v>-31.487165439345912</c:v>
                </c:pt>
                <c:pt idx="827">
                  <c:v>-30.121395239345702</c:v>
                </c:pt>
                <c:pt idx="828">
                  <c:v>-28.498682926974681</c:v>
                </c:pt>
                <c:pt idx="829">
                  <c:v>-26.832600239345062</c:v>
                </c:pt>
                <c:pt idx="830">
                  <c:v>-26.235181239345629</c:v>
                </c:pt>
                <c:pt idx="831">
                  <c:v>-24.869559239345236</c:v>
                </c:pt>
                <c:pt idx="832">
                  <c:v>-24.287463139345487</c:v>
                </c:pt>
                <c:pt idx="833">
                  <c:v>-22.408500040376484</c:v>
                </c:pt>
                <c:pt idx="834">
                  <c:v>-20.784428539345885</c:v>
                </c:pt>
                <c:pt idx="835">
                  <c:v>-20.340160539346016</c:v>
                </c:pt>
                <c:pt idx="836">
                  <c:v>-18.402386139345893</c:v>
                </c:pt>
                <c:pt idx="837">
                  <c:v>-16.161890339345916</c:v>
                </c:pt>
                <c:pt idx="838">
                  <c:v>-14.017723839345479</c:v>
                </c:pt>
                <c:pt idx="839">
                  <c:v>-12.155665056517376</c:v>
                </c:pt>
                <c:pt idx="840">
                  <c:v>-9.2763952393464226</c:v>
                </c:pt>
                <c:pt idx="841">
                  <c:v>-7.3674782393451261</c:v>
                </c:pt>
                <c:pt idx="842">
                  <c:v>-5.6729533393460656</c:v>
                </c:pt>
                <c:pt idx="843">
                  <c:v>-5.8082739393453284</c:v>
                </c:pt>
                <c:pt idx="844">
                  <c:v>-4.957768390892122</c:v>
                </c:pt>
                <c:pt idx="845">
                  <c:v>-4.6511157393456362</c:v>
                </c:pt>
                <c:pt idx="846">
                  <c:v>-2.0598252393455678</c:v>
                </c:pt>
                <c:pt idx="847">
                  <c:v>-0.37540593934619437</c:v>
                </c:pt>
                <c:pt idx="848">
                  <c:v>1.2720179606545252</c:v>
                </c:pt>
                <c:pt idx="849">
                  <c:v>3.1990366606542007</c:v>
                </c:pt>
                <c:pt idx="850">
                  <c:v>4.9296689606545163</c:v>
                </c:pt>
                <c:pt idx="851">
                  <c:v>5.9424942995433412</c:v>
                </c:pt>
                <c:pt idx="852">
                  <c:v>11.838267771765345</c:v>
                </c:pt>
                <c:pt idx="853">
                  <c:v>11.59645626065447</c:v>
                </c:pt>
                <c:pt idx="854">
                  <c:v>10.975043860654647</c:v>
                </c:pt>
                <c:pt idx="855">
                  <c:v>10.487986763747022</c:v>
                </c:pt>
                <c:pt idx="856">
                  <c:v>9.5087001606543033</c:v>
                </c:pt>
                <c:pt idx="857">
                  <c:v>8.7794514606542755</c:v>
                </c:pt>
                <c:pt idx="858">
                  <c:v>7.1606619238117464</c:v>
                </c:pt>
                <c:pt idx="859">
                  <c:v>-0.79203733934571119</c:v>
                </c:pt>
                <c:pt idx="860">
                  <c:v>-2.8165547393459747</c:v>
                </c:pt>
                <c:pt idx="861">
                  <c:v>-4.3470486518452791</c:v>
                </c:pt>
                <c:pt idx="862">
                  <c:v>-6.1771184393458549</c:v>
                </c:pt>
                <c:pt idx="863">
                  <c:v>-9.154450939345411</c:v>
                </c:pt>
                <c:pt idx="864">
                  <c:v>-11.61100363934554</c:v>
                </c:pt>
                <c:pt idx="865">
                  <c:v>-14.679454739345559</c:v>
                </c:pt>
                <c:pt idx="866">
                  <c:v>-16.174965298108461</c:v>
                </c:pt>
                <c:pt idx="867">
                  <c:v>-17.124913339345767</c:v>
                </c:pt>
                <c:pt idx="868">
                  <c:v>-19.830203339345736</c:v>
                </c:pt>
                <c:pt idx="869">
                  <c:v>-20.320553844396102</c:v>
                </c:pt>
                <c:pt idx="870">
                  <c:v>-21.662514939345286</c:v>
                </c:pt>
                <c:pt idx="871">
                  <c:v>-22.966295639345596</c:v>
                </c:pt>
                <c:pt idx="872">
                  <c:v>-25.307714339345843</c:v>
                </c:pt>
                <c:pt idx="873">
                  <c:v>-27.440777589345785</c:v>
                </c:pt>
                <c:pt idx="874">
                  <c:v>-28.877474339345781</c:v>
                </c:pt>
                <c:pt idx="875">
                  <c:v>-29.964947739346293</c:v>
                </c:pt>
                <c:pt idx="876">
                  <c:v>-30.507539436906526</c:v>
                </c:pt>
                <c:pt idx="877">
                  <c:v>-34.345863339345776</c:v>
                </c:pt>
                <c:pt idx="878">
                  <c:v>-35.077392193512992</c:v>
                </c:pt>
                <c:pt idx="879">
                  <c:v>-35.823753839346224</c:v>
                </c:pt>
                <c:pt idx="880">
                  <c:v>-37.958125504294586</c:v>
                </c:pt>
                <c:pt idx="881">
                  <c:v>-41.985165739346002</c:v>
                </c:pt>
                <c:pt idx="882">
                  <c:v>-43.2735044393458</c:v>
                </c:pt>
                <c:pt idx="883">
                  <c:v>-44.93138813934587</c:v>
                </c:pt>
                <c:pt idx="884">
                  <c:v>-44.249517874229639</c:v>
                </c:pt>
                <c:pt idx="885">
                  <c:v>-44.99604343934562</c:v>
                </c:pt>
                <c:pt idx="886">
                  <c:v>-45.599124172679737</c:v>
                </c:pt>
                <c:pt idx="887">
                  <c:v>-46.740260739345956</c:v>
                </c:pt>
                <c:pt idx="888">
                  <c:v>-48.332567639345825</c:v>
                </c:pt>
                <c:pt idx="889">
                  <c:v>-49.855791739345754</c:v>
                </c:pt>
                <c:pt idx="890">
                  <c:v>-49.375704737195349</c:v>
                </c:pt>
                <c:pt idx="891">
                  <c:v>-48.396786672679241</c:v>
                </c:pt>
                <c:pt idx="892">
                  <c:v>-38.370380244107807</c:v>
                </c:pt>
                <c:pt idx="893">
                  <c:v>-35.9460008393458</c:v>
                </c:pt>
                <c:pt idx="894">
                  <c:v>-34.014829539345719</c:v>
                </c:pt>
                <c:pt idx="895">
                  <c:v>-30.961195139345627</c:v>
                </c:pt>
                <c:pt idx="896">
                  <c:v>-28.634826638314983</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-33.001665775459472</c:v>
                </c:pt>
                <c:pt idx="7">
                  <c:v>-33.003229736997525</c:v>
                </c:pt>
                <c:pt idx="8">
                  <c:v>-33.004298282147829</c:v>
                </c:pt>
                <c:pt idx="9">
                  <c:v>-33.825295520174329</c:v>
                </c:pt>
                <c:pt idx="10">
                  <c:v>-33.575527948349261</c:v>
                </c:pt>
                <c:pt idx="11">
                  <c:v>-33.565663333804252</c:v>
                </c:pt>
                <c:pt idx="12">
                  <c:v>-34.230016709841493</c:v>
                </c:pt>
                <c:pt idx="13">
                  <c:v>-34.913992460454246</c:v>
                </c:pt>
                <c:pt idx="14">
                  <c:v>-35.320112472864082</c:v>
                </c:pt>
                <c:pt idx="15">
                  <c:v>-35.741478681756242</c:v>
                </c:pt>
                <c:pt idx="16">
                  <c:v>-35.313725487079999</c:v>
                </c:pt>
                <c:pt idx="17">
                  <c:v>-34.734714869375793</c:v>
                </c:pt>
                <c:pt idx="18">
                  <c:v>-34.18937313794828</c:v>
                </c:pt>
                <c:pt idx="19">
                  <c:v>-33.694928154832326</c:v>
                </c:pt>
                <c:pt idx="20">
                  <c:v>-32.990455765429815</c:v>
                </c:pt>
                <c:pt idx="21">
                  <c:v>-32.339721483033458</c:v>
                </c:pt>
                <c:pt idx="22">
                  <c:v>-32.026924318419837</c:v>
                </c:pt>
                <c:pt idx="23">
                  <c:v>-32.024665802534287</c:v>
                </c:pt>
                <c:pt idx="24">
                  <c:v>-32.349406387712207</c:v>
                </c:pt>
                <c:pt idx="25">
                  <c:v>-32.603283001341978</c:v>
                </c:pt>
                <c:pt idx="26">
                  <c:v>-32.765323016339316</c:v>
                </c:pt>
                <c:pt idx="27">
                  <c:v>-32.903592758769321</c:v>
                </c:pt>
                <c:pt idx="28">
                  <c:v>-32.869724734532838</c:v>
                </c:pt>
                <c:pt idx="29">
                  <c:v>-32.440995278150794</c:v>
                </c:pt>
                <c:pt idx="30">
                  <c:v>-31.69539847153775</c:v>
                </c:pt>
                <c:pt idx="31">
                  <c:v>-31.05887583963829</c:v>
                </c:pt>
                <c:pt idx="32">
                  <c:v>-30.85566769421979</c:v>
                </c:pt>
                <c:pt idx="33">
                  <c:v>-31.359535302750999</c:v>
                </c:pt>
                <c:pt idx="34">
                  <c:v>-31.319212294403236</c:v>
                </c:pt>
                <c:pt idx="35">
                  <c:v>-31.34497394656853</c:v>
                </c:pt>
                <c:pt idx="36">
                  <c:v>-31.457496607902989</c:v>
                </c:pt>
                <c:pt idx="37">
                  <c:v>-31.535150698179052</c:v>
                </c:pt>
                <c:pt idx="38">
                  <c:v>-31.574390590306507</c:v>
                </c:pt>
                <c:pt idx="39">
                  <c:v>-31.598962271736522</c:v>
                </c:pt>
                <c:pt idx="40">
                  <c:v>-31.469979158066508</c:v>
                </c:pt>
                <c:pt idx="41">
                  <c:v>-31.256007848771539</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-32.847163860794453</c:v>
                </c:pt>
                <c:pt idx="54">
                  <c:v>-34.822053864330485</c:v>
                </c:pt>
                <c:pt idx="55">
                  <c:v>-36.70119736538976</c:v>
                </c:pt>
                <c:pt idx="56">
                  <c:v>-38.445985884887534</c:v>
                </c:pt>
                <c:pt idx="57">
                  <c:v>-39.64399499402856</c:v>
                </c:pt>
                <c:pt idx="58">
                  <c:v>-40.595073033015858</c:v>
                </c:pt>
                <c:pt idx="59">
                  <c:v>-41.484695154799013</c:v>
                </c:pt>
                <c:pt idx="60">
                  <c:v>-41.860691908021302</c:v>
                </c:pt>
                <c:pt idx="61">
                  <c:v>-41.245996739325562</c:v>
                </c:pt>
                <c:pt idx="62">
                  <c:v>-40.18407656910324</c:v>
                </c:pt>
                <c:pt idx="63">
                  <c:v>-38.407280265334755</c:v>
                </c:pt>
                <c:pt idx="64">
                  <c:v>-35.975776634021365</c:v>
                </c:pt>
                <c:pt idx="65">
                  <c:v>-32.912456826492004</c:v>
                </c:pt>
                <c:pt idx="66">
                  <c:v>-29.068443361190731</c:v>
                </c:pt>
                <c:pt idx="67">
                  <c:v>-25.168714980355766</c:v>
                </c:pt>
                <c:pt idx="68">
                  <c:v>-21.950222988930722</c:v>
                </c:pt>
                <c:pt idx="69">
                  <c:v>-16.754407625241242</c:v>
                </c:pt>
                <c:pt idx="70">
                  <c:v>-14.349962471343019</c:v>
                </c:pt>
                <c:pt idx="71">
                  <c:v>-12.256973943597748</c:v>
                </c:pt>
                <c:pt idx="72">
                  <c:v>-10.636632077905759</c:v>
                </c:pt>
                <c:pt idx="73">
                  <c:v>-9.4989860557017778</c:v>
                </c:pt>
                <c:pt idx="74">
                  <c:v>-8.7632101504232729</c:v>
                </c:pt>
                <c:pt idx="75">
                  <c:v>-8.4935773528523004</c:v>
                </c:pt>
                <c:pt idx="76">
                  <c:v>-8.6238087215390191</c:v>
                </c:pt>
                <c:pt idx="77">
                  <c:v>-11.472598662081054</c:v>
                </c:pt>
                <c:pt idx="78">
                  <c:v>-13.387538425670581</c:v>
                </c:pt>
                <c:pt idx="79">
                  <c:v>-15.932375841228296</c:v>
                </c:pt>
                <c:pt idx="80">
                  <c:v>-18.643823730812301</c:v>
                </c:pt>
                <c:pt idx="81">
                  <c:v>-21.373247464035273</c:v>
                </c:pt>
                <c:pt idx="82">
                  <c:v>-24.129413968152733</c:v>
                </c:pt>
                <c:pt idx="83">
                  <c:v>-26.843542934659041</c:v>
                </c:pt>
                <c:pt idx="84">
                  <c:v>-29.573491226410795</c:v>
                </c:pt>
                <c:pt idx="85">
                  <c:v>-32.134677382765801</c:v>
                </c:pt>
                <c:pt idx="86">
                  <c:v>-36.623441277622469</c:v>
                </c:pt>
                <c:pt idx="87">
                  <c:v>-38.655007887327827</c:v>
                </c:pt>
                <c:pt idx="88">
                  <c:v>-40.359842532256472</c:v>
                </c:pt>
                <c:pt idx="89">
                  <c:v>-41.811087127936631</c:v>
                </c:pt>
                <c:pt idx="90">
                  <c:v>-43.101904240392344</c:v>
                </c:pt>
                <c:pt idx="91">
                  <c:v>-44.231298179823</c:v>
                </c:pt>
                <c:pt idx="92">
                  <c:v>-45.192075694559932</c:v>
                </c:pt>
                <c:pt idx="93">
                  <c:v>-46.033287864018021</c:v>
                </c:pt>
                <c:pt idx="94">
                  <c:v>-46.690894834539321</c:v>
                </c:pt>
                <c:pt idx="95">
                  <c:v>-47.441392377772786</c:v>
                </c:pt>
                <c:pt idx="96">
                  <c:v>-47.869106716262294</c:v>
                </c:pt>
                <c:pt idx="97">
                  <c:v>-48.184342106627014</c:v>
                </c:pt>
                <c:pt idx="98">
                  <c:v>-48.079838390942314</c:v>
                </c:pt>
                <c:pt idx="99">
                  <c:v>-47.400603095177296</c:v>
                </c:pt>
                <c:pt idx="100">
                  <c:v>-46.236777716794506</c:v>
                </c:pt>
                <c:pt idx="101">
                  <c:v>-44.582543541748478</c:v>
                </c:pt>
                <c:pt idx="102">
                  <c:v>-42.320666595998418</c:v>
                </c:pt>
                <c:pt idx="103">
                  <c:v>-39.628821652896484</c:v>
                </c:pt>
                <c:pt idx="104">
                  <c:v>-34.798934432900296</c:v>
                </c:pt>
                <c:pt idx="105">
                  <c:v>-33.428282426658306</c:v>
                </c:pt>
                <c:pt idx="106">
                  <c:v>-32.526760597520763</c:v>
                </c:pt>
                <c:pt idx="107">
                  <c:v>-31.414720802733001</c:v>
                </c:pt>
                <c:pt idx="108">
                  <c:v>-29.751209712974799</c:v>
                </c:pt>
                <c:pt idx="109">
                  <c:v>-27.66904749040981</c:v>
                </c:pt>
                <c:pt idx="110">
                  <c:v>-25.344330375783763</c:v>
                </c:pt>
                <c:pt idx="111">
                  <c:v>-22.80736133814953</c:v>
                </c:pt>
                <c:pt idx="112">
                  <c:v>-20.16796253382654</c:v>
                </c:pt>
                <c:pt idx="113">
                  <c:v>-15.708457347990519</c:v>
                </c:pt>
                <c:pt idx="114">
                  <c:v>-14.198569051660058</c:v>
                </c:pt>
                <c:pt idx="115">
                  <c:v>-13.211558753487051</c:v>
                </c:pt>
                <c:pt idx="116">
                  <c:v>-12.639493679259322</c:v>
                </c:pt>
                <c:pt idx="117">
                  <c:v>-12.381158318139295</c:v>
                </c:pt>
                <c:pt idx="118">
                  <c:v>-12.55951307477029</c:v>
                </c:pt>
                <c:pt idx="119">
                  <c:v>-13.24186657956427</c:v>
                </c:pt>
                <c:pt idx="120">
                  <c:v>-14.187504752332813</c:v>
                </c:pt>
                <c:pt idx="121">
                  <c:v>-15.290253061337506</c:v>
                </c:pt>
                <c:pt idx="122">
                  <c:v>-18.904179613670227</c:v>
                </c:pt>
                <c:pt idx="123">
                  <c:v>-21.125743265119269</c:v>
                </c:pt>
                <c:pt idx="124">
                  <c:v>-23.181386139867016</c:v>
                </c:pt>
                <c:pt idx="125">
                  <c:v>-25.545964845617277</c:v>
                </c:pt>
                <c:pt idx="126">
                  <c:v>-28.079232831413009</c:v>
                </c:pt>
                <c:pt idx="127">
                  <c:v>-30.739754830545028</c:v>
                </c:pt>
                <c:pt idx="128">
                  <c:v>-33.480043725136234</c:v>
                </c:pt>
                <c:pt idx="129">
                  <c:v>-36.248940487611279</c:v>
                </c:pt>
                <c:pt idx="130">
                  <c:v>-38.93191650596652</c:v>
                </c:pt>
                <c:pt idx="131">
                  <c:v>-43.772285182481312</c:v>
                </c:pt>
                <c:pt idx="132">
                  <c:v>-45.897704055533744</c:v>
                </c:pt>
                <c:pt idx="133">
                  <c:v>-47.962123571582474</c:v>
                </c:pt>
                <c:pt idx="134">
                  <c:v>-49.570084884603197</c:v>
                </c:pt>
                <c:pt idx="135">
                  <c:v>-50.545894886793469</c:v>
                </c:pt>
                <c:pt idx="136">
                  <c:v>-50.985596359058036</c:v>
                </c:pt>
                <c:pt idx="137">
                  <c:v>-51.197760855644439</c:v>
                </c:pt>
                <c:pt idx="138">
                  <c:v>-51.416560046208296</c:v>
                </c:pt>
                <c:pt idx="139">
                  <c:v>-51.489896242672515</c:v>
                </c:pt>
                <c:pt idx="140">
                  <c:v>-49.775532117814116</c:v>
                </c:pt>
                <c:pt idx="141">
                  <c:v>-48.490533719403842</c:v>
                </c:pt>
                <c:pt idx="142">
                  <c:v>-47.089981877051244</c:v>
                </c:pt>
                <c:pt idx="143">
                  <c:v>-45.463058744638872</c:v>
                </c:pt>
                <c:pt idx="144">
                  <c:v>-43.837757858045045</c:v>
                </c:pt>
                <c:pt idx="145">
                  <c:v>-42.326048177936521</c:v>
                </c:pt>
                <c:pt idx="146">
                  <c:v>-40.832382339794783</c:v>
                </c:pt>
                <c:pt idx="147">
                  <c:v>-35.764039555494776</c:v>
                </c:pt>
                <c:pt idx="148">
                  <c:v>-33.804366606301542</c:v>
                </c:pt>
                <c:pt idx="149">
                  <c:v>-31.592560714882573</c:v>
                </c:pt>
                <c:pt idx="150">
                  <c:v>-29.048714132100006</c:v>
                </c:pt>
                <c:pt idx="151">
                  <c:v>-25.939631450004015</c:v>
                </c:pt>
                <c:pt idx="152">
                  <c:v>-22.540769037233275</c:v>
                </c:pt>
                <c:pt idx="153">
                  <c:v>-19.124202774133529</c:v>
                </c:pt>
                <c:pt idx="154">
                  <c:v>-15.950531394734258</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-29.640984423713089</c:v>
                </c:pt>
                <c:pt idx="166">
                  <c:v>-33.189404301317964</c:v>
                </c:pt>
                <c:pt idx="167">
                  <c:v>-36.314811439094413</c:v>
                </c:pt>
                <c:pt idx="168">
                  <c:v>-39.340673882087245</c:v>
                </c:pt>
                <c:pt idx="169">
                  <c:v>-42.30609552576874</c:v>
                </c:pt>
                <c:pt idx="170">
                  <c:v>-45.261297992196255</c:v>
                </c:pt>
                <c:pt idx="171">
                  <c:v>-48.201919674347245</c:v>
                </c:pt>
                <c:pt idx="172">
                  <c:v>-50.948687838167004</c:v>
                </c:pt>
                <c:pt idx="173">
                  <c:v>-55.96468648117952</c:v>
                </c:pt>
                <c:pt idx="174">
                  <c:v>-58.503195195234809</c:v>
                </c:pt>
                <c:pt idx="175">
                  <c:v>-60.79969786087355</c:v>
                </c:pt>
                <c:pt idx="176">
                  <c:v>-62.817625948843784</c:v>
                </c:pt>
                <c:pt idx="177">
                  <c:v>-64.808558700702719</c:v>
                </c:pt>
                <c:pt idx="178">
                  <c:v>-66.883775379791643</c:v>
                </c:pt>
                <c:pt idx="179">
                  <c:v>-68.8903623181005</c:v>
                </c:pt>
                <c:pt idx="180">
                  <c:v>-70.895001590021636</c:v>
                </c:pt>
                <c:pt idx="181">
                  <c:v>-72.722582930562638</c:v>
                </c:pt>
                <c:pt idx="182">
                  <c:v>-75.563834770772814</c:v>
                </c:pt>
                <c:pt idx="183">
                  <c:v>-76.226157911025041</c:v>
                </c:pt>
                <c:pt idx="184">
                  <c:v>-76.483337300573169</c:v>
                </c:pt>
                <c:pt idx="185">
                  <c:v>-76.524180010425866</c:v>
                </c:pt>
                <c:pt idx="186">
                  <c:v>-76.437632710287303</c:v>
                </c:pt>
                <c:pt idx="187">
                  <c:v>-76.093731167757184</c:v>
                </c:pt>
                <c:pt idx="188">
                  <c:v>-75.28132114711903</c:v>
                </c:pt>
                <c:pt idx="189">
                  <c:v>-73.915186172648518</c:v>
                </c:pt>
                <c:pt idx="190">
                  <c:v>-72.138020735101279</c:v>
                </c:pt>
                <c:pt idx="191">
                  <c:v>-67.779930198060896</c:v>
                </c:pt>
                <c:pt idx="192">
                  <c:v>-65.473470634432289</c:v>
                </c:pt>
                <c:pt idx="193">
                  <c:v>-63.063478759800255</c:v>
                </c:pt>
                <c:pt idx="194">
                  <c:v>-60.678952258906058</c:v>
                </c:pt>
                <c:pt idx="195">
                  <c:v>-58.342918279735052</c:v>
                </c:pt>
                <c:pt idx="196">
                  <c:v>-55.995319727825084</c:v>
                </c:pt>
                <c:pt idx="197">
                  <c:v>-53.600146631616219</c:v>
                </c:pt>
                <c:pt idx="198">
                  <c:v>-51.057431735288745</c:v>
                </c:pt>
                <c:pt idx="199">
                  <c:v>-48.384373758735755</c:v>
                </c:pt>
                <c:pt idx="200">
                  <c:v>-43.583244974348744</c:v>
                </c:pt>
                <c:pt idx="201">
                  <c:v>-41.433536127224052</c:v>
                </c:pt>
                <c:pt idx="202">
                  <c:v>-39.445979006634786</c:v>
                </c:pt>
                <c:pt idx="203">
                  <c:v>-37.589168099214035</c:v>
                </c:pt>
                <c:pt idx="204">
                  <c:v>-35.718116399155591</c:v>
                </c:pt>
                <c:pt idx="205">
                  <c:v>-33.749491955817518</c:v>
                </c:pt>
                <c:pt idx="206">
                  <c:v>-31.799775904614307</c:v>
                </c:pt>
                <c:pt idx="207">
                  <c:v>-29.982127176946289</c:v>
                </c:pt>
                <c:pt idx="208">
                  <c:v>-28.24243367500527</c:v>
                </c:pt>
                <c:pt idx="209">
                  <c:v>-20.825676358862779</c:v>
                </c:pt>
                <c:pt idx="210">
                  <c:v>-18.784604554345009</c:v>
                </c:pt>
                <c:pt idx="211">
                  <c:v>-16.665431813397255</c:v>
                </c:pt>
                <c:pt idx="212">
                  <c:v>-14.427495136033825</c:v>
                </c:pt>
                <c:pt idx="213">
                  <c:v>-12.259800731222304</c:v>
                </c:pt>
                <c:pt idx="214">
                  <c:v>-10.318871035367296</c:v>
                </c:pt>
                <c:pt idx="215">
                  <c:v>-8.4300572006990251</c:v>
                </c:pt>
                <c:pt idx="216">
                  <c:v>-1.9469752086667442</c:v>
                </c:pt>
                <c:pt idx="217">
                  <c:v>0.62818460403821064</c:v>
                </c:pt>
                <c:pt idx="218">
                  <c:v>3.3170521917899656</c:v>
                </c:pt>
                <c:pt idx="219">
                  <c:v>6.1121914517477132</c:v>
                </c:pt>
                <c:pt idx="220">
                  <c:v>8.9431561163762048</c:v>
                </c:pt>
                <c:pt idx="221">
                  <c:v>11.75335214890425</c:v>
                </c:pt>
                <c:pt idx="222">
                  <c:v>14.465669445678214</c:v>
                </c:pt>
                <c:pt idx="223">
                  <c:v>21.614741630637184</c:v>
                </c:pt>
                <c:pt idx="224">
                  <c:v>23.526932318976428</c:v>
                </c:pt>
                <c:pt idx="225">
                  <c:v>25.314579213042236</c:v>
                </c:pt>
                <c:pt idx="226">
                  <c:v>27.03916251515551</c:v>
                </c:pt>
                <c:pt idx="227">
                  <c:v>28.72887238918597</c:v>
                </c:pt>
                <c:pt idx="228">
                  <c:v>30.290997972288494</c:v>
                </c:pt>
                <c:pt idx="229">
                  <c:v>31.579313717687967</c:v>
                </c:pt>
                <c:pt idx="230">
                  <c:v>32.518059774237706</c:v>
                </c:pt>
                <c:pt idx="231">
                  <c:v>33.044347402828421</c:v>
                </c:pt>
                <c:pt idx="232">
                  <c:v>31.201913284700186</c:v>
                </c:pt>
                <c:pt idx="233">
                  <c:v>29.721958823644762</c:v>
                </c:pt>
                <c:pt idx="234">
                  <c:v>27.925763568377945</c:v>
                </c:pt>
                <c:pt idx="235">
                  <c:v>25.728883309896958</c:v>
                </c:pt>
                <c:pt idx="236">
                  <c:v>23.034527285692491</c:v>
                </c:pt>
                <c:pt idx="237">
                  <c:v>20.147852562553737</c:v>
                </c:pt>
                <c:pt idx="238">
                  <c:v>17.517609247358507</c:v>
                </c:pt>
                <c:pt idx="239">
                  <c:v>14.962581796686971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-15.103490797184307</c:v>
                </c:pt>
                <c:pt idx="248">
                  <c:v>-17.805875481085508</c:v>
                </c:pt>
                <c:pt idx="249">
                  <c:v>-28.557091079585064</c:v>
                </c:pt>
                <c:pt idx="250">
                  <c:v>-31.397930072805252</c:v>
                </c:pt>
                <c:pt idx="251">
                  <c:v>-34.206746710685032</c:v>
                </c:pt>
                <c:pt idx="252">
                  <c:v>-36.784451603656969</c:v>
                </c:pt>
                <c:pt idx="253">
                  <c:v>-39.221025967410753</c:v>
                </c:pt>
                <c:pt idx="254">
                  <c:v>-41.525018163147763</c:v>
                </c:pt>
                <c:pt idx="255">
                  <c:v>-43.672682203416471</c:v>
                </c:pt>
                <c:pt idx="256">
                  <c:v>-52.999065699538335</c:v>
                </c:pt>
                <c:pt idx="257">
                  <c:v>-55.45895377565904</c:v>
                </c:pt>
                <c:pt idx="258">
                  <c:v>-57.947891708793428</c:v>
                </c:pt>
                <c:pt idx="259">
                  <c:v>-60.445849134400305</c:v>
                </c:pt>
                <c:pt idx="260">
                  <c:v>-62.865035354346787</c:v>
                </c:pt>
                <c:pt idx="261">
                  <c:v>-64.735198219120988</c:v>
                </c:pt>
                <c:pt idx="262">
                  <c:v>-65.784543555735524</c:v>
                </c:pt>
                <c:pt idx="263">
                  <c:v>-65.089595789239823</c:v>
                </c:pt>
                <c:pt idx="264">
                  <c:v>-64.148328937539944</c:v>
                </c:pt>
                <c:pt idx="265">
                  <c:v>-62.922591081752785</c:v>
                </c:pt>
                <c:pt idx="266">
                  <c:v>-61.675210329651335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-45.408286091646723</c:v>
                </c:pt>
                <c:pt idx="275">
                  <c:v>-43.327333267910781</c:v>
                </c:pt>
                <c:pt idx="276">
                  <c:v>-41.026104718494253</c:v>
                </c:pt>
                <c:pt idx="277">
                  <c:v>-38.287962628250284</c:v>
                </c:pt>
                <c:pt idx="278">
                  <c:v>-35.33802517519905</c:v>
                </c:pt>
                <c:pt idx="279">
                  <c:v>-32.317214036552301</c:v>
                </c:pt>
                <c:pt idx="280">
                  <c:v>-29.200476685562275</c:v>
                </c:pt>
                <c:pt idx="281">
                  <c:v>-22.602676657614325</c:v>
                </c:pt>
                <c:pt idx="282">
                  <c:v>-19.734312912730786</c:v>
                </c:pt>
                <c:pt idx="283">
                  <c:v>-17.224038075756823</c:v>
                </c:pt>
                <c:pt idx="284">
                  <c:v>-14.99769997029575</c:v>
                </c:pt>
                <c:pt idx="285">
                  <c:v>-12.873412783697573</c:v>
                </c:pt>
                <c:pt idx="286">
                  <c:v>-10.755187162315053</c:v>
                </c:pt>
                <c:pt idx="287">
                  <c:v>-8.6645300058067534</c:v>
                </c:pt>
                <c:pt idx="288">
                  <c:v>-6.5926646728705691</c:v>
                </c:pt>
                <c:pt idx="289">
                  <c:v>-4.6206645982628061</c:v>
                </c:pt>
                <c:pt idx="290">
                  <c:v>-0.18112177864077222</c:v>
                </c:pt>
                <c:pt idx="291">
                  <c:v>2.2395895466564797</c:v>
                </c:pt>
                <c:pt idx="292">
                  <c:v>4.6116432114347434</c:v>
                </c:pt>
                <c:pt idx="293">
                  <c:v>7.0285466303786848</c:v>
                </c:pt>
                <c:pt idx="294">
                  <c:v>9.5078336579980007</c:v>
                </c:pt>
                <c:pt idx="295">
                  <c:v>12.252576443055952</c:v>
                </c:pt>
                <c:pt idx="296">
                  <c:v>15.188375100961009</c:v>
                </c:pt>
                <c:pt idx="297">
                  <c:v>18.149303997988454</c:v>
                </c:pt>
                <c:pt idx="298">
                  <c:v>25.609682241373903</c:v>
                </c:pt>
                <c:pt idx="299">
                  <c:v>27.168029060263656</c:v>
                </c:pt>
                <c:pt idx="300">
                  <c:v>27.918021473062481</c:v>
                </c:pt>
                <c:pt idx="301">
                  <c:v>28.244530014762208</c:v>
                </c:pt>
                <c:pt idx="302">
                  <c:v>28.33028562008527</c:v>
                </c:pt>
                <c:pt idx="303">
                  <c:v>28.045984611816948</c:v>
                </c:pt>
                <c:pt idx="304">
                  <c:v>27.136060132180731</c:v>
                </c:pt>
                <c:pt idx="305">
                  <c:v>25.589166174491186</c:v>
                </c:pt>
                <c:pt idx="306">
                  <c:v>16.029009284632966</c:v>
                </c:pt>
                <c:pt idx="307">
                  <c:v>13.312126385853968</c:v>
                </c:pt>
                <c:pt idx="308">
                  <c:v>10.541971654316216</c:v>
                </c:pt>
                <c:pt idx="309">
                  <c:v>7.7882433759502394</c:v>
                </c:pt>
                <c:pt idx="310">
                  <c:v>5.1214558166192239</c:v>
                </c:pt>
                <c:pt idx="311">
                  <c:v>2.3612385549782267</c:v>
                </c:pt>
                <c:pt idx="312">
                  <c:v>-0.40878989395128013</c:v>
                </c:pt>
                <c:pt idx="313">
                  <c:v>-3.2276314281485292</c:v>
                </c:pt>
                <c:pt idx="314">
                  <c:v>-11.176470801809796</c:v>
                </c:pt>
                <c:pt idx="315">
                  <c:v>-13.768460200630045</c:v>
                </c:pt>
                <c:pt idx="316">
                  <c:v>-16.237620334439782</c:v>
                </c:pt>
                <c:pt idx="317">
                  <c:v>-18.642050917267511</c:v>
                </c:pt>
                <c:pt idx="318">
                  <c:v>-21.038122562806997</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-41.956613263341239</c:v>
                </c:pt>
                <c:pt idx="327">
                  <c:v>-43.330169769581993</c:v>
                </c:pt>
                <c:pt idx="328">
                  <c:v>-44.610141148763034</c:v>
                </c:pt>
                <c:pt idx="329">
                  <c:v>-47.799393859260988</c:v>
                </c:pt>
                <c:pt idx="330">
                  <c:v>-48.768918873159166</c:v>
                </c:pt>
                <c:pt idx="331">
                  <c:v>-49.508080123754326</c:v>
                </c:pt>
                <c:pt idx="332">
                  <c:v>-49.795096208108866</c:v>
                </c:pt>
                <c:pt idx="333">
                  <c:v>-49.425637008396244</c:v>
                </c:pt>
                <c:pt idx="334">
                  <c:v>-48.399653954383254</c:v>
                </c:pt>
                <c:pt idx="335">
                  <c:v>-46.778996382169339</c:v>
                </c:pt>
                <c:pt idx="336">
                  <c:v>-45.001209245625475</c:v>
                </c:pt>
                <c:pt idx="337">
                  <c:v>-43.307142621596213</c:v>
                </c:pt>
                <c:pt idx="338">
                  <c:v>-41.632931509266214</c:v>
                </c:pt>
                <c:pt idx="339">
                  <c:v>-40.111226074980024</c:v>
                </c:pt>
                <c:pt idx="340">
                  <c:v>-38.89780563055956</c:v>
                </c:pt>
                <c:pt idx="341">
                  <c:v>-37.951744896754796</c:v>
                </c:pt>
                <c:pt idx="342">
                  <c:v>-37.070841131991486</c:v>
                </c:pt>
                <c:pt idx="343">
                  <c:v>-36.331888733403218</c:v>
                </c:pt>
                <c:pt idx="344">
                  <c:v>-35.787858398296194</c:v>
                </c:pt>
                <c:pt idx="345">
                  <c:v>-35.392856112472316</c:v>
                </c:pt>
                <c:pt idx="346">
                  <c:v>-31.379279102911767</c:v>
                </c:pt>
                <c:pt idx="347">
                  <c:v>-29.3269924313405</c:v>
                </c:pt>
                <c:pt idx="348">
                  <c:v>-27.199985311633291</c:v>
                </c:pt>
                <c:pt idx="349">
                  <c:v>-25.168132137546799</c:v>
                </c:pt>
                <c:pt idx="350">
                  <c:v>-23.250054736834791</c:v>
                </c:pt>
                <c:pt idx="351">
                  <c:v>-21.517025071012277</c:v>
                </c:pt>
                <c:pt idx="352">
                  <c:v>-19.915251605815531</c:v>
                </c:pt>
                <c:pt idx="353">
                  <c:v>-13.793527298448065</c:v>
                </c:pt>
                <c:pt idx="354">
                  <c:v>-12.4104753114408</c:v>
                </c:pt>
                <c:pt idx="355">
                  <c:v>-10.94483935539705</c:v>
                </c:pt>
                <c:pt idx="356">
                  <c:v>-9.0380545341128009</c:v>
                </c:pt>
                <c:pt idx="357">
                  <c:v>-7.0392582613534964</c:v>
                </c:pt>
                <c:pt idx="358">
                  <c:v>-5.1616350086215448</c:v>
                </c:pt>
                <c:pt idx="359">
                  <c:v>-3.2538204983740115</c:v>
                </c:pt>
                <c:pt idx="360">
                  <c:v>-1.3614464655468068</c:v>
                </c:pt>
                <c:pt idx="361">
                  <c:v>4.2722441296054399</c:v>
                </c:pt>
                <c:pt idx="362">
                  <c:v>6.0998060420527622</c:v>
                </c:pt>
                <c:pt idx="363">
                  <c:v>7.8766314879617383</c:v>
                </c:pt>
                <c:pt idx="364">
                  <c:v>9.523230422206721</c:v>
                </c:pt>
                <c:pt idx="365">
                  <c:v>11.09999507386642</c:v>
                </c:pt>
                <c:pt idx="366">
                  <c:v>12.537508864367453</c:v>
                </c:pt>
                <c:pt idx="367">
                  <c:v>13.678656800450199</c:v>
                </c:pt>
                <c:pt idx="368">
                  <c:v>14.532735224920724</c:v>
                </c:pt>
                <c:pt idx="369">
                  <c:v>15.354786437026943</c:v>
                </c:pt>
                <c:pt idx="370">
                  <c:v>16.084826197658543</c:v>
                </c:pt>
                <c:pt idx="371">
                  <c:v>16.499382859730719</c:v>
                </c:pt>
                <c:pt idx="372">
                  <c:v>16.572578202516183</c:v>
                </c:pt>
                <c:pt idx="373">
                  <c:v>16.473562923284192</c:v>
                </c:pt>
                <c:pt idx="374">
                  <c:v>16.033982876604966</c:v>
                </c:pt>
                <c:pt idx="375">
                  <c:v>15.24032582335194</c:v>
                </c:pt>
                <c:pt idx="376">
                  <c:v>14.154013681565971</c:v>
                </c:pt>
                <c:pt idx="377">
                  <c:v>12.864056262254234</c:v>
                </c:pt>
                <c:pt idx="378">
                  <c:v>11.623912475033466</c:v>
                </c:pt>
                <c:pt idx="379">
                  <c:v>9.9502404923017025</c:v>
                </c:pt>
                <c:pt idx="380">
                  <c:v>8.1584457002442168</c:v>
                </c:pt>
                <c:pt idx="381">
                  <c:v>6.4656564733717232</c:v>
                </c:pt>
                <c:pt idx="382">
                  <c:v>4.6749690826514438</c:v>
                </c:pt>
                <c:pt idx="383">
                  <c:v>2.7835567404590096</c:v>
                </c:pt>
                <c:pt idx="384">
                  <c:v>0.96149297851172832</c:v>
                </c:pt>
                <c:pt idx="385">
                  <c:v>-0.83316745735754694</c:v>
                </c:pt>
                <c:pt idx="386">
                  <c:v>-2.7474952359977491</c:v>
                </c:pt>
                <c:pt idx="387">
                  <c:v>-4.7053176592719916</c:v>
                </c:pt>
                <c:pt idx="388">
                  <c:v>-12.38728302465927</c:v>
                </c:pt>
                <c:pt idx="389">
                  <c:v>-14.259859830068548</c:v>
                </c:pt>
                <c:pt idx="390">
                  <c:v>-16.086654332816806</c:v>
                </c:pt>
                <c:pt idx="391">
                  <c:v>-17.74021338160825</c:v>
                </c:pt>
                <c:pt idx="392">
                  <c:v>-19.364897426229071</c:v>
                </c:pt>
                <c:pt idx="393">
                  <c:v>-21.045213816985225</c:v>
                </c:pt>
                <c:pt idx="394">
                  <c:v>-22.617077732024562</c:v>
                </c:pt>
                <c:pt idx="395">
                  <c:v>-24.12433837869003</c:v>
                </c:pt>
                <c:pt idx="396">
                  <c:v>-28.659933693263781</c:v>
                </c:pt>
                <c:pt idx="397">
                  <c:v>-30.157553148461034</c:v>
                </c:pt>
                <c:pt idx="398">
                  <c:v>-31.842775132861028</c:v>
                </c:pt>
                <c:pt idx="399">
                  <c:v>-33.610488802853006</c:v>
                </c:pt>
                <c:pt idx="400">
                  <c:v>-35.418166061460795</c:v>
                </c:pt>
                <c:pt idx="401">
                  <c:v>-37.244635143640778</c:v>
                </c:pt>
                <c:pt idx="402">
                  <c:v>-39.031670052756446</c:v>
                </c:pt>
                <c:pt idx="403">
                  <c:v>-40.699892455222745</c:v>
                </c:pt>
                <c:pt idx="404">
                  <c:v>-47.214078825171086</c:v>
                </c:pt>
                <c:pt idx="405">
                  <c:v>-49.36210228517286</c:v>
                </c:pt>
                <c:pt idx="406">
                  <c:v>-51.431898526136294</c:v>
                </c:pt>
                <c:pt idx="407">
                  <c:v>-53.332544069830796</c:v>
                </c:pt>
                <c:pt idx="408">
                  <c:v>-55.002383861091992</c:v>
                </c:pt>
                <c:pt idx="409">
                  <c:v>-56.311327384912744</c:v>
                </c:pt>
                <c:pt idx="410">
                  <c:v>-57.534015029999011</c:v>
                </c:pt>
                <c:pt idx="411">
                  <c:v>-59.065283943379072</c:v>
                </c:pt>
                <c:pt idx="412">
                  <c:v>-60.324268124406274</c:v>
                </c:pt>
                <c:pt idx="413">
                  <c:v>-61.212986839835537</c:v>
                </c:pt>
                <c:pt idx="414">
                  <c:v>-61.922340537764505</c:v>
                </c:pt>
                <c:pt idx="415">
                  <c:v>-62.566639264143021</c:v>
                </c:pt>
                <c:pt idx="416">
                  <c:v>-62.656197918796046</c:v>
                </c:pt>
                <c:pt idx="417">
                  <c:v>-62.135427868798786</c:v>
                </c:pt>
                <c:pt idx="418">
                  <c:v>-61.19847891091058</c:v>
                </c:pt>
                <c:pt idx="419">
                  <c:v>-59.743921825264806</c:v>
                </c:pt>
                <c:pt idx="420">
                  <c:v>-57.778099884434312</c:v>
                </c:pt>
                <c:pt idx="421">
                  <c:v>-55.530949433662194</c:v>
                </c:pt>
                <c:pt idx="422">
                  <c:v>-47.995180472909567</c:v>
                </c:pt>
                <c:pt idx="423">
                  <c:v>-45.670681924336805</c:v>
                </c:pt>
                <c:pt idx="424">
                  <c:v>-43.412000899989813</c:v>
                </c:pt>
                <c:pt idx="425">
                  <c:v>-41.087827771985978</c:v>
                </c:pt>
                <c:pt idx="426">
                  <c:v>-38.656023005220774</c:v>
                </c:pt>
                <c:pt idx="427">
                  <c:v>-36.270826235095505</c:v>
                </c:pt>
                <c:pt idx="428">
                  <c:v>-33.942811201574102</c:v>
                </c:pt>
                <c:pt idx="429">
                  <c:v>-31.610444275077249</c:v>
                </c:pt>
                <c:pt idx="430">
                  <c:v>-24.789692301550044</c:v>
                </c:pt>
                <c:pt idx="431">
                  <c:v>-23.03596685897827</c:v>
                </c:pt>
                <c:pt idx="432">
                  <c:v>-21.40483754429232</c:v>
                </c:pt>
                <c:pt idx="433">
                  <c:v>-19.64264630991747</c:v>
                </c:pt>
                <c:pt idx="434">
                  <c:v>-17.725336318904489</c:v>
                </c:pt>
                <c:pt idx="435">
                  <c:v>-15.857271688242747</c:v>
                </c:pt>
                <c:pt idx="436">
                  <c:v>-14.115028249012028</c:v>
                </c:pt>
                <c:pt idx="437">
                  <c:v>-9.0125065909770292</c:v>
                </c:pt>
                <c:pt idx="438">
                  <c:v>-7.1787034034485426</c:v>
                </c:pt>
                <c:pt idx="439">
                  <c:v>-5.4642567091917726</c:v>
                </c:pt>
                <c:pt idx="440">
                  <c:v>-3.9044236411385214</c:v>
                </c:pt>
                <c:pt idx="441">
                  <c:v>-2.4021705856087578</c:v>
                </c:pt>
                <c:pt idx="442">
                  <c:v>-0.90602280850430361</c:v>
                </c:pt>
                <c:pt idx="443">
                  <c:v>0.57257168599602437</c:v>
                </c:pt>
                <c:pt idx="444">
                  <c:v>2.0333117624427417</c:v>
                </c:pt>
                <c:pt idx="445">
                  <c:v>6.8370924816117107</c:v>
                </c:pt>
                <c:pt idx="446">
                  <c:v>8.5762565680009413</c:v>
                </c:pt>
                <c:pt idx="447">
                  <c:v>10.277351304903958</c:v>
                </c:pt>
                <c:pt idx="448">
                  <c:v>11.973734729099716</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29.694905203252254</c:v>
                </c:pt>
                <c:pt idx="459">
                  <c:v>31.19602657232771</c:v>
                </c:pt>
                <c:pt idx="460">
                  <c:v>32.622427493267175</c:v>
                </c:pt>
                <c:pt idx="461">
                  <c:v>34.050953423308314</c:v>
                </c:pt>
                <c:pt idx="462">
                  <c:v>35.511140192770732</c:v>
                </c:pt>
                <c:pt idx="463">
                  <c:v>36.996167283541006</c:v>
                </c:pt>
                <c:pt idx="464">
                  <c:v>38.412509916126652</c:v>
                </c:pt>
                <c:pt idx="465">
                  <c:v>39.792370762862461</c:v>
                </c:pt>
                <c:pt idx="466">
                  <c:v>41.268312715453831</c:v>
                </c:pt>
                <c:pt idx="467">
                  <c:v>42.799970494270561</c:v>
                </c:pt>
                <c:pt idx="468">
                  <c:v>44.136640184443841</c:v>
                </c:pt>
                <c:pt idx="469">
                  <c:v>45.391168957184654</c:v>
                </c:pt>
                <c:pt idx="470">
                  <c:v>46.617387354725764</c:v>
                </c:pt>
                <c:pt idx="471">
                  <c:v>47.695097404489161</c:v>
                </c:pt>
                <c:pt idx="472">
                  <c:v>48.702074622335829</c:v>
                </c:pt>
                <c:pt idx="473">
                  <c:v>49.766938755872211</c:v>
                </c:pt>
                <c:pt idx="474">
                  <c:v>51.027923119852595</c:v>
                </c:pt>
                <c:pt idx="475">
                  <c:v>52.340160312672865</c:v>
                </c:pt>
                <c:pt idx="476">
                  <c:v>53.560509604551157</c:v>
                </c:pt>
                <c:pt idx="477">
                  <c:v>57.270093715119913</c:v>
                </c:pt>
                <c:pt idx="478">
                  <c:v>56.869307321542394</c:v>
                </c:pt>
                <c:pt idx="479">
                  <c:v>56.362342146331606</c:v>
                </c:pt>
                <c:pt idx="480">
                  <c:v>55.640901745647113</c:v>
                </c:pt>
                <c:pt idx="481">
                  <c:v>54.690629365417841</c:v>
                </c:pt>
                <c:pt idx="482">
                  <c:v>53.719181577377704</c:v>
                </c:pt>
                <c:pt idx="483">
                  <c:v>52.189187936206622</c:v>
                </c:pt>
                <c:pt idx="484">
                  <c:v>50.498805667997594</c:v>
                </c:pt>
                <c:pt idx="485">
                  <c:v>48.604621179694007</c:v>
                </c:pt>
                <c:pt idx="486">
                  <c:v>46.591685201096951</c:v>
                </c:pt>
                <c:pt idx="487">
                  <c:v>44.585878118609592</c:v>
                </c:pt>
                <c:pt idx="488">
                  <c:v>42.824988262944444</c:v>
                </c:pt>
                <c:pt idx="489">
                  <c:v>36.087146855332279</c:v>
                </c:pt>
                <c:pt idx="490">
                  <c:v>124.02336988940485</c:v>
                </c:pt>
                <c:pt idx="491">
                  <c:v>31.767834224315266</c:v>
                </c:pt>
                <c:pt idx="492">
                  <c:v>29.522655725047741</c:v>
                </c:pt>
                <c:pt idx="493">
                  <c:v>27.573881936385703</c:v>
                </c:pt>
                <c:pt idx="494">
                  <c:v>25.633054238022225</c:v>
                </c:pt>
                <c:pt idx="495">
                  <c:v>23.293513487949181</c:v>
                </c:pt>
                <c:pt idx="496">
                  <c:v>17.57302788446421</c:v>
                </c:pt>
                <c:pt idx="497">
                  <c:v>15.791889401767492</c:v>
                </c:pt>
                <c:pt idx="498">
                  <c:v>14.069462618048277</c:v>
                </c:pt>
                <c:pt idx="499">
                  <c:v>12.33034710189321</c:v>
                </c:pt>
                <c:pt idx="500">
                  <c:v>10.439838166054983</c:v>
                </c:pt>
                <c:pt idx="501">
                  <c:v>8.6034073288617048</c:v>
                </c:pt>
                <c:pt idx="502">
                  <c:v>6.788347394671014</c:v>
                </c:pt>
                <c:pt idx="503">
                  <c:v>1.1400954433365214</c:v>
                </c:pt>
                <c:pt idx="504">
                  <c:v>-1.0461867900642678</c:v>
                </c:pt>
                <c:pt idx="505">
                  <c:v>-3.3699033578680542</c:v>
                </c:pt>
                <c:pt idx="506">
                  <c:v>-5.58451660881774</c:v>
                </c:pt>
                <c:pt idx="507">
                  <c:v>-7.667455955128549</c:v>
                </c:pt>
                <c:pt idx="508">
                  <c:v>-9.8224201015828498</c:v>
                </c:pt>
                <c:pt idx="509">
                  <c:v>-11.959335549046351</c:v>
                </c:pt>
                <c:pt idx="510">
                  <c:v>-13.779446787582804</c:v>
                </c:pt>
                <c:pt idx="511">
                  <c:v>-19.450293611820026</c:v>
                </c:pt>
                <c:pt idx="512">
                  <c:v>-21.343143632941544</c:v>
                </c:pt>
                <c:pt idx="513">
                  <c:v>-22.998698918354819</c:v>
                </c:pt>
                <c:pt idx="514">
                  <c:v>-24.565851520686294</c:v>
                </c:pt>
                <c:pt idx="515">
                  <c:v>-26.058686807824731</c:v>
                </c:pt>
                <c:pt idx="516">
                  <c:v>-27.505934073238997</c:v>
                </c:pt>
                <c:pt idx="517">
                  <c:v>-28.796333481680996</c:v>
                </c:pt>
                <c:pt idx="518">
                  <c:v>-29.824545909438996</c:v>
                </c:pt>
                <c:pt idx="519">
                  <c:v>-30.573299781268286</c:v>
                </c:pt>
                <c:pt idx="520">
                  <c:v>-31.339349513460029</c:v>
                </c:pt>
                <c:pt idx="521">
                  <c:v>-30.917254751055815</c:v>
                </c:pt>
                <c:pt idx="522">
                  <c:v>-30.380126246214253</c:v>
                </c:pt>
                <c:pt idx="523">
                  <c:v>-29.934285496359795</c:v>
                </c:pt>
                <c:pt idx="524">
                  <c:v>-29.520933376093289</c:v>
                </c:pt>
                <c:pt idx="525">
                  <c:v>-28.924787179799289</c:v>
                </c:pt>
                <c:pt idx="526">
                  <c:v>-27.91011613330776</c:v>
                </c:pt>
                <c:pt idx="527">
                  <c:v>-24.323112061735266</c:v>
                </c:pt>
                <c:pt idx="528">
                  <c:v>-23.26456752278299</c:v>
                </c:pt>
                <c:pt idx="529">
                  <c:v>-22.298121861727019</c:v>
                </c:pt>
                <c:pt idx="530">
                  <c:v>-21.505431356132739</c:v>
                </c:pt>
                <c:pt idx="531">
                  <c:v>-20.767678642326278</c:v>
                </c:pt>
                <c:pt idx="532">
                  <c:v>-19.952577830719491</c:v>
                </c:pt>
                <c:pt idx="533">
                  <c:v>-19.052109975662265</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3.2580684995014595</c:v>
                </c:pt>
                <c:pt idx="545">
                  <c:v>4.6861208084002275</c:v>
                </c:pt>
                <c:pt idx="546">
                  <c:v>6.0784642811901834</c:v>
                </c:pt>
                <c:pt idx="547">
                  <c:v>7.4548184329149185</c:v>
                </c:pt>
                <c:pt idx="548">
                  <c:v>8.8077908739452564</c:v>
                </c:pt>
                <c:pt idx="549">
                  <c:v>10.213957435359703</c:v>
                </c:pt>
                <c:pt idx="550">
                  <c:v>11.664905752611958</c:v>
                </c:pt>
                <c:pt idx="551">
                  <c:v>16.616485694140497</c:v>
                </c:pt>
                <c:pt idx="552">
                  <c:v>18.47847418851649</c:v>
                </c:pt>
                <c:pt idx="553">
                  <c:v>20.382339938731715</c:v>
                </c:pt>
                <c:pt idx="554">
                  <c:v>22.344820247455743</c:v>
                </c:pt>
                <c:pt idx="555">
                  <c:v>24.329730290286687</c:v>
                </c:pt>
                <c:pt idx="556">
                  <c:v>26.268129476945209</c:v>
                </c:pt>
                <c:pt idx="557">
                  <c:v>28.194522101735153</c:v>
                </c:pt>
                <c:pt idx="558">
                  <c:v>34.143187482031998</c:v>
                </c:pt>
                <c:pt idx="559">
                  <c:v>36.006742096095962</c:v>
                </c:pt>
                <c:pt idx="560">
                  <c:v>37.773682019491375</c:v>
                </c:pt>
                <c:pt idx="561">
                  <c:v>39.557749818540998</c:v>
                </c:pt>
                <c:pt idx="562">
                  <c:v>41.361201011436123</c:v>
                </c:pt>
                <c:pt idx="563">
                  <c:v>43.134515740111524</c:v>
                </c:pt>
                <c:pt idx="564">
                  <c:v>44.952747917716408</c:v>
                </c:pt>
                <c:pt idx="565">
                  <c:v>46.671390776635356</c:v>
                </c:pt>
                <c:pt idx="566">
                  <c:v>48.203656594070289</c:v>
                </c:pt>
                <c:pt idx="567">
                  <c:v>52.050663200047794</c:v>
                </c:pt>
                <c:pt idx="568">
                  <c:v>52.722590496965019</c:v>
                </c:pt>
                <c:pt idx="569">
                  <c:v>53.222471096404774</c:v>
                </c:pt>
                <c:pt idx="570">
                  <c:v>53.718055962202492</c:v>
                </c:pt>
                <c:pt idx="571">
                  <c:v>53.759666081754084</c:v>
                </c:pt>
                <c:pt idx="572">
                  <c:v>53.139828235959307</c:v>
                </c:pt>
                <c:pt idx="573">
                  <c:v>51.956965450757693</c:v>
                </c:pt>
                <c:pt idx="574">
                  <c:v>46.098279317426417</c:v>
                </c:pt>
                <c:pt idx="575">
                  <c:v>44.356831519342627</c:v>
                </c:pt>
                <c:pt idx="576">
                  <c:v>42.962093078665831</c:v>
                </c:pt>
                <c:pt idx="577">
                  <c:v>41.597286196533716</c:v>
                </c:pt>
                <c:pt idx="578">
                  <c:v>39.962139819924609</c:v>
                </c:pt>
                <c:pt idx="579">
                  <c:v>37.962898977741226</c:v>
                </c:pt>
                <c:pt idx="580">
                  <c:v>35.835254373711194</c:v>
                </c:pt>
                <c:pt idx="581">
                  <c:v>123.88837998484171</c:v>
                </c:pt>
                <c:pt idx="582">
                  <c:v>31.823126578811959</c:v>
                </c:pt>
                <c:pt idx="583">
                  <c:v>24.689830005888517</c:v>
                </c:pt>
                <c:pt idx="584">
                  <c:v>22.13310259702348</c:v>
                </c:pt>
                <c:pt idx="585">
                  <c:v>19.931666450584203</c:v>
                </c:pt>
                <c:pt idx="586">
                  <c:v>17.859155133534696</c:v>
                </c:pt>
                <c:pt idx="587">
                  <c:v>15.792899662636728</c:v>
                </c:pt>
                <c:pt idx="588">
                  <c:v>13.61042533558947</c:v>
                </c:pt>
                <c:pt idx="589">
                  <c:v>11.356708189167204</c:v>
                </c:pt>
                <c:pt idx="590">
                  <c:v>9.2310027517339019</c:v>
                </c:pt>
                <c:pt idx="591">
                  <c:v>2.8771904377527449</c:v>
                </c:pt>
                <c:pt idx="592">
                  <c:v>0.63980260403451517</c:v>
                </c:pt>
                <c:pt idx="593">
                  <c:v>-1.7056442865045347</c:v>
                </c:pt>
                <c:pt idx="594">
                  <c:v>-3.978789526566004</c:v>
                </c:pt>
                <c:pt idx="595">
                  <c:v>-6.2989653243040493</c:v>
                </c:pt>
                <c:pt idx="596">
                  <c:v>-8.6956198126525237</c:v>
                </c:pt>
                <c:pt idx="597">
                  <c:v>-11.08623702090302</c:v>
                </c:pt>
                <c:pt idx="598">
                  <c:v>-16.991498365966322</c:v>
                </c:pt>
                <c:pt idx="599">
                  <c:v>-18.754039306027014</c:v>
                </c:pt>
                <c:pt idx="600">
                  <c:v>-20.60545406043974</c:v>
                </c:pt>
                <c:pt idx="601">
                  <c:v>-22.437649573219986</c:v>
                </c:pt>
                <c:pt idx="602">
                  <c:v>-24.14721495895003</c:v>
                </c:pt>
                <c:pt idx="603">
                  <c:v>-25.858470588826826</c:v>
                </c:pt>
                <c:pt idx="604">
                  <c:v>-27.568152543118266</c:v>
                </c:pt>
                <c:pt idx="605">
                  <c:v>-29.182622267507742</c:v>
                </c:pt>
                <c:pt idx="606">
                  <c:v>-34.132113688970406</c:v>
                </c:pt>
                <c:pt idx="607">
                  <c:v>-35.762689302987063</c:v>
                </c:pt>
                <c:pt idx="608">
                  <c:v>-37.506433562451264</c:v>
                </c:pt>
                <c:pt idx="609">
                  <c:v>-39.154300179807024</c:v>
                </c:pt>
                <c:pt idx="610">
                  <c:v>-40.465142799780764</c:v>
                </c:pt>
                <c:pt idx="611">
                  <c:v>-41.406919638938582</c:v>
                </c:pt>
                <c:pt idx="612">
                  <c:v>-42.090730250755563</c:v>
                </c:pt>
                <c:pt idx="613">
                  <c:v>-42.3834047673827</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-31.527695167244794</c:v>
                </c:pt>
                <c:pt idx="622">
                  <c:v>-29.556404218054755</c:v>
                </c:pt>
                <c:pt idx="623">
                  <c:v>-27.58329674210998</c:v>
                </c:pt>
                <c:pt idx="624">
                  <c:v>-20.530345050430753</c:v>
                </c:pt>
                <c:pt idx="625">
                  <c:v>-17.866476562169545</c:v>
                </c:pt>
                <c:pt idx="626">
                  <c:v>-15.259022400812501</c:v>
                </c:pt>
                <c:pt idx="627">
                  <c:v>-12.698841648303301</c:v>
                </c:pt>
                <c:pt idx="628">
                  <c:v>-9.9483821466920261</c:v>
                </c:pt>
                <c:pt idx="629">
                  <c:v>-7.1409449034610475</c:v>
                </c:pt>
                <c:pt idx="630">
                  <c:v>-4.4278164837772875</c:v>
                </c:pt>
                <c:pt idx="631">
                  <c:v>-1.7200696460315612</c:v>
                </c:pt>
                <c:pt idx="632">
                  <c:v>6.9493188645182054</c:v>
                </c:pt>
                <c:pt idx="633">
                  <c:v>10.159539345076453</c:v>
                </c:pt>
                <c:pt idx="634">
                  <c:v>13.168397349111498</c:v>
                </c:pt>
                <c:pt idx="635">
                  <c:v>15.834932343224922</c:v>
                </c:pt>
                <c:pt idx="636">
                  <c:v>18.228094631741911</c:v>
                </c:pt>
                <c:pt idx="637">
                  <c:v>20.624977400190769</c:v>
                </c:pt>
                <c:pt idx="638">
                  <c:v>23.043172787361883</c:v>
                </c:pt>
                <c:pt idx="639">
                  <c:v>25.096566860270684</c:v>
                </c:pt>
                <c:pt idx="640">
                  <c:v>27.097349655604717</c:v>
                </c:pt>
                <c:pt idx="641">
                  <c:v>37.527172068445651</c:v>
                </c:pt>
                <c:pt idx="642">
                  <c:v>38.275718909652163</c:v>
                </c:pt>
                <c:pt idx="643">
                  <c:v>38.523776961018761</c:v>
                </c:pt>
                <c:pt idx="644">
                  <c:v>38.198203016870728</c:v>
                </c:pt>
                <c:pt idx="645">
                  <c:v>37.526254394585216</c:v>
                </c:pt>
                <c:pt idx="646">
                  <c:v>-57.227499334232505</c:v>
                </c:pt>
                <c:pt idx="647">
                  <c:v>30.781771045707195</c:v>
                </c:pt>
                <c:pt idx="648">
                  <c:v>28.794646200201178</c:v>
                </c:pt>
                <c:pt idx="649">
                  <c:v>26.607528558774504</c:v>
                </c:pt>
                <c:pt idx="650">
                  <c:v>24.468961723351697</c:v>
                </c:pt>
                <c:pt idx="651">
                  <c:v>22.13692021742321</c:v>
                </c:pt>
                <c:pt idx="652">
                  <c:v>19.616707910552975</c:v>
                </c:pt>
                <c:pt idx="653">
                  <c:v>16.652379097138727</c:v>
                </c:pt>
                <c:pt idx="654">
                  <c:v>3.4835218121367615</c:v>
                </c:pt>
                <c:pt idx="655">
                  <c:v>0.20308820116696352</c:v>
                </c:pt>
                <c:pt idx="656">
                  <c:v>-2.8498618613822941</c:v>
                </c:pt>
                <c:pt idx="657">
                  <c:v>-5.5025057685438075</c:v>
                </c:pt>
                <c:pt idx="658">
                  <c:v>-7.9152807175895505</c:v>
                </c:pt>
                <c:pt idx="659">
                  <c:v>-10.453051164086</c:v>
                </c:pt>
                <c:pt idx="660">
                  <c:v>-13.099385797838012</c:v>
                </c:pt>
                <c:pt idx="661">
                  <c:v>-20.96684088724523</c:v>
                </c:pt>
                <c:pt idx="662">
                  <c:v>-24.149837751591292</c:v>
                </c:pt>
                <c:pt idx="663">
                  <c:v>-27.488400218729463</c:v>
                </c:pt>
                <c:pt idx="664">
                  <c:v>-30.48082691256948</c:v>
                </c:pt>
                <c:pt idx="665">
                  <c:v>-32.977336945200022</c:v>
                </c:pt>
                <c:pt idx="666">
                  <c:v>-35.141718860045771</c:v>
                </c:pt>
                <c:pt idx="667">
                  <c:v>-36.891534398772762</c:v>
                </c:pt>
                <c:pt idx="668">
                  <c:v>-38.067813185178302</c:v>
                </c:pt>
                <c:pt idx="669">
                  <c:v>-40.373005065696958</c:v>
                </c:pt>
                <c:pt idx="670">
                  <c:v>-40.482880649273447</c:v>
                </c:pt>
                <c:pt idx="671">
                  <c:v>-40.019564329190246</c:v>
                </c:pt>
                <c:pt idx="672">
                  <c:v>-38.884934518523778</c:v>
                </c:pt>
                <c:pt idx="673">
                  <c:v>-37.508021809106765</c:v>
                </c:pt>
                <c:pt idx="674">
                  <c:v>-36.301867471707354</c:v>
                </c:pt>
                <c:pt idx="675">
                  <c:v>-32.057722703861245</c:v>
                </c:pt>
                <c:pt idx="676">
                  <c:v>-30.157184014681803</c:v>
                </c:pt>
                <c:pt idx="677">
                  <c:v>-28.12793906216649</c:v>
                </c:pt>
                <c:pt idx="678">
                  <c:v>-26.068954555313269</c:v>
                </c:pt>
                <c:pt idx="679">
                  <c:v>-23.990172821041529</c:v>
                </c:pt>
                <c:pt idx="680">
                  <c:v>-21.781310285808829</c:v>
                </c:pt>
                <c:pt idx="681">
                  <c:v>-19.751084214564514</c:v>
                </c:pt>
                <c:pt idx="682">
                  <c:v>-17.537345227828791</c:v>
                </c:pt>
                <c:pt idx="683">
                  <c:v>-5.9874406998235425</c:v>
                </c:pt>
                <c:pt idx="684">
                  <c:v>-2.5095642302225092</c:v>
                </c:pt>
                <c:pt idx="685">
                  <c:v>1.086862466764956</c:v>
                </c:pt>
                <c:pt idx="686">
                  <c:v>4.258887315228435</c:v>
                </c:pt>
                <c:pt idx="687">
                  <c:v>6.9079855953007145</c:v>
                </c:pt>
                <c:pt idx="688">
                  <c:v>9.2286616664501668</c:v>
                </c:pt>
                <c:pt idx="689">
                  <c:v>11.351083756058996</c:v>
                </c:pt>
                <c:pt idx="690">
                  <c:v>13.264090424331172</c:v>
                </c:pt>
                <c:pt idx="691">
                  <c:v>14.846372654584171</c:v>
                </c:pt>
                <c:pt idx="692">
                  <c:v>16.11449289664548</c:v>
                </c:pt>
                <c:pt idx="693">
                  <c:v>17.506574090171206</c:v>
                </c:pt>
                <c:pt idx="694">
                  <c:v>19.261610929063462</c:v>
                </c:pt>
                <c:pt idx="695">
                  <c:v>21.02265104889053</c:v>
                </c:pt>
                <c:pt idx="696">
                  <c:v>22.81605837272043</c:v>
                </c:pt>
                <c:pt idx="697">
                  <c:v>24.670159061078689</c:v>
                </c:pt>
                <c:pt idx="698">
                  <c:v>26.361083190961722</c:v>
                </c:pt>
                <c:pt idx="699">
                  <c:v>31.172227157619943</c:v>
                </c:pt>
                <c:pt idx="700">
                  <c:v>32.092438812837663</c:v>
                </c:pt>
                <c:pt idx="701">
                  <c:v>32.472666033449741</c:v>
                </c:pt>
                <c:pt idx="702">
                  <c:v>32.265834548567796</c:v>
                </c:pt>
                <c:pt idx="703">
                  <c:v>31.589183189256481</c:v>
                </c:pt>
                <c:pt idx="704">
                  <c:v>30.721738236361883</c:v>
                </c:pt>
                <c:pt idx="705">
                  <c:v>29.269002534494895</c:v>
                </c:pt>
                <c:pt idx="706">
                  <c:v>27.28482104517542</c:v>
                </c:pt>
                <c:pt idx="707">
                  <c:v>20.4827540407057</c:v>
                </c:pt>
                <c:pt idx="708">
                  <c:v>17.682174914528726</c:v>
                </c:pt>
                <c:pt idx="709">
                  <c:v>14.355415014276518</c:v>
                </c:pt>
                <c:pt idx="710">
                  <c:v>10.572376620861462</c:v>
                </c:pt>
                <c:pt idx="711">
                  <c:v>6.802277337810489</c:v>
                </c:pt>
                <c:pt idx="712">
                  <c:v>3.2803816650464968</c:v>
                </c:pt>
                <c:pt idx="713">
                  <c:v>-0.29582524348626327</c:v>
                </c:pt>
                <c:pt idx="714">
                  <c:v>-3.8742712398108066</c:v>
                </c:pt>
                <c:pt idx="715">
                  <c:v>-7.4019321993623128</c:v>
                </c:pt>
                <c:pt idx="716">
                  <c:v>-17.628482415089536</c:v>
                </c:pt>
                <c:pt idx="717">
                  <c:v>-21.214320801043733</c:v>
                </c:pt>
                <c:pt idx="718">
                  <c:v>-24.666727039884279</c:v>
                </c:pt>
                <c:pt idx="719">
                  <c:v>-27.770161003754765</c:v>
                </c:pt>
                <c:pt idx="720">
                  <c:v>-30.606050690120533</c:v>
                </c:pt>
                <c:pt idx="721">
                  <c:v>-33.249777102301863</c:v>
                </c:pt>
                <c:pt idx="722">
                  <c:v>-35.796664181738507</c:v>
                </c:pt>
                <c:pt idx="723">
                  <c:v>-43.323811925938514</c:v>
                </c:pt>
                <c:pt idx="724">
                  <c:v>-46.055552459328325</c:v>
                </c:pt>
                <c:pt idx="725">
                  <c:v>-48.666804812991799</c:v>
                </c:pt>
                <c:pt idx="726">
                  <c:v>-51.030421828107023</c:v>
                </c:pt>
                <c:pt idx="727">
                  <c:v>-53.304776466997218</c:v>
                </c:pt>
                <c:pt idx="728">
                  <c:v>-55.67324079147528</c:v>
                </c:pt>
                <c:pt idx="729">
                  <c:v>-58.25446702641927</c:v>
                </c:pt>
                <c:pt idx="730">
                  <c:v>-60.490694031542475</c:v>
                </c:pt>
                <c:pt idx="731">
                  <c:v>-64.681260974155592</c:v>
                </c:pt>
                <c:pt idx="732">
                  <c:v>-66.366157537986894</c:v>
                </c:pt>
                <c:pt idx="733">
                  <c:v>-68.423752936145448</c:v>
                </c:pt>
                <c:pt idx="734">
                  <c:v>-70.492553487310218</c:v>
                </c:pt>
                <c:pt idx="735">
                  <c:v>-72.35618851262177</c:v>
                </c:pt>
                <c:pt idx="736">
                  <c:v>-74.075749652529083</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-77.663297710723668</c:v>
                </c:pt>
                <c:pt idx="745">
                  <c:v>-76.412711323171251</c:v>
                </c:pt>
                <c:pt idx="746">
                  <c:v>-74.831497638068512</c:v>
                </c:pt>
                <c:pt idx="747">
                  <c:v>-72.849079248247207</c:v>
                </c:pt>
                <c:pt idx="748">
                  <c:v>-65.199889076828896</c:v>
                </c:pt>
                <c:pt idx="749">
                  <c:v>-62.297370743327811</c:v>
                </c:pt>
                <c:pt idx="750">
                  <c:v>-59.582556936521343</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-27.593171070701974</c:v>
                </c:pt>
                <c:pt idx="763">
                  <c:v>-25.677745604771527</c:v>
                </c:pt>
                <c:pt idx="764">
                  <c:v>-18.546595836194786</c:v>
                </c:pt>
                <c:pt idx="765">
                  <c:v>-15.927339107952264</c:v>
                </c:pt>
                <c:pt idx="766">
                  <c:v>-13.68939271654205</c:v>
                </c:pt>
                <c:pt idx="767">
                  <c:v>-11.824271442066772</c:v>
                </c:pt>
                <c:pt idx="768">
                  <c:v>-10.243106327198063</c:v>
                </c:pt>
                <c:pt idx="769">
                  <c:v>-8.8409808092607705</c:v>
                </c:pt>
                <c:pt idx="770">
                  <c:v>-7.6302268706922955</c:v>
                </c:pt>
                <c:pt idx="771">
                  <c:v>-5.0776036466087895</c:v>
                </c:pt>
                <c:pt idx="772">
                  <c:v>-4.6677777253377695</c:v>
                </c:pt>
                <c:pt idx="773">
                  <c:v>-4.2390919821665491</c:v>
                </c:pt>
                <c:pt idx="774">
                  <c:v>-3.7799284170987986</c:v>
                </c:pt>
                <c:pt idx="775">
                  <c:v>-3.3512135317870388</c:v>
                </c:pt>
                <c:pt idx="776">
                  <c:v>-3.0375032467725362</c:v>
                </c:pt>
                <c:pt idx="777">
                  <c:v>-2.9906038287280667</c:v>
                </c:pt>
                <c:pt idx="778">
                  <c:v>-3.2085578972185576</c:v>
                </c:pt>
                <c:pt idx="779">
                  <c:v>-5.1334157026105354</c:v>
                </c:pt>
                <c:pt idx="780">
                  <c:v>-6.1929705024322681</c:v>
                </c:pt>
                <c:pt idx="781">
                  <c:v>-7.4144827478532935</c:v>
                </c:pt>
                <c:pt idx="782">
                  <c:v>-9.0067413041898021</c:v>
                </c:pt>
                <c:pt idx="783">
                  <c:v>-10.995172688992795</c:v>
                </c:pt>
                <c:pt idx="784">
                  <c:v>-13.077019205036049</c:v>
                </c:pt>
                <c:pt idx="785">
                  <c:v>-15.177298124919492</c:v>
                </c:pt>
                <c:pt idx="786">
                  <c:v>-17.413427989574792</c:v>
                </c:pt>
                <c:pt idx="787">
                  <c:v>-24.097746175521259</c:v>
                </c:pt>
                <c:pt idx="788">
                  <c:v>-26.497776295139737</c:v>
                </c:pt>
                <c:pt idx="789">
                  <c:v>-28.844665721631564</c:v>
                </c:pt>
                <c:pt idx="790">
                  <c:v>-31.173506449133072</c:v>
                </c:pt>
                <c:pt idx="791">
                  <c:v>-33.594081777774804</c:v>
                </c:pt>
                <c:pt idx="792">
                  <c:v>-36.136029264403817</c:v>
                </c:pt>
                <c:pt idx="793">
                  <c:v>-38.737140153186999</c:v>
                </c:pt>
                <c:pt idx="794">
                  <c:v>-41.287679714228034</c:v>
                </c:pt>
                <c:pt idx="795">
                  <c:v>-43.578786226858824</c:v>
                </c:pt>
                <c:pt idx="796">
                  <c:v>-49.740498407959251</c:v>
                </c:pt>
                <c:pt idx="797">
                  <c:v>-51.63482010717405</c:v>
                </c:pt>
                <c:pt idx="798">
                  <c:v>-53.366208099084076</c:v>
                </c:pt>
                <c:pt idx="799">
                  <c:v>-55.001227889520294</c:v>
                </c:pt>
                <c:pt idx="800">
                  <c:v>-56.682277690811759</c:v>
                </c:pt>
                <c:pt idx="801">
                  <c:v>-58.373532098287058</c:v>
                </c:pt>
                <c:pt idx="802">
                  <c:v>-59.967189477365778</c:v>
                </c:pt>
                <c:pt idx="803">
                  <c:v>-61.546892628188289</c:v>
                </c:pt>
                <c:pt idx="804">
                  <c:v>-63.111723573329478</c:v>
                </c:pt>
                <c:pt idx="805">
                  <c:v>-64.559067979212358</c:v>
                </c:pt>
                <c:pt idx="806">
                  <c:v>-65.758995612599634</c:v>
                </c:pt>
                <c:pt idx="807">
                  <c:v>-66.725790979341511</c:v>
                </c:pt>
                <c:pt idx="808">
                  <c:v>-67.540459515864768</c:v>
                </c:pt>
                <c:pt idx="809">
                  <c:v>-68.026579560857272</c:v>
                </c:pt>
                <c:pt idx="810">
                  <c:v>-67.861644759907406</c:v>
                </c:pt>
                <c:pt idx="811">
                  <c:v>-67.182390036048687</c:v>
                </c:pt>
                <c:pt idx="812">
                  <c:v>-66.274199513769759</c:v>
                </c:pt>
                <c:pt idx="813">
                  <c:v>-65.420975925419555</c:v>
                </c:pt>
                <c:pt idx="814">
                  <c:v>-64.598137875520393</c:v>
                </c:pt>
                <c:pt idx="815">
                  <c:v>-63.362146843315031</c:v>
                </c:pt>
                <c:pt idx="816">
                  <c:v>-61.934041107158748</c:v>
                </c:pt>
                <c:pt idx="817">
                  <c:v>-60.646580197879857</c:v>
                </c:pt>
                <c:pt idx="818">
                  <c:v>-59.467222058632487</c:v>
                </c:pt>
                <c:pt idx="819">
                  <c:v>-58.298559084933345</c:v>
                </c:pt>
                <c:pt idx="820">
                  <c:v>-57.11471791307855</c:v>
                </c:pt>
                <c:pt idx="821">
                  <c:v>-55.942475313126522</c:v>
                </c:pt>
                <c:pt idx="822">
                  <c:v>-54.699023892963567</c:v>
                </c:pt>
                <c:pt idx="823">
                  <c:v>-53.504327273788263</c:v>
                </c:pt>
                <c:pt idx="824">
                  <c:v>-52.106840213207263</c:v>
                </c:pt>
                <c:pt idx="825">
                  <c:v>-50.421409376800554</c:v>
                </c:pt>
                <c:pt idx="826">
                  <c:v>-48.635214732734603</c:v>
                </c:pt>
                <c:pt idx="827">
                  <c:v>-46.912069109550771</c:v>
                </c:pt>
                <c:pt idx="828">
                  <c:v>-45.243569856750526</c:v>
                </c:pt>
                <c:pt idx="829">
                  <c:v>-43.465714721879124</c:v>
                </c:pt>
                <c:pt idx="830">
                  <c:v>-41.638094525150507</c:v>
                </c:pt>
                <c:pt idx="831">
                  <c:v>-39.855955495631804</c:v>
                </c:pt>
                <c:pt idx="832">
                  <c:v>-38.17357486992654</c:v>
                </c:pt>
                <c:pt idx="833">
                  <c:v>-36.588320141346472</c:v>
                </c:pt>
                <c:pt idx="834">
                  <c:v>-35.055103561578861</c:v>
                </c:pt>
                <c:pt idx="835">
                  <c:v>-33.538002585485287</c:v>
                </c:pt>
                <c:pt idx="836">
                  <c:v>-31.651758116200813</c:v>
                </c:pt>
                <c:pt idx="837">
                  <c:v>-29.320134314286008</c:v>
                </c:pt>
                <c:pt idx="838">
                  <c:v>-26.962316585121979</c:v>
                </c:pt>
                <c:pt idx="839">
                  <c:v>-24.498912024052515</c:v>
                </c:pt>
                <c:pt idx="840">
                  <c:v>-21.931028032415554</c:v>
                </c:pt>
                <c:pt idx="841">
                  <c:v>-19.383159834250023</c:v>
                </c:pt>
                <c:pt idx="842">
                  <c:v>-17.020441368465278</c:v>
                </c:pt>
                <c:pt idx="843">
                  <c:v>-8.5364745836075713</c:v>
                </c:pt>
                <c:pt idx="844">
                  <c:v>-6.4746341469893309</c:v>
                </c:pt>
                <c:pt idx="845">
                  <c:v>-4.3998448859605332</c:v>
                </c:pt>
                <c:pt idx="846">
                  <c:v>-2.2346712762987981</c:v>
                </c:pt>
                <c:pt idx="847">
                  <c:v>-6.5069300357549816E-3</c:v>
                </c:pt>
                <c:pt idx="848">
                  <c:v>2.2754246653736914</c:v>
                </c:pt>
                <c:pt idx="849">
                  <c:v>4.4307968017944894</c:v>
                </c:pt>
                <c:pt idx="850">
                  <c:v>8.3180280613959638</c:v>
                </c:pt>
                <c:pt idx="851">
                  <c:v>8.149693344059699</c:v>
                </c:pt>
                <c:pt idx="852">
                  <c:v>7.6003348542724272</c:v>
                </c:pt>
                <c:pt idx="853">
                  <c:v>6.8654477842779329</c:v>
                </c:pt>
                <c:pt idx="854">
                  <c:v>6.1832885604202366</c:v>
                </c:pt>
                <c:pt idx="855">
                  <c:v>5.4607091877462084</c:v>
                </c:pt>
                <c:pt idx="856">
                  <c:v>4.1822240577284271</c:v>
                </c:pt>
                <c:pt idx="857">
                  <c:v>1.9120027457599349</c:v>
                </c:pt>
                <c:pt idx="858">
                  <c:v>-0.89504107857504844</c:v>
                </c:pt>
                <c:pt idx="859">
                  <c:v>-6.4398967155622806</c:v>
                </c:pt>
                <c:pt idx="860">
                  <c:v>-9.3500600039105279</c:v>
                </c:pt>
                <c:pt idx="861">
                  <c:v>-12.021544304878546</c:v>
                </c:pt>
                <c:pt idx="862">
                  <c:v>-14.574269526453801</c:v>
                </c:pt>
                <c:pt idx="863">
                  <c:v>-17.02915972548579</c:v>
                </c:pt>
                <c:pt idx="864">
                  <c:v>-19.379036221375006</c:v>
                </c:pt>
                <c:pt idx="865">
                  <c:v>-21.622801326830277</c:v>
                </c:pt>
                <c:pt idx="866">
                  <c:v>-23.784040747530049</c:v>
                </c:pt>
                <c:pt idx="867">
                  <c:v>-25.94115655535478</c:v>
                </c:pt>
                <c:pt idx="868">
                  <c:v>-32.183213617699778</c:v>
                </c:pt>
                <c:pt idx="869">
                  <c:v>-34.106186898009113</c:v>
                </c:pt>
                <c:pt idx="870">
                  <c:v>-35.957421942555584</c:v>
                </c:pt>
                <c:pt idx="871">
                  <c:v>-37.594782818275519</c:v>
                </c:pt>
                <c:pt idx="872">
                  <c:v>-39.180081260066217</c:v>
                </c:pt>
                <c:pt idx="873">
                  <c:v>-40.761644650854478</c:v>
                </c:pt>
                <c:pt idx="874">
                  <c:v>-42.373141876917295</c:v>
                </c:pt>
                <c:pt idx="875">
                  <c:v>-47.885062038163085</c:v>
                </c:pt>
                <c:pt idx="876">
                  <c:v>-49.702171636232549</c:v>
                </c:pt>
                <c:pt idx="877">
                  <c:v>-51.461225233484527</c:v>
                </c:pt>
                <c:pt idx="878">
                  <c:v>-53.102136593317304</c:v>
                </c:pt>
                <c:pt idx="879">
                  <c:v>-54.782938686414532</c:v>
                </c:pt>
                <c:pt idx="880">
                  <c:v>-56.552517453395971</c:v>
                </c:pt>
                <c:pt idx="881">
                  <c:v>-58.197785563226994</c:v>
                </c:pt>
                <c:pt idx="882">
                  <c:v>-59.734659481621975</c:v>
                </c:pt>
                <c:pt idx="883">
                  <c:v>-63.54009846700275</c:v>
                </c:pt>
                <c:pt idx="884">
                  <c:v>-64.176684240206498</c:v>
                </c:pt>
                <c:pt idx="885">
                  <c:v>-65.009964890436251</c:v>
                </c:pt>
                <c:pt idx="886">
                  <c:v>-65.519709497293547</c:v>
                </c:pt>
                <c:pt idx="887">
                  <c:v>-65.165855913796648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-40.440478834905846</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95624960"/>
        <c:axId val="19562649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956249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626496"/>
        <c:crosses val="autoZero"/>
        <c:auto val="1"/>
        <c:lblAlgn val="ctr"/>
        <c:lblOffset val="100"/>
      </c:catAx>
      <c:valAx>
        <c:axId val="1956264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6249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-9.9964408033909251</c:v>
                </c:pt>
                <c:pt idx="6">
                  <c:v>-9.997984533391044</c:v>
                </c:pt>
                <c:pt idx="7">
                  <c:v>-9.9986333669263843</c:v>
                </c:pt>
                <c:pt idx="8">
                  <c:v>-10.010771903391115</c:v>
                </c:pt>
                <c:pt idx="9">
                  <c:v>-9.9409634933909654</c:v>
                </c:pt>
                <c:pt idx="10">
                  <c:v>-9.6216022533909467</c:v>
                </c:pt>
                <c:pt idx="11">
                  <c:v>-8.4307707133910519</c:v>
                </c:pt>
                <c:pt idx="12">
                  <c:v>-6.7926063669263215</c:v>
                </c:pt>
                <c:pt idx="13">
                  <c:v>-6.4076892333909967</c:v>
                </c:pt>
                <c:pt idx="14">
                  <c:v>-7.8761974933908725</c:v>
                </c:pt>
                <c:pt idx="15">
                  <c:v>-9.8669992133910664</c:v>
                </c:pt>
                <c:pt idx="16">
                  <c:v>-11.227230931758413</c:v>
                </c:pt>
                <c:pt idx="17">
                  <c:v>-11.813089091313136</c:v>
                </c:pt>
                <c:pt idx="18">
                  <c:v>-13.031650242557689</c:v>
                </c:pt>
                <c:pt idx="19">
                  <c:v>-13.452147583391051</c:v>
                </c:pt>
                <c:pt idx="20">
                  <c:v>-14.020563583391118</c:v>
                </c:pt>
                <c:pt idx="21">
                  <c:v>-14.508681483390943</c:v>
                </c:pt>
                <c:pt idx="22">
                  <c:v>-13.087299258288981</c:v>
                </c:pt>
                <c:pt idx="23">
                  <c:v>-12.237581427532348</c:v>
                </c:pt>
                <c:pt idx="24">
                  <c:v>-12.393032013391007</c:v>
                </c:pt>
                <c:pt idx="25">
                  <c:v>-12.355222427184071</c:v>
                </c:pt>
                <c:pt idx="26">
                  <c:v>-12.358600488138421</c:v>
                </c:pt>
                <c:pt idx="27">
                  <c:v>-11.902700533390981</c:v>
                </c:pt>
                <c:pt idx="28">
                  <c:v>-11.302330033799191</c:v>
                </c:pt>
                <c:pt idx="29">
                  <c:v>-11.008100613391051</c:v>
                </c:pt>
                <c:pt idx="30">
                  <c:v>-10.771553773390918</c:v>
                </c:pt>
                <c:pt idx="31">
                  <c:v>-10.751930483391066</c:v>
                </c:pt>
                <c:pt idx="32">
                  <c:v>-10.688774870533848</c:v>
                </c:pt>
                <c:pt idx="33">
                  <c:v>-11.192321554374562</c:v>
                </c:pt>
                <c:pt idx="34">
                  <c:v>-11.079240293391052</c:v>
                </c:pt>
                <c:pt idx="35">
                  <c:v>-10.528516123391068</c:v>
                </c:pt>
                <c:pt idx="36">
                  <c:v>-9.6487127033909417</c:v>
                </c:pt>
                <c:pt idx="37">
                  <c:v>-9.430171893390872</c:v>
                </c:pt>
                <c:pt idx="38">
                  <c:v>-9.4159548399216586</c:v>
                </c:pt>
                <c:pt idx="39">
                  <c:v>-9.3816256733910137</c:v>
                </c:pt>
                <c:pt idx="40">
                  <c:v>-9.3590831733911557</c:v>
                </c:pt>
                <c:pt idx="41">
                  <c:v>-9.3450695133910067</c:v>
                </c:pt>
                <c:pt idx="42">
                  <c:v>-9.8405339977660038</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-7.8873006287755851</c:v>
                </c:pt>
                <c:pt idx="51">
                  <c:v>-8.240869656248119</c:v>
                </c:pt>
                <c:pt idx="52">
                  <c:v>-8.9775329033909905</c:v>
                </c:pt>
                <c:pt idx="53">
                  <c:v>-10.34956962955262</c:v>
                </c:pt>
                <c:pt idx="54">
                  <c:v>-10.898503683494113</c:v>
                </c:pt>
                <c:pt idx="55">
                  <c:v>-10.604439373390974</c:v>
                </c:pt>
                <c:pt idx="56">
                  <c:v>-10.501307313391019</c:v>
                </c:pt>
                <c:pt idx="57">
                  <c:v>-10.292399743391019</c:v>
                </c:pt>
                <c:pt idx="58">
                  <c:v>-9.031797227676762</c:v>
                </c:pt>
                <c:pt idx="59">
                  <c:v>-8.3896620133910034</c:v>
                </c:pt>
                <c:pt idx="60">
                  <c:v>-7.6734667298089079</c:v>
                </c:pt>
                <c:pt idx="61">
                  <c:v>-7.5518093033910532</c:v>
                </c:pt>
                <c:pt idx="62">
                  <c:v>-7.3256876733911716</c:v>
                </c:pt>
                <c:pt idx="63">
                  <c:v>-6.7126521358399494</c:v>
                </c:pt>
                <c:pt idx="64">
                  <c:v>-5.5906916256358326</c:v>
                </c:pt>
                <c:pt idx="65">
                  <c:v>-4.1846696033908071</c:v>
                </c:pt>
                <c:pt idx="66">
                  <c:v>-2.9082480433910121</c:v>
                </c:pt>
                <c:pt idx="67">
                  <c:v>-2.2172989933910117</c:v>
                </c:pt>
                <c:pt idx="68">
                  <c:v>-2.2019642378808184</c:v>
                </c:pt>
                <c:pt idx="69">
                  <c:v>-2.7531989763539597</c:v>
                </c:pt>
                <c:pt idx="70">
                  <c:v>-3.1294740967242376</c:v>
                </c:pt>
                <c:pt idx="71">
                  <c:v>-3.7642045333909548</c:v>
                </c:pt>
                <c:pt idx="72">
                  <c:v>-4.0767201533909301</c:v>
                </c:pt>
                <c:pt idx="73">
                  <c:v>-4.3481210967243324</c:v>
                </c:pt>
                <c:pt idx="74">
                  <c:v>-4.7248961633910369</c:v>
                </c:pt>
                <c:pt idx="75">
                  <c:v>-4.8986195933910892</c:v>
                </c:pt>
                <c:pt idx="76">
                  <c:v>-5.0586498433909952</c:v>
                </c:pt>
                <c:pt idx="77">
                  <c:v>-5.1190159607594321</c:v>
                </c:pt>
                <c:pt idx="78">
                  <c:v>-5.4214706497546725</c:v>
                </c:pt>
                <c:pt idx="79">
                  <c:v>-5.3583435391640304</c:v>
                </c:pt>
                <c:pt idx="80">
                  <c:v>-5.1227306633910645</c:v>
                </c:pt>
                <c:pt idx="81">
                  <c:v>-5.0505144733908978</c:v>
                </c:pt>
                <c:pt idx="82">
                  <c:v>-4.9163285333909004</c:v>
                </c:pt>
                <c:pt idx="83">
                  <c:v>-4.7129123742158274</c:v>
                </c:pt>
                <c:pt idx="84">
                  <c:v>-4.5302407133909872</c:v>
                </c:pt>
                <c:pt idx="85">
                  <c:v>-4.5079306727316606</c:v>
                </c:pt>
                <c:pt idx="86">
                  <c:v>-4.0035398315728505</c:v>
                </c:pt>
                <c:pt idx="87">
                  <c:v>-3.9088151043000581</c:v>
                </c:pt>
                <c:pt idx="88">
                  <c:v>-3.7978266933908857</c:v>
                </c:pt>
                <c:pt idx="89">
                  <c:v>-3.542622713391097</c:v>
                </c:pt>
                <c:pt idx="90">
                  <c:v>-3.1680404933909467</c:v>
                </c:pt>
                <c:pt idx="91">
                  <c:v>-2.8406550878591021</c:v>
                </c:pt>
                <c:pt idx="92">
                  <c:v>-2.5746545933909317</c:v>
                </c:pt>
                <c:pt idx="93">
                  <c:v>-2.5276711233909182</c:v>
                </c:pt>
                <c:pt idx="94">
                  <c:v>-2.5713445133909971</c:v>
                </c:pt>
                <c:pt idx="95">
                  <c:v>-3.0665978730401235</c:v>
                </c:pt>
                <c:pt idx="96">
                  <c:v>-2.9711506633910147</c:v>
                </c:pt>
                <c:pt idx="97">
                  <c:v>-2.5487874533910739</c:v>
                </c:pt>
                <c:pt idx="98">
                  <c:v>-2.0795306433910241</c:v>
                </c:pt>
                <c:pt idx="99">
                  <c:v>-1.2932630833910679</c:v>
                </c:pt>
                <c:pt idx="100">
                  <c:v>-0.46380908630766327</c:v>
                </c:pt>
                <c:pt idx="101">
                  <c:v>0.84202391660890996</c:v>
                </c:pt>
                <c:pt idx="102">
                  <c:v>1.4269465066091118</c:v>
                </c:pt>
                <c:pt idx="103">
                  <c:v>1.7501529866090111</c:v>
                </c:pt>
                <c:pt idx="104">
                  <c:v>4.5633824373133693</c:v>
                </c:pt>
                <c:pt idx="105">
                  <c:v>5.5352004266088954</c:v>
                </c:pt>
                <c:pt idx="106">
                  <c:v>6.6749203407756275</c:v>
                </c:pt>
                <c:pt idx="107">
                  <c:v>8.1245408366090981</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8.4148859566089396</c:v>
                </c:pt>
                <c:pt idx="116">
                  <c:v>6.5225794666090096</c:v>
                </c:pt>
                <c:pt idx="117">
                  <c:v>4.7836317066089862</c:v>
                </c:pt>
                <c:pt idx="118">
                  <c:v>2.6831428566089413</c:v>
                </c:pt>
                <c:pt idx="119">
                  <c:v>1.1746852189322681</c:v>
                </c:pt>
                <c:pt idx="120">
                  <c:v>-0.41125345089108123</c:v>
                </c:pt>
                <c:pt idx="121">
                  <c:v>-0.79507601339099665</c:v>
                </c:pt>
                <c:pt idx="122">
                  <c:v>-1.5290075809585217</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6.9270949766090641</c:v>
                </c:pt>
                <c:pt idx="147">
                  <c:v>7.0605487766090471</c:v>
                </c:pt>
                <c:pt idx="148">
                  <c:v>7.1804639866089985</c:v>
                </c:pt>
                <c:pt idx="149">
                  <c:v>7.945987725739414</c:v>
                </c:pt>
                <c:pt idx="150">
                  <c:v>8.0139158766091008</c:v>
                </c:pt>
                <c:pt idx="151">
                  <c:v>7.9691976266088744</c:v>
                </c:pt>
                <c:pt idx="152">
                  <c:v>7.6044358666089229</c:v>
                </c:pt>
                <c:pt idx="153">
                  <c:v>7.3159354866089563</c:v>
                </c:pt>
                <c:pt idx="154">
                  <c:v>6.9937251966089491</c:v>
                </c:pt>
                <c:pt idx="155">
                  <c:v>5.6129489316639871</c:v>
                </c:pt>
                <c:pt idx="156">
                  <c:v>1.1730157088312458</c:v>
                </c:pt>
                <c:pt idx="157">
                  <c:v>-0.15056878339112281</c:v>
                </c:pt>
                <c:pt idx="158">
                  <c:v>-1.455556518654133</c:v>
                </c:pt>
                <c:pt idx="159">
                  <c:v>-3.1230595133910142</c:v>
                </c:pt>
                <c:pt idx="160">
                  <c:v>-4.0700366533911314</c:v>
                </c:pt>
                <c:pt idx="161">
                  <c:v>-5.0052150733909695</c:v>
                </c:pt>
                <c:pt idx="162">
                  <c:v>-5.8741274033910713</c:v>
                </c:pt>
                <c:pt idx="163">
                  <c:v>-6.4973934533910604</c:v>
                </c:pt>
                <c:pt idx="164">
                  <c:v>-6.8196527923383519</c:v>
                </c:pt>
                <c:pt idx="165">
                  <c:v>-7.3185980133909965</c:v>
                </c:pt>
                <c:pt idx="166">
                  <c:v>-8.6884896310380242</c:v>
                </c:pt>
                <c:pt idx="167">
                  <c:v>-9.2982357433910128</c:v>
                </c:pt>
                <c:pt idx="168">
                  <c:v>-9.3930166633910801</c:v>
                </c:pt>
                <c:pt idx="169">
                  <c:v>-9.2408952633910619</c:v>
                </c:pt>
                <c:pt idx="170">
                  <c:v>-9.2193731531759102</c:v>
                </c:pt>
                <c:pt idx="171">
                  <c:v>-9.2463596033909159</c:v>
                </c:pt>
                <c:pt idx="172">
                  <c:v>-9.2390335568692841</c:v>
                </c:pt>
                <c:pt idx="173">
                  <c:v>-9.0857718883909957</c:v>
                </c:pt>
                <c:pt idx="174">
                  <c:v>-8.9463220233910761</c:v>
                </c:pt>
                <c:pt idx="175">
                  <c:v>-8.9199380233909835</c:v>
                </c:pt>
                <c:pt idx="176">
                  <c:v>-8.6458241397067326</c:v>
                </c:pt>
                <c:pt idx="177">
                  <c:v>-8.1915276633910459</c:v>
                </c:pt>
                <c:pt idx="178">
                  <c:v>-7.9990842733910625</c:v>
                </c:pt>
                <c:pt idx="179">
                  <c:v>-7.8454724933909894</c:v>
                </c:pt>
                <c:pt idx="180">
                  <c:v>-7.5981156533909839</c:v>
                </c:pt>
                <c:pt idx="181">
                  <c:v>-7.4451855967243405</c:v>
                </c:pt>
                <c:pt idx="182">
                  <c:v>-7.1251221133909555</c:v>
                </c:pt>
                <c:pt idx="183">
                  <c:v>-7.0747074333909126</c:v>
                </c:pt>
                <c:pt idx="184">
                  <c:v>-7.0262251033911189</c:v>
                </c:pt>
                <c:pt idx="185">
                  <c:v>-7.0288047733909682</c:v>
                </c:pt>
                <c:pt idx="186">
                  <c:v>-7.1656985133910069</c:v>
                </c:pt>
                <c:pt idx="187">
                  <c:v>-7.2943235346676119</c:v>
                </c:pt>
                <c:pt idx="188">
                  <c:v>-7.2368868733908727</c:v>
                </c:pt>
                <c:pt idx="189">
                  <c:v>-6.8842305933911092</c:v>
                </c:pt>
                <c:pt idx="190">
                  <c:v>-6.3863268800576813</c:v>
                </c:pt>
                <c:pt idx="191">
                  <c:v>-4.4866270133910096</c:v>
                </c:pt>
                <c:pt idx="192">
                  <c:v>-4.3942577333909005</c:v>
                </c:pt>
                <c:pt idx="193">
                  <c:v>-4.1663672333909565</c:v>
                </c:pt>
                <c:pt idx="194">
                  <c:v>-3.6880188033910315</c:v>
                </c:pt>
                <c:pt idx="195">
                  <c:v>-3.3482561433910973</c:v>
                </c:pt>
                <c:pt idx="196">
                  <c:v>-2.8744788133909194</c:v>
                </c:pt>
                <c:pt idx="197">
                  <c:v>-2.4324616033910167</c:v>
                </c:pt>
                <c:pt idx="198">
                  <c:v>-1.9683589933909234</c:v>
                </c:pt>
                <c:pt idx="199">
                  <c:v>-1.7699632633909896</c:v>
                </c:pt>
                <c:pt idx="200">
                  <c:v>-0.66689091503030895</c:v>
                </c:pt>
                <c:pt idx="201">
                  <c:v>-0.54793293339095328</c:v>
                </c:pt>
                <c:pt idx="202">
                  <c:v>-0.33850881339104533</c:v>
                </c:pt>
                <c:pt idx="203">
                  <c:v>-0.10657475339094449</c:v>
                </c:pt>
                <c:pt idx="204">
                  <c:v>1.6819266089669327E-3</c:v>
                </c:pt>
                <c:pt idx="205">
                  <c:v>0.10063579342728717</c:v>
                </c:pt>
                <c:pt idx="206">
                  <c:v>0.16595532660902279</c:v>
                </c:pt>
                <c:pt idx="207">
                  <c:v>0.28542058660905029</c:v>
                </c:pt>
                <c:pt idx="208">
                  <c:v>0.40242504910905597</c:v>
                </c:pt>
                <c:pt idx="209">
                  <c:v>0.76710798660904866</c:v>
                </c:pt>
                <c:pt idx="210">
                  <c:v>0.62513183660915828</c:v>
                </c:pt>
                <c:pt idx="211">
                  <c:v>0.24574549660904693</c:v>
                </c:pt>
                <c:pt idx="212">
                  <c:v>-7.0282823390968474E-2</c:v>
                </c:pt>
                <c:pt idx="213">
                  <c:v>-0.27065887339100003</c:v>
                </c:pt>
                <c:pt idx="214">
                  <c:v>-0.45792106339088506</c:v>
                </c:pt>
                <c:pt idx="215">
                  <c:v>-0.31472698339092708</c:v>
                </c:pt>
                <c:pt idx="216">
                  <c:v>9.106171001330661E-2</c:v>
                </c:pt>
                <c:pt idx="217">
                  <c:v>0.27114512946614827</c:v>
                </c:pt>
                <c:pt idx="218">
                  <c:v>-0.31153361339089303</c:v>
                </c:pt>
                <c:pt idx="219">
                  <c:v>-0.18142585339097667</c:v>
                </c:pt>
                <c:pt idx="220">
                  <c:v>0.14078851660889313</c:v>
                </c:pt>
                <c:pt idx="221">
                  <c:v>0.7147863166089089</c:v>
                </c:pt>
                <c:pt idx="222">
                  <c:v>1.1617492554262578</c:v>
                </c:pt>
                <c:pt idx="223">
                  <c:v>1.4579617966090666</c:v>
                </c:pt>
                <c:pt idx="224">
                  <c:v>1.3014891451455242</c:v>
                </c:pt>
                <c:pt idx="225">
                  <c:v>1.6389254977202796</c:v>
                </c:pt>
                <c:pt idx="226">
                  <c:v>1.837100876609</c:v>
                </c:pt>
                <c:pt idx="227">
                  <c:v>2.0622757310533473</c:v>
                </c:pt>
                <c:pt idx="228">
                  <c:v>2.2171760966090241</c:v>
                </c:pt>
                <c:pt idx="229">
                  <c:v>2.1883475666091985</c:v>
                </c:pt>
                <c:pt idx="230">
                  <c:v>1.982186636609002</c:v>
                </c:pt>
                <c:pt idx="231">
                  <c:v>1.5866478754980036</c:v>
                </c:pt>
                <c:pt idx="232">
                  <c:v>-0.62500159780653064</c:v>
                </c:pt>
                <c:pt idx="233">
                  <c:v>-1.0502225133909349</c:v>
                </c:pt>
                <c:pt idx="234">
                  <c:v>-1.3504848233909581</c:v>
                </c:pt>
                <c:pt idx="235">
                  <c:v>-1.2928737933909944</c:v>
                </c:pt>
                <c:pt idx="236">
                  <c:v>-1.4110070033910631</c:v>
                </c:pt>
                <c:pt idx="237">
                  <c:v>-1.7063753538164832</c:v>
                </c:pt>
                <c:pt idx="238">
                  <c:v>-2.2175905733909969</c:v>
                </c:pt>
                <c:pt idx="239">
                  <c:v>-2.7419345533910655</c:v>
                </c:pt>
                <c:pt idx="240">
                  <c:v>-3.16731280505768</c:v>
                </c:pt>
                <c:pt idx="241">
                  <c:v>-5.0152664271840788</c:v>
                </c:pt>
                <c:pt idx="242">
                  <c:v>-4.9927512154113032</c:v>
                </c:pt>
                <c:pt idx="243">
                  <c:v>-4.6289343533908802</c:v>
                </c:pt>
                <c:pt idx="244">
                  <c:v>-4.6274975133910434</c:v>
                </c:pt>
                <c:pt idx="245">
                  <c:v>-4.7361127033910346</c:v>
                </c:pt>
                <c:pt idx="246">
                  <c:v>-4.6440671733910364</c:v>
                </c:pt>
                <c:pt idx="247">
                  <c:v>-4.5955121750070536</c:v>
                </c:pt>
                <c:pt idx="248">
                  <c:v>-4.6618320133910061</c:v>
                </c:pt>
                <c:pt idx="249">
                  <c:v>-4.7492105940362137</c:v>
                </c:pt>
                <c:pt idx="250">
                  <c:v>-4.613271473390995</c:v>
                </c:pt>
                <c:pt idx="251">
                  <c:v>-4.4962976033909063</c:v>
                </c:pt>
                <c:pt idx="252">
                  <c:v>-4.5185185133909513</c:v>
                </c:pt>
                <c:pt idx="253">
                  <c:v>-4.6167921836037857</c:v>
                </c:pt>
                <c:pt idx="254">
                  <c:v>-4.4206838433909041</c:v>
                </c:pt>
                <c:pt idx="255">
                  <c:v>-3.3605860933909213</c:v>
                </c:pt>
                <c:pt idx="256">
                  <c:v>-2.7391395933911156</c:v>
                </c:pt>
                <c:pt idx="257">
                  <c:v>-2.4445775624106196</c:v>
                </c:pt>
                <c:pt idx="258">
                  <c:v>-1.1400536449700116</c:v>
                </c:pt>
                <c:pt idx="259">
                  <c:v>-0.85137341339095962</c:v>
                </c:pt>
                <c:pt idx="260">
                  <c:v>-0.56847751339105912</c:v>
                </c:pt>
                <c:pt idx="261">
                  <c:v>-0.24577742339099043</c:v>
                </c:pt>
                <c:pt idx="262">
                  <c:v>5.4602661787583936E-3</c:v>
                </c:pt>
                <c:pt idx="263">
                  <c:v>4.3367436608932129E-2</c:v>
                </c:pt>
                <c:pt idx="264">
                  <c:v>0.14574298660900828</c:v>
                </c:pt>
                <c:pt idx="265">
                  <c:v>-0.17755223025858413</c:v>
                </c:pt>
                <c:pt idx="266">
                  <c:v>5.5954936608998244E-2</c:v>
                </c:pt>
                <c:pt idx="267">
                  <c:v>0.18996516660905641</c:v>
                </c:pt>
                <c:pt idx="268">
                  <c:v>0.52795766402829269</c:v>
                </c:pt>
                <c:pt idx="269">
                  <c:v>0.32366319660899034</c:v>
                </c:pt>
                <c:pt idx="270">
                  <c:v>0.16940120660891014</c:v>
                </c:pt>
                <c:pt idx="271">
                  <c:v>3.1511653275686058E-2</c:v>
                </c:pt>
                <c:pt idx="272">
                  <c:v>0.3298217513147686</c:v>
                </c:pt>
                <c:pt idx="273">
                  <c:v>0.44853864660902326</c:v>
                </c:pt>
                <c:pt idx="274">
                  <c:v>0.49767628963940147</c:v>
                </c:pt>
                <c:pt idx="275">
                  <c:v>0.40212120660928008</c:v>
                </c:pt>
                <c:pt idx="276">
                  <c:v>0.35188321660895416</c:v>
                </c:pt>
                <c:pt idx="277">
                  <c:v>-0.15071929339110607</c:v>
                </c:pt>
                <c:pt idx="278">
                  <c:v>-0.60350916490612849</c:v>
                </c:pt>
                <c:pt idx="279">
                  <c:v>-0.82346097339100766</c:v>
                </c:pt>
                <c:pt idx="280">
                  <c:v>-0.74614731339093565</c:v>
                </c:pt>
                <c:pt idx="281">
                  <c:v>-0.42404379717476165</c:v>
                </c:pt>
                <c:pt idx="282">
                  <c:v>-0.17348953339102052</c:v>
                </c:pt>
                <c:pt idx="283">
                  <c:v>0.22752712660900437</c:v>
                </c:pt>
                <c:pt idx="284">
                  <c:v>0.57123006741704752</c:v>
                </c:pt>
                <c:pt idx="285">
                  <c:v>1.1275134666089186</c:v>
                </c:pt>
                <c:pt idx="286">
                  <c:v>1.4993032166090627</c:v>
                </c:pt>
                <c:pt idx="287">
                  <c:v>1.9306699266089153</c:v>
                </c:pt>
                <c:pt idx="288">
                  <c:v>2.1161222692175841</c:v>
                </c:pt>
                <c:pt idx="289">
                  <c:v>2.1758472116090237</c:v>
                </c:pt>
                <c:pt idx="290">
                  <c:v>2.4740505349960786</c:v>
                </c:pt>
                <c:pt idx="291">
                  <c:v>2.5461365466089809</c:v>
                </c:pt>
                <c:pt idx="292">
                  <c:v>2.5669859266090347</c:v>
                </c:pt>
                <c:pt idx="293">
                  <c:v>2.5879294566089071</c:v>
                </c:pt>
                <c:pt idx="294">
                  <c:v>2.92407459660906</c:v>
                </c:pt>
                <c:pt idx="295">
                  <c:v>3.1353559666091089</c:v>
                </c:pt>
                <c:pt idx="296">
                  <c:v>3.4313609066089867</c:v>
                </c:pt>
                <c:pt idx="297">
                  <c:v>3.8994052466089073</c:v>
                </c:pt>
                <c:pt idx="298">
                  <c:v>4.0179839866090461</c:v>
                </c:pt>
                <c:pt idx="299">
                  <c:v>3.7442700243448708</c:v>
                </c:pt>
                <c:pt idx="300">
                  <c:v>3.6691644666090202</c:v>
                </c:pt>
                <c:pt idx="301">
                  <c:v>3.3491828166089874</c:v>
                </c:pt>
                <c:pt idx="302">
                  <c:v>2.6847150466091012</c:v>
                </c:pt>
                <c:pt idx="303">
                  <c:v>2.1234118018264123</c:v>
                </c:pt>
                <c:pt idx="304">
                  <c:v>1.5329404566089551</c:v>
                </c:pt>
                <c:pt idx="305">
                  <c:v>0.95591633660896491</c:v>
                </c:pt>
                <c:pt idx="306">
                  <c:v>0.39845185177752318</c:v>
                </c:pt>
                <c:pt idx="307">
                  <c:v>-0.92079628925307655</c:v>
                </c:pt>
                <c:pt idx="308">
                  <c:v>-1.6729889081277791</c:v>
                </c:pt>
                <c:pt idx="309">
                  <c:v>-2.1582013333909487</c:v>
                </c:pt>
                <c:pt idx="310">
                  <c:v>-2.6492592833911317</c:v>
                </c:pt>
                <c:pt idx="311">
                  <c:v>-2.8893900333909808</c:v>
                </c:pt>
                <c:pt idx="312">
                  <c:v>-2.8509092929609792</c:v>
                </c:pt>
                <c:pt idx="313">
                  <c:v>-2.4029463133911522</c:v>
                </c:pt>
                <c:pt idx="314">
                  <c:v>-2.204554092936382</c:v>
                </c:pt>
                <c:pt idx="315">
                  <c:v>-1.3003291562481252</c:v>
                </c:pt>
                <c:pt idx="316">
                  <c:v>-1.17104832971758</c:v>
                </c:pt>
                <c:pt idx="317">
                  <c:v>-1.0154967709667773</c:v>
                </c:pt>
                <c:pt idx="318">
                  <c:v>-0.81316216339101222</c:v>
                </c:pt>
                <c:pt idx="319">
                  <c:v>-0.81281195339097745</c:v>
                </c:pt>
                <c:pt idx="320">
                  <c:v>-0.92122544339096635</c:v>
                </c:pt>
                <c:pt idx="321">
                  <c:v>-0.57768539270148334</c:v>
                </c:pt>
                <c:pt idx="322">
                  <c:v>-0.35033179116868535</c:v>
                </c:pt>
                <c:pt idx="323">
                  <c:v>-0.7560942038671794</c:v>
                </c:pt>
                <c:pt idx="324">
                  <c:v>-1.0799186033908938</c:v>
                </c:pt>
                <c:pt idx="325">
                  <c:v>-1.6832735533910901</c:v>
                </c:pt>
                <c:pt idx="326">
                  <c:v>-2.132006288901124</c:v>
                </c:pt>
                <c:pt idx="327">
                  <c:v>-2.7269476533910506</c:v>
                </c:pt>
                <c:pt idx="328">
                  <c:v>-3.1841847233910299</c:v>
                </c:pt>
                <c:pt idx="329">
                  <c:v>-3.7211667406637616</c:v>
                </c:pt>
                <c:pt idx="330">
                  <c:v>-4.4684042899867871</c:v>
                </c:pt>
                <c:pt idx="331">
                  <c:v>-4.1530476497545692</c:v>
                </c:pt>
                <c:pt idx="332">
                  <c:v>-3.6626361433908983</c:v>
                </c:pt>
                <c:pt idx="333">
                  <c:v>-3.1740881033909831</c:v>
                </c:pt>
                <c:pt idx="334">
                  <c:v>-2.6772261733910625</c:v>
                </c:pt>
                <c:pt idx="335">
                  <c:v>-2.2230117103607259</c:v>
                </c:pt>
                <c:pt idx="336">
                  <c:v>-1.585499923390941</c:v>
                </c:pt>
                <c:pt idx="337">
                  <c:v>-0.92491797492940009</c:v>
                </c:pt>
                <c:pt idx="338">
                  <c:v>3.4116052405772166</c:v>
                </c:pt>
                <c:pt idx="339">
                  <c:v>3.4115441766090244</c:v>
                </c:pt>
                <c:pt idx="340">
                  <c:v>3.2069965966091445</c:v>
                </c:pt>
                <c:pt idx="341">
                  <c:v>3.2136962066090011</c:v>
                </c:pt>
                <c:pt idx="342">
                  <c:v>3.7912286387829552</c:v>
                </c:pt>
                <c:pt idx="343">
                  <c:v>4.5843777266091195</c:v>
                </c:pt>
                <c:pt idx="344">
                  <c:v>5.5290310066089265</c:v>
                </c:pt>
                <c:pt idx="345">
                  <c:v>6.4342681066089318</c:v>
                </c:pt>
                <c:pt idx="346">
                  <c:v>7.0064728566090366</c:v>
                </c:pt>
                <c:pt idx="347">
                  <c:v>7.4307732643868434</c:v>
                </c:pt>
                <c:pt idx="348">
                  <c:v>7.8178796566089579</c:v>
                </c:pt>
                <c:pt idx="349">
                  <c:v>8.2512692066089528</c:v>
                </c:pt>
                <c:pt idx="350">
                  <c:v>8.7868720466090195</c:v>
                </c:pt>
                <c:pt idx="351">
                  <c:v>9.1971378866090028</c:v>
                </c:pt>
                <c:pt idx="352">
                  <c:v>9.6500123666090047</c:v>
                </c:pt>
                <c:pt idx="353">
                  <c:v>9.9461156229725294</c:v>
                </c:pt>
                <c:pt idx="354">
                  <c:v>10.282508084170033</c:v>
                </c:pt>
                <c:pt idx="355">
                  <c:v>10.897581931664021</c:v>
                </c:pt>
                <c:pt idx="356">
                  <c:v>11.0232300866091</c:v>
                </c:pt>
                <c:pt idx="357">
                  <c:v>11.204300636609062</c:v>
                </c:pt>
                <c:pt idx="358">
                  <c:v>11.336071806609127</c:v>
                </c:pt>
                <c:pt idx="359">
                  <c:v>11.42767541085151</c:v>
                </c:pt>
                <c:pt idx="360">
                  <c:v>11.809068066608972</c:v>
                </c:pt>
                <c:pt idx="361">
                  <c:v>12.029338454000396</c:v>
                </c:pt>
                <c:pt idx="362">
                  <c:v>12.220757645432473</c:v>
                </c:pt>
                <c:pt idx="363">
                  <c:v>11.99282728660917</c:v>
                </c:pt>
                <c:pt idx="364">
                  <c:v>11.667437211328156</c:v>
                </c:pt>
                <c:pt idx="365">
                  <c:v>10.79628758660907</c:v>
                </c:pt>
                <c:pt idx="366">
                  <c:v>9.570458806609123</c:v>
                </c:pt>
                <c:pt idx="367">
                  <c:v>8.0604068366090331</c:v>
                </c:pt>
                <c:pt idx="368">
                  <c:v>6.4921448266090289</c:v>
                </c:pt>
                <c:pt idx="369">
                  <c:v>5.4015497866090589</c:v>
                </c:pt>
                <c:pt idx="370">
                  <c:v>0.94173657356559293</c:v>
                </c:pt>
                <c:pt idx="371">
                  <c:v>0.19457570660902937</c:v>
                </c:pt>
                <c:pt idx="372">
                  <c:v>-0.54818639339117681</c:v>
                </c:pt>
                <c:pt idx="373">
                  <c:v>-0.50828336339100066</c:v>
                </c:pt>
                <c:pt idx="374">
                  <c:v>-0.5672345633910254</c:v>
                </c:pt>
                <c:pt idx="375">
                  <c:v>-0.58530650339096613</c:v>
                </c:pt>
                <c:pt idx="376">
                  <c:v>-1.0855999123809126</c:v>
                </c:pt>
                <c:pt idx="377">
                  <c:v>-1.6169415933909335</c:v>
                </c:pt>
                <c:pt idx="378">
                  <c:v>-1.7261800933909655</c:v>
                </c:pt>
                <c:pt idx="379">
                  <c:v>-2.2886845333910082</c:v>
                </c:pt>
                <c:pt idx="380">
                  <c:v>-2.6397410933910797</c:v>
                </c:pt>
                <c:pt idx="381">
                  <c:v>-2.576318723068479</c:v>
                </c:pt>
                <c:pt idx="382">
                  <c:v>-2.4827293633910159</c:v>
                </c:pt>
                <c:pt idx="383">
                  <c:v>-2.5111076933909828</c:v>
                </c:pt>
                <c:pt idx="384">
                  <c:v>-2.3942043733909908</c:v>
                </c:pt>
                <c:pt idx="385">
                  <c:v>-2.2348826133910777</c:v>
                </c:pt>
                <c:pt idx="386">
                  <c:v>-2.2046242694887352</c:v>
                </c:pt>
                <c:pt idx="387">
                  <c:v>-2.2134900733909744</c:v>
                </c:pt>
                <c:pt idx="388">
                  <c:v>-2.229331583391077</c:v>
                </c:pt>
                <c:pt idx="389">
                  <c:v>-2.2060104833909122</c:v>
                </c:pt>
                <c:pt idx="390">
                  <c:v>-2.0634820633910782</c:v>
                </c:pt>
                <c:pt idx="391">
                  <c:v>-1.9363965533910921</c:v>
                </c:pt>
                <c:pt idx="392">
                  <c:v>-1.8283420638959895</c:v>
                </c:pt>
                <c:pt idx="393">
                  <c:v>-1.7405592333909397</c:v>
                </c:pt>
                <c:pt idx="394">
                  <c:v>-1.5253287233910697</c:v>
                </c:pt>
                <c:pt idx="395">
                  <c:v>-1.0836140533910168</c:v>
                </c:pt>
                <c:pt idx="396">
                  <c:v>-0.83887135714093164</c:v>
                </c:pt>
                <c:pt idx="397">
                  <c:v>-0.2806467356132174</c:v>
                </c:pt>
                <c:pt idx="398">
                  <c:v>-0.15561719339088159</c:v>
                </c:pt>
                <c:pt idx="399">
                  <c:v>-2.3498643391064878E-2</c:v>
                </c:pt>
                <c:pt idx="400">
                  <c:v>-3.1584183390989999E-2</c:v>
                </c:pt>
                <c:pt idx="401">
                  <c:v>-0.10414590339094332</c:v>
                </c:pt>
                <c:pt idx="402">
                  <c:v>-8.2128100347475225E-2</c:v>
                </c:pt>
                <c:pt idx="403">
                  <c:v>6.7565676608921904E-2</c:v>
                </c:pt>
                <c:pt idx="404">
                  <c:v>0.15330605803757191</c:v>
                </c:pt>
                <c:pt idx="405">
                  <c:v>1.0870790580374445</c:v>
                </c:pt>
                <c:pt idx="406">
                  <c:v>1.424538746608917</c:v>
                </c:pt>
                <c:pt idx="407">
                  <c:v>2.0001988266091217</c:v>
                </c:pt>
                <c:pt idx="408">
                  <c:v>2.7687320169120437</c:v>
                </c:pt>
                <c:pt idx="409">
                  <c:v>3.5010889866089769</c:v>
                </c:pt>
                <c:pt idx="410">
                  <c:v>4.3089307266090433</c:v>
                </c:pt>
                <c:pt idx="411">
                  <c:v>5.04188614660886</c:v>
                </c:pt>
                <c:pt idx="412">
                  <c:v>5.3938208437519055</c:v>
                </c:pt>
                <c:pt idx="413">
                  <c:v>6.0149909108514175</c:v>
                </c:pt>
                <c:pt idx="414">
                  <c:v>6.4063079166088528</c:v>
                </c:pt>
                <c:pt idx="415">
                  <c:v>6.3451612844812804</c:v>
                </c:pt>
                <c:pt idx="416">
                  <c:v>6.0833415666089872</c:v>
                </c:pt>
                <c:pt idx="417">
                  <c:v>6.2671046966090449</c:v>
                </c:pt>
                <c:pt idx="418">
                  <c:v>6.2344078866090769</c:v>
                </c:pt>
                <c:pt idx="419">
                  <c:v>6.4508907366090815</c:v>
                </c:pt>
                <c:pt idx="420">
                  <c:v>7.2064041048886276</c:v>
                </c:pt>
                <c:pt idx="421">
                  <c:v>8.1139048566090253</c:v>
                </c:pt>
                <c:pt idx="422">
                  <c:v>8.5717885966090641</c:v>
                </c:pt>
                <c:pt idx="423">
                  <c:v>8.6258123566089591</c:v>
                </c:pt>
                <c:pt idx="424">
                  <c:v>8.9612752966089744</c:v>
                </c:pt>
                <c:pt idx="425">
                  <c:v>9.4057475214927226</c:v>
                </c:pt>
                <c:pt idx="426">
                  <c:v>10.139006836609058</c:v>
                </c:pt>
                <c:pt idx="427">
                  <c:v>10.844460526608996</c:v>
                </c:pt>
                <c:pt idx="428">
                  <c:v>11.400549046609084</c:v>
                </c:pt>
                <c:pt idx="429">
                  <c:v>11.925293726608929</c:v>
                </c:pt>
                <c:pt idx="430">
                  <c:v>12.139887886609024</c:v>
                </c:pt>
                <c:pt idx="431">
                  <c:v>12.951516615641415</c:v>
                </c:pt>
                <c:pt idx="432">
                  <c:v>13.083643026609064</c:v>
                </c:pt>
                <c:pt idx="433">
                  <c:v>13.161973556608828</c:v>
                </c:pt>
                <c:pt idx="434">
                  <c:v>13.160335026609003</c:v>
                </c:pt>
                <c:pt idx="435">
                  <c:v>13.305670266609138</c:v>
                </c:pt>
                <c:pt idx="436">
                  <c:v>13.80428048660905</c:v>
                </c:pt>
                <c:pt idx="437">
                  <c:v>14.2619725766091</c:v>
                </c:pt>
                <c:pt idx="438">
                  <c:v>14.467931561077178</c:v>
                </c:pt>
                <c:pt idx="439">
                  <c:v>14.912521804790842</c:v>
                </c:pt>
                <c:pt idx="440">
                  <c:v>15.028482186609082</c:v>
                </c:pt>
                <c:pt idx="441">
                  <c:v>15.162140496608981</c:v>
                </c:pt>
                <c:pt idx="442">
                  <c:v>15.373260942164634</c:v>
                </c:pt>
                <c:pt idx="443">
                  <c:v>15.557675966608899</c:v>
                </c:pt>
                <c:pt idx="444">
                  <c:v>15.675826306608856</c:v>
                </c:pt>
                <c:pt idx="445">
                  <c:v>15.794067728182073</c:v>
                </c:pt>
                <c:pt idx="446">
                  <c:v>15.794677986609003</c:v>
                </c:pt>
                <c:pt idx="447">
                  <c:v>15.825889966200815</c:v>
                </c:pt>
                <c:pt idx="448">
                  <c:v>15.965529006811124</c:v>
                </c:pt>
                <c:pt idx="449">
                  <c:v>16.170925226608965</c:v>
                </c:pt>
                <c:pt idx="450">
                  <c:v>16.242941936609036</c:v>
                </c:pt>
                <c:pt idx="451">
                  <c:v>16.102531286608922</c:v>
                </c:pt>
                <c:pt idx="452">
                  <c:v>16.079565306609041</c:v>
                </c:pt>
                <c:pt idx="453">
                  <c:v>16.221402998103201</c:v>
                </c:pt>
                <c:pt idx="454">
                  <c:v>16.706377986609013</c:v>
                </c:pt>
                <c:pt idx="455">
                  <c:v>16.781295945792593</c:v>
                </c:pt>
                <c:pt idx="456">
                  <c:v>16.836541336609073</c:v>
                </c:pt>
                <c:pt idx="457">
                  <c:v>16.703580396609013</c:v>
                </c:pt>
                <c:pt idx="458">
                  <c:v>16.538428666609107</c:v>
                </c:pt>
                <c:pt idx="459">
                  <c:v>16.561792390649323</c:v>
                </c:pt>
                <c:pt idx="460">
                  <c:v>16.681619946609096</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17.252165146608981</c:v>
                </c:pt>
                <c:pt idx="471">
                  <c:v>17.585951886609124</c:v>
                </c:pt>
                <c:pt idx="472">
                  <c:v>17.79061947660901</c:v>
                </c:pt>
                <c:pt idx="473">
                  <c:v>17.739639476608993</c:v>
                </c:pt>
                <c:pt idx="474">
                  <c:v>17.581675741711052</c:v>
                </c:pt>
                <c:pt idx="475">
                  <c:v>17.308454366608931</c:v>
                </c:pt>
                <c:pt idx="476">
                  <c:v>16.924230086608986</c:v>
                </c:pt>
                <c:pt idx="477">
                  <c:v>16.55553049660891</c:v>
                </c:pt>
                <c:pt idx="478">
                  <c:v>16.293472406608984</c:v>
                </c:pt>
                <c:pt idx="479">
                  <c:v>15.95022369367976</c:v>
                </c:pt>
                <c:pt idx="480">
                  <c:v>15.523419496608936</c:v>
                </c:pt>
                <c:pt idx="481">
                  <c:v>14.84580558660903</c:v>
                </c:pt>
                <c:pt idx="482">
                  <c:v>13.829046466609011</c:v>
                </c:pt>
                <c:pt idx="483">
                  <c:v>12.756976915180354</c:v>
                </c:pt>
                <c:pt idx="484">
                  <c:v>11.995654996609</c:v>
                </c:pt>
                <c:pt idx="485">
                  <c:v>11.640257558037604</c:v>
                </c:pt>
                <c:pt idx="486">
                  <c:v>12.061364486608966</c:v>
                </c:pt>
                <c:pt idx="487">
                  <c:v>11.759836686609052</c:v>
                </c:pt>
                <c:pt idx="488">
                  <c:v>11.562910066609048</c:v>
                </c:pt>
                <c:pt idx="489">
                  <c:v>11.522443097720124</c:v>
                </c:pt>
                <c:pt idx="490">
                  <c:v>11.219480186609076</c:v>
                </c:pt>
                <c:pt idx="491">
                  <c:v>10.871175476609054</c:v>
                </c:pt>
                <c:pt idx="492">
                  <c:v>10.40382126660905</c:v>
                </c:pt>
                <c:pt idx="493">
                  <c:v>9.7868452310535901</c:v>
                </c:pt>
                <c:pt idx="494">
                  <c:v>9.0172101666089759</c:v>
                </c:pt>
                <c:pt idx="495">
                  <c:v>8.4956045666089963</c:v>
                </c:pt>
                <c:pt idx="496">
                  <c:v>8.4859134966090295</c:v>
                </c:pt>
                <c:pt idx="497">
                  <c:v>8.3780690258246526</c:v>
                </c:pt>
                <c:pt idx="498">
                  <c:v>7.9786242366089883</c:v>
                </c:pt>
                <c:pt idx="499">
                  <c:v>7.8323400074424399</c:v>
                </c:pt>
                <c:pt idx="500">
                  <c:v>7.8473572466087846</c:v>
                </c:pt>
                <c:pt idx="501">
                  <c:v>8.0446598066089567</c:v>
                </c:pt>
                <c:pt idx="502">
                  <c:v>8.1727005866090252</c:v>
                </c:pt>
                <c:pt idx="503">
                  <c:v>8.274312956609009</c:v>
                </c:pt>
                <c:pt idx="504">
                  <c:v>8.3447579866090127</c:v>
                </c:pt>
                <c:pt idx="505">
                  <c:v>8.4098228126959889</c:v>
                </c:pt>
                <c:pt idx="506">
                  <c:v>8.3116469766091292</c:v>
                </c:pt>
                <c:pt idx="507">
                  <c:v>8.1367546466092708</c:v>
                </c:pt>
                <c:pt idx="508">
                  <c:v>8.0438770966088953</c:v>
                </c:pt>
                <c:pt idx="509">
                  <c:v>8.2042949266089948</c:v>
                </c:pt>
                <c:pt idx="510">
                  <c:v>8.297140976508004</c:v>
                </c:pt>
                <c:pt idx="511">
                  <c:v>8.4858722689619768</c:v>
                </c:pt>
                <c:pt idx="512">
                  <c:v>9.3875896532756986</c:v>
                </c:pt>
                <c:pt idx="513">
                  <c:v>9.36967116186662</c:v>
                </c:pt>
                <c:pt idx="514">
                  <c:v>9.2973008866091487</c:v>
                </c:pt>
                <c:pt idx="515">
                  <c:v>9.2585699466091853</c:v>
                </c:pt>
                <c:pt idx="516">
                  <c:v>9.2974117441845898</c:v>
                </c:pt>
                <c:pt idx="517">
                  <c:v>9.3598795166089541</c:v>
                </c:pt>
                <c:pt idx="518">
                  <c:v>9.3640721466090024</c:v>
                </c:pt>
                <c:pt idx="519">
                  <c:v>9.4524490008946351</c:v>
                </c:pt>
                <c:pt idx="520">
                  <c:v>8.9929842624711025</c:v>
                </c:pt>
                <c:pt idx="521">
                  <c:v>8.746187757442442</c:v>
                </c:pt>
                <c:pt idx="522">
                  <c:v>8.1793544266089668</c:v>
                </c:pt>
                <c:pt idx="523">
                  <c:v>7.9964670566089495</c:v>
                </c:pt>
                <c:pt idx="524">
                  <c:v>7.9492428866089195</c:v>
                </c:pt>
                <c:pt idx="525">
                  <c:v>8.0743692266089706</c:v>
                </c:pt>
                <c:pt idx="526">
                  <c:v>8.1680132692176386</c:v>
                </c:pt>
                <c:pt idx="527">
                  <c:v>7.8596408966089664</c:v>
                </c:pt>
                <c:pt idx="528">
                  <c:v>7.3819245104185081</c:v>
                </c:pt>
                <c:pt idx="529">
                  <c:v>6.0271533561742876</c:v>
                </c:pt>
                <c:pt idx="530">
                  <c:v>5.7271200066091783</c:v>
                </c:pt>
                <c:pt idx="531">
                  <c:v>5.6579834066090706</c:v>
                </c:pt>
                <c:pt idx="532">
                  <c:v>5.6037640682416168</c:v>
                </c:pt>
                <c:pt idx="533">
                  <c:v>5.2984092766089015</c:v>
                </c:pt>
                <c:pt idx="534">
                  <c:v>4.8795769066089445</c:v>
                </c:pt>
                <c:pt idx="535">
                  <c:v>4.5986173999423414</c:v>
                </c:pt>
                <c:pt idx="536">
                  <c:v>4.6953898616090077</c:v>
                </c:pt>
                <c:pt idx="537">
                  <c:v>4.7286101078211829</c:v>
                </c:pt>
                <c:pt idx="538">
                  <c:v>4.6828204766090451</c:v>
                </c:pt>
                <c:pt idx="539">
                  <c:v>4.722266886608935</c:v>
                </c:pt>
                <c:pt idx="540">
                  <c:v>4.7587810866090621</c:v>
                </c:pt>
                <c:pt idx="541">
                  <c:v>4.7414175682416975</c:v>
                </c:pt>
                <c:pt idx="542">
                  <c:v>4.6980916066091956</c:v>
                </c:pt>
                <c:pt idx="543">
                  <c:v>4.7241052066089813</c:v>
                </c:pt>
                <c:pt idx="544">
                  <c:v>4.854412082762849</c:v>
                </c:pt>
                <c:pt idx="545">
                  <c:v>4.8615482138818038</c:v>
                </c:pt>
                <c:pt idx="546">
                  <c:v>4.9168262752688321</c:v>
                </c:pt>
                <c:pt idx="547">
                  <c:v>4.9494750866088184</c:v>
                </c:pt>
                <c:pt idx="548">
                  <c:v>5.0431709466089645</c:v>
                </c:pt>
                <c:pt idx="549">
                  <c:v>5.1757799866091574</c:v>
                </c:pt>
                <c:pt idx="550">
                  <c:v>5.4241741610277137</c:v>
                </c:pt>
                <c:pt idx="551">
                  <c:v>5.61966337660877</c:v>
                </c:pt>
                <c:pt idx="552">
                  <c:v>5.6499111156412738</c:v>
                </c:pt>
                <c:pt idx="553">
                  <c:v>6.651951684722369</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6.5183326966091695</c:v>
                </c:pt>
                <c:pt idx="562">
                  <c:v>5.9942492666090601</c:v>
                </c:pt>
                <c:pt idx="563">
                  <c:v>5.5859009366089731</c:v>
                </c:pt>
                <c:pt idx="564">
                  <c:v>5.2925950766089667</c:v>
                </c:pt>
                <c:pt idx="565">
                  <c:v>5.0240238029354956</c:v>
                </c:pt>
                <c:pt idx="566">
                  <c:v>4.8760431170437011</c:v>
                </c:pt>
                <c:pt idx="567">
                  <c:v>5.2097979866090194</c:v>
                </c:pt>
                <c:pt idx="568">
                  <c:v>5.3273558113511665</c:v>
                </c:pt>
                <c:pt idx="569">
                  <c:v>5.3978810366089549</c:v>
                </c:pt>
                <c:pt idx="570">
                  <c:v>5.2399461366090394</c:v>
                </c:pt>
                <c:pt idx="571">
                  <c:v>5.5995960966089342</c:v>
                </c:pt>
                <c:pt idx="572">
                  <c:v>5.4847334813458337</c:v>
                </c:pt>
                <c:pt idx="573">
                  <c:v>4.7497749866090704</c:v>
                </c:pt>
                <c:pt idx="574">
                  <c:v>4.3073757366088756</c:v>
                </c:pt>
                <c:pt idx="575">
                  <c:v>4.0131610775181059</c:v>
                </c:pt>
                <c:pt idx="576">
                  <c:v>2.6168636532757383</c:v>
                </c:pt>
                <c:pt idx="577">
                  <c:v>2.6662584066090425</c:v>
                </c:pt>
                <c:pt idx="578">
                  <c:v>2.7267177266091096</c:v>
                </c:pt>
                <c:pt idx="579">
                  <c:v>2.6138029445037994</c:v>
                </c:pt>
                <c:pt idx="580">
                  <c:v>2.3524397466089795</c:v>
                </c:pt>
                <c:pt idx="581">
                  <c:v>2.8045617366092159</c:v>
                </c:pt>
                <c:pt idx="582">
                  <c:v>3.2740052927313612</c:v>
                </c:pt>
                <c:pt idx="583">
                  <c:v>3.8496479866090128</c:v>
                </c:pt>
                <c:pt idx="584">
                  <c:v>4.0461590566088859</c:v>
                </c:pt>
                <c:pt idx="585">
                  <c:v>4.4836821866090926</c:v>
                </c:pt>
                <c:pt idx="586">
                  <c:v>4.7008218616089517</c:v>
                </c:pt>
                <c:pt idx="587">
                  <c:v>4.7654414266089447</c:v>
                </c:pt>
                <c:pt idx="588">
                  <c:v>4.8260238366091244</c:v>
                </c:pt>
                <c:pt idx="589">
                  <c:v>4.827959646609024</c:v>
                </c:pt>
                <c:pt idx="590">
                  <c:v>4.8222904866088214</c:v>
                </c:pt>
                <c:pt idx="591">
                  <c:v>4.8926053199423052</c:v>
                </c:pt>
                <c:pt idx="592">
                  <c:v>5.2154536461834766</c:v>
                </c:pt>
                <c:pt idx="593">
                  <c:v>5.2127253966091454</c:v>
                </c:pt>
                <c:pt idx="594">
                  <c:v>5.1440376366089025</c:v>
                </c:pt>
                <c:pt idx="595">
                  <c:v>5.1972129766091451</c:v>
                </c:pt>
                <c:pt idx="596">
                  <c:v>5.2749553266088949</c:v>
                </c:pt>
                <c:pt idx="597">
                  <c:v>5.2921778966088988</c:v>
                </c:pt>
                <c:pt idx="598">
                  <c:v>5.3477899453719857</c:v>
                </c:pt>
                <c:pt idx="599">
                  <c:v>5.4099838199423402</c:v>
                </c:pt>
                <c:pt idx="600">
                  <c:v>5.4823256019935513</c:v>
                </c:pt>
                <c:pt idx="601">
                  <c:v>5.6693439766090545</c:v>
                </c:pt>
                <c:pt idx="602">
                  <c:v>5.8535557266089784</c:v>
                </c:pt>
                <c:pt idx="603">
                  <c:v>5.9654481366090693</c:v>
                </c:pt>
                <c:pt idx="604">
                  <c:v>5.927560116609186</c:v>
                </c:pt>
                <c:pt idx="605">
                  <c:v>5.9212233659192934</c:v>
                </c:pt>
                <c:pt idx="606">
                  <c:v>5.8369363845682773</c:v>
                </c:pt>
                <c:pt idx="607">
                  <c:v>5.240925804790848</c:v>
                </c:pt>
                <c:pt idx="608">
                  <c:v>5.2365364253846218</c:v>
                </c:pt>
                <c:pt idx="609">
                  <c:v>5.2120135166090709</c:v>
                </c:pt>
                <c:pt idx="610">
                  <c:v>5.231795426608997</c:v>
                </c:pt>
                <c:pt idx="611">
                  <c:v>5.2890776766091294</c:v>
                </c:pt>
                <c:pt idx="612">
                  <c:v>5.18147311926203</c:v>
                </c:pt>
                <c:pt idx="613">
                  <c:v>4.8724414166088508</c:v>
                </c:pt>
                <c:pt idx="614">
                  <c:v>4.3811246789166605</c:v>
                </c:pt>
                <c:pt idx="615">
                  <c:v>3.5158318327628422</c:v>
                </c:pt>
                <c:pt idx="616">
                  <c:v>3.6254776027706184</c:v>
                </c:pt>
                <c:pt idx="617">
                  <c:v>3.1421821366091365</c:v>
                </c:pt>
                <c:pt idx="618">
                  <c:v>2.2876353886709975</c:v>
                </c:pt>
                <c:pt idx="619">
                  <c:v>1.7987697266090237</c:v>
                </c:pt>
                <c:pt idx="620">
                  <c:v>1.315782216608909</c:v>
                </c:pt>
                <c:pt idx="621">
                  <c:v>1.1869172366089216</c:v>
                </c:pt>
                <c:pt idx="622">
                  <c:v>1.0777486866089558</c:v>
                </c:pt>
                <c:pt idx="623">
                  <c:v>0.95343604660911363</c:v>
                </c:pt>
                <c:pt idx="624">
                  <c:v>0.94338857608271098</c:v>
                </c:pt>
                <c:pt idx="625">
                  <c:v>1.0289251966091215</c:v>
                </c:pt>
                <c:pt idx="626">
                  <c:v>1.142516486609054</c:v>
                </c:pt>
                <c:pt idx="627">
                  <c:v>1.143247316608992</c:v>
                </c:pt>
                <c:pt idx="628">
                  <c:v>0.94814626660900192</c:v>
                </c:pt>
                <c:pt idx="629">
                  <c:v>0.66369175660902835</c:v>
                </c:pt>
                <c:pt idx="630">
                  <c:v>0.44576894450375443</c:v>
                </c:pt>
                <c:pt idx="631">
                  <c:v>0.39543179660904626</c:v>
                </c:pt>
                <c:pt idx="632">
                  <c:v>0.42666373660900092</c:v>
                </c:pt>
                <c:pt idx="633">
                  <c:v>0.46953086539689137</c:v>
                </c:pt>
                <c:pt idx="634">
                  <c:v>0.50215455660904262</c:v>
                </c:pt>
                <c:pt idx="635">
                  <c:v>0.77331873660908612</c:v>
                </c:pt>
                <c:pt idx="636">
                  <c:v>0.97660650273813654</c:v>
                </c:pt>
                <c:pt idx="637">
                  <c:v>0.97064959660889594</c:v>
                </c:pt>
                <c:pt idx="638">
                  <c:v>0.75442323660898725</c:v>
                </c:pt>
                <c:pt idx="639">
                  <c:v>0.67307587660903534</c:v>
                </c:pt>
                <c:pt idx="640">
                  <c:v>0.66903590327561424</c:v>
                </c:pt>
                <c:pt idx="641">
                  <c:v>2.0290970472150214</c:v>
                </c:pt>
                <c:pt idx="642">
                  <c:v>2.5892365466089897</c:v>
                </c:pt>
                <c:pt idx="643">
                  <c:v>3.1938267701141996</c:v>
                </c:pt>
                <c:pt idx="644">
                  <c:v>3.4300260566091647</c:v>
                </c:pt>
                <c:pt idx="645">
                  <c:v>3.6481541666089052</c:v>
                </c:pt>
                <c:pt idx="646">
                  <c:v>3.6809086966089666</c:v>
                </c:pt>
                <c:pt idx="647">
                  <c:v>3.6025941866090392</c:v>
                </c:pt>
                <c:pt idx="648">
                  <c:v>3.315996639670129</c:v>
                </c:pt>
                <c:pt idx="649">
                  <c:v>3.4453451019935528</c:v>
                </c:pt>
                <c:pt idx="650">
                  <c:v>3.3481411954001588</c:v>
                </c:pt>
                <c:pt idx="651">
                  <c:v>2.8561684666090441</c:v>
                </c:pt>
                <c:pt idx="652">
                  <c:v>2.4994345266088787</c:v>
                </c:pt>
                <c:pt idx="653">
                  <c:v>2.1151579566089822</c:v>
                </c:pt>
                <c:pt idx="654">
                  <c:v>1.5702784977201532</c:v>
                </c:pt>
                <c:pt idx="655">
                  <c:v>-0.44540201339098962</c:v>
                </c:pt>
                <c:pt idx="656">
                  <c:v>-0.5749978416737499</c:v>
                </c:pt>
                <c:pt idx="657">
                  <c:v>-0.6303303033910197</c:v>
                </c:pt>
                <c:pt idx="658">
                  <c:v>-0.50193436339095787</c:v>
                </c:pt>
                <c:pt idx="659">
                  <c:v>-0.5788368433910166</c:v>
                </c:pt>
                <c:pt idx="660">
                  <c:v>-0.93906497589104199</c:v>
                </c:pt>
                <c:pt idx="661">
                  <c:v>-1.250549533390882</c:v>
                </c:pt>
                <c:pt idx="662">
                  <c:v>-1.3277589646105545</c:v>
                </c:pt>
                <c:pt idx="663">
                  <c:v>-0.39062031339099762</c:v>
                </c:pt>
                <c:pt idx="664">
                  <c:v>-6.1493593390949348E-2</c:v>
                </c:pt>
                <c:pt idx="665">
                  <c:v>0.42761291660887968</c:v>
                </c:pt>
                <c:pt idx="666">
                  <c:v>0.98234869069065667</c:v>
                </c:pt>
                <c:pt idx="667">
                  <c:v>1.4418634066089724</c:v>
                </c:pt>
                <c:pt idx="668">
                  <c:v>1.444346756608951</c:v>
                </c:pt>
                <c:pt idx="669">
                  <c:v>1.4680955332756866</c:v>
                </c:pt>
                <c:pt idx="670">
                  <c:v>0.96711822470425057</c:v>
                </c:pt>
                <c:pt idx="671">
                  <c:v>1.00999773660905</c:v>
                </c:pt>
                <c:pt idx="672">
                  <c:v>1.1252847961327888</c:v>
                </c:pt>
                <c:pt idx="673">
                  <c:v>1.21915047660896</c:v>
                </c:pt>
                <c:pt idx="674">
                  <c:v>0.65602541660909963</c:v>
                </c:pt>
                <c:pt idx="675">
                  <c:v>-0.16213655339100788</c:v>
                </c:pt>
                <c:pt idx="676">
                  <c:v>-0.97832999339098681</c:v>
                </c:pt>
                <c:pt idx="677">
                  <c:v>-1.1806106433910357</c:v>
                </c:pt>
                <c:pt idx="678">
                  <c:v>-0.55102201339099177</c:v>
                </c:pt>
                <c:pt idx="679">
                  <c:v>0.77769396599038065</c:v>
                </c:pt>
                <c:pt idx="680">
                  <c:v>1.5455012566089423</c:v>
                </c:pt>
                <c:pt idx="681">
                  <c:v>1.8560847066089681</c:v>
                </c:pt>
                <c:pt idx="682">
                  <c:v>1.9046825866090713</c:v>
                </c:pt>
                <c:pt idx="683">
                  <c:v>1.716392550711632</c:v>
                </c:pt>
                <c:pt idx="684">
                  <c:v>1.0965116984734622</c:v>
                </c:pt>
                <c:pt idx="685">
                  <c:v>1.3509564466089761</c:v>
                </c:pt>
                <c:pt idx="686">
                  <c:v>1.5837007166090158</c:v>
                </c:pt>
                <c:pt idx="687">
                  <c:v>1.7558374866089959</c:v>
                </c:pt>
                <c:pt idx="688">
                  <c:v>1.880857786608972</c:v>
                </c:pt>
                <c:pt idx="689">
                  <c:v>2.1938906090580437</c:v>
                </c:pt>
                <c:pt idx="690">
                  <c:v>2.0900719266090988</c:v>
                </c:pt>
                <c:pt idx="691">
                  <c:v>1.95952588134584</c:v>
                </c:pt>
                <c:pt idx="692">
                  <c:v>1.9069808023984507</c:v>
                </c:pt>
                <c:pt idx="693">
                  <c:v>1.9486845266090869</c:v>
                </c:pt>
                <c:pt idx="694">
                  <c:v>1.990228036608984</c:v>
                </c:pt>
                <c:pt idx="695">
                  <c:v>2.0618708347104047</c:v>
                </c:pt>
                <c:pt idx="696">
                  <c:v>2.1221105566089355</c:v>
                </c:pt>
                <c:pt idx="697">
                  <c:v>2.0550556866088909</c:v>
                </c:pt>
                <c:pt idx="698">
                  <c:v>1.8811750166091339</c:v>
                </c:pt>
                <c:pt idx="699">
                  <c:v>1.2779150966090498</c:v>
                </c:pt>
                <c:pt idx="700">
                  <c:v>0.36362913660916268</c:v>
                </c:pt>
                <c:pt idx="701">
                  <c:v>-1.023971513391075</c:v>
                </c:pt>
                <c:pt idx="702">
                  <c:v>-2.2301287733910602</c:v>
                </c:pt>
                <c:pt idx="703">
                  <c:v>-3.2018545333909287</c:v>
                </c:pt>
                <c:pt idx="704">
                  <c:v>-4.6191745233909041</c:v>
                </c:pt>
                <c:pt idx="705">
                  <c:v>-5.9117450733909473</c:v>
                </c:pt>
                <c:pt idx="706">
                  <c:v>-6.9470918896796734</c:v>
                </c:pt>
                <c:pt idx="707">
                  <c:v>-7.6331593352300064</c:v>
                </c:pt>
                <c:pt idx="708">
                  <c:v>-9.8397928133909982</c:v>
                </c:pt>
                <c:pt idx="709">
                  <c:v>-10.062170760865683</c:v>
                </c:pt>
                <c:pt idx="710">
                  <c:v>-10.326636593390992</c:v>
                </c:pt>
                <c:pt idx="711">
                  <c:v>-10.370515553390984</c:v>
                </c:pt>
                <c:pt idx="712">
                  <c:v>-10.293782666452273</c:v>
                </c:pt>
                <c:pt idx="713">
                  <c:v>-9.5976785933910183</c:v>
                </c:pt>
                <c:pt idx="714">
                  <c:v>-9.035208653391118</c:v>
                </c:pt>
                <c:pt idx="715">
                  <c:v>-8.6517179880744699</c:v>
                </c:pt>
                <c:pt idx="716">
                  <c:v>-8.2013063917694353</c:v>
                </c:pt>
                <c:pt idx="717">
                  <c:v>-8.1737800537950278</c:v>
                </c:pt>
                <c:pt idx="718">
                  <c:v>-8.0954596604497304</c:v>
                </c:pt>
                <c:pt idx="719">
                  <c:v>-7.8457167333909705</c:v>
                </c:pt>
                <c:pt idx="720">
                  <c:v>-7.6754115033911177</c:v>
                </c:pt>
                <c:pt idx="721">
                  <c:v>-7.3600544633910765</c:v>
                </c:pt>
                <c:pt idx="722">
                  <c:v>-7.1327233033908817</c:v>
                </c:pt>
                <c:pt idx="723">
                  <c:v>-6.9845832582888985</c:v>
                </c:pt>
                <c:pt idx="724">
                  <c:v>-6.8987767861182618</c:v>
                </c:pt>
                <c:pt idx="725">
                  <c:v>-7.2563622307822184</c:v>
                </c:pt>
                <c:pt idx="726">
                  <c:v>-7.3164714233909915</c:v>
                </c:pt>
                <c:pt idx="727">
                  <c:v>-7.1597013733909307</c:v>
                </c:pt>
                <c:pt idx="728">
                  <c:v>-6.8396525933909524</c:v>
                </c:pt>
                <c:pt idx="729">
                  <c:v>-6.416137850125665</c:v>
                </c:pt>
                <c:pt idx="730">
                  <c:v>-5.793696793391014</c:v>
                </c:pt>
                <c:pt idx="731">
                  <c:v>-5.3448480833909864</c:v>
                </c:pt>
                <c:pt idx="732">
                  <c:v>-3.806902013391007</c:v>
                </c:pt>
                <c:pt idx="733">
                  <c:v>-3.655218993188992</c:v>
                </c:pt>
                <c:pt idx="734">
                  <c:v>-3.160420793390958</c:v>
                </c:pt>
                <c:pt idx="735">
                  <c:v>-2.8401443748367541</c:v>
                </c:pt>
                <c:pt idx="736">
                  <c:v>-2.6516355633909972</c:v>
                </c:pt>
                <c:pt idx="737">
                  <c:v>-2.6494379933909191</c:v>
                </c:pt>
                <c:pt idx="738">
                  <c:v>-2.9172229233910927</c:v>
                </c:pt>
                <c:pt idx="739">
                  <c:v>-3.4025864877499288</c:v>
                </c:pt>
                <c:pt idx="740">
                  <c:v>-2.7643907276767035</c:v>
                </c:pt>
                <c:pt idx="741">
                  <c:v>-3.4265825633910936</c:v>
                </c:pt>
                <c:pt idx="742">
                  <c:v>-4.2715191133909514</c:v>
                </c:pt>
                <c:pt idx="743">
                  <c:v>-5.1300671933909197</c:v>
                </c:pt>
                <c:pt idx="744">
                  <c:v>-6.0703296933909519</c:v>
                </c:pt>
                <c:pt idx="745">
                  <c:v>-6.6664372738076949</c:v>
                </c:pt>
                <c:pt idx="746">
                  <c:v>-7.1940687433911421</c:v>
                </c:pt>
                <c:pt idx="747">
                  <c:v>-7.6897008133911324</c:v>
                </c:pt>
                <c:pt idx="748">
                  <c:v>-7.8509220133909849</c:v>
                </c:pt>
                <c:pt idx="749">
                  <c:v>-9.3081736398970687</c:v>
                </c:pt>
                <c:pt idx="750">
                  <c:v>-9.7686652733909689</c:v>
                </c:pt>
                <c:pt idx="751">
                  <c:v>-9.8793292991054322</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-5.9523337833910466</c:v>
                </c:pt>
                <c:pt idx="760">
                  <c:v>-5.6611893533910065</c:v>
                </c:pt>
                <c:pt idx="761">
                  <c:v>-5.3909540833909659</c:v>
                </c:pt>
                <c:pt idx="762">
                  <c:v>-5.0575742195764963</c:v>
                </c:pt>
                <c:pt idx="763">
                  <c:v>-4.6740790033909576</c:v>
                </c:pt>
                <c:pt idx="764">
                  <c:v>-4.3379096497546499</c:v>
                </c:pt>
                <c:pt idx="765">
                  <c:v>-3.4023689508910171</c:v>
                </c:pt>
                <c:pt idx="766">
                  <c:v>-3.234548213390994</c:v>
                </c:pt>
                <c:pt idx="767">
                  <c:v>-3.2081024492885182</c:v>
                </c:pt>
                <c:pt idx="768">
                  <c:v>-3.1544901633909461</c:v>
                </c:pt>
                <c:pt idx="769">
                  <c:v>-3.1124283933909389</c:v>
                </c:pt>
                <c:pt idx="770">
                  <c:v>-3.0351127733910346</c:v>
                </c:pt>
                <c:pt idx="771">
                  <c:v>-2.7347240133910451</c:v>
                </c:pt>
                <c:pt idx="772">
                  <c:v>-2.5679320133909327</c:v>
                </c:pt>
                <c:pt idx="773">
                  <c:v>-2.2578751043002225</c:v>
                </c:pt>
                <c:pt idx="774">
                  <c:v>-2.2513775133910201</c:v>
                </c:pt>
                <c:pt idx="775">
                  <c:v>-2.1631293533909615</c:v>
                </c:pt>
                <c:pt idx="776">
                  <c:v>-2.1227423633910973</c:v>
                </c:pt>
                <c:pt idx="777">
                  <c:v>-2.1693034154528732</c:v>
                </c:pt>
                <c:pt idx="778">
                  <c:v>-2.4006629633910253</c:v>
                </c:pt>
                <c:pt idx="779">
                  <c:v>-2.8349997486851235</c:v>
                </c:pt>
                <c:pt idx="780">
                  <c:v>-4.64814608157279</c:v>
                </c:pt>
                <c:pt idx="781">
                  <c:v>-4.9316863633910524</c:v>
                </c:pt>
                <c:pt idx="782">
                  <c:v>-5.4278905733909886</c:v>
                </c:pt>
                <c:pt idx="783">
                  <c:v>-5.9270276460442659</c:v>
                </c:pt>
                <c:pt idx="784">
                  <c:v>-6.4281810433909055</c:v>
                </c:pt>
                <c:pt idx="785">
                  <c:v>-6.5565806333909649</c:v>
                </c:pt>
                <c:pt idx="786">
                  <c:v>-6.5454173533910449</c:v>
                </c:pt>
                <c:pt idx="787">
                  <c:v>-6.3578562533908576</c:v>
                </c:pt>
                <c:pt idx="788">
                  <c:v>-7.0777485651151579</c:v>
                </c:pt>
                <c:pt idx="789">
                  <c:v>-7.3404096942420605</c:v>
                </c:pt>
                <c:pt idx="790">
                  <c:v>-7.6077776033909545</c:v>
                </c:pt>
                <c:pt idx="791">
                  <c:v>-7.7164762833910032</c:v>
                </c:pt>
                <c:pt idx="792">
                  <c:v>-7.9251634933909463</c:v>
                </c:pt>
                <c:pt idx="793">
                  <c:v>-8.0708843833909327</c:v>
                </c:pt>
                <c:pt idx="794">
                  <c:v>-7.8076014033910672</c:v>
                </c:pt>
                <c:pt idx="795">
                  <c:v>-7.4284419264344876</c:v>
                </c:pt>
                <c:pt idx="796">
                  <c:v>-6.9508017056987104</c:v>
                </c:pt>
                <c:pt idx="797">
                  <c:v>-6.7142454833910739</c:v>
                </c:pt>
                <c:pt idx="798">
                  <c:v>-6.2986179033908911</c:v>
                </c:pt>
                <c:pt idx="799">
                  <c:v>-5.997059923390978</c:v>
                </c:pt>
                <c:pt idx="800">
                  <c:v>-5.5946143033909479</c:v>
                </c:pt>
                <c:pt idx="801">
                  <c:v>-5.227135603390912</c:v>
                </c:pt>
                <c:pt idx="802">
                  <c:v>-4.5700181868603424</c:v>
                </c:pt>
                <c:pt idx="803">
                  <c:v>-3.9843016133909686</c:v>
                </c:pt>
                <c:pt idx="804">
                  <c:v>-3.5846650133909463</c:v>
                </c:pt>
                <c:pt idx="805">
                  <c:v>-1.3101520660226542</c:v>
                </c:pt>
                <c:pt idx="806">
                  <c:v>-1.33648145339113</c:v>
                </c:pt>
                <c:pt idx="807">
                  <c:v>-1.4234924333907486</c:v>
                </c:pt>
                <c:pt idx="808">
                  <c:v>-1.4071373633909299</c:v>
                </c:pt>
                <c:pt idx="809">
                  <c:v>-0.61417213339100862</c:v>
                </c:pt>
                <c:pt idx="810">
                  <c:v>0.35974022660899124</c:v>
                </c:pt>
                <c:pt idx="811">
                  <c:v>0.25352319660898104</c:v>
                </c:pt>
                <c:pt idx="812">
                  <c:v>-0.47317760339092313</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0.60423986660896456</c:v>
                </c:pt>
                <c:pt idx="821">
                  <c:v>0.98625628660899167</c:v>
                </c:pt>
                <c:pt idx="822">
                  <c:v>1.5178462966089636</c:v>
                </c:pt>
                <c:pt idx="823">
                  <c:v>1.8928051817308373</c:v>
                </c:pt>
                <c:pt idx="824">
                  <c:v>2.0256627166089771</c:v>
                </c:pt>
                <c:pt idx="825">
                  <c:v>2.4277308366089891</c:v>
                </c:pt>
                <c:pt idx="826">
                  <c:v>2.9972475666091607</c:v>
                </c:pt>
                <c:pt idx="827">
                  <c:v>3.6098888366091981</c:v>
                </c:pt>
                <c:pt idx="828">
                  <c:v>4.3794922546500796</c:v>
                </c:pt>
                <c:pt idx="829">
                  <c:v>5.1443413366090285</c:v>
                </c:pt>
                <c:pt idx="830">
                  <c:v>6.1957745166090978</c:v>
                </c:pt>
                <c:pt idx="831">
                  <c:v>6.632384966609072</c:v>
                </c:pt>
                <c:pt idx="832">
                  <c:v>7.0145701266089926</c:v>
                </c:pt>
                <c:pt idx="833">
                  <c:v>7.3164899659904385</c:v>
                </c:pt>
                <c:pt idx="834">
                  <c:v>7.5449970366088968</c:v>
                </c:pt>
                <c:pt idx="835">
                  <c:v>7.6731289766090045</c:v>
                </c:pt>
                <c:pt idx="836">
                  <c:v>7.7106029766089677</c:v>
                </c:pt>
                <c:pt idx="837">
                  <c:v>7.779304066609015</c:v>
                </c:pt>
                <c:pt idx="838">
                  <c:v>8.0007295866089514</c:v>
                </c:pt>
                <c:pt idx="839">
                  <c:v>7.8178745724675647</c:v>
                </c:pt>
                <c:pt idx="840">
                  <c:v>7.3649417366089436</c:v>
                </c:pt>
                <c:pt idx="841">
                  <c:v>7.0883681866090518</c:v>
                </c:pt>
                <c:pt idx="842">
                  <c:v>6.8240130966087857</c:v>
                </c:pt>
                <c:pt idx="843">
                  <c:v>6.7487600566089299</c:v>
                </c:pt>
                <c:pt idx="844">
                  <c:v>6.7671234195987751</c:v>
                </c:pt>
                <c:pt idx="845">
                  <c:v>6.7955745066090465</c:v>
                </c:pt>
                <c:pt idx="846">
                  <c:v>6.8539306166089684</c:v>
                </c:pt>
                <c:pt idx="847">
                  <c:v>6.8455337866088684</c:v>
                </c:pt>
                <c:pt idx="848">
                  <c:v>6.9853051266089778</c:v>
                </c:pt>
                <c:pt idx="849">
                  <c:v>6.995921955681311</c:v>
                </c:pt>
                <c:pt idx="850">
                  <c:v>6.7919663166090061</c:v>
                </c:pt>
                <c:pt idx="851">
                  <c:v>6.4667875699423547</c:v>
                </c:pt>
                <c:pt idx="852">
                  <c:v>2.6482879866090059</c:v>
                </c:pt>
                <c:pt idx="853">
                  <c:v>1.9687485566089733</c:v>
                </c:pt>
                <c:pt idx="854">
                  <c:v>-0.10755725339106448</c:v>
                </c:pt>
                <c:pt idx="855">
                  <c:v>-1.3540516319476981</c:v>
                </c:pt>
                <c:pt idx="856">
                  <c:v>-3.447085633391012</c:v>
                </c:pt>
                <c:pt idx="857">
                  <c:v>-4.2395312733909662</c:v>
                </c:pt>
                <c:pt idx="858">
                  <c:v>-4.8231549739173634</c:v>
                </c:pt>
                <c:pt idx="859">
                  <c:v>-7.529561391168798</c:v>
                </c:pt>
                <c:pt idx="860">
                  <c:v>-7.5377002233909565</c:v>
                </c:pt>
                <c:pt idx="861">
                  <c:v>-7.4445878258909755</c:v>
                </c:pt>
                <c:pt idx="862">
                  <c:v>-7.5080483133909874</c:v>
                </c:pt>
                <c:pt idx="863">
                  <c:v>-7.8264838433910544</c:v>
                </c:pt>
                <c:pt idx="864">
                  <c:v>-8.0360071433910072</c:v>
                </c:pt>
                <c:pt idx="865">
                  <c:v>-8.164904943391031</c:v>
                </c:pt>
                <c:pt idx="866">
                  <c:v>-8.1949941989580282</c:v>
                </c:pt>
                <c:pt idx="867">
                  <c:v>-8.1549503467243198</c:v>
                </c:pt>
                <c:pt idx="868">
                  <c:v>-7.7168638133910061</c:v>
                </c:pt>
                <c:pt idx="869">
                  <c:v>-7.7250926598556617</c:v>
                </c:pt>
                <c:pt idx="870">
                  <c:v>-7.8064265533911623</c:v>
                </c:pt>
                <c:pt idx="871">
                  <c:v>-7.7621016233909135</c:v>
                </c:pt>
                <c:pt idx="872">
                  <c:v>-7.5750810433910516</c:v>
                </c:pt>
                <c:pt idx="873">
                  <c:v>-7.4137698883908936</c:v>
                </c:pt>
                <c:pt idx="874">
                  <c:v>-7.328888063390929</c:v>
                </c:pt>
                <c:pt idx="875">
                  <c:v>-7.2496511133909882</c:v>
                </c:pt>
                <c:pt idx="876">
                  <c:v>-7.1876434768055475</c:v>
                </c:pt>
                <c:pt idx="877">
                  <c:v>-4.9193393883909824</c:v>
                </c:pt>
                <c:pt idx="878">
                  <c:v>-4.6562021383910404</c:v>
                </c:pt>
                <c:pt idx="879">
                  <c:v>-4.2188011333910307</c:v>
                </c:pt>
                <c:pt idx="880">
                  <c:v>-3.7143639515352782</c:v>
                </c:pt>
                <c:pt idx="881">
                  <c:v>-2.9397233733911321</c:v>
                </c:pt>
                <c:pt idx="882">
                  <c:v>-2.1735233533909937</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-4.3119681939465329</c:v>
                </c:pt>
                <c:pt idx="892">
                  <c:v>-4.2212341324385294</c:v>
                </c:pt>
                <c:pt idx="893">
                  <c:v>-4.2047344533909916</c:v>
                </c:pt>
                <c:pt idx="894">
                  <c:v>-4.1890530133910797</c:v>
                </c:pt>
                <c:pt idx="895">
                  <c:v>-4.2791850233908519</c:v>
                </c:pt>
                <c:pt idx="896">
                  <c:v>-4.1574316628754584</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-9.661025143390999</c:v>
                </c:pt>
                <c:pt idx="2">
                  <c:v>-9.6606671851081103</c:v>
                </c:pt>
                <c:pt idx="3">
                  <c:v>-9.6604513333909967</c:v>
                </c:pt>
                <c:pt idx="4">
                  <c:v>-9.66034298339099</c:v>
                </c:pt>
                <c:pt idx="5">
                  <c:v>-9.6603373833909956</c:v>
                </c:pt>
                <c:pt idx="6">
                  <c:v>-9.6600065133909556</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-12.992136221724317</c:v>
                </c:pt>
                <c:pt idx="19">
                  <c:v>-13.534257893391098</c:v>
                </c:pt>
                <c:pt idx="20">
                  <c:v>-14.011068813390768</c:v>
                </c:pt>
                <c:pt idx="21">
                  <c:v>-14.549780483391045</c:v>
                </c:pt>
                <c:pt idx="22">
                  <c:v>-13.217944707268515</c:v>
                </c:pt>
                <c:pt idx="23">
                  <c:v>-12.376457619451706</c:v>
                </c:pt>
                <c:pt idx="24">
                  <c:v>-12.591822013390995</c:v>
                </c:pt>
                <c:pt idx="25">
                  <c:v>-12.505907185804759</c:v>
                </c:pt>
                <c:pt idx="26">
                  <c:v>-12.44508942753248</c:v>
                </c:pt>
                <c:pt idx="27">
                  <c:v>-11.926401563391096</c:v>
                </c:pt>
                <c:pt idx="28">
                  <c:v>-11.293978523594976</c:v>
                </c:pt>
                <c:pt idx="29">
                  <c:v>-10.816163903390985</c:v>
                </c:pt>
                <c:pt idx="30">
                  <c:v>-10.498471923391063</c:v>
                </c:pt>
                <c:pt idx="31">
                  <c:v>-10.41891790339108</c:v>
                </c:pt>
                <c:pt idx="32">
                  <c:v>-10.324176299105288</c:v>
                </c:pt>
                <c:pt idx="33">
                  <c:v>-10.686632521587853</c:v>
                </c:pt>
                <c:pt idx="34">
                  <c:v>-10.543820273390891</c:v>
                </c:pt>
                <c:pt idx="35">
                  <c:v>-9.9330372433910696</c:v>
                </c:pt>
                <c:pt idx="36">
                  <c:v>-9.1157047733910304</c:v>
                </c:pt>
                <c:pt idx="37">
                  <c:v>-8.9024962333909308</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-8.3348562991052848</c:v>
                </c:pt>
                <c:pt idx="52">
                  <c:v>-8.7348152933908985</c:v>
                </c:pt>
                <c:pt idx="53">
                  <c:v>-10.20423025581535</c:v>
                </c:pt>
                <c:pt idx="54">
                  <c:v>-10.820827745349732</c:v>
                </c:pt>
                <c:pt idx="55">
                  <c:v>-10.50840874339106</c:v>
                </c:pt>
                <c:pt idx="56">
                  <c:v>-10.401667183391114</c:v>
                </c:pt>
                <c:pt idx="57">
                  <c:v>-10.266505983390928</c:v>
                </c:pt>
                <c:pt idx="58">
                  <c:v>-8.9331120950236347</c:v>
                </c:pt>
                <c:pt idx="59">
                  <c:v>-8.3558980133909984</c:v>
                </c:pt>
                <c:pt idx="60">
                  <c:v>-7.601756789510338</c:v>
                </c:pt>
                <c:pt idx="61">
                  <c:v>-7.498606723390898</c:v>
                </c:pt>
                <c:pt idx="62">
                  <c:v>-7.3322487033911701</c:v>
                </c:pt>
                <c:pt idx="63">
                  <c:v>-6.6705676970643992</c:v>
                </c:pt>
                <c:pt idx="64">
                  <c:v>-5.5315962991052885</c:v>
                </c:pt>
                <c:pt idx="65">
                  <c:v>-4.1803437933908976</c:v>
                </c:pt>
                <c:pt idx="66">
                  <c:v>-2.860871553391064</c:v>
                </c:pt>
                <c:pt idx="67">
                  <c:v>-2.142857423391145</c:v>
                </c:pt>
                <c:pt idx="68">
                  <c:v>-2.112714870533793</c:v>
                </c:pt>
                <c:pt idx="69">
                  <c:v>-2.6713114207984461</c:v>
                </c:pt>
                <c:pt idx="70">
                  <c:v>-3.0353943779743444</c:v>
                </c:pt>
                <c:pt idx="71">
                  <c:v>-3.6814478233910961</c:v>
                </c:pt>
                <c:pt idx="72">
                  <c:v>-4.0411567533910695</c:v>
                </c:pt>
                <c:pt idx="73">
                  <c:v>-4.2937033779742819</c:v>
                </c:pt>
                <c:pt idx="74">
                  <c:v>-4.6835557533909569</c:v>
                </c:pt>
                <c:pt idx="75">
                  <c:v>-4.8595339333908694</c:v>
                </c:pt>
                <c:pt idx="76">
                  <c:v>-5.0265614133909224</c:v>
                </c:pt>
                <c:pt idx="77">
                  <c:v>-5.0915346449699479</c:v>
                </c:pt>
                <c:pt idx="78">
                  <c:v>-5.3794727861182423</c:v>
                </c:pt>
                <c:pt idx="79">
                  <c:v>-5.3375763742156952</c:v>
                </c:pt>
                <c:pt idx="80">
                  <c:v>-5.0949456533910356</c:v>
                </c:pt>
                <c:pt idx="81">
                  <c:v>-5.0201293233909166</c:v>
                </c:pt>
                <c:pt idx="82">
                  <c:v>-4.8747722833909961</c:v>
                </c:pt>
                <c:pt idx="83">
                  <c:v>-4.6759468999889675</c:v>
                </c:pt>
                <c:pt idx="84">
                  <c:v>-4.4915838833910904</c:v>
                </c:pt>
                <c:pt idx="85">
                  <c:v>-4.4663966837206717</c:v>
                </c:pt>
                <c:pt idx="86">
                  <c:v>-3.952800081572843</c:v>
                </c:pt>
                <c:pt idx="87">
                  <c:v>-3.8660409426840228</c:v>
                </c:pt>
                <c:pt idx="88">
                  <c:v>-3.7593277333909358</c:v>
                </c:pt>
                <c:pt idx="89">
                  <c:v>-3.511605093391136</c:v>
                </c:pt>
                <c:pt idx="90">
                  <c:v>-3.1442659233909183</c:v>
                </c:pt>
                <c:pt idx="91">
                  <c:v>-2.8458925240293524</c:v>
                </c:pt>
                <c:pt idx="92">
                  <c:v>-2.583434753390994</c:v>
                </c:pt>
                <c:pt idx="93">
                  <c:v>-2.5499173733909832</c:v>
                </c:pt>
                <c:pt idx="94">
                  <c:v>-2.5902485133909861</c:v>
                </c:pt>
                <c:pt idx="95">
                  <c:v>-3.1422451186540572</c:v>
                </c:pt>
                <c:pt idx="96">
                  <c:v>-3.0576758633909407</c:v>
                </c:pt>
                <c:pt idx="97">
                  <c:v>-2.6460127733910639</c:v>
                </c:pt>
                <c:pt idx="98">
                  <c:v>-2.1847394333908738</c:v>
                </c:pt>
                <c:pt idx="99">
                  <c:v>-1.4839097533911296</c:v>
                </c:pt>
                <c:pt idx="100">
                  <c:v>-0.54350826339103253</c:v>
                </c:pt>
                <c:pt idx="101">
                  <c:v>0.74146473660899026</c:v>
                </c:pt>
                <c:pt idx="102">
                  <c:v>1.3204991566089459</c:v>
                </c:pt>
                <c:pt idx="103">
                  <c:v>1.6328579866090127</c:v>
                </c:pt>
                <c:pt idx="104">
                  <c:v>4.440224831679501</c:v>
                </c:pt>
                <c:pt idx="105">
                  <c:v>5.4873690266088664</c:v>
                </c:pt>
                <c:pt idx="106">
                  <c:v>6.5474458199422685</c:v>
                </c:pt>
                <c:pt idx="107">
                  <c:v>8.1070034266089692</c:v>
                </c:pt>
                <c:pt idx="108">
                  <c:v>8.9879503666089278</c:v>
                </c:pt>
                <c:pt idx="109">
                  <c:v>9.8192228966091761</c:v>
                </c:pt>
                <c:pt idx="110">
                  <c:v>10.455866110320329</c:v>
                </c:pt>
                <c:pt idx="111">
                  <c:v>11.031602536609004</c:v>
                </c:pt>
                <c:pt idx="112">
                  <c:v>11.238318475970734</c:v>
                </c:pt>
                <c:pt idx="113">
                  <c:v>10.246269186609041</c:v>
                </c:pt>
                <c:pt idx="114">
                  <c:v>9.8979892866090591</c:v>
                </c:pt>
                <c:pt idx="115">
                  <c:v>8.4423267266090249</c:v>
                </c:pt>
                <c:pt idx="116">
                  <c:v>6.4771906266090005</c:v>
                </c:pt>
                <c:pt idx="117">
                  <c:v>4.5865604866091223</c:v>
                </c:pt>
                <c:pt idx="118">
                  <c:v>2.6589973266090832</c:v>
                </c:pt>
                <c:pt idx="119">
                  <c:v>1.0230195926695558</c:v>
                </c:pt>
                <c:pt idx="120">
                  <c:v>-0.42940532589094066</c:v>
                </c:pt>
                <c:pt idx="121">
                  <c:v>-0.80620201339098685</c:v>
                </c:pt>
                <c:pt idx="122">
                  <c:v>-1.7686673512289699</c:v>
                </c:pt>
                <c:pt idx="123">
                  <c:v>-2.6146348033910556</c:v>
                </c:pt>
                <c:pt idx="124">
                  <c:v>-3.3173628533910033</c:v>
                </c:pt>
                <c:pt idx="125">
                  <c:v>-3.4258422133910758</c:v>
                </c:pt>
                <c:pt idx="126">
                  <c:v>-3.7797866133910389</c:v>
                </c:pt>
                <c:pt idx="127">
                  <c:v>-3.9213052433908757</c:v>
                </c:pt>
                <c:pt idx="128">
                  <c:v>-3.9487250033909902</c:v>
                </c:pt>
                <c:pt idx="129">
                  <c:v>-3.8395682533910627</c:v>
                </c:pt>
                <c:pt idx="130">
                  <c:v>-3.7682216287755534</c:v>
                </c:pt>
                <c:pt idx="131">
                  <c:v>-2.9835120133909951</c:v>
                </c:pt>
                <c:pt idx="132">
                  <c:v>-2.6742763133909477</c:v>
                </c:pt>
                <c:pt idx="133">
                  <c:v>-1.8810606396535701</c:v>
                </c:pt>
                <c:pt idx="134">
                  <c:v>-1.0044977233910557</c:v>
                </c:pt>
                <c:pt idx="135">
                  <c:v>-1.051373339082318E-2</c:v>
                </c:pt>
                <c:pt idx="136">
                  <c:v>1.4361781566090739</c:v>
                </c:pt>
                <c:pt idx="137">
                  <c:v>3.0267754966089337</c:v>
                </c:pt>
                <c:pt idx="138">
                  <c:v>4.3410341366088785</c:v>
                </c:pt>
                <c:pt idx="139">
                  <c:v>4.9049374866090005</c:v>
                </c:pt>
                <c:pt idx="140">
                  <c:v>6.5124827366090807</c:v>
                </c:pt>
                <c:pt idx="141">
                  <c:v>6.6706937566088884</c:v>
                </c:pt>
                <c:pt idx="142">
                  <c:v>6.6505729666091131</c:v>
                </c:pt>
                <c:pt idx="143">
                  <c:v>6.7034085066088949</c:v>
                </c:pt>
                <c:pt idx="144">
                  <c:v>6.8130448866088358</c:v>
                </c:pt>
                <c:pt idx="145">
                  <c:v>6.8400201666089657</c:v>
                </c:pt>
                <c:pt idx="146">
                  <c:v>6.8896599966089838</c:v>
                </c:pt>
                <c:pt idx="147">
                  <c:v>7.0275486266090539</c:v>
                </c:pt>
                <c:pt idx="148">
                  <c:v>7.1430579866090085</c:v>
                </c:pt>
                <c:pt idx="149">
                  <c:v>7.9064234213916178</c:v>
                </c:pt>
                <c:pt idx="150">
                  <c:v>7.9826135066089705</c:v>
                </c:pt>
                <c:pt idx="151">
                  <c:v>7.9193652466088338</c:v>
                </c:pt>
                <c:pt idx="152">
                  <c:v>7.5554989066088982</c:v>
                </c:pt>
                <c:pt idx="153">
                  <c:v>7.2963435466089237</c:v>
                </c:pt>
                <c:pt idx="154">
                  <c:v>6.9018918666089348</c:v>
                </c:pt>
                <c:pt idx="155">
                  <c:v>5.6310220415539494</c:v>
                </c:pt>
                <c:pt idx="156">
                  <c:v>1.2275306254979608</c:v>
                </c:pt>
                <c:pt idx="157">
                  <c:v>-3.629266339088133E-2</c:v>
                </c:pt>
                <c:pt idx="158">
                  <c:v>-1.4854454028645838</c:v>
                </c:pt>
                <c:pt idx="159">
                  <c:v>-3.1310575433909236</c:v>
                </c:pt>
                <c:pt idx="160">
                  <c:v>-4.0568171733910106</c:v>
                </c:pt>
                <c:pt idx="161">
                  <c:v>-5.0179492833910331</c:v>
                </c:pt>
                <c:pt idx="162">
                  <c:v>-5.9006847433908973</c:v>
                </c:pt>
                <c:pt idx="163">
                  <c:v>-6.1901442633908568</c:v>
                </c:pt>
                <c:pt idx="164">
                  <c:v>-7.0302036765487506</c:v>
                </c:pt>
                <c:pt idx="165">
                  <c:v>-7.300152013390985</c:v>
                </c:pt>
                <c:pt idx="166">
                  <c:v>-8.7215545869203623</c:v>
                </c:pt>
                <c:pt idx="167">
                  <c:v>-9.3284451133909556</c:v>
                </c:pt>
                <c:pt idx="168">
                  <c:v>-9.4235882833910551</c:v>
                </c:pt>
                <c:pt idx="169">
                  <c:v>-9.2882670133909535</c:v>
                </c:pt>
                <c:pt idx="170">
                  <c:v>-9.2580012822082427</c:v>
                </c:pt>
                <c:pt idx="171">
                  <c:v>-9.2782540833908556</c:v>
                </c:pt>
                <c:pt idx="172">
                  <c:v>-9.2643020459995729</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-7.1514342467242713</c:v>
                </c:pt>
                <c:pt idx="183">
                  <c:v>-7.1175005633910526</c:v>
                </c:pt>
                <c:pt idx="184">
                  <c:v>-7.083439193390979</c:v>
                </c:pt>
                <c:pt idx="185">
                  <c:v>-7.1101815133909758</c:v>
                </c:pt>
                <c:pt idx="186">
                  <c:v>-7.2892556433910363</c:v>
                </c:pt>
                <c:pt idx="187">
                  <c:v>-7.4308169070080785</c:v>
                </c:pt>
                <c:pt idx="188">
                  <c:v>-7.3972367133910684</c:v>
                </c:pt>
                <c:pt idx="189">
                  <c:v>-7.128438793391183</c:v>
                </c:pt>
                <c:pt idx="190">
                  <c:v>-6.6428630133909925</c:v>
                </c:pt>
                <c:pt idx="191">
                  <c:v>-4.971469346724386</c:v>
                </c:pt>
                <c:pt idx="192">
                  <c:v>-4.6024512433909948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-0.34428335339089278</c:v>
                </c:pt>
                <c:pt idx="203">
                  <c:v>-0.10668686339100475</c:v>
                </c:pt>
                <c:pt idx="204">
                  <c:v>4.9200566090661394E-3</c:v>
                </c:pt>
                <c:pt idx="205">
                  <c:v>0.1098326570636205</c:v>
                </c:pt>
                <c:pt idx="206">
                  <c:v>0.18269713660896533</c:v>
                </c:pt>
                <c:pt idx="207">
                  <c:v>0.32145228660900277</c:v>
                </c:pt>
                <c:pt idx="208">
                  <c:v>0.41434592410897181</c:v>
                </c:pt>
                <c:pt idx="209">
                  <c:v>0.82114112297264796</c:v>
                </c:pt>
                <c:pt idx="210">
                  <c:v>0.65064608660895928</c:v>
                </c:pt>
                <c:pt idx="211">
                  <c:v>0.27046519660906682</c:v>
                </c:pt>
                <c:pt idx="212">
                  <c:v>-4.4057013391125124E-2</c:v>
                </c:pt>
                <c:pt idx="213">
                  <c:v>-0.2609408533910198</c:v>
                </c:pt>
                <c:pt idx="214">
                  <c:v>-0.43044990339103645</c:v>
                </c:pt>
                <c:pt idx="215">
                  <c:v>-0.27870804339090682</c:v>
                </c:pt>
                <c:pt idx="216">
                  <c:v>0.12507018873657216</c:v>
                </c:pt>
                <c:pt idx="217">
                  <c:v>0.29142084375186594</c:v>
                </c:pt>
                <c:pt idx="218">
                  <c:v>-0.31565373561325338</c:v>
                </c:pt>
                <c:pt idx="219">
                  <c:v>-0.1690455333909428</c:v>
                </c:pt>
                <c:pt idx="220">
                  <c:v>0.12260959660909508</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-0.72182441598839486</c:v>
                </c:pt>
                <c:pt idx="233">
                  <c:v>-1.1303402733909991</c:v>
                </c:pt>
                <c:pt idx="234">
                  <c:v>-1.4366385233911245</c:v>
                </c:pt>
                <c:pt idx="235">
                  <c:v>-1.3626034633909683</c:v>
                </c:pt>
                <c:pt idx="236">
                  <c:v>-1.4685941033910979</c:v>
                </c:pt>
                <c:pt idx="237">
                  <c:v>-1.7519616623270595</c:v>
                </c:pt>
                <c:pt idx="238">
                  <c:v>-2.2560184133909864</c:v>
                </c:pt>
                <c:pt idx="239">
                  <c:v>-2.7810932833909452</c:v>
                </c:pt>
                <c:pt idx="240">
                  <c:v>-3.237371388391002</c:v>
                </c:pt>
                <c:pt idx="241">
                  <c:v>-5.0100046858047333</c:v>
                </c:pt>
                <c:pt idx="242">
                  <c:v>-4.977033397229369</c:v>
                </c:pt>
                <c:pt idx="243">
                  <c:v>-4.6179531933909885</c:v>
                </c:pt>
                <c:pt idx="244">
                  <c:v>-4.6205958633910491</c:v>
                </c:pt>
                <c:pt idx="245">
                  <c:v>-4.7214013933908294</c:v>
                </c:pt>
                <c:pt idx="246">
                  <c:v>-4.6310660333909937</c:v>
                </c:pt>
                <c:pt idx="247">
                  <c:v>-4.5800166901585868</c:v>
                </c:pt>
                <c:pt idx="248">
                  <c:v>-4.6468670133910024</c:v>
                </c:pt>
                <c:pt idx="249">
                  <c:v>-4.746518690810368</c:v>
                </c:pt>
                <c:pt idx="250">
                  <c:v>-4.6023702933909476</c:v>
                </c:pt>
                <c:pt idx="251">
                  <c:v>-4.4972710533910796</c:v>
                </c:pt>
                <c:pt idx="252">
                  <c:v>-4.5192384733909874</c:v>
                </c:pt>
                <c:pt idx="253">
                  <c:v>-4.6188643112632475</c:v>
                </c:pt>
                <c:pt idx="254">
                  <c:v>-4.4548554433909491</c:v>
                </c:pt>
                <c:pt idx="255">
                  <c:v>-3.3729208933909667</c:v>
                </c:pt>
                <c:pt idx="256">
                  <c:v>-2.7633191933910992</c:v>
                </c:pt>
                <c:pt idx="257">
                  <c:v>-2.399772758489064</c:v>
                </c:pt>
                <c:pt idx="258">
                  <c:v>-1.161263276548766</c:v>
                </c:pt>
                <c:pt idx="259">
                  <c:v>-0.87146836339095957</c:v>
                </c:pt>
                <c:pt idx="260">
                  <c:v>-0.63113621339111692</c:v>
                </c:pt>
                <c:pt idx="261">
                  <c:v>-0.2601318033909763</c:v>
                </c:pt>
                <c:pt idx="262">
                  <c:v>-1.1160991885617495E-2</c:v>
                </c:pt>
                <c:pt idx="263">
                  <c:v>3.4877396608934019E-2</c:v>
                </c:pt>
                <c:pt idx="264">
                  <c:v>0.11363798660900656</c:v>
                </c:pt>
                <c:pt idx="265">
                  <c:v>-0.37944453146334955</c:v>
                </c:pt>
                <c:pt idx="266">
                  <c:v>-0.11209586339086285</c:v>
                </c:pt>
                <c:pt idx="267">
                  <c:v>-4.3138773390964447E-2</c:v>
                </c:pt>
                <c:pt idx="268">
                  <c:v>0.40694556725408465</c:v>
                </c:pt>
                <c:pt idx="269">
                  <c:v>0.17252927660896938</c:v>
                </c:pt>
                <c:pt idx="270">
                  <c:v>3.6917286609124786E-2</c:v>
                </c:pt>
                <c:pt idx="271">
                  <c:v>-9.6948513390998428E-2</c:v>
                </c:pt>
                <c:pt idx="272">
                  <c:v>0.22769886896197988</c:v>
                </c:pt>
                <c:pt idx="273">
                  <c:v>0.35369729660895644</c:v>
                </c:pt>
                <c:pt idx="274">
                  <c:v>0.42278070378068894</c:v>
                </c:pt>
                <c:pt idx="275">
                  <c:v>0.34331303660903245</c:v>
                </c:pt>
                <c:pt idx="276">
                  <c:v>0.30404765660898625</c:v>
                </c:pt>
                <c:pt idx="277">
                  <c:v>-0.15495196339088579</c:v>
                </c:pt>
                <c:pt idx="278">
                  <c:v>-0.6328853770273356</c:v>
                </c:pt>
                <c:pt idx="279">
                  <c:v>-0.84536371339103766</c:v>
                </c:pt>
                <c:pt idx="280">
                  <c:v>-0.77013801339100596</c:v>
                </c:pt>
                <c:pt idx="281">
                  <c:v>-0.41787095933686735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2.4879257285444587</c:v>
                </c:pt>
                <c:pt idx="291">
                  <c:v>2.5508373066090826</c:v>
                </c:pt>
                <c:pt idx="292">
                  <c:v>2.5686825366089749</c:v>
                </c:pt>
                <c:pt idx="293">
                  <c:v>2.5924979866088869</c:v>
                </c:pt>
                <c:pt idx="294">
                  <c:v>2.9247177566089317</c:v>
                </c:pt>
                <c:pt idx="295">
                  <c:v>3.127034406609059</c:v>
                </c:pt>
                <c:pt idx="296">
                  <c:v>3.4288430666090193</c:v>
                </c:pt>
                <c:pt idx="297">
                  <c:v>3.9007192966089832</c:v>
                </c:pt>
                <c:pt idx="298">
                  <c:v>4.0127137466090055</c:v>
                </c:pt>
                <c:pt idx="299">
                  <c:v>3.7337242130241481</c:v>
                </c:pt>
                <c:pt idx="300">
                  <c:v>3.6656584166090873</c:v>
                </c:pt>
                <c:pt idx="301">
                  <c:v>3.3309013066089221</c:v>
                </c:pt>
                <c:pt idx="302">
                  <c:v>2.6669076366088973</c:v>
                </c:pt>
                <c:pt idx="303">
                  <c:v>2.1376368561741259</c:v>
                </c:pt>
                <c:pt idx="304">
                  <c:v>1.5131030866089219</c:v>
                </c:pt>
                <c:pt idx="305">
                  <c:v>0.94465236660886442</c:v>
                </c:pt>
                <c:pt idx="306">
                  <c:v>0.3801894248111779</c:v>
                </c:pt>
                <c:pt idx="307">
                  <c:v>-0.91747292143693826</c:v>
                </c:pt>
                <c:pt idx="308">
                  <c:v>-1.679366613390995</c:v>
                </c:pt>
                <c:pt idx="309">
                  <c:v>-2.1437070833908942</c:v>
                </c:pt>
                <c:pt idx="310">
                  <c:v>-2.6546227233909008</c:v>
                </c:pt>
                <c:pt idx="311">
                  <c:v>-2.9001165633910242</c:v>
                </c:pt>
                <c:pt idx="312">
                  <c:v>-2.7829485080145417</c:v>
                </c:pt>
                <c:pt idx="313">
                  <c:v>-2.4127280633909267</c:v>
                </c:pt>
                <c:pt idx="314">
                  <c:v>-2.1930645702093332</c:v>
                </c:pt>
                <c:pt idx="315">
                  <c:v>-1.267692013390983</c:v>
                </c:pt>
                <c:pt idx="316">
                  <c:v>-1.1611532684929244</c:v>
                </c:pt>
                <c:pt idx="317">
                  <c:v>-1.0093657709667101</c:v>
                </c:pt>
                <c:pt idx="318">
                  <c:v>-0.80719259339099381</c:v>
                </c:pt>
                <c:pt idx="319">
                  <c:v>-0.80983433339102362</c:v>
                </c:pt>
                <c:pt idx="320">
                  <c:v>-0.92359446339089935</c:v>
                </c:pt>
                <c:pt idx="321">
                  <c:v>-0.65080586396568763</c:v>
                </c:pt>
                <c:pt idx="322">
                  <c:v>-0.41443715227987382</c:v>
                </c:pt>
                <c:pt idx="323">
                  <c:v>-0.86571506100999362</c:v>
                </c:pt>
                <c:pt idx="324">
                  <c:v>-1.104356553390986</c:v>
                </c:pt>
                <c:pt idx="325">
                  <c:v>-1.7091702533910778</c:v>
                </c:pt>
                <c:pt idx="326">
                  <c:v>-2.1668128705338003</c:v>
                </c:pt>
                <c:pt idx="327">
                  <c:v>-2.7729296533908867</c:v>
                </c:pt>
                <c:pt idx="328">
                  <c:v>-3.2716207633909731</c:v>
                </c:pt>
                <c:pt idx="329">
                  <c:v>-3.7696315020272699</c:v>
                </c:pt>
                <c:pt idx="330">
                  <c:v>-4.549231949561289</c:v>
                </c:pt>
                <c:pt idx="331">
                  <c:v>-4.2320243265224455</c:v>
                </c:pt>
                <c:pt idx="332">
                  <c:v>-3.7382554233910192</c:v>
                </c:pt>
                <c:pt idx="333">
                  <c:v>-3.30478039339107</c:v>
                </c:pt>
                <c:pt idx="334">
                  <c:v>-2.7906150233909837</c:v>
                </c:pt>
                <c:pt idx="335">
                  <c:v>-2.3048928416738477</c:v>
                </c:pt>
                <c:pt idx="336">
                  <c:v>-1.74943590339079</c:v>
                </c:pt>
                <c:pt idx="337">
                  <c:v>-1.0054290903140215</c:v>
                </c:pt>
                <c:pt idx="338">
                  <c:v>3.3671499231169548</c:v>
                </c:pt>
                <c:pt idx="339">
                  <c:v>3.3713298966089269</c:v>
                </c:pt>
                <c:pt idx="340">
                  <c:v>3.1628380666089142</c:v>
                </c:pt>
                <c:pt idx="341">
                  <c:v>3.1903743466088912</c:v>
                </c:pt>
                <c:pt idx="342">
                  <c:v>3.7836306170438148</c:v>
                </c:pt>
                <c:pt idx="343">
                  <c:v>4.6206642766091282</c:v>
                </c:pt>
                <c:pt idx="344">
                  <c:v>5.5242241066088695</c:v>
                </c:pt>
                <c:pt idx="345">
                  <c:v>6.4349643866090673</c:v>
                </c:pt>
                <c:pt idx="346">
                  <c:v>6.9962586666089495</c:v>
                </c:pt>
                <c:pt idx="347">
                  <c:v>7.4181800088313707</c:v>
                </c:pt>
                <c:pt idx="348">
                  <c:v>7.8226373666089346</c:v>
                </c:pt>
                <c:pt idx="349">
                  <c:v>8.2556860666089804</c:v>
                </c:pt>
                <c:pt idx="350">
                  <c:v>8.798649436609125</c:v>
                </c:pt>
                <c:pt idx="351">
                  <c:v>9.2397390266088593</c:v>
                </c:pt>
                <c:pt idx="352">
                  <c:v>9.6620273966090178</c:v>
                </c:pt>
                <c:pt idx="353">
                  <c:v>9.9632451078212476</c:v>
                </c:pt>
                <c:pt idx="354">
                  <c:v>10.309429486608977</c:v>
                </c:pt>
                <c:pt idx="355">
                  <c:v>10.911778623971729</c:v>
                </c:pt>
                <c:pt idx="356">
                  <c:v>11.164250656608967</c:v>
                </c:pt>
                <c:pt idx="357">
                  <c:v>11.253853186608994</c:v>
                </c:pt>
                <c:pt idx="358">
                  <c:v>11.380713816609086</c:v>
                </c:pt>
                <c:pt idx="359">
                  <c:v>11.46728252196252</c:v>
                </c:pt>
                <c:pt idx="360">
                  <c:v>11.8315686566091</c:v>
                </c:pt>
                <c:pt idx="361">
                  <c:v>12.008003193130721</c:v>
                </c:pt>
                <c:pt idx="362">
                  <c:v>12.21814265719722</c:v>
                </c:pt>
                <c:pt idx="363">
                  <c:v>11.967059766608925</c:v>
                </c:pt>
                <c:pt idx="364">
                  <c:v>11.56058615514837</c:v>
                </c:pt>
                <c:pt idx="365">
                  <c:v>10.747415466608913</c:v>
                </c:pt>
                <c:pt idx="366">
                  <c:v>9.5031724666089588</c:v>
                </c:pt>
                <c:pt idx="367">
                  <c:v>8.0078565266090589</c:v>
                </c:pt>
                <c:pt idx="368">
                  <c:v>6.417380796609109</c:v>
                </c:pt>
                <c:pt idx="369">
                  <c:v>5.3386829466089685</c:v>
                </c:pt>
                <c:pt idx="370">
                  <c:v>0.84402676921774789</c:v>
                </c:pt>
                <c:pt idx="371">
                  <c:v>6.9930156609018482E-2</c:v>
                </c:pt>
                <c:pt idx="372">
                  <c:v>-0.67755864339102423</c:v>
                </c:pt>
                <c:pt idx="373">
                  <c:v>-0.61458162339089129</c:v>
                </c:pt>
                <c:pt idx="374">
                  <c:v>-0.67504255339099573</c:v>
                </c:pt>
                <c:pt idx="375">
                  <c:v>-0.68995487339081862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-2.1876316433910197</c:v>
                </c:pt>
                <c:pt idx="388">
                  <c:v>-2.2053617733910498</c:v>
                </c:pt>
                <c:pt idx="389">
                  <c:v>-2.1892304633911266</c:v>
                </c:pt>
                <c:pt idx="390">
                  <c:v>-2.0268430133909567</c:v>
                </c:pt>
                <c:pt idx="391">
                  <c:v>-1.8822909033910393</c:v>
                </c:pt>
                <c:pt idx="392">
                  <c:v>-1.7834105992495353</c:v>
                </c:pt>
                <c:pt idx="393">
                  <c:v>-1.6961131633910356</c:v>
                </c:pt>
                <c:pt idx="394">
                  <c:v>-1.4704413633908615</c:v>
                </c:pt>
                <c:pt idx="395">
                  <c:v>-1.0460959133908581</c:v>
                </c:pt>
                <c:pt idx="396">
                  <c:v>-0.80069237797440063</c:v>
                </c:pt>
                <c:pt idx="397">
                  <c:v>-0.24470290227978353</c:v>
                </c:pt>
                <c:pt idx="398">
                  <c:v>-0.12536115339096909</c:v>
                </c:pt>
                <c:pt idx="399">
                  <c:v>3.0322766089341258E-3</c:v>
                </c:pt>
                <c:pt idx="400">
                  <c:v>-5.3694033909863544E-3</c:v>
                </c:pt>
                <c:pt idx="401">
                  <c:v>-8.6275553391047449E-2</c:v>
                </c:pt>
                <c:pt idx="402">
                  <c:v>-5.2168611216970438E-2</c:v>
                </c:pt>
                <c:pt idx="403">
                  <c:v>9.2189226609008121E-2</c:v>
                </c:pt>
                <c:pt idx="404">
                  <c:v>0.17262798660900103</c:v>
                </c:pt>
                <c:pt idx="405">
                  <c:v>1.0481180758947921</c:v>
                </c:pt>
                <c:pt idx="406">
                  <c:v>1.4032855866091012</c:v>
                </c:pt>
                <c:pt idx="407">
                  <c:v>1.9742245766090463</c:v>
                </c:pt>
                <c:pt idx="408">
                  <c:v>2.7569354007503648</c:v>
                </c:pt>
                <c:pt idx="409">
                  <c:v>3.485005706608959</c:v>
                </c:pt>
                <c:pt idx="410">
                  <c:v>4.2890858066089868</c:v>
                </c:pt>
                <c:pt idx="411">
                  <c:v>4.960984456608732</c:v>
                </c:pt>
                <c:pt idx="412">
                  <c:v>5.3121951294661756</c:v>
                </c:pt>
                <c:pt idx="413">
                  <c:v>5.8514567290333162</c:v>
                </c:pt>
                <c:pt idx="414">
                  <c:v>6.3110162466090651</c:v>
                </c:pt>
                <c:pt idx="415">
                  <c:v>6.2827780398003199</c:v>
                </c:pt>
                <c:pt idx="416">
                  <c:v>5.993704806608954</c:v>
                </c:pt>
                <c:pt idx="417">
                  <c:v>6.1810119766089464</c:v>
                </c:pt>
                <c:pt idx="418">
                  <c:v>6.2288016066088066</c:v>
                </c:pt>
                <c:pt idx="419">
                  <c:v>6.3847821066090225</c:v>
                </c:pt>
                <c:pt idx="420">
                  <c:v>7.098626965103719</c:v>
                </c:pt>
                <c:pt idx="421">
                  <c:v>8.0885962666091267</c:v>
                </c:pt>
                <c:pt idx="422">
                  <c:v>8.5495809466090726</c:v>
                </c:pt>
                <c:pt idx="423">
                  <c:v>8.6122861566090307</c:v>
                </c:pt>
                <c:pt idx="424">
                  <c:v>8.9576550266090766</c:v>
                </c:pt>
                <c:pt idx="425">
                  <c:v>9.4328896261438047</c:v>
                </c:pt>
                <c:pt idx="426">
                  <c:v>10.188703036609112</c:v>
                </c:pt>
                <c:pt idx="427">
                  <c:v>10.789454606609102</c:v>
                </c:pt>
                <c:pt idx="428">
                  <c:v>11.421042786609007</c:v>
                </c:pt>
                <c:pt idx="429">
                  <c:v>11.931208646608868</c:v>
                </c:pt>
                <c:pt idx="430">
                  <c:v>12.215320036608922</c:v>
                </c:pt>
                <c:pt idx="431">
                  <c:v>12.95152092209284</c:v>
                </c:pt>
                <c:pt idx="432">
                  <c:v>13.087681656609032</c:v>
                </c:pt>
                <c:pt idx="433">
                  <c:v>13.15856557660906</c:v>
                </c:pt>
                <c:pt idx="434">
                  <c:v>13.155267556609106</c:v>
                </c:pt>
                <c:pt idx="435">
                  <c:v>13.29799974660887</c:v>
                </c:pt>
                <c:pt idx="436">
                  <c:v>13.791653700894578</c:v>
                </c:pt>
                <c:pt idx="437">
                  <c:v>14.256354286608936</c:v>
                </c:pt>
                <c:pt idx="438">
                  <c:v>14.446703795119632</c:v>
                </c:pt>
                <c:pt idx="439">
                  <c:v>14.889014622972567</c:v>
                </c:pt>
                <c:pt idx="440">
                  <c:v>14.995879606609051</c:v>
                </c:pt>
                <c:pt idx="441">
                  <c:v>15.14140086660897</c:v>
                </c:pt>
                <c:pt idx="442">
                  <c:v>15.32275273105345</c:v>
                </c:pt>
                <c:pt idx="443">
                  <c:v>15.506603196608989</c:v>
                </c:pt>
                <c:pt idx="444">
                  <c:v>15.618625516609086</c:v>
                </c:pt>
                <c:pt idx="445">
                  <c:v>15.733740773125916</c:v>
                </c:pt>
                <c:pt idx="446">
                  <c:v>15.688012361609012</c:v>
                </c:pt>
                <c:pt idx="447">
                  <c:v>15.723063843751806</c:v>
                </c:pt>
                <c:pt idx="448">
                  <c:v>15.8530735623665</c:v>
                </c:pt>
                <c:pt idx="449">
                  <c:v>16.047581966608945</c:v>
                </c:pt>
                <c:pt idx="450">
                  <c:v>16.112050676608945</c:v>
                </c:pt>
                <c:pt idx="451">
                  <c:v>15.961529356609031</c:v>
                </c:pt>
                <c:pt idx="452">
                  <c:v>15.9273399266091</c:v>
                </c:pt>
                <c:pt idx="453">
                  <c:v>16.070060538333145</c:v>
                </c:pt>
                <c:pt idx="454">
                  <c:v>16.483177986608986</c:v>
                </c:pt>
                <c:pt idx="455">
                  <c:v>16.550263017221283</c:v>
                </c:pt>
                <c:pt idx="456">
                  <c:v>16.635287076609103</c:v>
                </c:pt>
                <c:pt idx="457">
                  <c:v>16.494369366609021</c:v>
                </c:pt>
                <c:pt idx="458">
                  <c:v>16.325490276608981</c:v>
                </c:pt>
                <c:pt idx="459">
                  <c:v>16.336422885598889</c:v>
                </c:pt>
                <c:pt idx="460">
                  <c:v>16.456480506608969</c:v>
                </c:pt>
                <c:pt idx="461">
                  <c:v>16.619376086608931</c:v>
                </c:pt>
                <c:pt idx="462">
                  <c:v>16.865095716608799</c:v>
                </c:pt>
                <c:pt idx="463">
                  <c:v>16.953404906608881</c:v>
                </c:pt>
                <c:pt idx="464">
                  <c:v>16.949777551826294</c:v>
                </c:pt>
                <c:pt idx="465">
                  <c:v>16.865123876608873</c:v>
                </c:pt>
                <c:pt idx="466">
                  <c:v>16.773328636609023</c:v>
                </c:pt>
                <c:pt idx="467">
                  <c:v>16.743860386609033</c:v>
                </c:pt>
                <c:pt idx="468">
                  <c:v>16.731793706608954</c:v>
                </c:pt>
                <c:pt idx="469">
                  <c:v>16.805772843751939</c:v>
                </c:pt>
                <c:pt idx="470">
                  <c:v>16.980246726609103</c:v>
                </c:pt>
                <c:pt idx="471">
                  <c:v>17.30086082660895</c:v>
                </c:pt>
                <c:pt idx="472">
                  <c:v>17.50465087660892</c:v>
                </c:pt>
                <c:pt idx="473">
                  <c:v>17.428028246608939</c:v>
                </c:pt>
                <c:pt idx="474">
                  <c:v>17.25455359885386</c:v>
                </c:pt>
                <c:pt idx="475">
                  <c:v>16.960889126609004</c:v>
                </c:pt>
                <c:pt idx="476">
                  <c:v>16.574339936608887</c:v>
                </c:pt>
                <c:pt idx="477">
                  <c:v>16.176118316609085</c:v>
                </c:pt>
                <c:pt idx="478">
                  <c:v>15.915664876609068</c:v>
                </c:pt>
                <c:pt idx="479">
                  <c:v>15.563169077518276</c:v>
                </c:pt>
                <c:pt idx="480">
                  <c:v>15.079533216608938</c:v>
                </c:pt>
                <c:pt idx="481">
                  <c:v>14.480891066609104</c:v>
                </c:pt>
                <c:pt idx="482">
                  <c:v>13.456273196609034</c:v>
                </c:pt>
                <c:pt idx="483">
                  <c:v>12.398485160078565</c:v>
                </c:pt>
                <c:pt idx="484">
                  <c:v>11.673652516609085</c:v>
                </c:pt>
                <c:pt idx="485">
                  <c:v>11.30140848660902</c:v>
                </c:pt>
                <c:pt idx="486">
                  <c:v>11.906361575498012</c:v>
                </c:pt>
                <c:pt idx="487">
                  <c:v>11.603988126608982</c:v>
                </c:pt>
                <c:pt idx="488">
                  <c:v>11.425686276609127</c:v>
                </c:pt>
                <c:pt idx="489">
                  <c:v>11.392512168427126</c:v>
                </c:pt>
                <c:pt idx="490">
                  <c:v>11.10011429660906</c:v>
                </c:pt>
                <c:pt idx="491">
                  <c:v>10.761291946609049</c:v>
                </c:pt>
                <c:pt idx="492">
                  <c:v>10.311964506609012</c:v>
                </c:pt>
                <c:pt idx="493">
                  <c:v>9.7096783754979299</c:v>
                </c:pt>
                <c:pt idx="494">
                  <c:v>8.9468313366090193</c:v>
                </c:pt>
                <c:pt idx="495">
                  <c:v>8.4407259666089658</c:v>
                </c:pt>
                <c:pt idx="496">
                  <c:v>8.4424339866090143</c:v>
                </c:pt>
                <c:pt idx="497">
                  <c:v>8.3738322415110087</c:v>
                </c:pt>
                <c:pt idx="498">
                  <c:v>7.9134879866090273</c:v>
                </c:pt>
                <c:pt idx="499">
                  <c:v>7.8287208199423617</c:v>
                </c:pt>
                <c:pt idx="500">
                  <c:v>7.843537156608968</c:v>
                </c:pt>
                <c:pt idx="501">
                  <c:v>8.0354078866090646</c:v>
                </c:pt>
                <c:pt idx="502">
                  <c:v>8.1725287466090037</c:v>
                </c:pt>
                <c:pt idx="503">
                  <c:v>8.2805954366090777</c:v>
                </c:pt>
                <c:pt idx="504">
                  <c:v>8.356447986609032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9.3726613199423561</c:v>
                </c:pt>
                <c:pt idx="513">
                  <c:v>9.3538068628975068</c:v>
                </c:pt>
                <c:pt idx="514">
                  <c:v>9.2749677566091755</c:v>
                </c:pt>
                <c:pt idx="515">
                  <c:v>9.2317485866089157</c:v>
                </c:pt>
                <c:pt idx="516">
                  <c:v>9.2510134209524413</c:v>
                </c:pt>
                <c:pt idx="517">
                  <c:v>9.2950101166090775</c:v>
                </c:pt>
                <c:pt idx="518">
                  <c:v>9.2771298366092605</c:v>
                </c:pt>
                <c:pt idx="519">
                  <c:v>9.3608426151804061</c:v>
                </c:pt>
                <c:pt idx="520">
                  <c:v>8.8529785038503377</c:v>
                </c:pt>
                <c:pt idx="521">
                  <c:v>8.5355443511924527</c:v>
                </c:pt>
                <c:pt idx="522">
                  <c:v>8.0350568166089804</c:v>
                </c:pt>
                <c:pt idx="523">
                  <c:v>7.8535912066091242</c:v>
                </c:pt>
                <c:pt idx="524">
                  <c:v>7.7957218966088959</c:v>
                </c:pt>
                <c:pt idx="525">
                  <c:v>7.9120615466089665</c:v>
                </c:pt>
                <c:pt idx="526">
                  <c:v>8.015436160522027</c:v>
                </c:pt>
                <c:pt idx="527">
                  <c:v>7.6935445166091743</c:v>
                </c:pt>
                <c:pt idx="528">
                  <c:v>7.4664374151803994</c:v>
                </c:pt>
                <c:pt idx="529">
                  <c:v>5.7633309431307955</c:v>
                </c:pt>
                <c:pt idx="530">
                  <c:v>5.6068563666090032</c:v>
                </c:pt>
                <c:pt idx="531">
                  <c:v>5.5427373166089007</c:v>
                </c:pt>
                <c:pt idx="532">
                  <c:v>5.4904900376294279</c:v>
                </c:pt>
                <c:pt idx="533">
                  <c:v>5.1889931666090376</c:v>
                </c:pt>
                <c:pt idx="534">
                  <c:v>4.784908526609037</c:v>
                </c:pt>
                <c:pt idx="535">
                  <c:v>4.5274756399423186</c:v>
                </c:pt>
                <c:pt idx="536">
                  <c:v>4.6580811116090075</c:v>
                </c:pt>
                <c:pt idx="537">
                  <c:v>4.6963110371140395</c:v>
                </c:pt>
                <c:pt idx="538">
                  <c:v>4.6642684866091031</c:v>
                </c:pt>
                <c:pt idx="539">
                  <c:v>4.7189494366091234</c:v>
                </c:pt>
                <c:pt idx="540">
                  <c:v>4.7616144466090695</c:v>
                </c:pt>
                <c:pt idx="541">
                  <c:v>4.7548841498742265</c:v>
                </c:pt>
                <c:pt idx="542">
                  <c:v>4.7178255266090536</c:v>
                </c:pt>
                <c:pt idx="543">
                  <c:v>4.7629484866089342</c:v>
                </c:pt>
                <c:pt idx="544">
                  <c:v>4.8719875058398543</c:v>
                </c:pt>
                <c:pt idx="545">
                  <c:v>4.9005258502454243</c:v>
                </c:pt>
                <c:pt idx="546">
                  <c:v>4.9689994711450396</c:v>
                </c:pt>
                <c:pt idx="547">
                  <c:v>5.0095357766087787</c:v>
                </c:pt>
                <c:pt idx="548">
                  <c:v>5.0847068966089575</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7.2458892566089963</c:v>
                </c:pt>
                <c:pt idx="558">
                  <c:v>7.5615267466091165</c:v>
                </c:pt>
                <c:pt idx="559">
                  <c:v>7.6587112008947287</c:v>
                </c:pt>
                <c:pt idx="560">
                  <c:v>7.2112579866089703</c:v>
                </c:pt>
                <c:pt idx="561">
                  <c:v>6.5759398566090459</c:v>
                </c:pt>
                <c:pt idx="562">
                  <c:v>5.9592621666091565</c:v>
                </c:pt>
                <c:pt idx="563">
                  <c:v>5.5711106566089859</c:v>
                </c:pt>
                <c:pt idx="564">
                  <c:v>5.2440838266088372</c:v>
                </c:pt>
                <c:pt idx="565">
                  <c:v>4.9855651192620263</c:v>
                </c:pt>
                <c:pt idx="566">
                  <c:v>4.8193041170437567</c:v>
                </c:pt>
                <c:pt idx="567">
                  <c:v>5.1600079866089956</c:v>
                </c:pt>
                <c:pt idx="568">
                  <c:v>5.2974204092894155</c:v>
                </c:pt>
                <c:pt idx="569">
                  <c:v>5.3210713766090478</c:v>
                </c:pt>
                <c:pt idx="570">
                  <c:v>5.1501039666089596</c:v>
                </c:pt>
                <c:pt idx="571">
                  <c:v>5.5236815066091882</c:v>
                </c:pt>
                <c:pt idx="572">
                  <c:v>5.462467618188029</c:v>
                </c:pt>
                <c:pt idx="573">
                  <c:v>4.6633036066090341</c:v>
                </c:pt>
                <c:pt idx="574">
                  <c:v>4.1554887166089651</c:v>
                </c:pt>
                <c:pt idx="575">
                  <c:v>3.9606890775181247</c:v>
                </c:pt>
                <c:pt idx="576">
                  <c:v>2.5937335792015692</c:v>
                </c:pt>
                <c:pt idx="577">
                  <c:v>2.6597675666090792</c:v>
                </c:pt>
                <c:pt idx="578">
                  <c:v>2.7229381266090638</c:v>
                </c:pt>
                <c:pt idx="579">
                  <c:v>2.5991182076615926</c:v>
                </c:pt>
                <c:pt idx="580">
                  <c:v>2.3481659266090817</c:v>
                </c:pt>
                <c:pt idx="581">
                  <c:v>2.8005459466091187</c:v>
                </c:pt>
                <c:pt idx="582">
                  <c:v>3.2979605886498602</c:v>
                </c:pt>
                <c:pt idx="583">
                  <c:v>3.8374179866090117</c:v>
                </c:pt>
                <c:pt idx="584">
                  <c:v>4.1076705466089649</c:v>
                </c:pt>
                <c:pt idx="585">
                  <c:v>4.4928651966090598</c:v>
                </c:pt>
                <c:pt idx="586">
                  <c:v>4.7646808366090658</c:v>
                </c:pt>
                <c:pt idx="587">
                  <c:v>4.8194165066089489</c:v>
                </c:pt>
                <c:pt idx="588">
                  <c:v>4.878900046608984</c:v>
                </c:pt>
                <c:pt idx="589">
                  <c:v>4.880150526608964</c:v>
                </c:pt>
                <c:pt idx="590">
                  <c:v>4.8815564366090145</c:v>
                </c:pt>
                <c:pt idx="591">
                  <c:v>4.9414569199423539</c:v>
                </c:pt>
                <c:pt idx="592">
                  <c:v>5.2155816461834599</c:v>
                </c:pt>
                <c:pt idx="593">
                  <c:v>5.2032418866090406</c:v>
                </c:pt>
                <c:pt idx="594">
                  <c:v>5.1787278466090445</c:v>
                </c:pt>
                <c:pt idx="595">
                  <c:v>5.2253708366091534</c:v>
                </c:pt>
                <c:pt idx="596">
                  <c:v>5.2988920266089945</c:v>
                </c:pt>
                <c:pt idx="597">
                  <c:v>5.3162722666090305</c:v>
                </c:pt>
                <c:pt idx="598">
                  <c:v>5.3676830175366348</c:v>
                </c:pt>
                <c:pt idx="599">
                  <c:v>5.4065227866089796</c:v>
                </c:pt>
                <c:pt idx="600">
                  <c:v>5.4633962045577817</c:v>
                </c:pt>
                <c:pt idx="601">
                  <c:v>5.6687189766089618</c:v>
                </c:pt>
                <c:pt idx="602">
                  <c:v>5.8505145966087353</c:v>
                </c:pt>
                <c:pt idx="603">
                  <c:v>5.9568978966088935</c:v>
                </c:pt>
                <c:pt idx="604">
                  <c:v>5.9098582966089586</c:v>
                </c:pt>
                <c:pt idx="605">
                  <c:v>5.8965215383331042</c:v>
                </c:pt>
                <c:pt idx="606">
                  <c:v>5.8116865580374837</c:v>
                </c:pt>
                <c:pt idx="607">
                  <c:v>5.1777979866090496</c:v>
                </c:pt>
                <c:pt idx="608">
                  <c:v>5.1718987927316054</c:v>
                </c:pt>
                <c:pt idx="609">
                  <c:v>5.1312434866091783</c:v>
                </c:pt>
                <c:pt idx="610">
                  <c:v>5.1496431766088504</c:v>
                </c:pt>
                <c:pt idx="611">
                  <c:v>5.1695310566089487</c:v>
                </c:pt>
                <c:pt idx="612">
                  <c:v>5.0427227621191744</c:v>
                </c:pt>
                <c:pt idx="613">
                  <c:v>4.7540671266089145</c:v>
                </c:pt>
                <c:pt idx="614">
                  <c:v>4.2291560891731494</c:v>
                </c:pt>
                <c:pt idx="615">
                  <c:v>3.3485219096859851</c:v>
                </c:pt>
                <c:pt idx="616">
                  <c:v>3.442872511861566</c:v>
                </c:pt>
                <c:pt idx="617">
                  <c:v>3.0631052066090403</c:v>
                </c:pt>
                <c:pt idx="618">
                  <c:v>2.1390164402171479</c:v>
                </c:pt>
                <c:pt idx="619">
                  <c:v>1.6073381466087979</c:v>
                </c:pt>
                <c:pt idx="620">
                  <c:v>1.197216006609068</c:v>
                </c:pt>
                <c:pt idx="621">
                  <c:v>1.0817753266090193</c:v>
                </c:pt>
                <c:pt idx="622">
                  <c:v>0.9876165166089379</c:v>
                </c:pt>
                <c:pt idx="623">
                  <c:v>0.88795719660896566</c:v>
                </c:pt>
                <c:pt idx="624">
                  <c:v>0.88898348134593086</c:v>
                </c:pt>
                <c:pt idx="625">
                  <c:v>0.98322089660904122</c:v>
                </c:pt>
                <c:pt idx="626">
                  <c:v>1.0907838766089821</c:v>
                </c:pt>
                <c:pt idx="627">
                  <c:v>1.1211580366090601</c:v>
                </c:pt>
                <c:pt idx="628">
                  <c:v>0.92783768660898225</c:v>
                </c:pt>
                <c:pt idx="629">
                  <c:v>0.66856068660902745</c:v>
                </c:pt>
                <c:pt idx="630">
                  <c:v>0.46140089187216005</c:v>
                </c:pt>
                <c:pt idx="631">
                  <c:v>0.41606238660902795</c:v>
                </c:pt>
                <c:pt idx="632">
                  <c:v>0.44406969249143913</c:v>
                </c:pt>
                <c:pt idx="633">
                  <c:v>0.45646328963933058</c:v>
                </c:pt>
                <c:pt idx="634">
                  <c:v>0.4817403466089587</c:v>
                </c:pt>
                <c:pt idx="635">
                  <c:v>0.72464588660895546</c:v>
                </c:pt>
                <c:pt idx="636">
                  <c:v>0.9714273091896215</c:v>
                </c:pt>
                <c:pt idx="637">
                  <c:v>0.99535402660896466</c:v>
                </c:pt>
                <c:pt idx="638">
                  <c:v>0.77338837660902104</c:v>
                </c:pt>
                <c:pt idx="639">
                  <c:v>0.69835079660894905</c:v>
                </c:pt>
                <c:pt idx="640">
                  <c:v>0.69083147272007839</c:v>
                </c:pt>
                <c:pt idx="641">
                  <c:v>2.0404430775181477</c:v>
                </c:pt>
                <c:pt idx="642">
                  <c:v>2.5804018266090352</c:v>
                </c:pt>
                <c:pt idx="643">
                  <c:v>3.1952989144440775</c:v>
                </c:pt>
                <c:pt idx="644">
                  <c:v>3.4173906566089882</c:v>
                </c:pt>
                <c:pt idx="645">
                  <c:v>3.6325210166090613</c:v>
                </c:pt>
                <c:pt idx="646">
                  <c:v>3.6646108366091283</c:v>
                </c:pt>
                <c:pt idx="647">
                  <c:v>3.5932188566090701</c:v>
                </c:pt>
                <c:pt idx="648">
                  <c:v>3.3217949457925924</c:v>
                </c:pt>
                <c:pt idx="649">
                  <c:v>3.4268926981475403</c:v>
                </c:pt>
                <c:pt idx="650">
                  <c:v>3.3712152613342967</c:v>
                </c:pt>
                <c:pt idx="651">
                  <c:v>2.8877241866089949</c:v>
                </c:pt>
                <c:pt idx="652">
                  <c:v>2.5195582666090237</c:v>
                </c:pt>
                <c:pt idx="653">
                  <c:v>2.1606598966090607</c:v>
                </c:pt>
                <c:pt idx="654">
                  <c:v>1.5984911088312981</c:v>
                </c:pt>
                <c:pt idx="655">
                  <c:v>-0.40726601339099522</c:v>
                </c:pt>
                <c:pt idx="656">
                  <c:v>-0.52740276086572513</c:v>
                </c:pt>
                <c:pt idx="657">
                  <c:v>-0.59116087339093326</c:v>
                </c:pt>
                <c:pt idx="658">
                  <c:v>-0.46963946339101881</c:v>
                </c:pt>
                <c:pt idx="659">
                  <c:v>-0.59519690339111253</c:v>
                </c:pt>
                <c:pt idx="660">
                  <c:v>-0.8994403008911005</c:v>
                </c:pt>
                <c:pt idx="661">
                  <c:v>-1.2376334933909712</c:v>
                </c:pt>
                <c:pt idx="662">
                  <c:v>-1.3158829036349715</c:v>
                </c:pt>
                <c:pt idx="663">
                  <c:v>-0.43758851339102101</c:v>
                </c:pt>
                <c:pt idx="664">
                  <c:v>-6.2031213390966414E-2</c:v>
                </c:pt>
                <c:pt idx="665">
                  <c:v>0.40514182660885467</c:v>
                </c:pt>
                <c:pt idx="666">
                  <c:v>0.96372111926211879</c:v>
                </c:pt>
                <c:pt idx="667">
                  <c:v>1.4317273566089439</c:v>
                </c:pt>
                <c:pt idx="668">
                  <c:v>1.4322915466090218</c:v>
                </c:pt>
                <c:pt idx="669">
                  <c:v>1.4479083599424012</c:v>
                </c:pt>
                <c:pt idx="670">
                  <c:v>0.82313334375180558</c:v>
                </c:pt>
                <c:pt idx="671">
                  <c:v>0.83173523660892246</c:v>
                </c:pt>
                <c:pt idx="672">
                  <c:v>0.91563484375193127</c:v>
                </c:pt>
                <c:pt idx="673">
                  <c:v>0.97660170660900436</c:v>
                </c:pt>
                <c:pt idx="674">
                  <c:v>0.37006815660897985</c:v>
                </c:pt>
                <c:pt idx="675">
                  <c:v>-0.3230017733910423</c:v>
                </c:pt>
                <c:pt idx="676">
                  <c:v>-1.2674411833910568</c:v>
                </c:pt>
                <c:pt idx="677">
                  <c:v>-1.4757541133910619</c:v>
                </c:pt>
                <c:pt idx="678">
                  <c:v>-1.3386455133910162</c:v>
                </c:pt>
                <c:pt idx="679">
                  <c:v>0.70872206908325097</c:v>
                </c:pt>
                <c:pt idx="680">
                  <c:v>1.3556796666092055</c:v>
                </c:pt>
                <c:pt idx="681">
                  <c:v>1.6473471666090109</c:v>
                </c:pt>
                <c:pt idx="682">
                  <c:v>1.7654435366090127</c:v>
                </c:pt>
                <c:pt idx="683">
                  <c:v>1.6292883455832907</c:v>
                </c:pt>
                <c:pt idx="684">
                  <c:v>1.0752042069479855</c:v>
                </c:pt>
                <c:pt idx="685">
                  <c:v>1.2921303566089222</c:v>
                </c:pt>
                <c:pt idx="686">
                  <c:v>1.58870208660899</c:v>
                </c:pt>
                <c:pt idx="687">
                  <c:v>1.727193576609011</c:v>
                </c:pt>
                <c:pt idx="688">
                  <c:v>1.891389216609126</c:v>
                </c:pt>
                <c:pt idx="689">
                  <c:v>2.1670092008946402</c:v>
                </c:pt>
                <c:pt idx="690">
                  <c:v>2.0773560566089486</c:v>
                </c:pt>
                <c:pt idx="691">
                  <c:v>1.9229682673108357</c:v>
                </c:pt>
                <c:pt idx="692">
                  <c:v>1.8963891708194325</c:v>
                </c:pt>
                <c:pt idx="693">
                  <c:v>1.9333484666090057</c:v>
                </c:pt>
                <c:pt idx="694">
                  <c:v>1.9624358366088777</c:v>
                </c:pt>
                <c:pt idx="695">
                  <c:v>2.0182246321786579</c:v>
                </c:pt>
                <c:pt idx="696">
                  <c:v>2.0718587266090056</c:v>
                </c:pt>
                <c:pt idx="697">
                  <c:v>1.9962770666090561</c:v>
                </c:pt>
                <c:pt idx="698">
                  <c:v>1.8201699266089419</c:v>
                </c:pt>
                <c:pt idx="699">
                  <c:v>1.19693132660899</c:v>
                </c:pt>
                <c:pt idx="700">
                  <c:v>0.26070568660909993</c:v>
                </c:pt>
                <c:pt idx="701">
                  <c:v>-1.1924507276767882</c:v>
                </c:pt>
                <c:pt idx="702">
                  <c:v>-2.3355072633910083</c:v>
                </c:pt>
                <c:pt idx="703">
                  <c:v>-3.3061741733911134</c:v>
                </c:pt>
                <c:pt idx="704">
                  <c:v>-4.7325410733910784</c:v>
                </c:pt>
                <c:pt idx="705">
                  <c:v>-6.041811663390888</c:v>
                </c:pt>
                <c:pt idx="706">
                  <c:v>-7.0229397865868748</c:v>
                </c:pt>
                <c:pt idx="707">
                  <c:v>-7.7319484501726894</c:v>
                </c:pt>
                <c:pt idx="708">
                  <c:v>-9.8901113467243107</c:v>
                </c:pt>
                <c:pt idx="709">
                  <c:v>-10.113163690158768</c:v>
                </c:pt>
                <c:pt idx="710">
                  <c:v>-10.356919103391007</c:v>
                </c:pt>
                <c:pt idx="711">
                  <c:v>-10.395230083390953</c:v>
                </c:pt>
                <c:pt idx="712">
                  <c:v>-10.321559911350217</c:v>
                </c:pt>
                <c:pt idx="713">
                  <c:v>-9.6350122033909571</c:v>
                </c:pt>
                <c:pt idx="714">
                  <c:v>-9.055909463391032</c:v>
                </c:pt>
                <c:pt idx="715">
                  <c:v>-8.6879676589606163</c:v>
                </c:pt>
                <c:pt idx="716">
                  <c:v>-8.2330594998774984</c:v>
                </c:pt>
                <c:pt idx="717">
                  <c:v>-8.1946049729870225</c:v>
                </c:pt>
                <c:pt idx="718">
                  <c:v>-8.1104435428028001</c:v>
                </c:pt>
                <c:pt idx="719">
                  <c:v>-7.8455145133910174</c:v>
                </c:pt>
                <c:pt idx="720">
                  <c:v>-7.6125830233911254</c:v>
                </c:pt>
                <c:pt idx="721">
                  <c:v>-7.3562528133910803</c:v>
                </c:pt>
                <c:pt idx="722">
                  <c:v>-7.1219195833909295</c:v>
                </c:pt>
                <c:pt idx="723">
                  <c:v>-6.9653380440032322</c:v>
                </c:pt>
                <c:pt idx="724">
                  <c:v>-6.8901579224819045</c:v>
                </c:pt>
                <c:pt idx="725">
                  <c:v>-7.2701860133910294</c:v>
                </c:pt>
                <c:pt idx="726">
                  <c:v>-7.3198003233911262</c:v>
                </c:pt>
                <c:pt idx="727">
                  <c:v>-7.1617787833910063</c:v>
                </c:pt>
                <c:pt idx="728">
                  <c:v>-6.8506961433910192</c:v>
                </c:pt>
                <c:pt idx="729">
                  <c:v>-6.4290059113501172</c:v>
                </c:pt>
                <c:pt idx="730">
                  <c:v>-5.8095767933908675</c:v>
                </c:pt>
                <c:pt idx="731">
                  <c:v>-5.2933820833907728</c:v>
                </c:pt>
                <c:pt idx="732">
                  <c:v>-3.8455532633909826</c:v>
                </c:pt>
                <c:pt idx="733">
                  <c:v>-3.7065105285425002</c:v>
                </c:pt>
                <c:pt idx="734">
                  <c:v>-3.2225159133910779</c:v>
                </c:pt>
                <c:pt idx="735">
                  <c:v>-2.8810815435115416</c:v>
                </c:pt>
                <c:pt idx="736">
                  <c:v>-2.7111935033908594</c:v>
                </c:pt>
                <c:pt idx="737">
                  <c:v>-2.7243392133910218</c:v>
                </c:pt>
                <c:pt idx="738">
                  <c:v>-3.0555017033909602</c:v>
                </c:pt>
                <c:pt idx="739">
                  <c:v>-3.4799632313396529</c:v>
                </c:pt>
                <c:pt idx="740">
                  <c:v>-3.0342395133909719</c:v>
                </c:pt>
                <c:pt idx="741">
                  <c:v>-3.6035222633909609</c:v>
                </c:pt>
                <c:pt idx="742">
                  <c:v>-4.4789297333909897</c:v>
                </c:pt>
                <c:pt idx="743">
                  <c:v>-5.3527136833910873</c:v>
                </c:pt>
                <c:pt idx="744">
                  <c:v>-6.2646723933907822</c:v>
                </c:pt>
                <c:pt idx="745">
                  <c:v>-6.8838421592243204</c:v>
                </c:pt>
                <c:pt idx="746">
                  <c:v>-7.4097613133909226</c:v>
                </c:pt>
                <c:pt idx="747">
                  <c:v>-7.9030411633910322</c:v>
                </c:pt>
                <c:pt idx="748">
                  <c:v>-8.0384420133909948</c:v>
                </c:pt>
                <c:pt idx="749">
                  <c:v>-9.4394497121862226</c:v>
                </c:pt>
                <c:pt idx="750">
                  <c:v>-9.843756903391025</c:v>
                </c:pt>
                <c:pt idx="751">
                  <c:v>-9.9274150031868942</c:v>
                </c:pt>
                <c:pt idx="752">
                  <c:v>-9.578897483390918</c:v>
                </c:pt>
                <c:pt idx="753">
                  <c:v>-9.1946751133909679</c:v>
                </c:pt>
                <c:pt idx="754">
                  <c:v>-8.7688580433910719</c:v>
                </c:pt>
                <c:pt idx="755">
                  <c:v>-8.3088225633911019</c:v>
                </c:pt>
                <c:pt idx="756">
                  <c:v>-8.032971067445061</c:v>
                </c:pt>
                <c:pt idx="757">
                  <c:v>-6.2214020133909864</c:v>
                </c:pt>
                <c:pt idx="758">
                  <c:v>-6.0943550240293085</c:v>
                </c:pt>
                <c:pt idx="759">
                  <c:v>-5.9328031533911307</c:v>
                </c:pt>
                <c:pt idx="760">
                  <c:v>-5.6310281133910447</c:v>
                </c:pt>
                <c:pt idx="761">
                  <c:v>-5.3492252733910561</c:v>
                </c:pt>
                <c:pt idx="762">
                  <c:v>-5.0206753948341794</c:v>
                </c:pt>
                <c:pt idx="763">
                  <c:v>-4.5594328133909405</c:v>
                </c:pt>
                <c:pt idx="764">
                  <c:v>-4.1796853588454832</c:v>
                </c:pt>
                <c:pt idx="765">
                  <c:v>-3.3887099258910638</c:v>
                </c:pt>
                <c:pt idx="766">
                  <c:v>-3.2209681933907999</c:v>
                </c:pt>
                <c:pt idx="767">
                  <c:v>-3.1949528082627694</c:v>
                </c:pt>
                <c:pt idx="768">
                  <c:v>-3.1471522933909881</c:v>
                </c:pt>
                <c:pt idx="769">
                  <c:v>-3.1045838933908101</c:v>
                </c:pt>
                <c:pt idx="770">
                  <c:v>-3.0387831933910263</c:v>
                </c:pt>
                <c:pt idx="771">
                  <c:v>-2.7450328333910372</c:v>
                </c:pt>
                <c:pt idx="772">
                  <c:v>-2.4979915967243076</c:v>
                </c:pt>
                <c:pt idx="773">
                  <c:v>-2.2615873921788552</c:v>
                </c:pt>
                <c:pt idx="774">
                  <c:v>-2.2709623533910985</c:v>
                </c:pt>
                <c:pt idx="775">
                  <c:v>-2.2095080633909152</c:v>
                </c:pt>
                <c:pt idx="776">
                  <c:v>-2.1850558033909948</c:v>
                </c:pt>
                <c:pt idx="777">
                  <c:v>-2.2463885804011752</c:v>
                </c:pt>
                <c:pt idx="778">
                  <c:v>-2.5160810633908821</c:v>
                </c:pt>
                <c:pt idx="779">
                  <c:v>-2.9557782633909966</c:v>
                </c:pt>
                <c:pt idx="780">
                  <c:v>-4.7518973543001124</c:v>
                </c:pt>
                <c:pt idx="781">
                  <c:v>-5.0426117833909725</c:v>
                </c:pt>
                <c:pt idx="782">
                  <c:v>-5.5241679433911344</c:v>
                </c:pt>
                <c:pt idx="783">
                  <c:v>-6.0301237480847334</c:v>
                </c:pt>
                <c:pt idx="784">
                  <c:v>-6.485001953390892</c:v>
                </c:pt>
                <c:pt idx="785">
                  <c:v>-6.6049935333909335</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-7.3666293757098691</c:v>
                </c:pt>
                <c:pt idx="796">
                  <c:v>-6.8890120133909818</c:v>
                </c:pt>
                <c:pt idx="797">
                  <c:v>-6.6851306833909225</c:v>
                </c:pt>
                <c:pt idx="798">
                  <c:v>-6.2483783133910071</c:v>
                </c:pt>
                <c:pt idx="799">
                  <c:v>-5.9518592633910163</c:v>
                </c:pt>
                <c:pt idx="800">
                  <c:v>-5.5533153633911354</c:v>
                </c:pt>
                <c:pt idx="801">
                  <c:v>-5.1749256733912246</c:v>
                </c:pt>
                <c:pt idx="802">
                  <c:v>-4.5369304929828829</c:v>
                </c:pt>
                <c:pt idx="803">
                  <c:v>-3.9137004033909037</c:v>
                </c:pt>
                <c:pt idx="804">
                  <c:v>-3.5250416883909432</c:v>
                </c:pt>
                <c:pt idx="805">
                  <c:v>-1.3077704344437266</c:v>
                </c:pt>
                <c:pt idx="806">
                  <c:v>-1.3449907633910669</c:v>
                </c:pt>
                <c:pt idx="807">
                  <c:v>-1.448601043391065</c:v>
                </c:pt>
                <c:pt idx="808">
                  <c:v>-1.4788789508908735</c:v>
                </c:pt>
                <c:pt idx="809">
                  <c:v>-0.66920747339099851</c:v>
                </c:pt>
                <c:pt idx="810">
                  <c:v>0.28925430660893875</c:v>
                </c:pt>
                <c:pt idx="811">
                  <c:v>0.18246959660901041</c:v>
                </c:pt>
                <c:pt idx="812">
                  <c:v>-0.56346653339095021</c:v>
                </c:pt>
                <c:pt idx="813">
                  <c:v>-1.0041877865868558</c:v>
                </c:pt>
                <c:pt idx="814">
                  <c:v>-1.3849124833911062</c:v>
                </c:pt>
                <c:pt idx="815">
                  <c:v>-0.12455068339100706</c:v>
                </c:pt>
                <c:pt idx="816">
                  <c:v>-5.4091393391004793E-2</c:v>
                </c:pt>
                <c:pt idx="817">
                  <c:v>-0.12320152339096069</c:v>
                </c:pt>
                <c:pt idx="818">
                  <c:v>-2.969813710231509E-2</c:v>
                </c:pt>
                <c:pt idx="819">
                  <c:v>0.39256274660894558</c:v>
                </c:pt>
                <c:pt idx="820">
                  <c:v>0.53546439660900091</c:v>
                </c:pt>
                <c:pt idx="821">
                  <c:v>0.93670203660900708</c:v>
                </c:pt>
                <c:pt idx="822">
                  <c:v>1.4770590466090852</c:v>
                </c:pt>
                <c:pt idx="823">
                  <c:v>1.8578314012431598</c:v>
                </c:pt>
                <c:pt idx="824">
                  <c:v>1.9963279266088594</c:v>
                </c:pt>
                <c:pt idx="825">
                  <c:v>2.410287766608846</c:v>
                </c:pt>
                <c:pt idx="826">
                  <c:v>2.9926197166089139</c:v>
                </c:pt>
                <c:pt idx="827">
                  <c:v>3.6125552666089789</c:v>
                </c:pt>
                <c:pt idx="828">
                  <c:v>4.4448335020729806</c:v>
                </c:pt>
                <c:pt idx="829">
                  <c:v>5.1653741866088145</c:v>
                </c:pt>
                <c:pt idx="830">
                  <c:v>6.2212802466089903</c:v>
                </c:pt>
                <c:pt idx="831">
                  <c:v>6.6640587666089468</c:v>
                </c:pt>
                <c:pt idx="832">
                  <c:v>7.0378240866091772</c:v>
                </c:pt>
                <c:pt idx="833">
                  <c:v>7.3464692855781175</c:v>
                </c:pt>
                <c:pt idx="834">
                  <c:v>7.5808136066089675</c:v>
                </c:pt>
                <c:pt idx="835">
                  <c:v>7.7011866366088899</c:v>
                </c:pt>
                <c:pt idx="836">
                  <c:v>7.748994206608935</c:v>
                </c:pt>
                <c:pt idx="837">
                  <c:v>7.8277192566090887</c:v>
                </c:pt>
                <c:pt idx="838">
                  <c:v>8.0510481366090847</c:v>
                </c:pt>
                <c:pt idx="839">
                  <c:v>7.9109173300433326</c:v>
                </c:pt>
                <c:pt idx="840">
                  <c:v>7.4053023566090417</c:v>
                </c:pt>
                <c:pt idx="841">
                  <c:v>7.1235471566089563</c:v>
                </c:pt>
                <c:pt idx="842">
                  <c:v>6.8435076166091156</c:v>
                </c:pt>
                <c:pt idx="843">
                  <c:v>6.7624500266090815</c:v>
                </c:pt>
                <c:pt idx="844">
                  <c:v>6.7757914505265973</c:v>
                </c:pt>
                <c:pt idx="845">
                  <c:v>6.8069567066089514</c:v>
                </c:pt>
                <c:pt idx="846">
                  <c:v>6.8411754766089752</c:v>
                </c:pt>
                <c:pt idx="847">
                  <c:v>6.8230731866090704</c:v>
                </c:pt>
                <c:pt idx="848">
                  <c:v>6.961711486609139</c:v>
                </c:pt>
                <c:pt idx="849">
                  <c:v>6.9557487907326401</c:v>
                </c:pt>
                <c:pt idx="850">
                  <c:v>6.7409009566090461</c:v>
                </c:pt>
                <c:pt idx="851">
                  <c:v>6.4140148477200718</c:v>
                </c:pt>
                <c:pt idx="852">
                  <c:v>2.9114279866090129</c:v>
                </c:pt>
                <c:pt idx="853">
                  <c:v>1.8872913966090279</c:v>
                </c:pt>
                <c:pt idx="854">
                  <c:v>-0.21611044339090343</c:v>
                </c:pt>
                <c:pt idx="855">
                  <c:v>-1.7080198072055737</c:v>
                </c:pt>
                <c:pt idx="856">
                  <c:v>-3.5086141733909955</c:v>
                </c:pt>
                <c:pt idx="857">
                  <c:v>-4.2745189633909408</c:v>
                </c:pt>
                <c:pt idx="858">
                  <c:v>-4.866197276548947</c:v>
                </c:pt>
                <c:pt idx="859">
                  <c:v>-7.5516210800577053</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-7.7133420133909905</c:v>
                </c:pt>
                <c:pt idx="869">
                  <c:v>-7.7208845083403821</c:v>
                </c:pt>
                <c:pt idx="870">
                  <c:v>-7.8046900333909806</c:v>
                </c:pt>
                <c:pt idx="871">
                  <c:v>-7.7606299033909405</c:v>
                </c:pt>
                <c:pt idx="872">
                  <c:v>-7.5812434333910197</c:v>
                </c:pt>
                <c:pt idx="873">
                  <c:v>-7.4409022633910382</c:v>
                </c:pt>
                <c:pt idx="874">
                  <c:v>-7.3439036233910571</c:v>
                </c:pt>
                <c:pt idx="875">
                  <c:v>-7.2596611833911009</c:v>
                </c:pt>
                <c:pt idx="876">
                  <c:v>-7.2240054280251655</c:v>
                </c:pt>
                <c:pt idx="877">
                  <c:v>-5.0034020133910104</c:v>
                </c:pt>
                <c:pt idx="878">
                  <c:v>-4.7312530967243571</c:v>
                </c:pt>
                <c:pt idx="879">
                  <c:v>-4.2434625833909534</c:v>
                </c:pt>
                <c:pt idx="880">
                  <c:v>-3.7422818072055462</c:v>
                </c:pt>
                <c:pt idx="881">
                  <c:v>-2.9623091233908769</c:v>
                </c:pt>
                <c:pt idx="882">
                  <c:v>-2.2407108133910052</c:v>
                </c:pt>
                <c:pt idx="883">
                  <c:v>-1.7955190533910039</c:v>
                </c:pt>
                <c:pt idx="884">
                  <c:v>-1.6887726412979873</c:v>
                </c:pt>
                <c:pt idx="885">
                  <c:v>-2.9783842533909852</c:v>
                </c:pt>
                <c:pt idx="886">
                  <c:v>-3.3120960133910957</c:v>
                </c:pt>
                <c:pt idx="887">
                  <c:v>-3.4915536833911167</c:v>
                </c:pt>
                <c:pt idx="888">
                  <c:v>-3.8910452733910241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-4.3167991033909265</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-10.059547213390976</c:v>
                </c:pt>
                <c:pt idx="6">
                  <c:v>-10.057425213391056</c:v>
                </c:pt>
                <c:pt idx="7">
                  <c:v>-10.079291528542527</c:v>
                </c:pt>
                <c:pt idx="8">
                  <c:v>-10.159646803391027</c:v>
                </c:pt>
                <c:pt idx="9">
                  <c:v>-9.9526575833911028</c:v>
                </c:pt>
                <c:pt idx="10">
                  <c:v>-9.6758857833910952</c:v>
                </c:pt>
                <c:pt idx="11">
                  <c:v>-8.5824111133909646</c:v>
                </c:pt>
                <c:pt idx="12">
                  <c:v>-7.0300502154111939</c:v>
                </c:pt>
                <c:pt idx="13">
                  <c:v>-6.4509480133910753</c:v>
                </c:pt>
                <c:pt idx="14">
                  <c:v>-7.7086561133910347</c:v>
                </c:pt>
                <c:pt idx="15">
                  <c:v>-9.7177829933910118</c:v>
                </c:pt>
                <c:pt idx="16">
                  <c:v>-10.922484472574608</c:v>
                </c:pt>
                <c:pt idx="17">
                  <c:v>-11.331854610793568</c:v>
                </c:pt>
                <c:pt idx="18">
                  <c:v>-12.714507638391055</c:v>
                </c:pt>
                <c:pt idx="19">
                  <c:v>-13.237963813391008</c:v>
                </c:pt>
                <c:pt idx="20">
                  <c:v>-13.609765593391202</c:v>
                </c:pt>
                <c:pt idx="21">
                  <c:v>-14.077285413390996</c:v>
                </c:pt>
                <c:pt idx="22">
                  <c:v>-12.74175776849296</c:v>
                </c:pt>
                <c:pt idx="23">
                  <c:v>-11.97194383157265</c:v>
                </c:pt>
                <c:pt idx="24">
                  <c:v>-12.183052013391</c:v>
                </c:pt>
                <c:pt idx="25">
                  <c:v>-13.377266082356542</c:v>
                </c:pt>
                <c:pt idx="26">
                  <c:v>-13.499018195209075</c:v>
                </c:pt>
                <c:pt idx="27">
                  <c:v>-13.358775113390749</c:v>
                </c:pt>
                <c:pt idx="28">
                  <c:v>-12.925073380737803</c:v>
                </c:pt>
                <c:pt idx="29">
                  <c:v>-12.445834233390981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-9.5225459196409652</c:v>
                </c:pt>
                <c:pt idx="43">
                  <c:v>-9.5032611733909143</c:v>
                </c:pt>
                <c:pt idx="44">
                  <c:v>-9.1578718133908499</c:v>
                </c:pt>
                <c:pt idx="45">
                  <c:v>-8.8865819733909248</c:v>
                </c:pt>
                <c:pt idx="46">
                  <c:v>-9.4555893333910781</c:v>
                </c:pt>
                <c:pt idx="47">
                  <c:v>-9.6273530433909116</c:v>
                </c:pt>
                <c:pt idx="48">
                  <c:v>-9.0114763133911282</c:v>
                </c:pt>
                <c:pt idx="49">
                  <c:v>-8.0386782833909614</c:v>
                </c:pt>
                <c:pt idx="50">
                  <c:v>-7.3508504749294108</c:v>
                </c:pt>
                <c:pt idx="51">
                  <c:v>-9.4157105848195517</c:v>
                </c:pt>
                <c:pt idx="52">
                  <c:v>-9.9620501633908685</c:v>
                </c:pt>
                <c:pt idx="53">
                  <c:v>-11.203107407330348</c:v>
                </c:pt>
                <c:pt idx="54">
                  <c:v>-11.677410508236477</c:v>
                </c:pt>
                <c:pt idx="55">
                  <c:v>-11.30255371339096</c:v>
                </c:pt>
                <c:pt idx="56">
                  <c:v>-10.978127363391</c:v>
                </c:pt>
                <c:pt idx="57">
                  <c:v>-10.614439573391072</c:v>
                </c:pt>
                <c:pt idx="58">
                  <c:v>-9.1269007378807174</c:v>
                </c:pt>
                <c:pt idx="59">
                  <c:v>-8.544292013390983</c:v>
                </c:pt>
                <c:pt idx="60">
                  <c:v>-7.5050521029430834</c:v>
                </c:pt>
                <c:pt idx="61">
                  <c:v>-7.2900746633908966</c:v>
                </c:pt>
                <c:pt idx="62">
                  <c:v>-7.0717663633910419</c:v>
                </c:pt>
                <c:pt idx="63">
                  <c:v>-6.3837682582889945</c:v>
                </c:pt>
                <c:pt idx="64">
                  <c:v>-5.2375468909421325</c:v>
                </c:pt>
                <c:pt idx="65">
                  <c:v>-3.7856262733909203</c:v>
                </c:pt>
                <c:pt idx="66">
                  <c:v>-2.4238940733910401</c:v>
                </c:pt>
                <c:pt idx="67">
                  <c:v>-1.6878038533909598</c:v>
                </c:pt>
                <c:pt idx="68">
                  <c:v>-1.6766636460440758</c:v>
                </c:pt>
                <c:pt idx="69">
                  <c:v>-2.6302771985761808</c:v>
                </c:pt>
                <c:pt idx="70">
                  <c:v>-2.9191650654744024</c:v>
                </c:pt>
                <c:pt idx="71">
                  <c:v>-3.5029105133908587</c:v>
                </c:pt>
                <c:pt idx="72">
                  <c:v>-3.9052535933908925</c:v>
                </c:pt>
                <c:pt idx="73">
                  <c:v>-4.2024076279743525</c:v>
                </c:pt>
                <c:pt idx="74">
                  <c:v>-4.5413137133909913</c:v>
                </c:pt>
                <c:pt idx="75">
                  <c:v>-4.8096153033909115</c:v>
                </c:pt>
                <c:pt idx="76">
                  <c:v>-5.0032374133910107</c:v>
                </c:pt>
                <c:pt idx="77">
                  <c:v>-5.0824099081278149</c:v>
                </c:pt>
                <c:pt idx="78">
                  <c:v>-5.4012246952091907</c:v>
                </c:pt>
                <c:pt idx="79">
                  <c:v>-5.3828889309167574</c:v>
                </c:pt>
                <c:pt idx="80">
                  <c:v>-5.1577879133910445</c:v>
                </c:pt>
                <c:pt idx="81">
                  <c:v>-5.1050619433909654</c:v>
                </c:pt>
                <c:pt idx="82">
                  <c:v>-4.9632102133909664</c:v>
                </c:pt>
                <c:pt idx="83">
                  <c:v>-4.7617903432879558</c:v>
                </c:pt>
                <c:pt idx="84">
                  <c:v>-4.5471263933910304</c:v>
                </c:pt>
                <c:pt idx="85">
                  <c:v>-4.4885295298744836</c:v>
                </c:pt>
                <c:pt idx="86">
                  <c:v>-3.832460831572841</c:v>
                </c:pt>
                <c:pt idx="87">
                  <c:v>-3.6808063366232888</c:v>
                </c:pt>
                <c:pt idx="88">
                  <c:v>-3.4950075133911427</c:v>
                </c:pt>
                <c:pt idx="89">
                  <c:v>-3.2079552633909856</c:v>
                </c:pt>
                <c:pt idx="90">
                  <c:v>-2.8559517133910788</c:v>
                </c:pt>
                <c:pt idx="91">
                  <c:v>-2.5964519389228968</c:v>
                </c:pt>
                <c:pt idx="92">
                  <c:v>-2.2885042533910438</c:v>
                </c:pt>
                <c:pt idx="93">
                  <c:v>-2.2218010633911982</c:v>
                </c:pt>
                <c:pt idx="94">
                  <c:v>-2.2582720133910068</c:v>
                </c:pt>
                <c:pt idx="95">
                  <c:v>-2.6961504344436609</c:v>
                </c:pt>
                <c:pt idx="96">
                  <c:v>-2.657652833390924</c:v>
                </c:pt>
                <c:pt idx="97">
                  <c:v>-2.2983875533908558</c:v>
                </c:pt>
                <c:pt idx="98">
                  <c:v>-1.8473865433910401</c:v>
                </c:pt>
                <c:pt idx="99">
                  <c:v>-1.1030258333909302</c:v>
                </c:pt>
                <c:pt idx="100">
                  <c:v>-0.19068203422440888</c:v>
                </c:pt>
                <c:pt idx="101">
                  <c:v>1.1285041366090951</c:v>
                </c:pt>
                <c:pt idx="102">
                  <c:v>1.7019928666089186</c:v>
                </c:pt>
                <c:pt idx="103">
                  <c:v>1.9912579866090161</c:v>
                </c:pt>
                <c:pt idx="104">
                  <c:v>4.5615540992851455</c:v>
                </c:pt>
                <c:pt idx="105">
                  <c:v>5.4162921066089922</c:v>
                </c:pt>
                <c:pt idx="106">
                  <c:v>6.2925234241091701</c:v>
                </c:pt>
                <c:pt idx="107">
                  <c:v>7.7697637366090415</c:v>
                </c:pt>
                <c:pt idx="108">
                  <c:v>8.7040602866089074</c:v>
                </c:pt>
                <c:pt idx="109">
                  <c:v>9.5891912666091201</c:v>
                </c:pt>
                <c:pt idx="110">
                  <c:v>10.240095512382284</c:v>
                </c:pt>
                <c:pt idx="111">
                  <c:v>10.894201126609204</c:v>
                </c:pt>
                <c:pt idx="112">
                  <c:v>11.118956369587792</c:v>
                </c:pt>
                <c:pt idx="113">
                  <c:v>10.249522986609023</c:v>
                </c:pt>
                <c:pt idx="114">
                  <c:v>9.9286990066089622</c:v>
                </c:pt>
                <c:pt idx="115">
                  <c:v>8.5934671666088462</c:v>
                </c:pt>
                <c:pt idx="116">
                  <c:v>6.6647530166090245</c:v>
                </c:pt>
                <c:pt idx="117">
                  <c:v>4.8626848866089487</c:v>
                </c:pt>
                <c:pt idx="118">
                  <c:v>2.8834290366089022</c:v>
                </c:pt>
                <c:pt idx="119">
                  <c:v>1.2950778552958297</c:v>
                </c:pt>
                <c:pt idx="120">
                  <c:v>-0.2968803988076596</c:v>
                </c:pt>
                <c:pt idx="121">
                  <c:v>-0.72209201339100648</c:v>
                </c:pt>
                <c:pt idx="122">
                  <c:v>-1.6810752566341158</c:v>
                </c:pt>
                <c:pt idx="123">
                  <c:v>-2.5948047433910952</c:v>
                </c:pt>
                <c:pt idx="124">
                  <c:v>-3.3630216633908248</c:v>
                </c:pt>
                <c:pt idx="125">
                  <c:v>-3.4859026133909765</c:v>
                </c:pt>
                <c:pt idx="126">
                  <c:v>-3.8597884133909974</c:v>
                </c:pt>
                <c:pt idx="127">
                  <c:v>-4.0081724333910103</c:v>
                </c:pt>
                <c:pt idx="128">
                  <c:v>-4.0487734133909914</c:v>
                </c:pt>
                <c:pt idx="129">
                  <c:v>-3.9537628133908633</c:v>
                </c:pt>
                <c:pt idx="130">
                  <c:v>-3.8765142595449191</c:v>
                </c:pt>
                <c:pt idx="131">
                  <c:v>-3.0312153467243381</c:v>
                </c:pt>
                <c:pt idx="132">
                  <c:v>-2.7076701933909391</c:v>
                </c:pt>
                <c:pt idx="133">
                  <c:v>-1.8239918820777472</c:v>
                </c:pt>
                <c:pt idx="134">
                  <c:v>-0.9231539033911107</c:v>
                </c:pt>
                <c:pt idx="135">
                  <c:v>0.26663797660916089</c:v>
                </c:pt>
                <c:pt idx="136">
                  <c:v>1.7380105066088323</c:v>
                </c:pt>
                <c:pt idx="137">
                  <c:v>3.3624864266089221</c:v>
                </c:pt>
                <c:pt idx="138">
                  <c:v>4.6366184866090299</c:v>
                </c:pt>
                <c:pt idx="139">
                  <c:v>5.1652029866090601</c:v>
                </c:pt>
                <c:pt idx="140">
                  <c:v>6.8284837008946511</c:v>
                </c:pt>
                <c:pt idx="141">
                  <c:v>6.9941444266089352</c:v>
                </c:pt>
                <c:pt idx="142">
                  <c:v>7.0145061966090143</c:v>
                </c:pt>
                <c:pt idx="143">
                  <c:v>7.0084940866088905</c:v>
                </c:pt>
                <c:pt idx="144">
                  <c:v>7.0935531566088059</c:v>
                </c:pt>
                <c:pt idx="145">
                  <c:v>7.1051668366088814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7.1221091566088068</c:v>
                </c:pt>
                <c:pt idx="155">
                  <c:v>5.8590241404553165</c:v>
                </c:pt>
                <c:pt idx="156">
                  <c:v>1.3676938199423878</c:v>
                </c:pt>
                <c:pt idx="157">
                  <c:v>5.1114606609047562E-2</c:v>
                </c:pt>
                <c:pt idx="158">
                  <c:v>-1.1537029607595186</c:v>
                </c:pt>
                <c:pt idx="159">
                  <c:v>-3.0686837733909442</c:v>
                </c:pt>
                <c:pt idx="160">
                  <c:v>-3.9752139233911481</c:v>
                </c:pt>
                <c:pt idx="161">
                  <c:v>-5.0641891833911501</c:v>
                </c:pt>
                <c:pt idx="162">
                  <c:v>-5.9647168733909339</c:v>
                </c:pt>
                <c:pt idx="163">
                  <c:v>-6.1378880133909348</c:v>
                </c:pt>
                <c:pt idx="164">
                  <c:v>-6.9889007186541292</c:v>
                </c:pt>
                <c:pt idx="165">
                  <c:v>-7.6002895133909885</c:v>
                </c:pt>
                <c:pt idx="166">
                  <c:v>-9.0937573075086728</c:v>
                </c:pt>
                <c:pt idx="167">
                  <c:v>-9.68396346339091</c:v>
                </c:pt>
                <c:pt idx="168">
                  <c:v>-9.7460976033907833</c:v>
                </c:pt>
                <c:pt idx="169">
                  <c:v>-9.5458916033910413</c:v>
                </c:pt>
                <c:pt idx="170">
                  <c:v>-9.4118366800576894</c:v>
                </c:pt>
                <c:pt idx="171">
                  <c:v>-9.3942641233911282</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-7.7112322833908502</c:v>
                </c:pt>
                <c:pt idx="180">
                  <c:v>-7.4949107133909454</c:v>
                </c:pt>
                <c:pt idx="181">
                  <c:v>-7.3463782633909886</c:v>
                </c:pt>
                <c:pt idx="182">
                  <c:v>-6.8491643967243814</c:v>
                </c:pt>
                <c:pt idx="183">
                  <c:v>-6.7459529233911582</c:v>
                </c:pt>
                <c:pt idx="184">
                  <c:v>-6.6006507333909639</c:v>
                </c:pt>
                <c:pt idx="185">
                  <c:v>-6.5548347133908855</c:v>
                </c:pt>
                <c:pt idx="186">
                  <c:v>-6.6869230633909496</c:v>
                </c:pt>
                <c:pt idx="187">
                  <c:v>-6.8350123857316678</c:v>
                </c:pt>
                <c:pt idx="188">
                  <c:v>-6.6822682533909017</c:v>
                </c:pt>
                <c:pt idx="189">
                  <c:v>-6.1930353633910045</c:v>
                </c:pt>
                <c:pt idx="190">
                  <c:v>-5.553566013390963</c:v>
                </c:pt>
                <c:pt idx="191">
                  <c:v>-4.1181088467243052</c:v>
                </c:pt>
                <c:pt idx="192">
                  <c:v>-3.8821305633910015</c:v>
                </c:pt>
                <c:pt idx="193">
                  <c:v>-3.7285104633910775</c:v>
                </c:pt>
                <c:pt idx="194">
                  <c:v>-3.3507788133909289</c:v>
                </c:pt>
                <c:pt idx="195">
                  <c:v>-3.1072032533908498</c:v>
                </c:pt>
                <c:pt idx="196">
                  <c:v>-2.715636933391107</c:v>
                </c:pt>
                <c:pt idx="197">
                  <c:v>-2.3244758633908136</c:v>
                </c:pt>
                <c:pt idx="198">
                  <c:v>-1.8998174433909161</c:v>
                </c:pt>
                <c:pt idx="199">
                  <c:v>-1.7030620133910048</c:v>
                </c:pt>
                <c:pt idx="200">
                  <c:v>-0.70934458716155291</c:v>
                </c:pt>
                <c:pt idx="201">
                  <c:v>-0.58030414339104586</c:v>
                </c:pt>
                <c:pt idx="202">
                  <c:v>-0.38354032339090394</c:v>
                </c:pt>
                <c:pt idx="203">
                  <c:v>-0.16285737339089223</c:v>
                </c:pt>
                <c:pt idx="204">
                  <c:v>-4.6444413390986476E-2</c:v>
                </c:pt>
                <c:pt idx="205">
                  <c:v>8.9312032063460847E-2</c:v>
                </c:pt>
                <c:pt idx="206">
                  <c:v>0.18927294660909424</c:v>
                </c:pt>
                <c:pt idx="207">
                  <c:v>0.33416141660929133</c:v>
                </c:pt>
                <c:pt idx="208">
                  <c:v>0.40889111160903735</c:v>
                </c:pt>
                <c:pt idx="209">
                  <c:v>0.82615798660899065</c:v>
                </c:pt>
                <c:pt idx="210">
                  <c:v>0.69999162660896386</c:v>
                </c:pt>
                <c:pt idx="211">
                  <c:v>0.29051465660890585</c:v>
                </c:pt>
                <c:pt idx="212">
                  <c:v>-2.1972133909997642E-3</c:v>
                </c:pt>
                <c:pt idx="213">
                  <c:v>-0.19585601339107939</c:v>
                </c:pt>
                <c:pt idx="214">
                  <c:v>-0.34408233339102912</c:v>
                </c:pt>
                <c:pt idx="215">
                  <c:v>-0.18377819339097834</c:v>
                </c:pt>
                <c:pt idx="216">
                  <c:v>0.19345966746018919</c:v>
                </c:pt>
                <c:pt idx="217">
                  <c:v>0.35596298660900128</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1.9082342643867367</c:v>
                </c:pt>
                <c:pt idx="226">
                  <c:v>2.0918155566090197</c:v>
                </c:pt>
                <c:pt idx="227">
                  <c:v>2.3176842977199215</c:v>
                </c:pt>
                <c:pt idx="228">
                  <c:v>2.4777165866089352</c:v>
                </c:pt>
                <c:pt idx="229">
                  <c:v>2.4683075266092089</c:v>
                </c:pt>
                <c:pt idx="230">
                  <c:v>2.2743291566087862</c:v>
                </c:pt>
                <c:pt idx="231">
                  <c:v>1.829640331053497</c:v>
                </c:pt>
                <c:pt idx="232">
                  <c:v>-0.54144541598827878</c:v>
                </c:pt>
                <c:pt idx="233">
                  <c:v>-1.0588515133910061</c:v>
                </c:pt>
                <c:pt idx="234">
                  <c:v>-1.4269833533909222</c:v>
                </c:pt>
                <c:pt idx="235">
                  <c:v>-1.3698679033910401</c:v>
                </c:pt>
                <c:pt idx="236">
                  <c:v>-1.5163068533908159</c:v>
                </c:pt>
                <c:pt idx="237">
                  <c:v>-1.8300687687102069</c:v>
                </c:pt>
                <c:pt idx="238">
                  <c:v>-2.3649822633910142</c:v>
                </c:pt>
                <c:pt idx="239">
                  <c:v>-2.7660772933911488</c:v>
                </c:pt>
                <c:pt idx="240">
                  <c:v>-3.0763010133910447</c:v>
                </c:pt>
                <c:pt idx="241">
                  <c:v>-4.9768005651152274</c:v>
                </c:pt>
                <c:pt idx="242">
                  <c:v>-5.0210290335932513</c:v>
                </c:pt>
                <c:pt idx="243">
                  <c:v>-4.6629557133910922</c:v>
                </c:pt>
                <c:pt idx="244">
                  <c:v>-4.6179699133911214</c:v>
                </c:pt>
                <c:pt idx="245">
                  <c:v>-4.6587490733909789</c:v>
                </c:pt>
                <c:pt idx="246">
                  <c:v>-4.5223051933909364</c:v>
                </c:pt>
                <c:pt idx="247">
                  <c:v>-4.4423281144009934</c:v>
                </c:pt>
                <c:pt idx="248">
                  <c:v>-4.4461920133909762</c:v>
                </c:pt>
                <c:pt idx="249">
                  <c:v>-4.4493364650038023</c:v>
                </c:pt>
                <c:pt idx="250">
                  <c:v>-4.3583913333910704</c:v>
                </c:pt>
                <c:pt idx="251">
                  <c:v>-4.2616983633909395</c:v>
                </c:pt>
                <c:pt idx="252">
                  <c:v>-4.3012554633910884</c:v>
                </c:pt>
                <c:pt idx="253">
                  <c:v>-4.41679552402924</c:v>
                </c:pt>
                <c:pt idx="254">
                  <c:v>-4.2707266333911313</c:v>
                </c:pt>
                <c:pt idx="255">
                  <c:v>-3.2439496633909952</c:v>
                </c:pt>
                <c:pt idx="256">
                  <c:v>-2.6201532133909948</c:v>
                </c:pt>
                <c:pt idx="257">
                  <c:v>-2.2788346800577584</c:v>
                </c:pt>
                <c:pt idx="258">
                  <c:v>-1.0615784133910751</c:v>
                </c:pt>
                <c:pt idx="259">
                  <c:v>-0.75836661339100464</c:v>
                </c:pt>
                <c:pt idx="260">
                  <c:v>-0.47431145339084013</c:v>
                </c:pt>
                <c:pt idx="261">
                  <c:v>-9.9406463390977418E-2</c:v>
                </c:pt>
                <c:pt idx="262">
                  <c:v>0.18084048123274979</c:v>
                </c:pt>
                <c:pt idx="263">
                  <c:v>0.22301953660911522</c:v>
                </c:pt>
                <c:pt idx="264">
                  <c:v>0.4189079866090144</c:v>
                </c:pt>
                <c:pt idx="265">
                  <c:v>0.57580461311518305</c:v>
                </c:pt>
                <c:pt idx="266">
                  <c:v>0.86267466660899728</c:v>
                </c:pt>
                <c:pt idx="267">
                  <c:v>0.81737120660915374</c:v>
                </c:pt>
                <c:pt idx="268">
                  <c:v>0.97255581456609375</c:v>
                </c:pt>
                <c:pt idx="269">
                  <c:v>0.79697698660889749</c:v>
                </c:pt>
                <c:pt idx="270">
                  <c:v>0.57890191660901424</c:v>
                </c:pt>
                <c:pt idx="271">
                  <c:v>0.38655065327569166</c:v>
                </c:pt>
                <c:pt idx="272">
                  <c:v>0.47618955523647377</c:v>
                </c:pt>
                <c:pt idx="273">
                  <c:v>0.56208462660895064</c:v>
                </c:pt>
                <c:pt idx="274">
                  <c:v>0.58458091590196504</c:v>
                </c:pt>
                <c:pt idx="275">
                  <c:v>0.43235701660896098</c:v>
                </c:pt>
                <c:pt idx="276">
                  <c:v>0.39641034660905977</c:v>
                </c:pt>
                <c:pt idx="277">
                  <c:v>-5.7541193391060085E-2</c:v>
                </c:pt>
                <c:pt idx="278">
                  <c:v>-0.49745910430021956</c:v>
                </c:pt>
                <c:pt idx="279">
                  <c:v>-0.73664135339096593</c:v>
                </c:pt>
                <c:pt idx="280">
                  <c:v>-0.70878048005761229</c:v>
                </c:pt>
                <c:pt idx="281">
                  <c:v>-0.34842125663423928</c:v>
                </c:pt>
                <c:pt idx="282">
                  <c:v>-0.15598627339100826</c:v>
                </c:pt>
                <c:pt idx="283">
                  <c:v>0.18450830660894724</c:v>
                </c:pt>
                <c:pt idx="284">
                  <c:v>0.50086597650803877</c:v>
                </c:pt>
                <c:pt idx="285">
                  <c:v>1.0197757866092019</c:v>
                </c:pt>
                <c:pt idx="286">
                  <c:v>1.3714020666090221</c:v>
                </c:pt>
                <c:pt idx="287">
                  <c:v>1.8494479566089139</c:v>
                </c:pt>
                <c:pt idx="288">
                  <c:v>2.0358266822611313</c:v>
                </c:pt>
                <c:pt idx="289">
                  <c:v>2.2065879866090654</c:v>
                </c:pt>
                <c:pt idx="290">
                  <c:v>2.4809747608025297</c:v>
                </c:pt>
                <c:pt idx="291">
                  <c:v>2.5920308266090037</c:v>
                </c:pt>
                <c:pt idx="292">
                  <c:v>2.6607539666089393</c:v>
                </c:pt>
                <c:pt idx="293">
                  <c:v>2.6641228466090499</c:v>
                </c:pt>
                <c:pt idx="294">
                  <c:v>3.1103688866092227</c:v>
                </c:pt>
                <c:pt idx="295">
                  <c:v>3.3505348266089499</c:v>
                </c:pt>
                <c:pt idx="296">
                  <c:v>3.6525675466089496</c:v>
                </c:pt>
                <c:pt idx="297">
                  <c:v>4.1469185166091416</c:v>
                </c:pt>
                <c:pt idx="298">
                  <c:v>4.2874212666090532</c:v>
                </c:pt>
                <c:pt idx="299">
                  <c:v>4.0088685149108496</c:v>
                </c:pt>
                <c:pt idx="300">
                  <c:v>3.968848126608985</c:v>
                </c:pt>
                <c:pt idx="301">
                  <c:v>3.5227417366090634</c:v>
                </c:pt>
                <c:pt idx="302">
                  <c:v>2.7983589366089774</c:v>
                </c:pt>
                <c:pt idx="303">
                  <c:v>2.3016798344351317</c:v>
                </c:pt>
                <c:pt idx="304">
                  <c:v>1.6626980266091067</c:v>
                </c:pt>
                <c:pt idx="305">
                  <c:v>1.0633205066090738</c:v>
                </c:pt>
                <c:pt idx="306">
                  <c:v>0.40847261582246197</c:v>
                </c:pt>
                <c:pt idx="307">
                  <c:v>-1.0000105191380739</c:v>
                </c:pt>
                <c:pt idx="308">
                  <c:v>-1.7157410765489232</c:v>
                </c:pt>
                <c:pt idx="309">
                  <c:v>-2.178389413390903</c:v>
                </c:pt>
                <c:pt idx="310">
                  <c:v>-2.7161782333909343</c:v>
                </c:pt>
                <c:pt idx="311">
                  <c:v>-2.9590619633909627</c:v>
                </c:pt>
                <c:pt idx="312">
                  <c:v>-2.9005598628532847</c:v>
                </c:pt>
                <c:pt idx="313">
                  <c:v>-2.4876930833911501</c:v>
                </c:pt>
                <c:pt idx="314">
                  <c:v>-2.2539259679364281</c:v>
                </c:pt>
                <c:pt idx="315">
                  <c:v>-1.2539605848195658</c:v>
                </c:pt>
                <c:pt idx="316">
                  <c:v>-1.1355537786972161</c:v>
                </c:pt>
                <c:pt idx="317">
                  <c:v>-0.94546554874446476</c:v>
                </c:pt>
                <c:pt idx="318">
                  <c:v>-0.69531755339097867</c:v>
                </c:pt>
                <c:pt idx="319">
                  <c:v>-0.66464803339087808</c:v>
                </c:pt>
                <c:pt idx="320">
                  <c:v>-0.78403691339106252</c:v>
                </c:pt>
                <c:pt idx="321">
                  <c:v>-0.62756649614981153</c:v>
                </c:pt>
                <c:pt idx="322">
                  <c:v>-0.46546111061317674</c:v>
                </c:pt>
                <c:pt idx="323">
                  <c:v>-0.59561201339097669</c:v>
                </c:pt>
                <c:pt idx="324">
                  <c:v>-0.83875306339085465</c:v>
                </c:pt>
                <c:pt idx="325">
                  <c:v>-1.4483782533909264</c:v>
                </c:pt>
                <c:pt idx="326">
                  <c:v>-1.8730570542072105</c:v>
                </c:pt>
                <c:pt idx="327">
                  <c:v>-2.4123284933910685</c:v>
                </c:pt>
                <c:pt idx="328">
                  <c:v>-2.8611304033910159</c:v>
                </c:pt>
                <c:pt idx="329">
                  <c:v>-3.3717025815728334</c:v>
                </c:pt>
                <c:pt idx="330">
                  <c:v>-4.2872768006249942</c:v>
                </c:pt>
                <c:pt idx="331">
                  <c:v>-4.0145463063203062</c:v>
                </c:pt>
                <c:pt idx="332">
                  <c:v>-3.5441817633910007</c:v>
                </c:pt>
                <c:pt idx="333">
                  <c:v>-3.0871450333909394</c:v>
                </c:pt>
                <c:pt idx="334">
                  <c:v>-2.4809196133910376</c:v>
                </c:pt>
                <c:pt idx="335">
                  <c:v>-1.9798777709668671</c:v>
                </c:pt>
                <c:pt idx="336">
                  <c:v>-1.413187423390994</c:v>
                </c:pt>
                <c:pt idx="337">
                  <c:v>-0.56225643646787726</c:v>
                </c:pt>
                <c:pt idx="338">
                  <c:v>3.6202822723233092</c:v>
                </c:pt>
                <c:pt idx="339">
                  <c:v>3.6027374266088397</c:v>
                </c:pt>
                <c:pt idx="340">
                  <c:v>3.2985400366090687</c:v>
                </c:pt>
                <c:pt idx="341">
                  <c:v>3.2713555066088977</c:v>
                </c:pt>
                <c:pt idx="342">
                  <c:v>3.8159776387829112</c:v>
                </c:pt>
                <c:pt idx="343">
                  <c:v>4.6060159866091652</c:v>
                </c:pt>
                <c:pt idx="344">
                  <c:v>5.504085236608919</c:v>
                </c:pt>
                <c:pt idx="345">
                  <c:v>6.3893929766088764</c:v>
                </c:pt>
                <c:pt idx="346">
                  <c:v>6.9716224366091613</c:v>
                </c:pt>
                <c:pt idx="347">
                  <c:v>7.380468008831059</c:v>
                </c:pt>
                <c:pt idx="348">
                  <c:v>7.7958544966089764</c:v>
                </c:pt>
                <c:pt idx="349">
                  <c:v>8.2493079666091269</c:v>
                </c:pt>
                <c:pt idx="350">
                  <c:v>8.8027215866088255</c:v>
                </c:pt>
                <c:pt idx="351">
                  <c:v>9.2007821466089723</c:v>
                </c:pt>
                <c:pt idx="352">
                  <c:v>9.622046476609027</c:v>
                </c:pt>
                <c:pt idx="353">
                  <c:v>9.912354208831216</c:v>
                </c:pt>
                <c:pt idx="354">
                  <c:v>10.196202193926084</c:v>
                </c:pt>
                <c:pt idx="355">
                  <c:v>10.743719887707869</c:v>
                </c:pt>
                <c:pt idx="356">
                  <c:v>11.023948946608797</c:v>
                </c:pt>
                <c:pt idx="357">
                  <c:v>11.144304726609148</c:v>
                </c:pt>
                <c:pt idx="358">
                  <c:v>11.320160986609025</c:v>
                </c:pt>
                <c:pt idx="359">
                  <c:v>11.511436420952407</c:v>
                </c:pt>
                <c:pt idx="360">
                  <c:v>11.886905936608702</c:v>
                </c:pt>
                <c:pt idx="361">
                  <c:v>12.104483149652651</c:v>
                </c:pt>
                <c:pt idx="362">
                  <c:v>12.378687351314866</c:v>
                </c:pt>
                <c:pt idx="363">
                  <c:v>12.202413026608809</c:v>
                </c:pt>
                <c:pt idx="364">
                  <c:v>11.874980975373134</c:v>
                </c:pt>
                <c:pt idx="365">
                  <c:v>11.037525986608944</c:v>
                </c:pt>
                <c:pt idx="366">
                  <c:v>9.7984789066088815</c:v>
                </c:pt>
                <c:pt idx="367">
                  <c:v>8.2994339866090741</c:v>
                </c:pt>
                <c:pt idx="368">
                  <c:v>6.8439352266090525</c:v>
                </c:pt>
                <c:pt idx="369">
                  <c:v>5.7156119866090336</c:v>
                </c:pt>
                <c:pt idx="370">
                  <c:v>1.3287916387829866</c:v>
                </c:pt>
                <c:pt idx="371">
                  <c:v>0.50327278660888963</c:v>
                </c:pt>
                <c:pt idx="372">
                  <c:v>-0.28182276339100643</c:v>
                </c:pt>
                <c:pt idx="373">
                  <c:v>-0.33122071339073567</c:v>
                </c:pt>
                <c:pt idx="374">
                  <c:v>-0.53678803339111958</c:v>
                </c:pt>
                <c:pt idx="375">
                  <c:v>-0.6123630633908167</c:v>
                </c:pt>
                <c:pt idx="376">
                  <c:v>-0.98327676086581917</c:v>
                </c:pt>
                <c:pt idx="377">
                  <c:v>-1.6866299133910445</c:v>
                </c:pt>
                <c:pt idx="378">
                  <c:v>-1.8430427633910837</c:v>
                </c:pt>
                <c:pt idx="379">
                  <c:v>-2.4081500633910622</c:v>
                </c:pt>
                <c:pt idx="380">
                  <c:v>-2.7773049833910202</c:v>
                </c:pt>
                <c:pt idx="381">
                  <c:v>-2.7478617553264453</c:v>
                </c:pt>
                <c:pt idx="382">
                  <c:v>-2.6631381133910592</c:v>
                </c:pt>
                <c:pt idx="383">
                  <c:v>-2.6557067533909193</c:v>
                </c:pt>
                <c:pt idx="384">
                  <c:v>-2.5329050733911176</c:v>
                </c:pt>
                <c:pt idx="385">
                  <c:v>-2.3599798133908334</c:v>
                </c:pt>
                <c:pt idx="386">
                  <c:v>-2.3297243670496215</c:v>
                </c:pt>
                <c:pt idx="387">
                  <c:v>-2.3145991133909973</c:v>
                </c:pt>
                <c:pt idx="388">
                  <c:v>-2.3170403233911783</c:v>
                </c:pt>
                <c:pt idx="389">
                  <c:v>-2.2978167033910379</c:v>
                </c:pt>
                <c:pt idx="390">
                  <c:v>-2.1271858733909852</c:v>
                </c:pt>
                <c:pt idx="391">
                  <c:v>-1.9647042833911428</c:v>
                </c:pt>
                <c:pt idx="392">
                  <c:v>-1.8468785386435671</c:v>
                </c:pt>
                <c:pt idx="393">
                  <c:v>-1.7652273333910813</c:v>
                </c:pt>
                <c:pt idx="394">
                  <c:v>-1.5534011533910779</c:v>
                </c:pt>
                <c:pt idx="395">
                  <c:v>-1.135666313390884</c:v>
                </c:pt>
                <c:pt idx="396">
                  <c:v>-0.90696564880772657</c:v>
                </c:pt>
                <c:pt idx="397">
                  <c:v>-0.2762598467242583</c:v>
                </c:pt>
                <c:pt idx="398">
                  <c:v>-0.15844425339103949</c:v>
                </c:pt>
                <c:pt idx="399">
                  <c:v>-4.3397333391041674E-2</c:v>
                </c:pt>
                <c:pt idx="400">
                  <c:v>-4.6753013390954806E-2</c:v>
                </c:pt>
                <c:pt idx="401">
                  <c:v>-0.11994759339103205</c:v>
                </c:pt>
                <c:pt idx="402">
                  <c:v>-9.2718839478081364E-2</c:v>
                </c:pt>
                <c:pt idx="403">
                  <c:v>9.2365186609001129E-2</c:v>
                </c:pt>
                <c:pt idx="404">
                  <c:v>0.19797084375186119</c:v>
                </c:pt>
                <c:pt idx="405">
                  <c:v>1.0562132366089543</c:v>
                </c:pt>
                <c:pt idx="406">
                  <c:v>1.4111777466089137</c:v>
                </c:pt>
                <c:pt idx="407">
                  <c:v>1.9626887566088429</c:v>
                </c:pt>
                <c:pt idx="408">
                  <c:v>2.7759656633767227</c:v>
                </c:pt>
                <c:pt idx="409">
                  <c:v>3.4543242566090866</c:v>
                </c:pt>
                <c:pt idx="410">
                  <c:v>4.3254418066089704</c:v>
                </c:pt>
                <c:pt idx="411">
                  <c:v>5.0646009666091976</c:v>
                </c:pt>
                <c:pt idx="412">
                  <c:v>5.470297986609018</c:v>
                </c:pt>
                <c:pt idx="413">
                  <c:v>6.2290989108515094</c:v>
                </c:pt>
                <c:pt idx="414">
                  <c:v>6.6818183066092098</c:v>
                </c:pt>
                <c:pt idx="415">
                  <c:v>6.7121312206515942</c:v>
                </c:pt>
                <c:pt idx="416">
                  <c:v>6.5379944266089396</c:v>
                </c:pt>
                <c:pt idx="417">
                  <c:v>6.7389245066090462</c:v>
                </c:pt>
                <c:pt idx="418">
                  <c:v>6.7599888366091676</c:v>
                </c:pt>
                <c:pt idx="419">
                  <c:v>6.9140480866090002</c:v>
                </c:pt>
                <c:pt idx="420">
                  <c:v>7.4652483091895334</c:v>
                </c:pt>
                <c:pt idx="421">
                  <c:v>8.4259054966088005</c:v>
                </c:pt>
                <c:pt idx="422">
                  <c:v>8.8467043266090553</c:v>
                </c:pt>
                <c:pt idx="423">
                  <c:v>8.8438930266091091</c:v>
                </c:pt>
                <c:pt idx="424">
                  <c:v>9.0846837966091272</c:v>
                </c:pt>
                <c:pt idx="425">
                  <c:v>9.5273504866090182</c:v>
                </c:pt>
                <c:pt idx="426">
                  <c:v>10.225811586609121</c:v>
                </c:pt>
                <c:pt idx="427">
                  <c:v>10.854933816609071</c:v>
                </c:pt>
                <c:pt idx="428">
                  <c:v>11.438599816609074</c:v>
                </c:pt>
                <c:pt idx="429">
                  <c:v>11.960808536608972</c:v>
                </c:pt>
                <c:pt idx="430">
                  <c:v>12.261796111609026</c:v>
                </c:pt>
                <c:pt idx="431">
                  <c:v>13.00034337370586</c:v>
                </c:pt>
                <c:pt idx="432">
                  <c:v>13.136900126608964</c:v>
                </c:pt>
                <c:pt idx="433">
                  <c:v>13.210050086609115</c:v>
                </c:pt>
                <c:pt idx="434">
                  <c:v>13.216037286608955</c:v>
                </c:pt>
                <c:pt idx="435">
                  <c:v>13.335551466609175</c:v>
                </c:pt>
                <c:pt idx="436">
                  <c:v>13.7780090988539</c:v>
                </c:pt>
                <c:pt idx="437">
                  <c:v>14.351539206609088</c:v>
                </c:pt>
                <c:pt idx="438">
                  <c:v>14.550270007885571</c:v>
                </c:pt>
                <c:pt idx="439">
                  <c:v>15.056659441154508</c:v>
                </c:pt>
                <c:pt idx="440">
                  <c:v>15.163613046608997</c:v>
                </c:pt>
                <c:pt idx="441">
                  <c:v>15.28761760660902</c:v>
                </c:pt>
                <c:pt idx="442">
                  <c:v>15.482245853275698</c:v>
                </c:pt>
                <c:pt idx="443">
                  <c:v>15.669841536609137</c:v>
                </c:pt>
                <c:pt idx="444">
                  <c:v>15.782520466608801</c:v>
                </c:pt>
                <c:pt idx="445">
                  <c:v>15.912750368631436</c:v>
                </c:pt>
                <c:pt idx="446">
                  <c:v>15.98633798660904</c:v>
                </c:pt>
                <c:pt idx="447">
                  <c:v>16.047730037629599</c:v>
                </c:pt>
                <c:pt idx="448">
                  <c:v>16.200050370447386</c:v>
                </c:pt>
                <c:pt idx="449">
                  <c:v>16.421783156609226</c:v>
                </c:pt>
                <c:pt idx="450">
                  <c:v>16.517492186609047</c:v>
                </c:pt>
                <c:pt idx="451">
                  <c:v>16.387407006608967</c:v>
                </c:pt>
                <c:pt idx="452">
                  <c:v>16.345536286609033</c:v>
                </c:pt>
                <c:pt idx="453">
                  <c:v>16.471319250976823</c:v>
                </c:pt>
                <c:pt idx="454">
                  <c:v>16.990232986608984</c:v>
                </c:pt>
                <c:pt idx="455">
                  <c:v>17.070742731506979</c:v>
                </c:pt>
                <c:pt idx="456">
                  <c:v>17.102927036608904</c:v>
                </c:pt>
                <c:pt idx="457">
                  <c:v>16.974764886609087</c:v>
                </c:pt>
                <c:pt idx="458">
                  <c:v>16.797202546608929</c:v>
                </c:pt>
                <c:pt idx="459">
                  <c:v>16.809309703780769</c:v>
                </c:pt>
                <c:pt idx="460">
                  <c:v>16.943717936609154</c:v>
                </c:pt>
                <c:pt idx="461">
                  <c:v>17.109812726609007</c:v>
                </c:pt>
                <c:pt idx="462">
                  <c:v>17.35608048660913</c:v>
                </c:pt>
                <c:pt idx="463">
                  <c:v>17.446970426608839</c:v>
                </c:pt>
                <c:pt idx="464">
                  <c:v>17.442909334434965</c:v>
                </c:pt>
                <c:pt idx="465">
                  <c:v>17.356399866608911</c:v>
                </c:pt>
                <c:pt idx="466">
                  <c:v>17.261673966608953</c:v>
                </c:pt>
                <c:pt idx="467">
                  <c:v>17.230608826608993</c:v>
                </c:pt>
                <c:pt idx="468">
                  <c:v>17.206427466608933</c:v>
                </c:pt>
                <c:pt idx="469">
                  <c:v>17.29704784375177</c:v>
                </c:pt>
                <c:pt idx="470">
                  <c:v>17.458857216609193</c:v>
                </c:pt>
                <c:pt idx="471">
                  <c:v>17.883409166609212</c:v>
                </c:pt>
                <c:pt idx="472">
                  <c:v>18.159759006609093</c:v>
                </c:pt>
                <c:pt idx="473">
                  <c:v>18.151293946608991</c:v>
                </c:pt>
                <c:pt idx="474">
                  <c:v>18.030623211098728</c:v>
                </c:pt>
                <c:pt idx="475">
                  <c:v>17.737965016608914</c:v>
                </c:pt>
                <c:pt idx="476">
                  <c:v>17.323070416609077</c:v>
                </c:pt>
                <c:pt idx="477">
                  <c:v>16.902657356608952</c:v>
                </c:pt>
                <c:pt idx="478">
                  <c:v>16.578128946608885</c:v>
                </c:pt>
                <c:pt idx="479">
                  <c:v>16.123104653275632</c:v>
                </c:pt>
                <c:pt idx="480">
                  <c:v>15.606716666609259</c:v>
                </c:pt>
                <c:pt idx="481">
                  <c:v>14.934157816609057</c:v>
                </c:pt>
                <c:pt idx="482">
                  <c:v>13.986744966608915</c:v>
                </c:pt>
                <c:pt idx="483">
                  <c:v>12.922710302935513</c:v>
                </c:pt>
                <c:pt idx="484">
                  <c:v>12.173566926609126</c:v>
                </c:pt>
                <c:pt idx="485">
                  <c:v>11.75737155803758</c:v>
                </c:pt>
                <c:pt idx="486">
                  <c:v>12.072989831053391</c:v>
                </c:pt>
                <c:pt idx="487">
                  <c:v>11.845068256609153</c:v>
                </c:pt>
                <c:pt idx="488">
                  <c:v>11.690926956609244</c:v>
                </c:pt>
                <c:pt idx="489">
                  <c:v>11.652612986608855</c:v>
                </c:pt>
                <c:pt idx="490">
                  <c:v>11.348199686609007</c:v>
                </c:pt>
                <c:pt idx="491">
                  <c:v>10.984564216609108</c:v>
                </c:pt>
                <c:pt idx="492">
                  <c:v>10.507547946609026</c:v>
                </c:pt>
                <c:pt idx="493">
                  <c:v>9.9081180088314227</c:v>
                </c:pt>
                <c:pt idx="494">
                  <c:v>9.0918675866089842</c:v>
                </c:pt>
                <c:pt idx="495">
                  <c:v>8.5634465666092101</c:v>
                </c:pt>
                <c:pt idx="496">
                  <c:v>8.5127940366089607</c:v>
                </c:pt>
                <c:pt idx="497">
                  <c:v>8.4969555552364717</c:v>
                </c:pt>
                <c:pt idx="498">
                  <c:v>7.9697779866090173</c:v>
                </c:pt>
                <c:pt idx="499">
                  <c:v>7.8917963511921414</c:v>
                </c:pt>
                <c:pt idx="500">
                  <c:v>7.8902930866089918</c:v>
                </c:pt>
                <c:pt idx="501">
                  <c:v>8.0720830866091227</c:v>
                </c:pt>
                <c:pt idx="502">
                  <c:v>8.2024093766089852</c:v>
                </c:pt>
                <c:pt idx="503">
                  <c:v>8.3075473666090822</c:v>
                </c:pt>
                <c:pt idx="504">
                  <c:v>8.3877279866090078</c:v>
                </c:pt>
                <c:pt idx="505">
                  <c:v>8.478819682261145</c:v>
                </c:pt>
                <c:pt idx="506">
                  <c:v>8.3897261466089539</c:v>
                </c:pt>
                <c:pt idx="507">
                  <c:v>8.2270063966090028</c:v>
                </c:pt>
                <c:pt idx="508">
                  <c:v>8.1280198366089564</c:v>
                </c:pt>
                <c:pt idx="509">
                  <c:v>8.2746902066089909</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9.7436737008945844</c:v>
                </c:pt>
                <c:pt idx="520">
                  <c:v>9.3759441245400943</c:v>
                </c:pt>
                <c:pt idx="521">
                  <c:v>9.1062622470256205</c:v>
                </c:pt>
                <c:pt idx="522">
                  <c:v>8.5343663066089874</c:v>
                </c:pt>
                <c:pt idx="523">
                  <c:v>8.3156064866088268</c:v>
                </c:pt>
                <c:pt idx="524">
                  <c:v>8.2135734366090958</c:v>
                </c:pt>
                <c:pt idx="525">
                  <c:v>8.2572740866089607</c:v>
                </c:pt>
                <c:pt idx="526">
                  <c:v>8.3185242366089263</c:v>
                </c:pt>
                <c:pt idx="527">
                  <c:v>8.0524007866088958</c:v>
                </c:pt>
                <c:pt idx="528">
                  <c:v>7.781985796132858</c:v>
                </c:pt>
                <c:pt idx="529">
                  <c:v>6.0380460300872301</c:v>
                </c:pt>
                <c:pt idx="530">
                  <c:v>5.8048939866090876</c:v>
                </c:pt>
                <c:pt idx="531">
                  <c:v>5.6935354866089742</c:v>
                </c:pt>
                <c:pt idx="532">
                  <c:v>5.5457144764050303</c:v>
                </c:pt>
                <c:pt idx="533">
                  <c:v>5.2492355866089175</c:v>
                </c:pt>
                <c:pt idx="534">
                  <c:v>4.8825687866090135</c:v>
                </c:pt>
                <c:pt idx="535">
                  <c:v>4.5446257866089041</c:v>
                </c:pt>
                <c:pt idx="536">
                  <c:v>4.6300754866090301</c:v>
                </c:pt>
                <c:pt idx="537">
                  <c:v>4.6595691987302814</c:v>
                </c:pt>
                <c:pt idx="538">
                  <c:v>4.6132659166089756</c:v>
                </c:pt>
                <c:pt idx="539">
                  <c:v>4.6619195366088402</c:v>
                </c:pt>
                <c:pt idx="540">
                  <c:v>4.7132968466091105</c:v>
                </c:pt>
                <c:pt idx="541">
                  <c:v>4.7285241192621896</c:v>
                </c:pt>
                <c:pt idx="542">
                  <c:v>4.7027844566090042</c:v>
                </c:pt>
                <c:pt idx="543">
                  <c:v>4.7223459766090432</c:v>
                </c:pt>
                <c:pt idx="544">
                  <c:v>4.8402025058396623</c:v>
                </c:pt>
                <c:pt idx="545">
                  <c:v>4.8212603956999311</c:v>
                </c:pt>
                <c:pt idx="546">
                  <c:v>4.918591677330447</c:v>
                </c:pt>
                <c:pt idx="547">
                  <c:v>4.9708361166090915</c:v>
                </c:pt>
                <c:pt idx="548">
                  <c:v>5.055863146609056</c:v>
                </c:pt>
                <c:pt idx="549">
                  <c:v>5.1909013566088271</c:v>
                </c:pt>
                <c:pt idx="550">
                  <c:v>5.4406543703299235</c:v>
                </c:pt>
                <c:pt idx="551">
                  <c:v>5.6565140666090938</c:v>
                </c:pt>
                <c:pt idx="552">
                  <c:v>5.703708631770283</c:v>
                </c:pt>
                <c:pt idx="553">
                  <c:v>6.7553955337788807</c:v>
                </c:pt>
                <c:pt idx="554">
                  <c:v>7.0906042266089679</c:v>
                </c:pt>
                <c:pt idx="555">
                  <c:v>7.1557626804866494</c:v>
                </c:pt>
                <c:pt idx="556">
                  <c:v>7.1385913866092352</c:v>
                </c:pt>
                <c:pt idx="557">
                  <c:v>7.2815942266089095</c:v>
                </c:pt>
                <c:pt idx="558">
                  <c:v>7.5920923366088555</c:v>
                </c:pt>
                <c:pt idx="559">
                  <c:v>7.6959079866090265</c:v>
                </c:pt>
                <c:pt idx="560">
                  <c:v>7.2558575977201372</c:v>
                </c:pt>
                <c:pt idx="561">
                  <c:v>6.6933556366088371</c:v>
                </c:pt>
                <c:pt idx="562">
                  <c:v>6.1534743366089124</c:v>
                </c:pt>
                <c:pt idx="563">
                  <c:v>5.7998380266089473</c:v>
                </c:pt>
                <c:pt idx="564">
                  <c:v>5.4943172466087926</c:v>
                </c:pt>
                <c:pt idx="565">
                  <c:v>5.2421169151804747</c:v>
                </c:pt>
                <c:pt idx="566">
                  <c:v>5.0762923054495932</c:v>
                </c:pt>
                <c:pt idx="567">
                  <c:v>5.3490579866089965</c:v>
                </c:pt>
                <c:pt idx="568">
                  <c:v>5.446061904134579</c:v>
                </c:pt>
                <c:pt idx="569">
                  <c:v>5.4666832566089845</c:v>
                </c:pt>
                <c:pt idx="570">
                  <c:v>5.2633239266089475</c:v>
                </c:pt>
                <c:pt idx="571">
                  <c:v>5.5957481166089575</c:v>
                </c:pt>
                <c:pt idx="572">
                  <c:v>5.5990105550297873</c:v>
                </c:pt>
                <c:pt idx="573">
                  <c:v>4.8629124866090283</c:v>
                </c:pt>
                <c:pt idx="574">
                  <c:v>4.2669996966089627</c:v>
                </c:pt>
                <c:pt idx="575">
                  <c:v>3.9765757138817404</c:v>
                </c:pt>
                <c:pt idx="576">
                  <c:v>2.5268209310535039</c:v>
                </c:pt>
                <c:pt idx="577">
                  <c:v>2.6025727066090392</c:v>
                </c:pt>
                <c:pt idx="578">
                  <c:v>2.677467816609024</c:v>
                </c:pt>
                <c:pt idx="579">
                  <c:v>2.5558180918721263</c:v>
                </c:pt>
                <c:pt idx="580">
                  <c:v>2.2399739866090869</c:v>
                </c:pt>
                <c:pt idx="581">
                  <c:v>2.4980724866089177</c:v>
                </c:pt>
                <c:pt idx="582">
                  <c:v>3.0102268845682376</c:v>
                </c:pt>
                <c:pt idx="583">
                  <c:v>3.6571769866090182</c:v>
                </c:pt>
                <c:pt idx="584">
                  <c:v>3.8989516366090129</c:v>
                </c:pt>
                <c:pt idx="585">
                  <c:v>4.2810248366089745</c:v>
                </c:pt>
                <c:pt idx="586">
                  <c:v>4.6541840116090354</c:v>
                </c:pt>
                <c:pt idx="587">
                  <c:v>4.8022995366091283</c:v>
                </c:pt>
                <c:pt idx="588">
                  <c:v>4.8876177266089451</c:v>
                </c:pt>
                <c:pt idx="589">
                  <c:v>4.9095893866089</c:v>
                </c:pt>
                <c:pt idx="590">
                  <c:v>4.9019804466092296</c:v>
                </c:pt>
                <c:pt idx="591">
                  <c:v>4.9387673199423929</c:v>
                </c:pt>
                <c:pt idx="592">
                  <c:v>5.2871460717154353</c:v>
                </c:pt>
                <c:pt idx="593">
                  <c:v>5.2832484466091127</c:v>
                </c:pt>
                <c:pt idx="594">
                  <c:v>5.2320382866089785</c:v>
                </c:pt>
                <c:pt idx="595">
                  <c:v>5.2647168866090004</c:v>
                </c:pt>
                <c:pt idx="596">
                  <c:v>5.3331201366091818</c:v>
                </c:pt>
                <c:pt idx="597">
                  <c:v>5.3523724766090295</c:v>
                </c:pt>
                <c:pt idx="598">
                  <c:v>5.3898907701143504</c:v>
                </c:pt>
                <c:pt idx="599">
                  <c:v>5.4464042866090807</c:v>
                </c:pt>
                <c:pt idx="600">
                  <c:v>5.5666494609679802</c:v>
                </c:pt>
                <c:pt idx="601">
                  <c:v>5.7557308366089943</c:v>
                </c:pt>
                <c:pt idx="602">
                  <c:v>5.9499281866090064</c:v>
                </c:pt>
                <c:pt idx="603">
                  <c:v>6.0939113966089957</c:v>
                </c:pt>
                <c:pt idx="604">
                  <c:v>6.0881606366090315</c:v>
                </c:pt>
                <c:pt idx="605">
                  <c:v>6.0893229866091119</c:v>
                </c:pt>
                <c:pt idx="606">
                  <c:v>6.0409552621191489</c:v>
                </c:pt>
                <c:pt idx="607">
                  <c:v>5.5310729866090096</c:v>
                </c:pt>
                <c:pt idx="608">
                  <c:v>5.5273664968131353</c:v>
                </c:pt>
                <c:pt idx="609">
                  <c:v>5.4871678466091485</c:v>
                </c:pt>
                <c:pt idx="610">
                  <c:v>5.4740035866091334</c:v>
                </c:pt>
                <c:pt idx="611">
                  <c:v>5.5437133466091284</c:v>
                </c:pt>
                <c:pt idx="612">
                  <c:v>5.5336004355886477</c:v>
                </c:pt>
                <c:pt idx="613">
                  <c:v>5.2846866466089386</c:v>
                </c:pt>
                <c:pt idx="614">
                  <c:v>4.8152298199422754</c:v>
                </c:pt>
                <c:pt idx="615">
                  <c:v>3.9426260635320745</c:v>
                </c:pt>
                <c:pt idx="616">
                  <c:v>4.0204768148917776</c:v>
                </c:pt>
                <c:pt idx="617">
                  <c:v>3.5533102366091782</c:v>
                </c:pt>
                <c:pt idx="618">
                  <c:v>2.6081743165060987</c:v>
                </c:pt>
                <c:pt idx="619">
                  <c:v>2.0270682866088787</c:v>
                </c:pt>
                <c:pt idx="620">
                  <c:v>1.4964239866090452</c:v>
                </c:pt>
                <c:pt idx="621">
                  <c:v>1.2776530366089531</c:v>
                </c:pt>
                <c:pt idx="622">
                  <c:v>1.1009152866089806</c:v>
                </c:pt>
                <c:pt idx="623">
                  <c:v>0.95694355660893482</c:v>
                </c:pt>
                <c:pt idx="624">
                  <c:v>0.92433188134583588</c:v>
                </c:pt>
                <c:pt idx="625">
                  <c:v>1.0132968866089118</c:v>
                </c:pt>
                <c:pt idx="626">
                  <c:v>1.0904453866087509</c:v>
                </c:pt>
                <c:pt idx="627">
                  <c:v>1.132113216609028</c:v>
                </c:pt>
                <c:pt idx="628">
                  <c:v>0.92676947660892595</c:v>
                </c:pt>
                <c:pt idx="629">
                  <c:v>0.73233318660912561</c:v>
                </c:pt>
                <c:pt idx="630">
                  <c:v>0.5185407339774315</c:v>
                </c:pt>
                <c:pt idx="631">
                  <c:v>0.46300154660899279</c:v>
                </c:pt>
                <c:pt idx="632">
                  <c:v>0.48486636896210267</c:v>
                </c:pt>
                <c:pt idx="633">
                  <c:v>0.63003465327563013</c:v>
                </c:pt>
                <c:pt idx="634">
                  <c:v>0.64030668660889634</c:v>
                </c:pt>
                <c:pt idx="635">
                  <c:v>0.75957100660905152</c:v>
                </c:pt>
                <c:pt idx="636">
                  <c:v>1.0428734489744318</c:v>
                </c:pt>
                <c:pt idx="637">
                  <c:v>1.0015280566089886</c:v>
                </c:pt>
                <c:pt idx="638">
                  <c:v>0.82175519660903362</c:v>
                </c:pt>
                <c:pt idx="639">
                  <c:v>0.77260259660913411</c:v>
                </c:pt>
                <c:pt idx="640">
                  <c:v>0.79953243105342153</c:v>
                </c:pt>
                <c:pt idx="641">
                  <c:v>2.2060287441847208</c:v>
                </c:pt>
                <c:pt idx="642">
                  <c:v>2.7642077966090453</c:v>
                </c:pt>
                <c:pt idx="643">
                  <c:v>3.3708066876398801</c:v>
                </c:pt>
                <c:pt idx="644">
                  <c:v>3.5749628366091004</c:v>
                </c:pt>
                <c:pt idx="645">
                  <c:v>3.74679070660908</c:v>
                </c:pt>
                <c:pt idx="646">
                  <c:v>3.7084663366089643</c:v>
                </c:pt>
                <c:pt idx="647">
                  <c:v>3.4973655666089485</c:v>
                </c:pt>
                <c:pt idx="648">
                  <c:v>3.1453685988539206</c:v>
                </c:pt>
                <c:pt idx="649">
                  <c:v>3.0668023135319777</c:v>
                </c:pt>
                <c:pt idx="650">
                  <c:v>3.4176547338618066</c:v>
                </c:pt>
                <c:pt idx="651">
                  <c:v>2.966764306609079</c:v>
                </c:pt>
                <c:pt idx="652">
                  <c:v>2.6960093466090171</c:v>
                </c:pt>
                <c:pt idx="653">
                  <c:v>2.3817242966088941</c:v>
                </c:pt>
                <c:pt idx="654">
                  <c:v>1.8437147643867617</c:v>
                </c:pt>
                <c:pt idx="655">
                  <c:v>-0.29289201339099735</c:v>
                </c:pt>
                <c:pt idx="656">
                  <c:v>-0.41277285177473322</c:v>
                </c:pt>
                <c:pt idx="657">
                  <c:v>-0.57945838339109912</c:v>
                </c:pt>
                <c:pt idx="658">
                  <c:v>-0.48788583339110453</c:v>
                </c:pt>
                <c:pt idx="659">
                  <c:v>-0.56080217339101068</c:v>
                </c:pt>
                <c:pt idx="660">
                  <c:v>-0.76257383839092152</c:v>
                </c:pt>
                <c:pt idx="661">
                  <c:v>-1.0521662633909439</c:v>
                </c:pt>
                <c:pt idx="662">
                  <c:v>-1.1805750743666177</c:v>
                </c:pt>
                <c:pt idx="663">
                  <c:v>-0.40647517339095957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0.58946533660889666</c:v>
                </c:pt>
                <c:pt idx="676">
                  <c:v>-0.32344021339113738</c:v>
                </c:pt>
                <c:pt idx="677">
                  <c:v>-0.57337318339114052</c:v>
                </c:pt>
                <c:pt idx="678">
                  <c:v>-0.92355201339101711</c:v>
                </c:pt>
                <c:pt idx="679">
                  <c:v>0.47096133712435101</c:v>
                </c:pt>
                <c:pt idx="680">
                  <c:v>1.8042285866089287</c:v>
                </c:pt>
                <c:pt idx="681">
                  <c:v>2.0496407766089391</c:v>
                </c:pt>
                <c:pt idx="682">
                  <c:v>2.0708404266088762</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1.9028263023984651</c:v>
                </c:pt>
                <c:pt idx="692">
                  <c:v>1.8817036708195332</c:v>
                </c:pt>
                <c:pt idx="693">
                  <c:v>2.0836979766092014</c:v>
                </c:pt>
                <c:pt idx="694">
                  <c:v>2.1936484866087906</c:v>
                </c:pt>
                <c:pt idx="695">
                  <c:v>2.2685784169887597</c:v>
                </c:pt>
                <c:pt idx="696">
                  <c:v>2.3842232366090883</c:v>
                </c:pt>
                <c:pt idx="697">
                  <c:v>2.3447491366090074</c:v>
                </c:pt>
                <c:pt idx="698">
                  <c:v>2.1756357366089389</c:v>
                </c:pt>
                <c:pt idx="699">
                  <c:v>1.6068786866090359</c:v>
                </c:pt>
                <c:pt idx="700">
                  <c:v>0.81174990660885427</c:v>
                </c:pt>
                <c:pt idx="701">
                  <c:v>-0.64373019706438683</c:v>
                </c:pt>
                <c:pt idx="702">
                  <c:v>-1.8940015133910335</c:v>
                </c:pt>
                <c:pt idx="703">
                  <c:v>-2.7700487333911337</c:v>
                </c:pt>
                <c:pt idx="704">
                  <c:v>-4.2696659133909005</c:v>
                </c:pt>
                <c:pt idx="705">
                  <c:v>-5.5511619133911898</c:v>
                </c:pt>
                <c:pt idx="706">
                  <c:v>-6.5459032917415527</c:v>
                </c:pt>
                <c:pt idx="707">
                  <c:v>-7.6091466110920862</c:v>
                </c:pt>
                <c:pt idx="708">
                  <c:v>-10.084655346724334</c:v>
                </c:pt>
                <c:pt idx="709">
                  <c:v>-10.376063053794956</c:v>
                </c:pt>
                <c:pt idx="710">
                  <c:v>-10.725268013391068</c:v>
                </c:pt>
                <c:pt idx="711">
                  <c:v>-10.833858483390841</c:v>
                </c:pt>
                <c:pt idx="712">
                  <c:v>-10.797386462370579</c:v>
                </c:pt>
                <c:pt idx="713">
                  <c:v>-10.063045763391115</c:v>
                </c:pt>
                <c:pt idx="714">
                  <c:v>-9.3824122133909711</c:v>
                </c:pt>
                <c:pt idx="715">
                  <c:v>-8.8830092032643542</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-6.7177208093094478</c:v>
                </c:pt>
                <c:pt idx="724">
                  <c:v>-6.5671720133909535</c:v>
                </c:pt>
                <c:pt idx="725">
                  <c:v>-6.9557988974489415</c:v>
                </c:pt>
                <c:pt idx="726">
                  <c:v>-7.1124203633910668</c:v>
                </c:pt>
                <c:pt idx="727">
                  <c:v>-6.9801694933909424</c:v>
                </c:pt>
                <c:pt idx="728">
                  <c:v>-6.6762829533910093</c:v>
                </c:pt>
                <c:pt idx="729">
                  <c:v>-6.3076780337989495</c:v>
                </c:pt>
                <c:pt idx="730">
                  <c:v>-5.6671587133908865</c:v>
                </c:pt>
                <c:pt idx="731">
                  <c:v>-5.1620900633910765</c:v>
                </c:pt>
                <c:pt idx="732">
                  <c:v>-3.5838020133909936</c:v>
                </c:pt>
                <c:pt idx="733">
                  <c:v>-3.4822394275324626</c:v>
                </c:pt>
                <c:pt idx="734">
                  <c:v>-3.0418964333910421</c:v>
                </c:pt>
                <c:pt idx="735">
                  <c:v>-2.7353703868849806</c:v>
                </c:pt>
                <c:pt idx="736">
                  <c:v>-2.5256409533911435</c:v>
                </c:pt>
                <c:pt idx="737">
                  <c:v>-2.448170213391009</c:v>
                </c:pt>
                <c:pt idx="738">
                  <c:v>-2.6905545733911542</c:v>
                </c:pt>
                <c:pt idx="739">
                  <c:v>-3.0526322056985977</c:v>
                </c:pt>
                <c:pt idx="740">
                  <c:v>-2.4339004419624395</c:v>
                </c:pt>
                <c:pt idx="741">
                  <c:v>-2.981783653391048</c:v>
                </c:pt>
                <c:pt idx="742">
                  <c:v>-3.8050726733910367</c:v>
                </c:pt>
                <c:pt idx="743">
                  <c:v>-4.6370376133908975</c:v>
                </c:pt>
                <c:pt idx="744">
                  <c:v>-5.5494834433911331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-8.7379077633908278</c:v>
                </c:pt>
                <c:pt idx="755">
                  <c:v>-8.2897875633908882</c:v>
                </c:pt>
                <c:pt idx="756">
                  <c:v>-8.0935020133910367</c:v>
                </c:pt>
                <c:pt idx="757">
                  <c:v>-6.2927720133909872</c:v>
                </c:pt>
                <c:pt idx="758">
                  <c:v>-6.1503900453058105</c:v>
                </c:pt>
                <c:pt idx="759">
                  <c:v>-5.9959503633910005</c:v>
                </c:pt>
                <c:pt idx="760">
                  <c:v>-5.6960501433910622</c:v>
                </c:pt>
                <c:pt idx="761">
                  <c:v>-5.3954683133910688</c:v>
                </c:pt>
                <c:pt idx="762">
                  <c:v>-5.0596381371022554</c:v>
                </c:pt>
                <c:pt idx="763">
                  <c:v>-4.6501849133909765</c:v>
                </c:pt>
                <c:pt idx="764">
                  <c:v>-4.2317319224818188</c:v>
                </c:pt>
                <c:pt idx="765">
                  <c:v>-3.2265153883910802</c:v>
                </c:pt>
                <c:pt idx="766">
                  <c:v>-3.0647921433909482</c:v>
                </c:pt>
                <c:pt idx="767">
                  <c:v>-3.0532488210833693</c:v>
                </c:pt>
                <c:pt idx="768">
                  <c:v>-3.0729883333910353</c:v>
                </c:pt>
                <c:pt idx="769">
                  <c:v>-3.0433641633910202</c:v>
                </c:pt>
                <c:pt idx="770">
                  <c:v>-2.9958525233910334</c:v>
                </c:pt>
                <c:pt idx="771">
                  <c:v>-2.7170173533910598</c:v>
                </c:pt>
                <c:pt idx="772">
                  <c:v>-2.5259420133910426</c:v>
                </c:pt>
                <c:pt idx="773">
                  <c:v>-2.2319779224820451</c:v>
                </c:pt>
                <c:pt idx="774">
                  <c:v>-2.1706525833910177</c:v>
                </c:pt>
                <c:pt idx="775">
                  <c:v>-1.9457980133909838</c:v>
                </c:pt>
                <c:pt idx="776">
                  <c:v>-1.7675305333909535</c:v>
                </c:pt>
                <c:pt idx="777">
                  <c:v>-1.7978913742157658</c:v>
                </c:pt>
                <c:pt idx="778">
                  <c:v>-2.0793983733908421</c:v>
                </c:pt>
                <c:pt idx="779">
                  <c:v>-2.5400210575086</c:v>
                </c:pt>
                <c:pt idx="780">
                  <c:v>-4.4325574679364141</c:v>
                </c:pt>
                <c:pt idx="781">
                  <c:v>-4.7496571233910947</c:v>
                </c:pt>
                <c:pt idx="782">
                  <c:v>-5.2684403033910598</c:v>
                </c:pt>
                <c:pt idx="783">
                  <c:v>-5.8487392582890285</c:v>
                </c:pt>
                <c:pt idx="784">
                  <c:v>-6.4448382733909941</c:v>
                </c:pt>
                <c:pt idx="785">
                  <c:v>-6.6711169633910856</c:v>
                </c:pt>
                <c:pt idx="786">
                  <c:v>-6.6952432533909843</c:v>
                </c:pt>
                <c:pt idx="787">
                  <c:v>-6.5343235733909069</c:v>
                </c:pt>
                <c:pt idx="788">
                  <c:v>-7.1101285651150699</c:v>
                </c:pt>
                <c:pt idx="789">
                  <c:v>-7.3739095665823795</c:v>
                </c:pt>
                <c:pt idx="790">
                  <c:v>-7.6942846933910261</c:v>
                </c:pt>
                <c:pt idx="791">
                  <c:v>-7.791696253390981</c:v>
                </c:pt>
                <c:pt idx="792">
                  <c:v>-8.0078418933910172</c:v>
                </c:pt>
                <c:pt idx="793">
                  <c:v>-8.1691787733909909</c:v>
                </c:pt>
                <c:pt idx="794">
                  <c:v>-7.9584212133911816</c:v>
                </c:pt>
                <c:pt idx="795">
                  <c:v>-7.5742738394780815</c:v>
                </c:pt>
                <c:pt idx="796">
                  <c:v>-6.9506437441602253</c:v>
                </c:pt>
                <c:pt idx="797">
                  <c:v>-6.7049611633909336</c:v>
                </c:pt>
                <c:pt idx="798">
                  <c:v>-6.2725196733909456</c:v>
                </c:pt>
                <c:pt idx="799">
                  <c:v>-5.9352741033910439</c:v>
                </c:pt>
                <c:pt idx="800">
                  <c:v>-5.5206603033908745</c:v>
                </c:pt>
                <c:pt idx="801">
                  <c:v>-5.1786815133908561</c:v>
                </c:pt>
                <c:pt idx="802">
                  <c:v>-4.5301421358399523</c:v>
                </c:pt>
                <c:pt idx="803">
                  <c:v>-3.9240524333910072</c:v>
                </c:pt>
                <c:pt idx="804">
                  <c:v>-3.4525582133910255</c:v>
                </c:pt>
                <c:pt idx="805">
                  <c:v>-1.1103120133908546</c:v>
                </c:pt>
                <c:pt idx="806">
                  <c:v>-1.0007244333910279</c:v>
                </c:pt>
                <c:pt idx="807">
                  <c:v>-1.0701995333910761</c:v>
                </c:pt>
                <c:pt idx="808">
                  <c:v>-1.0946168133910845</c:v>
                </c:pt>
                <c:pt idx="809">
                  <c:v>-0.3257207433909749</c:v>
                </c:pt>
                <c:pt idx="810">
                  <c:v>0.81750072660895512</c:v>
                </c:pt>
                <c:pt idx="811">
                  <c:v>0.89413553660901435</c:v>
                </c:pt>
                <c:pt idx="812">
                  <c:v>0.12393932660899054</c:v>
                </c:pt>
                <c:pt idx="813">
                  <c:v>-0.35812615772083267</c:v>
                </c:pt>
                <c:pt idx="814">
                  <c:v>-0.82628926339110365</c:v>
                </c:pt>
                <c:pt idx="815">
                  <c:v>0.39926598660910917</c:v>
                </c:pt>
                <c:pt idx="816">
                  <c:v>0.4015738166091723</c:v>
                </c:pt>
                <c:pt idx="817">
                  <c:v>0.2277211366089773</c:v>
                </c:pt>
                <c:pt idx="818">
                  <c:v>0.21972422372245173</c:v>
                </c:pt>
                <c:pt idx="819">
                  <c:v>0.58581136660875188</c:v>
                </c:pt>
                <c:pt idx="820">
                  <c:v>0.67444503660910238</c:v>
                </c:pt>
                <c:pt idx="821">
                  <c:v>1.0221812866090678</c:v>
                </c:pt>
                <c:pt idx="822">
                  <c:v>1.5133365866091411</c:v>
                </c:pt>
                <c:pt idx="823">
                  <c:v>1.894869815877398</c:v>
                </c:pt>
                <c:pt idx="824">
                  <c:v>2.0160773666090108</c:v>
                </c:pt>
                <c:pt idx="825">
                  <c:v>2.4418617366089848</c:v>
                </c:pt>
                <c:pt idx="826">
                  <c:v>2.9981420366090377</c:v>
                </c:pt>
                <c:pt idx="827">
                  <c:v>3.5650521466089629</c:v>
                </c:pt>
                <c:pt idx="828">
                  <c:v>4.3343009762997662</c:v>
                </c:pt>
                <c:pt idx="829">
                  <c:v>5.1622837666089145</c:v>
                </c:pt>
                <c:pt idx="830">
                  <c:v>6.1648943666090474</c:v>
                </c:pt>
                <c:pt idx="831">
                  <c:v>6.6001808866091043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7.9595799159018776</c:v>
                </c:pt>
                <c:pt idx="840">
                  <c:v>7.5811624266091124</c:v>
                </c:pt>
                <c:pt idx="841">
                  <c:v>7.3930100666088983</c:v>
                </c:pt>
                <c:pt idx="842">
                  <c:v>7.1068978666089366</c:v>
                </c:pt>
                <c:pt idx="843">
                  <c:v>6.9924745466091682</c:v>
                </c:pt>
                <c:pt idx="844">
                  <c:v>7.0292971927947256</c:v>
                </c:pt>
                <c:pt idx="845">
                  <c:v>7.0785702566089457</c:v>
                </c:pt>
                <c:pt idx="846">
                  <c:v>7.129604006609128</c:v>
                </c:pt>
                <c:pt idx="847">
                  <c:v>7.1118998666088205</c:v>
                </c:pt>
                <c:pt idx="848">
                  <c:v>7.261993906609149</c:v>
                </c:pt>
                <c:pt idx="849">
                  <c:v>7.2743240278460775</c:v>
                </c:pt>
                <c:pt idx="850">
                  <c:v>7.0921035166087254</c:v>
                </c:pt>
                <c:pt idx="851">
                  <c:v>6.7506590977200664</c:v>
                </c:pt>
                <c:pt idx="852">
                  <c:v>2.5707799866090113</c:v>
                </c:pt>
                <c:pt idx="853">
                  <c:v>1.6980212866090478</c:v>
                </c:pt>
                <c:pt idx="854">
                  <c:v>-0.297306533391265</c:v>
                </c:pt>
                <c:pt idx="855">
                  <c:v>-1.6159170030815786</c:v>
                </c:pt>
                <c:pt idx="856">
                  <c:v>-3.3573908533909402</c:v>
                </c:pt>
                <c:pt idx="857">
                  <c:v>-4.1005943133910545</c:v>
                </c:pt>
                <c:pt idx="858">
                  <c:v>-4.8740481976015824</c:v>
                </c:pt>
                <c:pt idx="859">
                  <c:v>-7.8122310133909965</c:v>
                </c:pt>
                <c:pt idx="860">
                  <c:v>-7.8228573633910345</c:v>
                </c:pt>
                <c:pt idx="861">
                  <c:v>-7.7159146800576055</c:v>
                </c:pt>
                <c:pt idx="862">
                  <c:v>-7.6924742533910209</c:v>
                </c:pt>
                <c:pt idx="863">
                  <c:v>-7.9364324833911306</c:v>
                </c:pt>
                <c:pt idx="864">
                  <c:v>-8.1238169233911179</c:v>
                </c:pt>
                <c:pt idx="865">
                  <c:v>-8.2286299333910495</c:v>
                </c:pt>
                <c:pt idx="866">
                  <c:v>-8.2467894154527812</c:v>
                </c:pt>
                <c:pt idx="867">
                  <c:v>-8.2183320133909739</c:v>
                </c:pt>
                <c:pt idx="868">
                  <c:v>-7.6551320133909773</c:v>
                </c:pt>
                <c:pt idx="869">
                  <c:v>-7.650513700259765</c:v>
                </c:pt>
                <c:pt idx="870">
                  <c:v>-7.7274834933909773</c:v>
                </c:pt>
                <c:pt idx="871">
                  <c:v>-7.7234400633910525</c:v>
                </c:pt>
                <c:pt idx="872">
                  <c:v>-7.5602538133910429</c:v>
                </c:pt>
                <c:pt idx="873">
                  <c:v>-7.4127771383909788</c:v>
                </c:pt>
                <c:pt idx="874">
                  <c:v>-7.3079971133909805</c:v>
                </c:pt>
                <c:pt idx="875">
                  <c:v>-7.1799411933908717</c:v>
                </c:pt>
                <c:pt idx="876">
                  <c:v>-7.1529211597324664</c:v>
                </c:pt>
                <c:pt idx="877">
                  <c:v>-4.9022420133909934</c:v>
                </c:pt>
                <c:pt idx="878">
                  <c:v>-4.61741447172425</c:v>
                </c:pt>
                <c:pt idx="879">
                  <c:v>-4.1641692233910685</c:v>
                </c:pt>
                <c:pt idx="880">
                  <c:v>-3.6810798999889869</c:v>
                </c:pt>
                <c:pt idx="881">
                  <c:v>-2.9040328833909683</c:v>
                </c:pt>
                <c:pt idx="882">
                  <c:v>-2.2071908233910356</c:v>
                </c:pt>
                <c:pt idx="883">
                  <c:v>-1.736205493391012</c:v>
                </c:pt>
                <c:pt idx="884">
                  <c:v>-1.3421425366468498</c:v>
                </c:pt>
                <c:pt idx="885">
                  <c:v>-2.4015437733908547</c:v>
                </c:pt>
                <c:pt idx="886">
                  <c:v>-2.8636267217243332</c:v>
                </c:pt>
                <c:pt idx="887">
                  <c:v>-3.1663416733910594</c:v>
                </c:pt>
                <c:pt idx="888">
                  <c:v>-3.5501207633910212</c:v>
                </c:pt>
                <c:pt idx="889">
                  <c:v>-3.8699997933909032</c:v>
                </c:pt>
                <c:pt idx="890">
                  <c:v>-3.9685977338213294</c:v>
                </c:pt>
                <c:pt idx="891">
                  <c:v>-4.1528081800578462</c:v>
                </c:pt>
                <c:pt idx="892">
                  <c:v>-3.8318145133909525</c:v>
                </c:pt>
                <c:pt idx="893">
                  <c:v>-3.7851966133909092</c:v>
                </c:pt>
                <c:pt idx="894">
                  <c:v>-3.8123894133911134</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-8.4476239924704259</c:v>
                </c:pt>
                <c:pt idx="1">
                  <c:v>-8.4387905847078599</c:v>
                </c:pt>
                <c:pt idx="2">
                  <c:v>-8.4440663746047591</c:v>
                </c:pt>
                <c:pt idx="3">
                  <c:v>-8.4404609454148734</c:v>
                </c:pt>
                <c:pt idx="4">
                  <c:v>-8.4465364745725964</c:v>
                </c:pt>
                <c:pt idx="5">
                  <c:v>-8.4444766413009091</c:v>
                </c:pt>
                <c:pt idx="6">
                  <c:v>-8.4454536619161686</c:v>
                </c:pt>
                <c:pt idx="7">
                  <c:v>-8.4183293111202602</c:v>
                </c:pt>
                <c:pt idx="8">
                  <c:v>-8.5017750603026236</c:v>
                </c:pt>
                <c:pt idx="9">
                  <c:v>-4.4845300494305746</c:v>
                </c:pt>
                <c:pt idx="10">
                  <c:v>-5.5339187956915117</c:v>
                </c:pt>
                <c:pt idx="11">
                  <c:v>-7.2081712686115882</c:v>
                </c:pt>
                <c:pt idx="12">
                  <c:v>-8.8548208600934117</c:v>
                </c:pt>
                <c:pt idx="13">
                  <c:v>-9.8035486309874482</c:v>
                </c:pt>
                <c:pt idx="14">
                  <c:v>-10.948712656640549</c:v>
                </c:pt>
                <c:pt idx="15">
                  <c:v>-11.622481908538006</c:v>
                </c:pt>
                <c:pt idx="16">
                  <c:v>-11.340307403776663</c:v>
                </c:pt>
                <c:pt idx="17">
                  <c:v>-11.784639374329942</c:v>
                </c:pt>
                <c:pt idx="18">
                  <c:v>-12.311446581102782</c:v>
                </c:pt>
                <c:pt idx="19">
                  <c:v>-13.131240624388719</c:v>
                </c:pt>
                <c:pt idx="20">
                  <c:v>-12.30084364208097</c:v>
                </c:pt>
                <c:pt idx="21">
                  <c:v>-10.970890732664159</c:v>
                </c:pt>
                <c:pt idx="22">
                  <c:v>-11.02707883326849</c:v>
                </c:pt>
                <c:pt idx="23">
                  <c:v>-11.203712024117818</c:v>
                </c:pt>
                <c:pt idx="24">
                  <c:v>-11.082006242220428</c:v>
                </c:pt>
                <c:pt idx="25">
                  <c:v>-11.015309827468823</c:v>
                </c:pt>
                <c:pt idx="26">
                  <c:v>-10.760849013811594</c:v>
                </c:pt>
                <c:pt idx="27">
                  <c:v>-9.9251944898328333</c:v>
                </c:pt>
                <c:pt idx="28">
                  <c:v>-9.4417808693540195</c:v>
                </c:pt>
                <c:pt idx="29">
                  <c:v>-9.059463686747252</c:v>
                </c:pt>
                <c:pt idx="30">
                  <c:v>-8.829921101910152</c:v>
                </c:pt>
                <c:pt idx="31">
                  <c:v>-8.6407454283593239</c:v>
                </c:pt>
                <c:pt idx="32">
                  <c:v>-8.6926314157352724</c:v>
                </c:pt>
                <c:pt idx="33">
                  <c:v>-8.7830054052477493</c:v>
                </c:pt>
                <c:pt idx="34">
                  <c:v>-8.2808047423288969</c:v>
                </c:pt>
                <c:pt idx="35">
                  <c:v>-7.4699548127883295</c:v>
                </c:pt>
                <c:pt idx="36">
                  <c:v>-7.0714210914901479</c:v>
                </c:pt>
                <c:pt idx="37">
                  <c:v>-7.2635705535146116</c:v>
                </c:pt>
                <c:pt idx="38">
                  <c:v>-7.9346515141025584</c:v>
                </c:pt>
                <c:pt idx="39">
                  <c:v>-8.8653455365309988</c:v>
                </c:pt>
                <c:pt idx="40">
                  <c:v>-9.3744638150412261</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-8.7953684271004118</c:v>
                </c:pt>
                <c:pt idx="51">
                  <c:v>-9.7602701238945091</c:v>
                </c:pt>
                <c:pt idx="52">
                  <c:v>-10.849944253173252</c:v>
                </c:pt>
                <c:pt idx="53">
                  <c:v>-11.577668572561254</c:v>
                </c:pt>
                <c:pt idx="54">
                  <c:v>-11.51332469010778</c:v>
                </c:pt>
                <c:pt idx="55">
                  <c:v>-11.148893766569159</c:v>
                </c:pt>
                <c:pt idx="56">
                  <c:v>-11.186346365981302</c:v>
                </c:pt>
                <c:pt idx="57">
                  <c:v>-10.140173014870795</c:v>
                </c:pt>
                <c:pt idx="58">
                  <c:v>-8.9339331198659089</c:v>
                </c:pt>
                <c:pt idx="59">
                  <c:v>-8.3990855187522353</c:v>
                </c:pt>
                <c:pt idx="60">
                  <c:v>-8.3795965225929958</c:v>
                </c:pt>
                <c:pt idx="61">
                  <c:v>-8.2462545339763551</c:v>
                </c:pt>
                <c:pt idx="62">
                  <c:v>-7.7577181957290424</c:v>
                </c:pt>
                <c:pt idx="63">
                  <c:v>-7.0596123774341084</c:v>
                </c:pt>
                <c:pt idx="64">
                  <c:v>-5.5068789115683234</c:v>
                </c:pt>
                <c:pt idx="65">
                  <c:v>-4.1574928510892937</c:v>
                </c:pt>
                <c:pt idx="66">
                  <c:v>-3.1996580854109307</c:v>
                </c:pt>
                <c:pt idx="67">
                  <c:v>-2.9066582999975421</c:v>
                </c:pt>
                <c:pt idx="68">
                  <c:v>-2.7271859726365513</c:v>
                </c:pt>
                <c:pt idx="69">
                  <c:v>-3.4850587541357783</c:v>
                </c:pt>
                <c:pt idx="70">
                  <c:v>-4.0854437658285194</c:v>
                </c:pt>
                <c:pt idx="71">
                  <c:v>-4.5562582675823364</c:v>
                </c:pt>
                <c:pt idx="72">
                  <c:v>-4.7730049104098295</c:v>
                </c:pt>
                <c:pt idx="73">
                  <c:v>-5.0999118798109251</c:v>
                </c:pt>
                <c:pt idx="74">
                  <c:v>-5.3493576738349162</c:v>
                </c:pt>
                <c:pt idx="75">
                  <c:v>-5.4938172372545466</c:v>
                </c:pt>
                <c:pt idx="76">
                  <c:v>-5.5814418858986379</c:v>
                </c:pt>
                <c:pt idx="77">
                  <c:v>-5.9285090693268874</c:v>
                </c:pt>
                <c:pt idx="78">
                  <c:v>-5.6641475840844295</c:v>
                </c:pt>
                <c:pt idx="79">
                  <c:v>-5.6178344998342826</c:v>
                </c:pt>
                <c:pt idx="80">
                  <c:v>-5.5486830843833932</c:v>
                </c:pt>
                <c:pt idx="81">
                  <c:v>-5.3640220899829254</c:v>
                </c:pt>
                <c:pt idx="82">
                  <c:v>-5.1863998331951109</c:v>
                </c:pt>
                <c:pt idx="83">
                  <c:v>-5.1314268279873065</c:v>
                </c:pt>
                <c:pt idx="84">
                  <c:v>-5.1923952214665761</c:v>
                </c:pt>
                <c:pt idx="85">
                  <c:v>-5.0658797792524268</c:v>
                </c:pt>
                <c:pt idx="86">
                  <c:v>-4.6618413049381502</c:v>
                </c:pt>
                <c:pt idx="87">
                  <c:v>-4.6201355627381018</c:v>
                </c:pt>
                <c:pt idx="88">
                  <c:v>-4.4801716298301963</c:v>
                </c:pt>
                <c:pt idx="89">
                  <c:v>-4.1840322341283045</c:v>
                </c:pt>
                <c:pt idx="90">
                  <c:v>-3.8492597706609932</c:v>
                </c:pt>
                <c:pt idx="91">
                  <c:v>-3.6101148125972911</c:v>
                </c:pt>
                <c:pt idx="92">
                  <c:v>-3.5359594487784562</c:v>
                </c:pt>
                <c:pt idx="93">
                  <c:v>-3.647187106246355</c:v>
                </c:pt>
                <c:pt idx="94">
                  <c:v>-3.8652724661511657</c:v>
                </c:pt>
                <c:pt idx="95">
                  <c:v>-4.2573931710556714</c:v>
                </c:pt>
                <c:pt idx="96">
                  <c:v>-3.9348676921161427</c:v>
                </c:pt>
                <c:pt idx="97">
                  <c:v>-3.5897089394329531</c:v>
                </c:pt>
                <c:pt idx="98">
                  <c:v>-2.9204731923947937</c:v>
                </c:pt>
                <c:pt idx="99">
                  <c:v>-2.0325426807958373</c:v>
                </c:pt>
                <c:pt idx="100">
                  <c:v>-0.86324207099231387</c:v>
                </c:pt>
                <c:pt idx="101">
                  <c:v>-0.14053307650611671</c:v>
                </c:pt>
                <c:pt idx="102">
                  <c:v>0.43541124160663008</c:v>
                </c:pt>
                <c:pt idx="103">
                  <c:v>1.1959087889128597</c:v>
                </c:pt>
                <c:pt idx="104">
                  <c:v>3.6742784462357037</c:v>
                </c:pt>
                <c:pt idx="105">
                  <c:v>4.8249491838411327</c:v>
                </c:pt>
                <c:pt idx="106">
                  <c:v>6.2328551667639385</c:v>
                </c:pt>
                <c:pt idx="107">
                  <c:v>7.3351675579177789</c:v>
                </c:pt>
                <c:pt idx="108">
                  <c:v>8.1751654715233286</c:v>
                </c:pt>
                <c:pt idx="109">
                  <c:v>8.9552690009511338</c:v>
                </c:pt>
                <c:pt idx="110">
                  <c:v>9.6132186951867453</c:v>
                </c:pt>
                <c:pt idx="111">
                  <c:v>10.044388805832048</c:v>
                </c:pt>
                <c:pt idx="112">
                  <c:v>10.141132212364056</c:v>
                </c:pt>
                <c:pt idx="113">
                  <c:v>9.0357805388115793</c:v>
                </c:pt>
                <c:pt idx="114">
                  <c:v>7.9124250937348881</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-4.5182077390621407</c:v>
                </c:pt>
                <c:pt idx="125">
                  <c:v>-4.8310987049404224</c:v>
                </c:pt>
                <c:pt idx="126">
                  <c:v>-5.0260250183174655</c:v>
                </c:pt>
                <c:pt idx="127">
                  <c:v>-5.1313412229497164</c:v>
                </c:pt>
                <c:pt idx="128">
                  <c:v>-5.0142112195650457</c:v>
                </c:pt>
                <c:pt idx="129">
                  <c:v>-4.9082057729545676</c:v>
                </c:pt>
                <c:pt idx="130">
                  <c:v>-4.8255562341019163</c:v>
                </c:pt>
                <c:pt idx="131">
                  <c:v>-3.9528136347053904</c:v>
                </c:pt>
                <c:pt idx="132">
                  <c:v>-3.144765979999292</c:v>
                </c:pt>
                <c:pt idx="133">
                  <c:v>-2.4444290424664579</c:v>
                </c:pt>
                <c:pt idx="134">
                  <c:v>-1.4152622096082013</c:v>
                </c:pt>
                <c:pt idx="135">
                  <c:v>-0.16700931824077259</c:v>
                </c:pt>
                <c:pt idx="136">
                  <c:v>1.3190865453526186</c:v>
                </c:pt>
                <c:pt idx="137">
                  <c:v>2.7847762322177689</c:v>
                </c:pt>
                <c:pt idx="138">
                  <c:v>3.7631880811356138</c:v>
                </c:pt>
                <c:pt idx="139">
                  <c:v>4.5070906972704545</c:v>
                </c:pt>
                <c:pt idx="140">
                  <c:v>5.3286255470756387</c:v>
                </c:pt>
                <c:pt idx="141">
                  <c:v>5.2324434303114504</c:v>
                </c:pt>
                <c:pt idx="142">
                  <c:v>5.3347715030727585</c:v>
                </c:pt>
                <c:pt idx="143">
                  <c:v>5.3442815549091565</c:v>
                </c:pt>
                <c:pt idx="144">
                  <c:v>5.3569878317131074</c:v>
                </c:pt>
                <c:pt idx="145">
                  <c:v>5.4162820699358321</c:v>
                </c:pt>
                <c:pt idx="146">
                  <c:v>5.5921102637016364</c:v>
                </c:pt>
                <c:pt idx="147">
                  <c:v>6.1754900775268107</c:v>
                </c:pt>
                <c:pt idx="148">
                  <c:v>6.3635109178710021</c:v>
                </c:pt>
                <c:pt idx="149">
                  <c:v>6.3839067734245294</c:v>
                </c:pt>
                <c:pt idx="150">
                  <c:v>6.1013925426429552</c:v>
                </c:pt>
                <c:pt idx="151">
                  <c:v>5.8250761772962161</c:v>
                </c:pt>
                <c:pt idx="152">
                  <c:v>5.5345102159570487</c:v>
                </c:pt>
                <c:pt idx="153">
                  <c:v>4.5423117060905156</c:v>
                </c:pt>
                <c:pt idx="154">
                  <c:v>3.3575079329088307</c:v>
                </c:pt>
                <c:pt idx="155">
                  <c:v>2.0366716837055034</c:v>
                </c:pt>
                <c:pt idx="156">
                  <c:v>0.52137296686076606</c:v>
                </c:pt>
                <c:pt idx="157">
                  <c:v>-2.5900661304990074</c:v>
                </c:pt>
                <c:pt idx="158">
                  <c:v>-4.0488718973726492</c:v>
                </c:pt>
                <c:pt idx="159">
                  <c:v>-5.2256230293048338</c:v>
                </c:pt>
                <c:pt idx="160">
                  <c:v>-6.0773968720584088</c:v>
                </c:pt>
                <c:pt idx="161">
                  <c:v>-7.0588519497064848</c:v>
                </c:pt>
                <c:pt idx="162">
                  <c:v>-7.7950165686396335</c:v>
                </c:pt>
                <c:pt idx="163">
                  <c:v>-8.3061365479226588</c:v>
                </c:pt>
                <c:pt idx="164">
                  <c:v>-9.6833041941504678</c:v>
                </c:pt>
                <c:pt idx="165">
                  <c:v>-10.33692241957381</c:v>
                </c:pt>
                <c:pt idx="166">
                  <c:v>-10.699007652194396</c:v>
                </c:pt>
                <c:pt idx="167">
                  <c:v>-10.483784710734257</c:v>
                </c:pt>
                <c:pt idx="168">
                  <c:v>-10.401744756778665</c:v>
                </c:pt>
                <c:pt idx="169">
                  <c:v>-10.421175924002918</c:v>
                </c:pt>
                <c:pt idx="170">
                  <c:v>-10.355596460328639</c:v>
                </c:pt>
                <c:pt idx="171">
                  <c:v>-10.418283642453378</c:v>
                </c:pt>
                <c:pt idx="172">
                  <c:v>-10.39851018788795</c:v>
                </c:pt>
                <c:pt idx="173">
                  <c:v>-9.9309177899295911</c:v>
                </c:pt>
                <c:pt idx="174">
                  <c:v>-9.9140957359955202</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-7.8936608927086436</c:v>
                </c:pt>
                <c:pt idx="183">
                  <c:v>-7.8479141829226684</c:v>
                </c:pt>
                <c:pt idx="184">
                  <c:v>-7.86835162673915</c:v>
                </c:pt>
                <c:pt idx="185">
                  <c:v>-7.9965172426567861</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-5.322132388021239</c:v>
                </c:pt>
                <c:pt idx="194">
                  <c:v>-4.9783996270548059</c:v>
                </c:pt>
                <c:pt idx="195">
                  <c:v>-4.618787283395954</c:v>
                </c:pt>
                <c:pt idx="196">
                  <c:v>-4.1060360272661942</c:v>
                </c:pt>
                <c:pt idx="197">
                  <c:v>-3.6642423921678358</c:v>
                </c:pt>
                <c:pt idx="198">
                  <c:v>-3.2505143079330203</c:v>
                </c:pt>
                <c:pt idx="199">
                  <c:v>-2.726617549115633</c:v>
                </c:pt>
                <c:pt idx="200">
                  <c:v>-2.0530605690625672</c:v>
                </c:pt>
                <c:pt idx="201">
                  <c:v>-1.8735099221990898</c:v>
                </c:pt>
                <c:pt idx="202">
                  <c:v>-1.5783622699646855</c:v>
                </c:pt>
                <c:pt idx="203">
                  <c:v>-1.4309025838976197</c:v>
                </c:pt>
                <c:pt idx="204">
                  <c:v>-1.2972910304817589</c:v>
                </c:pt>
                <c:pt idx="205">
                  <c:v>-1.1776528298518969</c:v>
                </c:pt>
                <c:pt idx="206">
                  <c:v>-1.0267725850485061</c:v>
                </c:pt>
                <c:pt idx="207">
                  <c:v>-0.8075776988585377</c:v>
                </c:pt>
                <c:pt idx="208">
                  <c:v>-0.47831628735954834</c:v>
                </c:pt>
                <c:pt idx="209">
                  <c:v>-1.1098176677450624</c:v>
                </c:pt>
                <c:pt idx="210">
                  <c:v>-1.3449231001516324</c:v>
                </c:pt>
                <c:pt idx="211">
                  <c:v>-1.5151692079817418</c:v>
                </c:pt>
                <c:pt idx="212">
                  <c:v>-1.4590497934672428</c:v>
                </c:pt>
                <c:pt idx="213">
                  <c:v>-1.098537838003752</c:v>
                </c:pt>
                <c:pt idx="214">
                  <c:v>-0.71477652573348394</c:v>
                </c:pt>
                <c:pt idx="215">
                  <c:v>-0.73577647357363773</c:v>
                </c:pt>
                <c:pt idx="216">
                  <c:v>-1.2151833533032599</c:v>
                </c:pt>
                <c:pt idx="217">
                  <c:v>-1.0841407099252383</c:v>
                </c:pt>
                <c:pt idx="218">
                  <c:v>-0.81266983255777503</c:v>
                </c:pt>
                <c:pt idx="219">
                  <c:v>-0.28663992977153879</c:v>
                </c:pt>
                <c:pt idx="220">
                  <c:v>0.28325193004467081</c:v>
                </c:pt>
                <c:pt idx="221">
                  <c:v>0.69312460016594468</c:v>
                </c:pt>
                <c:pt idx="222">
                  <c:v>0.65215985759988593</c:v>
                </c:pt>
                <c:pt idx="223">
                  <c:v>0.92518437533063036</c:v>
                </c:pt>
                <c:pt idx="224">
                  <c:v>1.1296371329980421</c:v>
                </c:pt>
                <c:pt idx="225">
                  <c:v>1.3717879814245053</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-1.9283293240415857</c:v>
                </c:pt>
                <c:pt idx="235">
                  <c:v>-2.1158691672862187</c:v>
                </c:pt>
                <c:pt idx="236">
                  <c:v>-2.6034270429894155</c:v>
                </c:pt>
                <c:pt idx="237">
                  <c:v>-3.1531523898261877</c:v>
                </c:pt>
                <c:pt idx="238">
                  <c:v>-3.8622761380532715</c:v>
                </c:pt>
                <c:pt idx="239">
                  <c:v>-4.4230175175473985</c:v>
                </c:pt>
                <c:pt idx="240">
                  <c:v>-5.5877200440017125</c:v>
                </c:pt>
                <c:pt idx="241">
                  <c:v>-5.7969272204593949</c:v>
                </c:pt>
                <c:pt idx="242">
                  <c:v>-5.4689055641857518</c:v>
                </c:pt>
                <c:pt idx="243">
                  <c:v>-5.3126736384946582</c:v>
                </c:pt>
                <c:pt idx="244">
                  <c:v>-5.4777729711122021</c:v>
                </c:pt>
                <c:pt idx="245">
                  <c:v>-5.4230074518731817</c:v>
                </c:pt>
                <c:pt idx="246">
                  <c:v>-5.348697725779112</c:v>
                </c:pt>
                <c:pt idx="247">
                  <c:v>-5.4072700888975334</c:v>
                </c:pt>
                <c:pt idx="248">
                  <c:v>-5.4799106685404269</c:v>
                </c:pt>
                <c:pt idx="249">
                  <c:v>-5.3394886576121792</c:v>
                </c:pt>
                <c:pt idx="250">
                  <c:v>-5.4535772536504075</c:v>
                </c:pt>
                <c:pt idx="251">
                  <c:v>-5.3975851842184079</c:v>
                </c:pt>
                <c:pt idx="252">
                  <c:v>-4.6480860628596616</c:v>
                </c:pt>
                <c:pt idx="253">
                  <c:v>-3.7541396724217462</c:v>
                </c:pt>
                <c:pt idx="254">
                  <c:v>-3.259520747154586</c:v>
                </c:pt>
                <c:pt idx="255">
                  <c:v>-2.7673972694461835</c:v>
                </c:pt>
                <c:pt idx="256">
                  <c:v>-1.7278133356297898</c:v>
                </c:pt>
                <c:pt idx="257">
                  <c:v>-1.4068744337434538</c:v>
                </c:pt>
                <c:pt idx="258">
                  <c:v>-1.0444954081248454</c:v>
                </c:pt>
                <c:pt idx="259">
                  <c:v>-0.71640954807304524</c:v>
                </c:pt>
                <c:pt idx="260">
                  <c:v>-0.6678097164887784</c:v>
                </c:pt>
                <c:pt idx="261">
                  <c:v>-0.53020963616158812</c:v>
                </c:pt>
                <c:pt idx="262">
                  <c:v>-0.85045610864803223</c:v>
                </c:pt>
                <c:pt idx="263">
                  <c:v>-1.5281585581813188</c:v>
                </c:pt>
                <c:pt idx="264">
                  <c:v>-1.4209676942948859</c:v>
                </c:pt>
                <c:pt idx="265">
                  <c:v>-1.0825715877999178</c:v>
                </c:pt>
                <c:pt idx="266">
                  <c:v>-1.1416597060916871</c:v>
                </c:pt>
                <c:pt idx="267">
                  <c:v>-0.75498159948189514</c:v>
                </c:pt>
                <c:pt idx="268">
                  <c:v>-1.0268328424951676</c:v>
                </c:pt>
                <c:pt idx="269">
                  <c:v>-1.2562060765862961</c:v>
                </c:pt>
                <c:pt idx="270">
                  <c:v>-1.5078267546239896</c:v>
                </c:pt>
                <c:pt idx="271">
                  <c:v>-1.5503720029639965</c:v>
                </c:pt>
                <c:pt idx="272">
                  <c:v>-1.2401690959790543</c:v>
                </c:pt>
                <c:pt idx="273">
                  <c:v>-1.055765523819332</c:v>
                </c:pt>
                <c:pt idx="274">
                  <c:v>-1.2571125185801435</c:v>
                </c:pt>
                <c:pt idx="275">
                  <c:v>-1.1959396747717081</c:v>
                </c:pt>
                <c:pt idx="276">
                  <c:v>-1.5735656557835678</c:v>
                </c:pt>
                <c:pt idx="277">
                  <c:v>-2.1315408086638428</c:v>
                </c:pt>
                <c:pt idx="278">
                  <c:v>-2.4134419920219301</c:v>
                </c:pt>
                <c:pt idx="279">
                  <c:v>-2.3420508816511871</c:v>
                </c:pt>
                <c:pt idx="280">
                  <c:v>-2.1317387323677792</c:v>
                </c:pt>
                <c:pt idx="281">
                  <c:v>-1.8539810453242038</c:v>
                </c:pt>
                <c:pt idx="282">
                  <c:v>-1.3933488378030603</c:v>
                </c:pt>
                <c:pt idx="283">
                  <c:v>-0.99500446452687252</c:v>
                </c:pt>
                <c:pt idx="284">
                  <c:v>-0.45893737108242788</c:v>
                </c:pt>
                <c:pt idx="285">
                  <c:v>4.2992285108354678E-2</c:v>
                </c:pt>
                <c:pt idx="286">
                  <c:v>0.48120568682580295</c:v>
                </c:pt>
                <c:pt idx="287">
                  <c:v>0.84323910487238152</c:v>
                </c:pt>
                <c:pt idx="288">
                  <c:v>1.0380057436048702</c:v>
                </c:pt>
                <c:pt idx="289">
                  <c:v>1.1100763819070361</c:v>
                </c:pt>
                <c:pt idx="290">
                  <c:v>1.4600774351477821</c:v>
                </c:pt>
                <c:pt idx="291">
                  <c:v>1.5676784139483857</c:v>
                </c:pt>
                <c:pt idx="292">
                  <c:v>1.5763187550304558</c:v>
                </c:pt>
                <c:pt idx="293">
                  <c:v>1.8579924171981459</c:v>
                </c:pt>
                <c:pt idx="294">
                  <c:v>2.1959595878132467</c:v>
                </c:pt>
                <c:pt idx="295">
                  <c:v>2.3706545773047623</c:v>
                </c:pt>
                <c:pt idx="296">
                  <c:v>2.9384366675773212</c:v>
                </c:pt>
                <c:pt idx="297">
                  <c:v>3.2636055815076075</c:v>
                </c:pt>
                <c:pt idx="298">
                  <c:v>3.0464981529099617</c:v>
                </c:pt>
                <c:pt idx="299">
                  <c:v>2.9283556119263352</c:v>
                </c:pt>
                <c:pt idx="300">
                  <c:v>2.3665078935686781</c:v>
                </c:pt>
                <c:pt idx="301">
                  <c:v>1.7777804969693136</c:v>
                </c:pt>
                <c:pt idx="302">
                  <c:v>1.1655484462701793</c:v>
                </c:pt>
                <c:pt idx="303">
                  <c:v>0.66779765159563576</c:v>
                </c:pt>
                <c:pt idx="304">
                  <c:v>1.8702007472043647E-2</c:v>
                </c:pt>
                <c:pt idx="305">
                  <c:v>-0.39251241536618453</c:v>
                </c:pt>
                <c:pt idx="306">
                  <c:v>-2.6788476614065075</c:v>
                </c:pt>
                <c:pt idx="307">
                  <c:v>-3.2012613584821192</c:v>
                </c:pt>
                <c:pt idx="308">
                  <c:v>-3.5044850263911513</c:v>
                </c:pt>
                <c:pt idx="309">
                  <c:v>-3.6107556361234137</c:v>
                </c:pt>
                <c:pt idx="310">
                  <c:v>-3.2662272340096195</c:v>
                </c:pt>
                <c:pt idx="311">
                  <c:v>-3.0089566234905027</c:v>
                </c:pt>
                <c:pt idx="312">
                  <c:v>-2.8375258572943252</c:v>
                </c:pt>
                <c:pt idx="313">
                  <c:v>-2.7132067003532971</c:v>
                </c:pt>
                <c:pt idx="314">
                  <c:v>-2.0348631237298571</c:v>
                </c:pt>
                <c:pt idx="315">
                  <c:v>-1.8634319021877559</c:v>
                </c:pt>
                <c:pt idx="316">
                  <c:v>-1.6740913175139398</c:v>
                </c:pt>
                <c:pt idx="317">
                  <c:v>-1.5978273984073452</c:v>
                </c:pt>
                <c:pt idx="318">
                  <c:v>-1.7134072524143678</c:v>
                </c:pt>
                <c:pt idx="319">
                  <c:v>-1.5211494180550598</c:v>
                </c:pt>
                <c:pt idx="320">
                  <c:v>-1.1692940443456195</c:v>
                </c:pt>
                <c:pt idx="321">
                  <c:v>-1.8694083177115175</c:v>
                </c:pt>
                <c:pt idx="322">
                  <c:v>-2.4036441615485273</c:v>
                </c:pt>
                <c:pt idx="323">
                  <c:v>-2.883238643807434</c:v>
                </c:pt>
                <c:pt idx="324">
                  <c:v>-3.4344283832022571</c:v>
                </c:pt>
                <c:pt idx="325">
                  <c:v>-4.0341775801742585</c:v>
                </c:pt>
                <c:pt idx="326">
                  <c:v>-4.5862541816872984</c:v>
                </c:pt>
                <c:pt idx="327">
                  <c:v>-5.0780995948054937</c:v>
                </c:pt>
                <c:pt idx="328">
                  <c:v>-5.5395162116073209</c:v>
                </c:pt>
                <c:pt idx="329">
                  <c:v>-5.4887290498868584</c:v>
                </c:pt>
                <c:pt idx="330">
                  <c:v>-5.0089856695040496</c:v>
                </c:pt>
                <c:pt idx="331">
                  <c:v>-4.5628081154324036</c:v>
                </c:pt>
                <c:pt idx="332">
                  <c:v>-4.0113044908997324</c:v>
                </c:pt>
                <c:pt idx="333">
                  <c:v>-3.6566639178287472</c:v>
                </c:pt>
                <c:pt idx="334">
                  <c:v>-3.0190003407740136</c:v>
                </c:pt>
                <c:pt idx="335">
                  <c:v>-2.1782124019544398</c:v>
                </c:pt>
                <c:pt idx="336">
                  <c:v>-0.86150416730349444</c:v>
                </c:pt>
                <c:pt idx="337">
                  <c:v>0.70051941830735132</c:v>
                </c:pt>
                <c:pt idx="338">
                  <c:v>1.7200341313944838</c:v>
                </c:pt>
                <c:pt idx="339">
                  <c:v>2.0136615353016509</c:v>
                </c:pt>
                <c:pt idx="340">
                  <c:v>1.7868692020248436</c:v>
                </c:pt>
                <c:pt idx="341">
                  <c:v>1.6764223110701124</c:v>
                </c:pt>
                <c:pt idx="342">
                  <c:v>2.0356289414922344</c:v>
                </c:pt>
                <c:pt idx="343">
                  <c:v>2.8171953456582628</c:v>
                </c:pt>
                <c:pt idx="344">
                  <c:v>3.7079570465591898</c:v>
                </c:pt>
                <c:pt idx="345">
                  <c:v>4.6475266721410255</c:v>
                </c:pt>
                <c:pt idx="346">
                  <c:v>6.6148199875005762</c:v>
                </c:pt>
                <c:pt idx="347">
                  <c:v>7.135120727610925</c:v>
                </c:pt>
                <c:pt idx="348">
                  <c:v>7.6699236289310448</c:v>
                </c:pt>
                <c:pt idx="349">
                  <c:v>8.099965999453369</c:v>
                </c:pt>
                <c:pt idx="350">
                  <c:v>8.450395685010049</c:v>
                </c:pt>
                <c:pt idx="351">
                  <c:v>8.7862294080923977</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7.612578271351472</c:v>
                </c:pt>
                <c:pt idx="366">
                  <c:v>5.9870994962755333</c:v>
                </c:pt>
                <c:pt idx="367">
                  <c:v>4.3173890232625212</c:v>
                </c:pt>
                <c:pt idx="368">
                  <c:v>2.7661261730160782</c:v>
                </c:pt>
                <c:pt idx="369">
                  <c:v>1.4863976450054097</c:v>
                </c:pt>
                <c:pt idx="370">
                  <c:v>0.29200550048493312</c:v>
                </c:pt>
                <c:pt idx="371">
                  <c:v>-0.81697861945012651</c:v>
                </c:pt>
                <c:pt idx="372">
                  <c:v>-1.6553020742351663</c:v>
                </c:pt>
                <c:pt idx="373">
                  <c:v>-1.7171893558307818</c:v>
                </c:pt>
                <c:pt idx="374">
                  <c:v>-1.7714567266063461</c:v>
                </c:pt>
                <c:pt idx="375">
                  <c:v>-1.7271750923973301</c:v>
                </c:pt>
                <c:pt idx="376">
                  <c:v>-2.0640038981507591</c:v>
                </c:pt>
                <c:pt idx="377">
                  <c:v>-2.8101671551188869</c:v>
                </c:pt>
                <c:pt idx="378">
                  <c:v>-2.8565039173581632</c:v>
                </c:pt>
                <c:pt idx="379">
                  <c:v>-3.2807410824319496</c:v>
                </c:pt>
                <c:pt idx="380">
                  <c:v>-3.8450719540078921</c:v>
                </c:pt>
                <c:pt idx="381">
                  <c:v>-3.8798092336526908</c:v>
                </c:pt>
                <c:pt idx="382">
                  <c:v>-3.7499588377397828</c:v>
                </c:pt>
                <c:pt idx="383">
                  <c:v>-3.7433022871566837</c:v>
                </c:pt>
                <c:pt idx="384">
                  <c:v>-3.696823608764646</c:v>
                </c:pt>
                <c:pt idx="385">
                  <c:v>-3.4924212427150993</c:v>
                </c:pt>
                <c:pt idx="386">
                  <c:v>-3.4210078203930863</c:v>
                </c:pt>
                <c:pt idx="387">
                  <c:v>-3.4068087678005132</c:v>
                </c:pt>
                <c:pt idx="388">
                  <c:v>-3.1335969511045247</c:v>
                </c:pt>
                <c:pt idx="389">
                  <c:v>-3.0004234404874266</c:v>
                </c:pt>
                <c:pt idx="390">
                  <c:v>-2.9413042068894439</c:v>
                </c:pt>
                <c:pt idx="391">
                  <c:v>-2.7892172953326799</c:v>
                </c:pt>
                <c:pt idx="392">
                  <c:v>-2.4026974973295667</c:v>
                </c:pt>
                <c:pt idx="393">
                  <c:v>-2.0469763883318848</c:v>
                </c:pt>
                <c:pt idx="394">
                  <c:v>-1.8155575884753161</c:v>
                </c:pt>
                <c:pt idx="395">
                  <c:v>-1.7263122118321939</c:v>
                </c:pt>
                <c:pt idx="396">
                  <c:v>-1.3385172934020488</c:v>
                </c:pt>
                <c:pt idx="397">
                  <c:v>-1.1921144652725544</c:v>
                </c:pt>
                <c:pt idx="398">
                  <c:v>-1.1338069617119273</c:v>
                </c:pt>
                <c:pt idx="399">
                  <c:v>-1.1916922077998593</c:v>
                </c:pt>
                <c:pt idx="400">
                  <c:v>-1.2098347080552383</c:v>
                </c:pt>
                <c:pt idx="401">
                  <c:v>-1.0468430200335641</c:v>
                </c:pt>
                <c:pt idx="402">
                  <c:v>-0.89966124677474113</c:v>
                </c:pt>
                <c:pt idx="403">
                  <c:v>-0.70378508175714649</c:v>
                </c:pt>
                <c:pt idx="404">
                  <c:v>0.24553623257573104</c:v>
                </c:pt>
                <c:pt idx="405">
                  <c:v>0.75208977505263852</c:v>
                </c:pt>
                <c:pt idx="406">
                  <c:v>1.4828168044965664</c:v>
                </c:pt>
                <c:pt idx="407">
                  <c:v>2.2713818758321085</c:v>
                </c:pt>
                <c:pt idx="408">
                  <c:v>3.0817234116254779</c:v>
                </c:pt>
                <c:pt idx="409">
                  <c:v>3.8865722610702838</c:v>
                </c:pt>
                <c:pt idx="410">
                  <c:v>4.4708967659486438</c:v>
                </c:pt>
                <c:pt idx="411">
                  <c:v>4.4813375448959363</c:v>
                </c:pt>
                <c:pt idx="412">
                  <c:v>4.4985963704546794</c:v>
                </c:pt>
                <c:pt idx="413">
                  <c:v>4.7608987054443537</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6.4172821133488673</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11.864759895121166</c:v>
                </c:pt>
                <c:pt idx="432">
                  <c:v>11.903766042997256</c:v>
                </c:pt>
                <c:pt idx="433">
                  <c:v>11.98160895005795</c:v>
                </c:pt>
                <c:pt idx="434">
                  <c:v>12.434490562472959</c:v>
                </c:pt>
                <c:pt idx="435">
                  <c:v>12.991939639005174</c:v>
                </c:pt>
                <c:pt idx="436">
                  <c:v>13.34594196884372</c:v>
                </c:pt>
                <c:pt idx="437">
                  <c:v>13.812002507153192</c:v>
                </c:pt>
                <c:pt idx="438">
                  <c:v>13.937915374900612</c:v>
                </c:pt>
                <c:pt idx="439">
                  <c:v>14.105112941631191</c:v>
                </c:pt>
                <c:pt idx="440">
                  <c:v>14.304618820955696</c:v>
                </c:pt>
                <c:pt idx="441">
                  <c:v>14.488764363746823</c:v>
                </c:pt>
                <c:pt idx="442">
                  <c:v>14.671597295961416</c:v>
                </c:pt>
                <c:pt idx="443">
                  <c:v>14.80983607486702</c:v>
                </c:pt>
                <c:pt idx="444">
                  <c:v>14.895877637443446</c:v>
                </c:pt>
                <c:pt idx="445">
                  <c:v>14.894308211754169</c:v>
                </c:pt>
                <c:pt idx="446">
                  <c:v>14.992185733252304</c:v>
                </c:pt>
                <c:pt idx="447">
                  <c:v>15.206367108809568</c:v>
                </c:pt>
                <c:pt idx="448">
                  <c:v>15.360568495151384</c:v>
                </c:pt>
                <c:pt idx="449">
                  <c:v>15.290072443125863</c:v>
                </c:pt>
                <c:pt idx="450">
                  <c:v>15.204299838220766</c:v>
                </c:pt>
                <c:pt idx="451">
                  <c:v>15.277276614952811</c:v>
                </c:pt>
                <c:pt idx="452">
                  <c:v>15.507372027712208</c:v>
                </c:pt>
                <c:pt idx="453">
                  <c:v>15.495347252005415</c:v>
                </c:pt>
                <c:pt idx="454">
                  <c:v>15.621719108465044</c:v>
                </c:pt>
                <c:pt idx="455">
                  <c:v>15.899026003023424</c:v>
                </c:pt>
                <c:pt idx="456">
                  <c:v>16.006300043435729</c:v>
                </c:pt>
                <c:pt idx="457">
                  <c:v>15.991017419276869</c:v>
                </c:pt>
                <c:pt idx="458">
                  <c:v>15.781138152204822</c:v>
                </c:pt>
                <c:pt idx="459">
                  <c:v>15.750779934509922</c:v>
                </c:pt>
                <c:pt idx="460">
                  <c:v>15.853373018611039</c:v>
                </c:pt>
                <c:pt idx="461">
                  <c:v>16.013390690486105</c:v>
                </c:pt>
                <c:pt idx="462">
                  <c:v>16.242773335060097</c:v>
                </c:pt>
                <c:pt idx="463">
                  <c:v>16.392496545818162</c:v>
                </c:pt>
                <c:pt idx="464">
                  <c:v>16.414657322253227</c:v>
                </c:pt>
                <c:pt idx="465">
                  <c:v>16.342497739709813</c:v>
                </c:pt>
                <c:pt idx="466">
                  <c:v>16.256753669817257</c:v>
                </c:pt>
                <c:pt idx="467">
                  <c:v>16.232951219469655</c:v>
                </c:pt>
                <c:pt idx="468">
                  <c:v>16.218119084232029</c:v>
                </c:pt>
                <c:pt idx="469">
                  <c:v>16.309655761668758</c:v>
                </c:pt>
                <c:pt idx="470">
                  <c:v>16.457318987373036</c:v>
                </c:pt>
                <c:pt idx="471">
                  <c:v>16.745157122939716</c:v>
                </c:pt>
                <c:pt idx="472">
                  <c:v>17.06108342488514</c:v>
                </c:pt>
                <c:pt idx="473">
                  <c:v>17.083363198393783</c:v>
                </c:pt>
                <c:pt idx="474">
                  <c:v>16.939650554105306</c:v>
                </c:pt>
                <c:pt idx="475">
                  <c:v>16.735211760380228</c:v>
                </c:pt>
                <c:pt idx="476">
                  <c:v>16.333353178885048</c:v>
                </c:pt>
                <c:pt idx="477">
                  <c:v>13.453831636973231</c:v>
                </c:pt>
                <c:pt idx="478">
                  <c:v>12.387931743194653</c:v>
                </c:pt>
                <c:pt idx="479">
                  <c:v>11.459622215696527</c:v>
                </c:pt>
                <c:pt idx="480">
                  <c:v>10.849190906426546</c:v>
                </c:pt>
                <c:pt idx="481">
                  <c:v>10.690213244689119</c:v>
                </c:pt>
                <c:pt idx="482">
                  <c:v>11.672860721584286</c:v>
                </c:pt>
                <c:pt idx="483">
                  <c:v>11.905365825082853</c:v>
                </c:pt>
                <c:pt idx="484">
                  <c:v>11.769171853032798</c:v>
                </c:pt>
                <c:pt idx="485">
                  <c:v>11.44913954492233</c:v>
                </c:pt>
                <c:pt idx="486">
                  <c:v>11.213369914564439</c:v>
                </c:pt>
                <c:pt idx="487">
                  <c:v>10.904992034125756</c:v>
                </c:pt>
                <c:pt idx="488">
                  <c:v>10.615648828430002</c:v>
                </c:pt>
                <c:pt idx="489">
                  <c:v>9.4908484188888593</c:v>
                </c:pt>
                <c:pt idx="490">
                  <c:v>8.856692978773852</c:v>
                </c:pt>
                <c:pt idx="491">
                  <c:v>8.0950728519319988</c:v>
                </c:pt>
                <c:pt idx="492">
                  <c:v>7.3957364612215457</c:v>
                </c:pt>
                <c:pt idx="493">
                  <c:v>7.2236175155210418</c:v>
                </c:pt>
                <c:pt idx="494">
                  <c:v>7.1708013322710968</c:v>
                </c:pt>
                <c:pt idx="495">
                  <c:v>6.7615658429083485</c:v>
                </c:pt>
                <c:pt idx="496">
                  <c:v>6.8773724591958274</c:v>
                </c:pt>
                <c:pt idx="497">
                  <c:v>6.6677460609050803</c:v>
                </c:pt>
                <c:pt idx="498">
                  <c:v>6.5829743063863271</c:v>
                </c:pt>
                <c:pt idx="499">
                  <c:v>6.7977658455094305</c:v>
                </c:pt>
                <c:pt idx="500">
                  <c:v>6.9435348320839489</c:v>
                </c:pt>
                <c:pt idx="501">
                  <c:v>7.0666552149346895</c:v>
                </c:pt>
                <c:pt idx="502">
                  <c:v>7.1909136590831055</c:v>
                </c:pt>
                <c:pt idx="503">
                  <c:v>7.2592644245812945</c:v>
                </c:pt>
                <c:pt idx="504">
                  <c:v>7.2705560933171594</c:v>
                </c:pt>
                <c:pt idx="505">
                  <c:v>7.0916974205076198</c:v>
                </c:pt>
                <c:pt idx="506">
                  <c:v>6.9397387647252504</c:v>
                </c:pt>
                <c:pt idx="507">
                  <c:v>7.0568057785875542</c:v>
                </c:pt>
                <c:pt idx="508">
                  <c:v>7.2136354217220031</c:v>
                </c:pt>
                <c:pt idx="509">
                  <c:v>7.3186907131279781</c:v>
                </c:pt>
                <c:pt idx="510">
                  <c:v>7.7043262293064956</c:v>
                </c:pt>
                <c:pt idx="511">
                  <c:v>8.3432719087594496</c:v>
                </c:pt>
                <c:pt idx="512">
                  <c:v>8.3079485988838702</c:v>
                </c:pt>
                <c:pt idx="513">
                  <c:v>8.2331018681390589</c:v>
                </c:pt>
                <c:pt idx="514">
                  <c:v>8.2199426739021106</c:v>
                </c:pt>
                <c:pt idx="515">
                  <c:v>8.2771253211974152</c:v>
                </c:pt>
                <c:pt idx="516">
                  <c:v>8.2750325512357534</c:v>
                </c:pt>
                <c:pt idx="517">
                  <c:v>8.3112158578188371</c:v>
                </c:pt>
                <c:pt idx="518">
                  <c:v>8.4098935739237923</c:v>
                </c:pt>
                <c:pt idx="519">
                  <c:v>8.4926347890932714</c:v>
                </c:pt>
                <c:pt idx="520">
                  <c:v>7.0139376899728214</c:v>
                </c:pt>
                <c:pt idx="521">
                  <c:v>6.6377059782434813</c:v>
                </c:pt>
                <c:pt idx="522">
                  <c:v>6.5198545551004745</c:v>
                </c:pt>
                <c:pt idx="523">
                  <c:v>6.52104482939985</c:v>
                </c:pt>
                <c:pt idx="524">
                  <c:v>6.6923632769296688</c:v>
                </c:pt>
                <c:pt idx="525">
                  <c:v>6.4670641747874376</c:v>
                </c:pt>
                <c:pt idx="526">
                  <c:v>5.8278525733028435</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2.8902471026892131</c:v>
                </c:pt>
                <c:pt idx="537">
                  <c:v>2.8883413281288171</c:v>
                </c:pt>
                <c:pt idx="538">
                  <c:v>2.9585547621046402</c:v>
                </c:pt>
                <c:pt idx="539">
                  <c:v>2.9763800380185188</c:v>
                </c:pt>
                <c:pt idx="540">
                  <c:v>2.94908235219971</c:v>
                </c:pt>
                <c:pt idx="541">
                  <c:v>2.9590428929572679</c:v>
                </c:pt>
                <c:pt idx="542">
                  <c:v>3.1118931160993384</c:v>
                </c:pt>
                <c:pt idx="543">
                  <c:v>3.1612143674419615</c:v>
                </c:pt>
                <c:pt idx="544">
                  <c:v>3.2730090823929063</c:v>
                </c:pt>
                <c:pt idx="545">
                  <c:v>3.3326718472668375</c:v>
                </c:pt>
                <c:pt idx="546">
                  <c:v>3.4672010745432118</c:v>
                </c:pt>
                <c:pt idx="547">
                  <c:v>3.7051751864012061</c:v>
                </c:pt>
                <c:pt idx="548">
                  <c:v>3.9479158596079627</c:v>
                </c:pt>
                <c:pt idx="549">
                  <c:v>4.0415413606748594</c:v>
                </c:pt>
                <c:pt idx="550">
                  <c:v>4.0430901440146378</c:v>
                </c:pt>
                <c:pt idx="551">
                  <c:v>4.7637355106796662</c:v>
                </c:pt>
                <c:pt idx="552">
                  <c:v>5.3317124890165424</c:v>
                </c:pt>
                <c:pt idx="553">
                  <c:v>5.5338985345713834</c:v>
                </c:pt>
                <c:pt idx="554">
                  <c:v>5.5459339350168895</c:v>
                </c:pt>
                <c:pt idx="555">
                  <c:v>5.6038053689444745</c:v>
                </c:pt>
                <c:pt idx="556">
                  <c:v>6.0118757798168048</c:v>
                </c:pt>
                <c:pt idx="557">
                  <c:v>6.2689877781652168</c:v>
                </c:pt>
                <c:pt idx="558">
                  <c:v>6.0209532530057359</c:v>
                </c:pt>
                <c:pt idx="559">
                  <c:v>5.4935315094486867</c:v>
                </c:pt>
                <c:pt idx="560">
                  <c:v>4.8743332729241073</c:v>
                </c:pt>
                <c:pt idx="561">
                  <c:v>4.4639017415466684</c:v>
                </c:pt>
                <c:pt idx="562">
                  <c:v>4.1635931983754055</c:v>
                </c:pt>
                <c:pt idx="563">
                  <c:v>3.9159356996581023</c:v>
                </c:pt>
                <c:pt idx="564">
                  <c:v>3.716468980084807</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3.5362342518304963</c:v>
                </c:pt>
                <c:pt idx="573">
                  <c:v>3.1222349331946027</c:v>
                </c:pt>
                <c:pt idx="574">
                  <c:v>1.7077762185640326</c:v>
                </c:pt>
                <c:pt idx="575">
                  <c:v>1.6740715117397698</c:v>
                </c:pt>
                <c:pt idx="576">
                  <c:v>1.7326238396366307</c:v>
                </c:pt>
                <c:pt idx="577">
                  <c:v>1.6433644990512022</c:v>
                </c:pt>
                <c:pt idx="578">
                  <c:v>1.3815320810764149</c:v>
                </c:pt>
                <c:pt idx="579">
                  <c:v>1.5336780358240378</c:v>
                </c:pt>
                <c:pt idx="580">
                  <c:v>2.0887547599845004</c:v>
                </c:pt>
                <c:pt idx="581">
                  <c:v>2.3765822708124205</c:v>
                </c:pt>
                <c:pt idx="582">
                  <c:v>2.4043328740642798</c:v>
                </c:pt>
                <c:pt idx="583">
                  <c:v>3.3135294073170058</c:v>
                </c:pt>
                <c:pt idx="584">
                  <c:v>3.6364950540030327</c:v>
                </c:pt>
                <c:pt idx="585">
                  <c:v>3.7229279105279036</c:v>
                </c:pt>
                <c:pt idx="586">
                  <c:v>3.7706927894316635</c:v>
                </c:pt>
                <c:pt idx="587">
                  <c:v>3.797774944836692</c:v>
                </c:pt>
                <c:pt idx="588">
                  <c:v>3.7562947506612576</c:v>
                </c:pt>
                <c:pt idx="589">
                  <c:v>3.8267428395805987</c:v>
                </c:pt>
                <c:pt idx="590">
                  <c:v>4.0030673604260727</c:v>
                </c:pt>
                <c:pt idx="591">
                  <c:v>4.0997576432645531</c:v>
                </c:pt>
                <c:pt idx="592">
                  <c:v>4.0737309797592305</c:v>
                </c:pt>
                <c:pt idx="593">
                  <c:v>4.0869074771420628</c:v>
                </c:pt>
                <c:pt idx="594">
                  <c:v>4.1815684348870974</c:v>
                </c:pt>
                <c:pt idx="595">
                  <c:v>4.2233634248922796</c:v>
                </c:pt>
                <c:pt idx="596">
                  <c:v>4.2642325448099685</c:v>
                </c:pt>
                <c:pt idx="597">
                  <c:v>4.3605904251087955</c:v>
                </c:pt>
                <c:pt idx="598">
                  <c:v>4.3527697067271314</c:v>
                </c:pt>
                <c:pt idx="599">
                  <c:v>4.5493477116274814</c:v>
                </c:pt>
                <c:pt idx="600">
                  <c:v>4.7571314766621668</c:v>
                </c:pt>
                <c:pt idx="601">
                  <c:v>4.9032501689221908</c:v>
                </c:pt>
                <c:pt idx="602">
                  <c:v>4.9095102649694375</c:v>
                </c:pt>
                <c:pt idx="603">
                  <c:v>4.8807424188772472</c:v>
                </c:pt>
                <c:pt idx="604">
                  <c:v>4.8309834282998452</c:v>
                </c:pt>
                <c:pt idx="605">
                  <c:v>4.6353461681211883</c:v>
                </c:pt>
                <c:pt idx="606">
                  <c:v>4.1655475431699287</c:v>
                </c:pt>
                <c:pt idx="607">
                  <c:v>4.150854136663404</c:v>
                </c:pt>
                <c:pt idx="608">
                  <c:v>4.1534256269949275</c:v>
                </c:pt>
                <c:pt idx="609">
                  <c:v>4.2018741319435833</c:v>
                </c:pt>
                <c:pt idx="610">
                  <c:v>4.1662560614598325</c:v>
                </c:pt>
                <c:pt idx="611">
                  <c:v>3.8282011608594075</c:v>
                </c:pt>
                <c:pt idx="612">
                  <c:v>3.3368000136012292</c:v>
                </c:pt>
                <c:pt idx="613">
                  <c:v>2.4686064719738967</c:v>
                </c:pt>
                <c:pt idx="614">
                  <c:v>1.5855795808530786</c:v>
                </c:pt>
                <c:pt idx="615">
                  <c:v>1.9042082091981321</c:v>
                </c:pt>
                <c:pt idx="616">
                  <c:v>2.1270089799239429</c:v>
                </c:pt>
                <c:pt idx="617">
                  <c:v>1.8127805112242057</c:v>
                </c:pt>
                <c:pt idx="618">
                  <c:v>0.97611330142187569</c:v>
                </c:pt>
                <c:pt idx="619">
                  <c:v>0.21859432372166082</c:v>
                </c:pt>
                <c:pt idx="620">
                  <c:v>-0.28202818604397389</c:v>
                </c:pt>
                <c:pt idx="621">
                  <c:v>-0.56915385698916121</c:v>
                </c:pt>
                <c:pt idx="622">
                  <c:v>-0.68266856535514353</c:v>
                </c:pt>
                <c:pt idx="623">
                  <c:v>-0.82115307928887726</c:v>
                </c:pt>
                <c:pt idx="624">
                  <c:v>-0.68687049773254261</c:v>
                </c:pt>
                <c:pt idx="625">
                  <c:v>-0.56446227593930509</c:v>
                </c:pt>
                <c:pt idx="626">
                  <c:v>-0.7088524749933931</c:v>
                </c:pt>
                <c:pt idx="627">
                  <c:v>-0.92182429993954462</c:v>
                </c:pt>
                <c:pt idx="628">
                  <c:v>-1.1635364984392838</c:v>
                </c:pt>
                <c:pt idx="629">
                  <c:v>-1.2297601912479323</c:v>
                </c:pt>
                <c:pt idx="630">
                  <c:v>-1.162044481560558</c:v>
                </c:pt>
                <c:pt idx="631">
                  <c:v>-1.072086488514046</c:v>
                </c:pt>
                <c:pt idx="632">
                  <c:v>-0.8993288442351286</c:v>
                </c:pt>
                <c:pt idx="633">
                  <c:v>-0.5956759368822877</c:v>
                </c:pt>
                <c:pt idx="634">
                  <c:v>-0.27689218735206184</c:v>
                </c:pt>
                <c:pt idx="635">
                  <c:v>-0.16972439432682082</c:v>
                </c:pt>
                <c:pt idx="636">
                  <c:v>-0.21962363145519267</c:v>
                </c:pt>
                <c:pt idx="637">
                  <c:v>-0.37100581927164522</c:v>
                </c:pt>
                <c:pt idx="638">
                  <c:v>-0.25088313055664457</c:v>
                </c:pt>
                <c:pt idx="639">
                  <c:v>-0.35461215100774307</c:v>
                </c:pt>
                <c:pt idx="640">
                  <c:v>-0.15472044188605619</c:v>
                </c:pt>
                <c:pt idx="641">
                  <c:v>3.0682964739730627</c:v>
                </c:pt>
                <c:pt idx="642">
                  <c:v>3.2237133304232088</c:v>
                </c:pt>
                <c:pt idx="643">
                  <c:v>3.2549758651642833</c:v>
                </c:pt>
                <c:pt idx="644">
                  <c:v>3.0181407252958787</c:v>
                </c:pt>
                <c:pt idx="645">
                  <c:v>3.1389783071440007</c:v>
                </c:pt>
                <c:pt idx="646">
                  <c:v>4.6812917881939935</c:v>
                </c:pt>
                <c:pt idx="647">
                  <c:v>4.4152064390960284</c:v>
                </c:pt>
                <c:pt idx="648">
                  <c:v>3.4590024190274815</c:v>
                </c:pt>
                <c:pt idx="649">
                  <c:v>2.5939459073949536</c:v>
                </c:pt>
                <c:pt idx="650">
                  <c:v>2.163421477299198</c:v>
                </c:pt>
                <c:pt idx="651">
                  <c:v>1.7259005049816241</c:v>
                </c:pt>
                <c:pt idx="652">
                  <c:v>1.1890030123160642</c:v>
                </c:pt>
                <c:pt idx="653">
                  <c:v>0.57205023842659952</c:v>
                </c:pt>
                <c:pt idx="654">
                  <c:v>-1.4241021439959951</c:v>
                </c:pt>
                <c:pt idx="655">
                  <c:v>-1.3305226328695454</c:v>
                </c:pt>
                <c:pt idx="656">
                  <c:v>-1.3938210315476596</c:v>
                </c:pt>
                <c:pt idx="657">
                  <c:v>-1.7203078684238322</c:v>
                </c:pt>
                <c:pt idx="658">
                  <c:v>-2.0857714074716256</c:v>
                </c:pt>
                <c:pt idx="659">
                  <c:v>-2.2249274048917442</c:v>
                </c:pt>
                <c:pt idx="660">
                  <c:v>-2.3253044720621716</c:v>
                </c:pt>
                <c:pt idx="661">
                  <c:v>-1.5589848715073913</c:v>
                </c:pt>
                <c:pt idx="662">
                  <c:v>-1.0712753656046199</c:v>
                </c:pt>
                <c:pt idx="663">
                  <c:v>-0.58322465380732058</c:v>
                </c:pt>
                <c:pt idx="664">
                  <c:v>9.1790495742529496E-2</c:v>
                </c:pt>
                <c:pt idx="665">
                  <c:v>0.59699135719978436</c:v>
                </c:pt>
                <c:pt idx="666">
                  <c:v>0.68048905376539892</c:v>
                </c:pt>
                <c:pt idx="667">
                  <c:v>0.65656760634425382</c:v>
                </c:pt>
                <c:pt idx="668">
                  <c:v>0.59562258729015127</c:v>
                </c:pt>
                <c:pt idx="669">
                  <c:v>-0.19971560319039869</c:v>
                </c:pt>
                <c:pt idx="670">
                  <c:v>-1.125374410162634</c:v>
                </c:pt>
                <c:pt idx="671">
                  <c:v>-2.113464788916394</c:v>
                </c:pt>
                <c:pt idx="672">
                  <c:v>-2.6306162046914636</c:v>
                </c:pt>
                <c:pt idx="673">
                  <c:v>-2.8916689186270021</c:v>
                </c:pt>
                <c:pt idx="674">
                  <c:v>-3.3578202225614744</c:v>
                </c:pt>
                <c:pt idx="675">
                  <c:v>-3.8386483887664578</c:v>
                </c:pt>
                <c:pt idx="676">
                  <c:v>-3.2842891380328041</c:v>
                </c:pt>
                <c:pt idx="677">
                  <c:v>-1.4223059560262783</c:v>
                </c:pt>
                <c:pt idx="678">
                  <c:v>-0.40454235166033925</c:v>
                </c:pt>
                <c:pt idx="679">
                  <c:v>-6.5547920594113421E-2</c:v>
                </c:pt>
                <c:pt idx="680">
                  <c:v>0.11301720586313024</c:v>
                </c:pt>
                <c:pt idx="681">
                  <c:v>-8.0798366972885768E-2</c:v>
                </c:pt>
                <c:pt idx="682">
                  <c:v>-0.43553623229406963</c:v>
                </c:pt>
                <c:pt idx="683">
                  <c:v>-0.14831311731668961</c:v>
                </c:pt>
                <c:pt idx="684">
                  <c:v>0.1106657994048561</c:v>
                </c:pt>
                <c:pt idx="685">
                  <c:v>0.25914682642583375</c:v>
                </c:pt>
                <c:pt idx="686">
                  <c:v>0.68550969815130713</c:v>
                </c:pt>
                <c:pt idx="687">
                  <c:v>0.80796436523091508</c:v>
                </c:pt>
                <c:pt idx="688">
                  <c:v>0.65724455398201154</c:v>
                </c:pt>
                <c:pt idx="689">
                  <c:v>0.44050049144816228</c:v>
                </c:pt>
                <c:pt idx="690">
                  <c:v>0.32376618368942967</c:v>
                </c:pt>
                <c:pt idx="691">
                  <c:v>0.43601594102112534</c:v>
                </c:pt>
                <c:pt idx="692">
                  <c:v>0.70558984718320561</c:v>
                </c:pt>
                <c:pt idx="693">
                  <c:v>0.89711715486528398</c:v>
                </c:pt>
                <c:pt idx="694">
                  <c:v>0.96271672016578691</c:v>
                </c:pt>
                <c:pt idx="695">
                  <c:v>1.0604688697471971</c:v>
                </c:pt>
                <c:pt idx="696">
                  <c:v>1.1658022257433629</c:v>
                </c:pt>
                <c:pt idx="697">
                  <c:v>1.1964743285761585</c:v>
                </c:pt>
                <c:pt idx="698">
                  <c:v>1.1036113801846297</c:v>
                </c:pt>
                <c:pt idx="699">
                  <c:v>-1.384729290852488</c:v>
                </c:pt>
                <c:pt idx="700">
                  <c:v>-2.6196684739258078</c:v>
                </c:pt>
                <c:pt idx="701">
                  <c:v>-3.6519870596310842</c:v>
                </c:pt>
                <c:pt idx="702">
                  <c:v>-4.8199568450203385</c:v>
                </c:pt>
                <c:pt idx="703">
                  <c:v>-6.2936059789982295</c:v>
                </c:pt>
                <c:pt idx="704">
                  <c:v>-7.4117492308283266</c:v>
                </c:pt>
                <c:pt idx="705">
                  <c:v>-8.3204601376310592</c:v>
                </c:pt>
                <c:pt idx="706">
                  <c:v>-8.7383081919732266</c:v>
                </c:pt>
                <c:pt idx="707">
                  <c:v>-10.867007668324224</c:v>
                </c:pt>
                <c:pt idx="708">
                  <c:v>-11.209558750238912</c:v>
                </c:pt>
                <c:pt idx="709">
                  <c:v>-11.278488514193286</c:v>
                </c:pt>
                <c:pt idx="710">
                  <c:v>-11.274113687909349</c:v>
                </c:pt>
                <c:pt idx="711">
                  <c:v>-10.801692739892314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-7.7387989511830773</c:v>
                </c:pt>
                <c:pt idx="722">
                  <c:v>-7.6192236641845508</c:v>
                </c:pt>
                <c:pt idx="723">
                  <c:v>-7.9269189051612017</c:v>
                </c:pt>
                <c:pt idx="724">
                  <c:v>-8.0617931328816201</c:v>
                </c:pt>
                <c:pt idx="725">
                  <c:v>-7.9678869869308775</c:v>
                </c:pt>
                <c:pt idx="726">
                  <c:v>-7.7425886436985483</c:v>
                </c:pt>
                <c:pt idx="727">
                  <c:v>-7.3322834708207978</c:v>
                </c:pt>
                <c:pt idx="728">
                  <c:v>-6.7403991607870823</c:v>
                </c:pt>
                <c:pt idx="729">
                  <c:v>-6.1584874581784872</c:v>
                </c:pt>
                <c:pt idx="730">
                  <c:v>-5.545942205360447</c:v>
                </c:pt>
                <c:pt idx="731">
                  <c:v>-4.5218773720302146</c:v>
                </c:pt>
                <c:pt idx="732">
                  <c:v>-4.0374920433054768</c:v>
                </c:pt>
                <c:pt idx="733">
                  <c:v>-3.6742217538911777</c:v>
                </c:pt>
                <c:pt idx="734">
                  <c:v>-3.4308176416430172</c:v>
                </c:pt>
                <c:pt idx="735">
                  <c:v>-3.3335076329738769</c:v>
                </c:pt>
                <c:pt idx="736">
                  <c:v>-3.5794037017952287</c:v>
                </c:pt>
                <c:pt idx="737">
                  <c:v>-4.0589895324811636</c:v>
                </c:pt>
                <c:pt idx="738">
                  <c:v>-4.2512944192547693</c:v>
                </c:pt>
                <c:pt idx="739">
                  <c:v>-3.4781551024866957</c:v>
                </c:pt>
                <c:pt idx="740">
                  <c:v>-4.9632349374955496</c:v>
                </c:pt>
                <c:pt idx="741">
                  <c:v>-5.7668209608538223</c:v>
                </c:pt>
                <c:pt idx="742">
                  <c:v>-6.8125649663916699</c:v>
                </c:pt>
                <c:pt idx="743">
                  <c:v>-7.6421197484292742</c:v>
                </c:pt>
                <c:pt idx="744">
                  <c:v>-8.2521529335616144</c:v>
                </c:pt>
                <c:pt idx="745">
                  <c:v>-8.8808872904778866</c:v>
                </c:pt>
                <c:pt idx="746">
                  <c:v>-9.2935433385769848</c:v>
                </c:pt>
                <c:pt idx="747">
                  <c:v>-9.6899560964104001</c:v>
                </c:pt>
                <c:pt idx="748">
                  <c:v>-11.209806476219782</c:v>
                </c:pt>
                <c:pt idx="749">
                  <c:v>-11.545036129545661</c:v>
                </c:pt>
                <c:pt idx="750">
                  <c:v>-11.372211089323727</c:v>
                </c:pt>
                <c:pt idx="751">
                  <c:v>-10.970299924265436</c:v>
                </c:pt>
                <c:pt idx="752">
                  <c:v>-10.59955622743848</c:v>
                </c:pt>
                <c:pt idx="753">
                  <c:v>-10.088875704423948</c:v>
                </c:pt>
                <c:pt idx="754">
                  <c:v>-9.6474235408385915</c:v>
                </c:pt>
                <c:pt idx="755">
                  <c:v>-9.2763309203590829</c:v>
                </c:pt>
                <c:pt idx="756">
                  <c:v>-7.6115515403628375</c:v>
                </c:pt>
                <c:pt idx="757">
                  <c:v>-7.4138960351754406</c:v>
                </c:pt>
                <c:pt idx="758">
                  <c:v>-7.1441280757499559</c:v>
                </c:pt>
                <c:pt idx="759">
                  <c:v>-6.7946091579736114</c:v>
                </c:pt>
                <c:pt idx="760">
                  <c:v>-6.5095650251234503</c:v>
                </c:pt>
                <c:pt idx="761">
                  <c:v>-5.9862605954890826</c:v>
                </c:pt>
                <c:pt idx="762">
                  <c:v>-5.4446609729258881</c:v>
                </c:pt>
                <c:pt idx="763">
                  <c:v>-5.0323878707662661</c:v>
                </c:pt>
                <c:pt idx="764">
                  <c:v>-4.3823569460723775</c:v>
                </c:pt>
                <c:pt idx="765">
                  <c:v>-4.246389129174851</c:v>
                </c:pt>
                <c:pt idx="766">
                  <c:v>-4.1826082155773321</c:v>
                </c:pt>
                <c:pt idx="767">
                  <c:v>-4.0694480699202558</c:v>
                </c:pt>
                <c:pt idx="768">
                  <c:v>-4.0186568100862932</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-3.5200183943835666</c:v>
                </c:pt>
                <c:pt idx="778">
                  <c:v>-4.1309686462484283</c:v>
                </c:pt>
                <c:pt idx="779">
                  <c:v>-5.6432705796493483</c:v>
                </c:pt>
                <c:pt idx="780">
                  <c:v>-6.1137494914419523</c:v>
                </c:pt>
                <c:pt idx="781">
                  <c:v>-6.6936032580535851</c:v>
                </c:pt>
                <c:pt idx="782">
                  <c:v>-7.2339449115536514</c:v>
                </c:pt>
                <c:pt idx="783">
                  <c:v>-7.4410680455135871</c:v>
                </c:pt>
                <c:pt idx="784">
                  <c:v>-7.4871004089888373</c:v>
                </c:pt>
                <c:pt idx="785">
                  <c:v>-7.3211848687654681</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-7.9317904996412354</c:v>
                </c:pt>
                <c:pt idx="796">
                  <c:v>-7.1730359407201547</c:v>
                </c:pt>
                <c:pt idx="797">
                  <c:v>-6.8569815347822765</c:v>
                </c:pt>
                <c:pt idx="798">
                  <c:v>-6.4921440964083956</c:v>
                </c:pt>
                <c:pt idx="799">
                  <c:v>-6.0762234455590356</c:v>
                </c:pt>
                <c:pt idx="800">
                  <c:v>-5.5399155500007922</c:v>
                </c:pt>
                <c:pt idx="801">
                  <c:v>-4.9098054032581828</c:v>
                </c:pt>
                <c:pt idx="802">
                  <c:v>-4.2033100636057075</c:v>
                </c:pt>
                <c:pt idx="803">
                  <c:v>-3.4477211455829515</c:v>
                </c:pt>
                <c:pt idx="804">
                  <c:v>-2.5281365017305464</c:v>
                </c:pt>
                <c:pt idx="805">
                  <c:v>-1.9907836631202984</c:v>
                </c:pt>
                <c:pt idx="806">
                  <c:v>-2.0008853611207638</c:v>
                </c:pt>
                <c:pt idx="807">
                  <c:v>-2.1095116272067598</c:v>
                </c:pt>
                <c:pt idx="808">
                  <c:v>-2.1943053901128593</c:v>
                </c:pt>
                <c:pt idx="809">
                  <c:v>-1.83605984319793</c:v>
                </c:pt>
                <c:pt idx="810">
                  <c:v>-0.73514217667268233</c:v>
                </c:pt>
                <c:pt idx="811">
                  <c:v>-0.4821163010498003</c:v>
                </c:pt>
                <c:pt idx="812">
                  <c:v>-1.176449805866072</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-0.54080523273008041</c:v>
                </c:pt>
                <c:pt idx="822">
                  <c:v>-3.9699752699121411E-2</c:v>
                </c:pt>
                <c:pt idx="823">
                  <c:v>0.43080617628622564</c:v>
                </c:pt>
                <c:pt idx="824">
                  <c:v>0.62446207447763358</c:v>
                </c:pt>
                <c:pt idx="825">
                  <c:v>0.84107378312353442</c:v>
                </c:pt>
                <c:pt idx="826">
                  <c:v>1.4325165593729279</c:v>
                </c:pt>
                <c:pt idx="827">
                  <c:v>1.9776895092368973</c:v>
                </c:pt>
                <c:pt idx="828">
                  <c:v>2.7928619619391948</c:v>
                </c:pt>
                <c:pt idx="829">
                  <c:v>3.6640337696086247</c:v>
                </c:pt>
                <c:pt idx="830">
                  <c:v>4.6161144803661776</c:v>
                </c:pt>
                <c:pt idx="831">
                  <c:v>5.1977041775008646</c:v>
                </c:pt>
                <c:pt idx="832">
                  <c:v>5.5865268117281488</c:v>
                </c:pt>
                <c:pt idx="833">
                  <c:v>5.9436121371760464</c:v>
                </c:pt>
                <c:pt idx="834">
                  <c:v>6.2229483568278372</c:v>
                </c:pt>
                <c:pt idx="835">
                  <c:v>6.4057236118894139</c:v>
                </c:pt>
                <c:pt idx="836">
                  <c:v>6.4882386719063874</c:v>
                </c:pt>
                <c:pt idx="837">
                  <c:v>6.5608593681097114</c:v>
                </c:pt>
                <c:pt idx="838">
                  <c:v>6.8604332864902347</c:v>
                </c:pt>
                <c:pt idx="839">
                  <c:v>6.8854697243478773</c:v>
                </c:pt>
                <c:pt idx="840">
                  <c:v>6.5152938101187354</c:v>
                </c:pt>
                <c:pt idx="841">
                  <c:v>6.2081638811323847</c:v>
                </c:pt>
                <c:pt idx="842">
                  <c:v>5.8842180264094655</c:v>
                </c:pt>
                <c:pt idx="843">
                  <c:v>5.8527496753013821</c:v>
                </c:pt>
                <c:pt idx="844">
                  <c:v>5.8603648808799935</c:v>
                </c:pt>
                <c:pt idx="845">
                  <c:v>5.9674255158262861</c:v>
                </c:pt>
                <c:pt idx="846">
                  <c:v>6.0843082663629762</c:v>
                </c:pt>
                <c:pt idx="847">
                  <c:v>5.9812264442812735</c:v>
                </c:pt>
                <c:pt idx="848">
                  <c:v>5.6656984182553876</c:v>
                </c:pt>
                <c:pt idx="849">
                  <c:v>4.972461234691842</c:v>
                </c:pt>
                <c:pt idx="850">
                  <c:v>2.4243055614532381</c:v>
                </c:pt>
                <c:pt idx="851">
                  <c:v>1.5858807163044857</c:v>
                </c:pt>
                <c:pt idx="852">
                  <c:v>-0.20916008521069784</c:v>
                </c:pt>
                <c:pt idx="853">
                  <c:v>-2.1337373975009264</c:v>
                </c:pt>
                <c:pt idx="854">
                  <c:v>-3.7335012692616827</c:v>
                </c:pt>
                <c:pt idx="855">
                  <c:v>-4.9226681672851296</c:v>
                </c:pt>
                <c:pt idx="856">
                  <c:v>-5.4928426451509722</c:v>
                </c:pt>
                <c:pt idx="857">
                  <c:v>-6.5781487759633377</c:v>
                </c:pt>
                <c:pt idx="858">
                  <c:v>-7.7964852869841694</c:v>
                </c:pt>
                <c:pt idx="859">
                  <c:v>-8.4205935188301346</c:v>
                </c:pt>
                <c:pt idx="860">
                  <c:v>-8.3879202464614906</c:v>
                </c:pt>
                <c:pt idx="861">
                  <c:v>-8.2937247281628999</c:v>
                </c:pt>
                <c:pt idx="862">
                  <c:v>-8.5775463709881308</c:v>
                </c:pt>
                <c:pt idx="863">
                  <c:v>-8.8430913762317509</c:v>
                </c:pt>
                <c:pt idx="864">
                  <c:v>-8.9722977232514189</c:v>
                </c:pt>
                <c:pt idx="865">
                  <c:v>-9.0497715344785039</c:v>
                </c:pt>
                <c:pt idx="866">
                  <c:v>-8.9860733041154255</c:v>
                </c:pt>
                <c:pt idx="867">
                  <c:v>-8.9158895055715206</c:v>
                </c:pt>
                <c:pt idx="868">
                  <c:v>-8.6091712093191433</c:v>
                </c:pt>
                <c:pt idx="869">
                  <c:v>-8.4344648741245205</c:v>
                </c:pt>
                <c:pt idx="870">
                  <c:v>-8.2249596737460529</c:v>
                </c:pt>
                <c:pt idx="871">
                  <c:v>-8.112104837544905</c:v>
                </c:pt>
                <c:pt idx="872">
                  <c:v>-8.0220975912453376</c:v>
                </c:pt>
                <c:pt idx="873">
                  <c:v>-7.9244094936601428</c:v>
                </c:pt>
                <c:pt idx="874">
                  <c:v>-7.6666601627711994</c:v>
                </c:pt>
                <c:pt idx="875">
                  <c:v>-6.0248887303400878</c:v>
                </c:pt>
                <c:pt idx="876">
                  <c:v>-5.516671050217397</c:v>
                </c:pt>
                <c:pt idx="877">
                  <c:v>-5.1189723574907413</c:v>
                </c:pt>
                <c:pt idx="878">
                  <c:v>-4.6364108410563949</c:v>
                </c:pt>
                <c:pt idx="879">
                  <c:v>-3.9682914504925608</c:v>
                </c:pt>
                <c:pt idx="880">
                  <c:v>-3.1257877681534785</c:v>
                </c:pt>
                <c:pt idx="881">
                  <c:v>-2.4250050469408109</c:v>
                </c:pt>
                <c:pt idx="882">
                  <c:v>-2.0238234130833908</c:v>
                </c:pt>
                <c:pt idx="883">
                  <c:v>-3.9859819440068662</c:v>
                </c:pt>
                <c:pt idx="884">
                  <c:v>-4.1071661959008594</c:v>
                </c:pt>
                <c:pt idx="885">
                  <c:v>-4.4788245647438796</c:v>
                </c:pt>
                <c:pt idx="886">
                  <c:v>-4.9208533101316814</c:v>
                </c:pt>
                <c:pt idx="887">
                  <c:v>-5.1463439611346118</c:v>
                </c:pt>
                <c:pt idx="888">
                  <c:v>-5.3710280426875894</c:v>
                </c:pt>
                <c:pt idx="889">
                  <c:v>-4.9077986936800313</c:v>
                </c:pt>
                <c:pt idx="890">
                  <c:v>-4.9417620370009034</c:v>
                </c:pt>
                <c:pt idx="891">
                  <c:v>-5.2032166696235862</c:v>
                </c:pt>
                <c:pt idx="892">
                  <c:v>-5.4222142392375536</c:v>
                </c:pt>
                <c:pt idx="893">
                  <c:v>-5.3605236670900442</c:v>
                </c:pt>
                <c:pt idx="894">
                  <c:v>-5.4089909930044291</c:v>
                </c:pt>
                <c:pt idx="895">
                  <c:v>-5.4818322284269385</c:v>
                </c:pt>
                <c:pt idx="896">
                  <c:v>-5.4499599854659522</c:v>
                </c:pt>
                <c:pt idx="897">
                  <c:v>-5.5134371833183788</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95970176"/>
        <c:axId val="19597171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959701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971712"/>
        <c:crosses val="autoZero"/>
        <c:auto val="1"/>
        <c:lblAlgn val="ctr"/>
        <c:lblOffset val="100"/>
      </c:catAx>
      <c:valAx>
        <c:axId val="1959717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9701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6.5741673174773982</c:v>
                </c:pt>
                <c:pt idx="3">
                  <c:v>6.5750615268713091</c:v>
                </c:pt>
                <c:pt idx="4">
                  <c:v>6.5757296268713281</c:v>
                </c:pt>
                <c:pt idx="5">
                  <c:v>6.5764197568713172</c:v>
                </c:pt>
                <c:pt idx="6">
                  <c:v>6.5770385868711969</c:v>
                </c:pt>
                <c:pt idx="7">
                  <c:v>6.5775478932350779</c:v>
                </c:pt>
                <c:pt idx="8">
                  <c:v>6.5779875668713235</c:v>
                </c:pt>
                <c:pt idx="9">
                  <c:v>6.5738305468713625</c:v>
                </c:pt>
                <c:pt idx="10">
                  <c:v>6.5800459168713274</c:v>
                </c:pt>
                <c:pt idx="11">
                  <c:v>6.5436317668712718</c:v>
                </c:pt>
                <c:pt idx="12">
                  <c:v>6.3545929134369263</c:v>
                </c:pt>
                <c:pt idx="13">
                  <c:v>5.7072684668713745</c:v>
                </c:pt>
                <c:pt idx="14">
                  <c:v>4.9343865368714788</c:v>
                </c:pt>
                <c:pt idx="15">
                  <c:v>4.9310599268712991</c:v>
                </c:pt>
                <c:pt idx="16">
                  <c:v>6.0674740731980652</c:v>
                </c:pt>
                <c:pt idx="17">
                  <c:v>6.5584435295986481</c:v>
                </c:pt>
                <c:pt idx="18">
                  <c:v>6.0067104235380526</c:v>
                </c:pt>
                <c:pt idx="19">
                  <c:v>5.7913769368713588</c:v>
                </c:pt>
                <c:pt idx="20">
                  <c:v>5.3198098068714446</c:v>
                </c:pt>
                <c:pt idx="21">
                  <c:v>5.0996313268713322</c:v>
                </c:pt>
                <c:pt idx="22">
                  <c:v>5.626194216055028</c:v>
                </c:pt>
                <c:pt idx="23">
                  <c:v>6.2968080144471124</c:v>
                </c:pt>
                <c:pt idx="24">
                  <c:v>6.5778612568713575</c:v>
                </c:pt>
                <c:pt idx="25">
                  <c:v>7.3253186706644806</c:v>
                </c:pt>
                <c:pt idx="26">
                  <c:v>7.6913512871744985</c:v>
                </c:pt>
                <c:pt idx="27">
                  <c:v>8.5551166068713194</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5.947092090204686</c:v>
                </c:pt>
                <c:pt idx="42">
                  <c:v>4.779472397496292</c:v>
                </c:pt>
                <c:pt idx="43">
                  <c:v>4.1995213968712477</c:v>
                </c:pt>
                <c:pt idx="44">
                  <c:v>3.6140687468713573</c:v>
                </c:pt>
                <c:pt idx="45">
                  <c:v>3.3220174568714782</c:v>
                </c:pt>
                <c:pt idx="46">
                  <c:v>3.0089072868714233</c:v>
                </c:pt>
                <c:pt idx="47">
                  <c:v>2.145565186871508</c:v>
                </c:pt>
                <c:pt idx="48">
                  <c:v>0.86167119687141358</c:v>
                </c:pt>
                <c:pt idx="49">
                  <c:v>0.20844429687139213</c:v>
                </c:pt>
                <c:pt idx="50">
                  <c:v>0.27559061584570088</c:v>
                </c:pt>
                <c:pt idx="51">
                  <c:v>1.3955258997284972</c:v>
                </c:pt>
                <c:pt idx="52">
                  <c:v>1.9297088668715665</c:v>
                </c:pt>
                <c:pt idx="53">
                  <c:v>2.6280083477804812</c:v>
                </c:pt>
                <c:pt idx="54">
                  <c:v>2.3688104527478089</c:v>
                </c:pt>
                <c:pt idx="55">
                  <c:v>1.459630446871401</c:v>
                </c:pt>
                <c:pt idx="56">
                  <c:v>0.9881045368714183</c:v>
                </c:pt>
                <c:pt idx="57">
                  <c:v>1.4098651868712153</c:v>
                </c:pt>
                <c:pt idx="58">
                  <c:v>2.172147134422417</c:v>
                </c:pt>
                <c:pt idx="59">
                  <c:v>2.5172012568713638</c:v>
                </c:pt>
                <c:pt idx="60">
                  <c:v>6.1286426598563946</c:v>
                </c:pt>
                <c:pt idx="61">
                  <c:v>7.7591170168713575</c:v>
                </c:pt>
                <c:pt idx="62">
                  <c:v>9.1947502968713621</c:v>
                </c:pt>
                <c:pt idx="63">
                  <c:v>10.986504450748972</c:v>
                </c:pt>
                <c:pt idx="64">
                  <c:v>12.127788450748952</c:v>
                </c:pt>
                <c:pt idx="65">
                  <c:v>12.482512296871331</c:v>
                </c:pt>
                <c:pt idx="66">
                  <c:v>12.116626856871274</c:v>
                </c:pt>
                <c:pt idx="67">
                  <c:v>11.085030656871472</c:v>
                </c:pt>
                <c:pt idx="68">
                  <c:v>9.9372370936060292</c:v>
                </c:pt>
                <c:pt idx="69">
                  <c:v>5.336817738352849</c:v>
                </c:pt>
                <c:pt idx="70">
                  <c:v>4.6775914860380396</c:v>
                </c:pt>
                <c:pt idx="71">
                  <c:v>3.6480673968713431</c:v>
                </c:pt>
                <c:pt idx="72">
                  <c:v>2.5549086168713182</c:v>
                </c:pt>
                <c:pt idx="73">
                  <c:v>0.57965175687140025</c:v>
                </c:pt>
                <c:pt idx="74">
                  <c:v>-1.0412377531285979</c:v>
                </c:pt>
                <c:pt idx="75">
                  <c:v>-2.6031128731286799</c:v>
                </c:pt>
                <c:pt idx="76">
                  <c:v>-3.6785221231286132</c:v>
                </c:pt>
                <c:pt idx="77">
                  <c:v>-4.4537877957602117</c:v>
                </c:pt>
                <c:pt idx="78">
                  <c:v>-7.1618337885832943</c:v>
                </c:pt>
                <c:pt idx="79">
                  <c:v>-7.7285574132316839</c:v>
                </c:pt>
                <c:pt idx="80">
                  <c:v>-8.1920787831284532</c:v>
                </c:pt>
                <c:pt idx="81">
                  <c:v>-8.0968836931286443</c:v>
                </c:pt>
                <c:pt idx="82">
                  <c:v>-7.726891463128581</c:v>
                </c:pt>
                <c:pt idx="83">
                  <c:v>-7.3252684338502414</c:v>
                </c:pt>
                <c:pt idx="84">
                  <c:v>-6.8779152131286265</c:v>
                </c:pt>
                <c:pt idx="85">
                  <c:v>-6.5066877431287509</c:v>
                </c:pt>
                <c:pt idx="86">
                  <c:v>-5.4164668794922761</c:v>
                </c:pt>
                <c:pt idx="87">
                  <c:v>-4.692760096663946</c:v>
                </c:pt>
                <c:pt idx="88">
                  <c:v>-3.6322744531286135</c:v>
                </c:pt>
                <c:pt idx="89">
                  <c:v>-2.4226185531284727</c:v>
                </c:pt>
                <c:pt idx="90">
                  <c:v>-1.2368006731286838</c:v>
                </c:pt>
                <c:pt idx="91">
                  <c:v>-0.22056305163923184</c:v>
                </c:pt>
                <c:pt idx="92">
                  <c:v>1.0105816568714658</c:v>
                </c:pt>
                <c:pt idx="93">
                  <c:v>1.9744089268713936</c:v>
                </c:pt>
                <c:pt idx="94">
                  <c:v>2.6988840068713578</c:v>
                </c:pt>
                <c:pt idx="95">
                  <c:v>5.7386088182747983</c:v>
                </c:pt>
                <c:pt idx="96">
                  <c:v>6.9286717368713404</c:v>
                </c:pt>
                <c:pt idx="97">
                  <c:v>8.8234825568713848</c:v>
                </c:pt>
                <c:pt idx="98">
                  <c:v>10.554835756871455</c:v>
                </c:pt>
                <c:pt idx="99">
                  <c:v>11.87760368687127</c:v>
                </c:pt>
                <c:pt idx="100">
                  <c:v>12.874694496454754</c:v>
                </c:pt>
                <c:pt idx="101">
                  <c:v>13.975582486871359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12.925627958999002</c:v>
                </c:pt>
                <c:pt idx="113">
                  <c:v>6.0606285902046793</c:v>
                </c:pt>
                <c:pt idx="114">
                  <c:v>4.9570266968714378</c:v>
                </c:pt>
                <c:pt idx="115">
                  <c:v>2.5061233368713411</c:v>
                </c:pt>
                <c:pt idx="116">
                  <c:v>0.26087337687144485</c:v>
                </c:pt>
                <c:pt idx="117">
                  <c:v>-1.462516643128609</c:v>
                </c:pt>
                <c:pt idx="118">
                  <c:v>-3.4918725331287215</c:v>
                </c:pt>
                <c:pt idx="119">
                  <c:v>-4.7761781370680874</c:v>
                </c:pt>
                <c:pt idx="120">
                  <c:v>-6.1447968368786645</c:v>
                </c:pt>
                <c:pt idx="121">
                  <c:v>-6.6943027431286453</c:v>
                </c:pt>
                <c:pt idx="122">
                  <c:v>-8.6960793106962626</c:v>
                </c:pt>
                <c:pt idx="123">
                  <c:v>-9.3958936831286728</c:v>
                </c:pt>
                <c:pt idx="124">
                  <c:v>-10.119053483128695</c:v>
                </c:pt>
                <c:pt idx="125">
                  <c:v>-10.870856363128778</c:v>
                </c:pt>
                <c:pt idx="126">
                  <c:v>-11.438303103128678</c:v>
                </c:pt>
                <c:pt idx="127">
                  <c:v>-11.546271543128587</c:v>
                </c:pt>
                <c:pt idx="128">
                  <c:v>-11.218630083128673</c:v>
                </c:pt>
                <c:pt idx="129">
                  <c:v>-10.573791043128523</c:v>
                </c:pt>
                <c:pt idx="130">
                  <c:v>-10.027705881590265</c:v>
                </c:pt>
                <c:pt idx="131">
                  <c:v>-8.120608743128642</c:v>
                </c:pt>
                <c:pt idx="132">
                  <c:v>-7.9857740831287334</c:v>
                </c:pt>
                <c:pt idx="133">
                  <c:v>-7.2583630259569318</c:v>
                </c:pt>
                <c:pt idx="134">
                  <c:v>-5.8902307231286954</c:v>
                </c:pt>
                <c:pt idx="135">
                  <c:v>-4.3918509231286995</c:v>
                </c:pt>
                <c:pt idx="136">
                  <c:v>-2.7662350231286412</c:v>
                </c:pt>
                <c:pt idx="137">
                  <c:v>-0.84229532312862465</c:v>
                </c:pt>
                <c:pt idx="138">
                  <c:v>0.94022530687129802</c:v>
                </c:pt>
                <c:pt idx="139">
                  <c:v>2.5176070568713178</c:v>
                </c:pt>
                <c:pt idx="140">
                  <c:v>8.2252018461571019</c:v>
                </c:pt>
                <c:pt idx="141">
                  <c:v>9.7336434668714666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16.765803865567001</c:v>
                </c:pt>
                <c:pt idx="150">
                  <c:v>16.448631196871318</c:v>
                </c:pt>
                <c:pt idx="151">
                  <c:v>15.831281956871418</c:v>
                </c:pt>
                <c:pt idx="152">
                  <c:v>14.489766546871307</c:v>
                </c:pt>
                <c:pt idx="153">
                  <c:v>12.186750906871282</c:v>
                </c:pt>
                <c:pt idx="154">
                  <c:v>10.135243296871423</c:v>
                </c:pt>
                <c:pt idx="155">
                  <c:v>6.7914666414868083</c:v>
                </c:pt>
                <c:pt idx="156">
                  <c:v>0.92619488187133858</c:v>
                </c:pt>
                <c:pt idx="157">
                  <c:v>-0.16437136312865147</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-10.677632743128653</c:v>
                </c:pt>
                <c:pt idx="166">
                  <c:v>-10.684698287246377</c:v>
                </c:pt>
                <c:pt idx="167">
                  <c:v>-10.524191963128699</c:v>
                </c:pt>
                <c:pt idx="168">
                  <c:v>-10.234441443128658</c:v>
                </c:pt>
                <c:pt idx="169">
                  <c:v>-9.7537016231285687</c:v>
                </c:pt>
                <c:pt idx="170">
                  <c:v>-8.8848244635587754</c:v>
                </c:pt>
                <c:pt idx="171">
                  <c:v>-8.4297992331288878</c:v>
                </c:pt>
                <c:pt idx="172">
                  <c:v>-8.3496432431285967</c:v>
                </c:pt>
                <c:pt idx="173">
                  <c:v>-7.491914018128746</c:v>
                </c:pt>
                <c:pt idx="174">
                  <c:v>-7.3600668431286209</c:v>
                </c:pt>
                <c:pt idx="175">
                  <c:v>-7.5631399231286167</c:v>
                </c:pt>
                <c:pt idx="176">
                  <c:v>-7.9744675010234403</c:v>
                </c:pt>
                <c:pt idx="177">
                  <c:v>-8.6340179531286498</c:v>
                </c:pt>
                <c:pt idx="178">
                  <c:v>-8.8724785931287773</c:v>
                </c:pt>
                <c:pt idx="179">
                  <c:v>-8.6443829231285889</c:v>
                </c:pt>
                <c:pt idx="180">
                  <c:v>-8.1833342031287071</c:v>
                </c:pt>
                <c:pt idx="181">
                  <c:v>-7.8263290764619544</c:v>
                </c:pt>
                <c:pt idx="182">
                  <c:v>-6.2985138597953849</c:v>
                </c:pt>
                <c:pt idx="183">
                  <c:v>-5.7951030831286863</c:v>
                </c:pt>
                <c:pt idx="184">
                  <c:v>-5.0290297331286524</c:v>
                </c:pt>
                <c:pt idx="185">
                  <c:v>-4.2219738431285947</c:v>
                </c:pt>
                <c:pt idx="186">
                  <c:v>-3.1855142531288152</c:v>
                </c:pt>
                <c:pt idx="187">
                  <c:v>-2.3263117644052191</c:v>
                </c:pt>
                <c:pt idx="188">
                  <c:v>-1.3791978731287755</c:v>
                </c:pt>
                <c:pt idx="189">
                  <c:v>-0.76368503312852654</c:v>
                </c:pt>
                <c:pt idx="190">
                  <c:v>-0.28577440979529495</c:v>
                </c:pt>
                <c:pt idx="191">
                  <c:v>1.47105652353804</c:v>
                </c:pt>
                <c:pt idx="192">
                  <c:v>1.962080896871415</c:v>
                </c:pt>
                <c:pt idx="193">
                  <c:v>2.9348356968712861</c:v>
                </c:pt>
                <c:pt idx="194">
                  <c:v>4.0626926668713415</c:v>
                </c:pt>
                <c:pt idx="195">
                  <c:v>4.97106208687131</c:v>
                </c:pt>
                <c:pt idx="196">
                  <c:v>5.7768757968713427</c:v>
                </c:pt>
                <c:pt idx="197">
                  <c:v>6.3306989268712224</c:v>
                </c:pt>
                <c:pt idx="198">
                  <c:v>6.7440339068713495</c:v>
                </c:pt>
                <c:pt idx="199">
                  <c:v>6.9071237568713428</c:v>
                </c:pt>
                <c:pt idx="200">
                  <c:v>7.5271687322811971</c:v>
                </c:pt>
                <c:pt idx="201">
                  <c:v>7.6895369368714697</c:v>
                </c:pt>
                <c:pt idx="202">
                  <c:v>8.0558795868713275</c:v>
                </c:pt>
                <c:pt idx="203">
                  <c:v>8.5116061568713945</c:v>
                </c:pt>
                <c:pt idx="204">
                  <c:v>9.081278476871292</c:v>
                </c:pt>
                <c:pt idx="205">
                  <c:v>9.4869844386895608</c:v>
                </c:pt>
                <c:pt idx="206">
                  <c:v>9.8050100068713704</c:v>
                </c:pt>
                <c:pt idx="207">
                  <c:v>10.048672516871235</c:v>
                </c:pt>
                <c:pt idx="208">
                  <c:v>10.257262725621345</c:v>
                </c:pt>
                <c:pt idx="209">
                  <c:v>10.886698302325884</c:v>
                </c:pt>
                <c:pt idx="210">
                  <c:v>10.940540556871365</c:v>
                </c:pt>
                <c:pt idx="211">
                  <c:v>10.937225906871392</c:v>
                </c:pt>
                <c:pt idx="212">
                  <c:v>10.831780106871378</c:v>
                </c:pt>
                <c:pt idx="213">
                  <c:v>10.774323466871218</c:v>
                </c:pt>
                <c:pt idx="214">
                  <c:v>10.731215456871311</c:v>
                </c:pt>
                <c:pt idx="215">
                  <c:v>10.698783166871312</c:v>
                </c:pt>
                <c:pt idx="216">
                  <c:v>10.526257118573421</c:v>
                </c:pt>
                <c:pt idx="217">
                  <c:v>10.34400239972852</c:v>
                </c:pt>
                <c:pt idx="218">
                  <c:v>10.907023656871417</c:v>
                </c:pt>
                <c:pt idx="219">
                  <c:v>11.151649286871375</c:v>
                </c:pt>
                <c:pt idx="220">
                  <c:v>11.400000816871366</c:v>
                </c:pt>
                <c:pt idx="221">
                  <c:v>11.682542926871406</c:v>
                </c:pt>
                <c:pt idx="222">
                  <c:v>11.84315700955967</c:v>
                </c:pt>
                <c:pt idx="223">
                  <c:v>11.815744036871303</c:v>
                </c:pt>
                <c:pt idx="224">
                  <c:v>11.764333610529999</c:v>
                </c:pt>
                <c:pt idx="225">
                  <c:v>11.60642099020462</c:v>
                </c:pt>
                <c:pt idx="226">
                  <c:v>11.416578286871399</c:v>
                </c:pt>
                <c:pt idx="227">
                  <c:v>11.221703645760243</c:v>
                </c:pt>
                <c:pt idx="228">
                  <c:v>10.770016226871434</c:v>
                </c:pt>
                <c:pt idx="229">
                  <c:v>10.213187526871309</c:v>
                </c:pt>
                <c:pt idx="230">
                  <c:v>9.3466137668713607</c:v>
                </c:pt>
                <c:pt idx="231">
                  <c:v>8.2155487346492304</c:v>
                </c:pt>
                <c:pt idx="232">
                  <c:v>4.4760065815467573</c:v>
                </c:pt>
                <c:pt idx="233">
                  <c:v>3.7875574168713126</c:v>
                </c:pt>
                <c:pt idx="234">
                  <c:v>2.9038715068713166</c:v>
                </c:pt>
                <c:pt idx="235">
                  <c:v>1.9340781068714838</c:v>
                </c:pt>
                <c:pt idx="236">
                  <c:v>0.84902147687131524</c:v>
                </c:pt>
                <c:pt idx="237">
                  <c:v>-6.7904041001000393E-2</c:v>
                </c:pt>
                <c:pt idx="238">
                  <c:v>-0.90216575312869962</c:v>
                </c:pt>
                <c:pt idx="239">
                  <c:v>-1.6226219731287599</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c:v>
                </c:pt>
                <c:pt idx="249">
                  <c:v>-7.3198563882898497</c:v>
                </c:pt>
                <c:pt idx="250">
                  <c:v>-7.240431833128639</c:v>
                </c:pt>
                <c:pt idx="251">
                  <c:v>-7.0594504831287574</c:v>
                </c:pt>
                <c:pt idx="252">
                  <c:v>-6.7991491131285127</c:v>
                </c:pt>
                <c:pt idx="253">
                  <c:v>-6.4476501899371534</c:v>
                </c:pt>
                <c:pt idx="254">
                  <c:v>-6.307386193128627</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-7.9822293237737032</c:v>
                </c:pt>
                <c:pt idx="263">
                  <c:v>-6.8344336231286036</c:v>
                </c:pt>
                <c:pt idx="264">
                  <c:v>-5.6110487431286504</c:v>
                </c:pt>
                <c:pt idx="265">
                  <c:v>0.36326672675089389</c:v>
                </c:pt>
                <c:pt idx="266">
                  <c:v>1.8656613868713379</c:v>
                </c:pt>
                <c:pt idx="267">
                  <c:v>3.3473120968713088</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15.881649816871386</c:v>
                </c:pt>
                <c:pt idx="277">
                  <c:v>16.598314946871412</c:v>
                </c:pt>
                <c:pt idx="278">
                  <c:v>16.853302963942085</c:v>
                </c:pt>
                <c:pt idx="279">
                  <c:v>16.96935191687124</c:v>
                </c:pt>
                <c:pt idx="280">
                  <c:v>16.966947923537973</c:v>
                </c:pt>
                <c:pt idx="281">
                  <c:v>16.107137067682181</c:v>
                </c:pt>
                <c:pt idx="282">
                  <c:v>15.951048366871333</c:v>
                </c:pt>
                <c:pt idx="283">
                  <c:v>16.081659346871273</c:v>
                </c:pt>
                <c:pt idx="284">
                  <c:v>16.502328448790564</c:v>
                </c:pt>
                <c:pt idx="285">
                  <c:v>17.071755106871365</c:v>
                </c:pt>
                <c:pt idx="286">
                  <c:v>17.25673488687131</c:v>
                </c:pt>
                <c:pt idx="287">
                  <c:v>17.24024620687128</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11.637398786871255</c:v>
                </c:pt>
                <c:pt idx="297">
                  <c:v>10.151241886871398</c:v>
                </c:pt>
                <c:pt idx="298">
                  <c:v>9.3155930568713625</c:v>
                </c:pt>
                <c:pt idx="299">
                  <c:v>4.8084253134751105</c:v>
                </c:pt>
                <c:pt idx="300">
                  <c:v>3.5848729368713919</c:v>
                </c:pt>
                <c:pt idx="301">
                  <c:v>1.0103239468713809</c:v>
                </c:pt>
                <c:pt idx="302">
                  <c:v>-1.4359394731285549</c:v>
                </c:pt>
                <c:pt idx="303">
                  <c:v>-3.6357163300852422</c:v>
                </c:pt>
                <c:pt idx="304">
                  <c:v>-6.0939996231286813</c:v>
                </c:pt>
                <c:pt idx="305">
                  <c:v>-8.0773990631287376</c:v>
                </c:pt>
                <c:pt idx="306">
                  <c:v>-9.7255991363870713</c:v>
                </c:pt>
                <c:pt idx="307">
                  <c:v>-13.349792892553896</c:v>
                </c:pt>
                <c:pt idx="308">
                  <c:v>-14.166485679970824</c:v>
                </c:pt>
                <c:pt idx="309">
                  <c:v>-14.924400253128736</c:v>
                </c:pt>
                <c:pt idx="310">
                  <c:v>-15.967426593128456</c:v>
                </c:pt>
                <c:pt idx="311">
                  <c:v>-16.763625383128641</c:v>
                </c:pt>
                <c:pt idx="312">
                  <c:v>-17.160312248504923</c:v>
                </c:pt>
                <c:pt idx="313">
                  <c:v>-17.377598613128697</c:v>
                </c:pt>
                <c:pt idx="314">
                  <c:v>-17.389203095401236</c:v>
                </c:pt>
                <c:pt idx="315">
                  <c:v>-16.812463600271499</c:v>
                </c:pt>
                <c:pt idx="316">
                  <c:v>-16.714385896189992</c:v>
                </c:pt>
                <c:pt idx="317">
                  <c:v>-16.359253581512483</c:v>
                </c:pt>
                <c:pt idx="318">
                  <c:v>-15.981618003128569</c:v>
                </c:pt>
                <c:pt idx="319">
                  <c:v>-15.632540733128707</c:v>
                </c:pt>
                <c:pt idx="320">
                  <c:v>-15.283242883128509</c:v>
                </c:pt>
                <c:pt idx="321">
                  <c:v>-15.280303582209168</c:v>
                </c:pt>
                <c:pt idx="322">
                  <c:v>-15.294642090350791</c:v>
                </c:pt>
                <c:pt idx="323">
                  <c:v>-12.823141028842951</c:v>
                </c:pt>
                <c:pt idx="324">
                  <c:v>-12.041643223128531</c:v>
                </c:pt>
                <c:pt idx="325">
                  <c:v>-10.631026163128512</c:v>
                </c:pt>
                <c:pt idx="326">
                  <c:v>-9.3439243757817962</c:v>
                </c:pt>
                <c:pt idx="327">
                  <c:v>-7.8225637831285582</c:v>
                </c:pt>
                <c:pt idx="328">
                  <c:v>-6.4346422931286726</c:v>
                </c:pt>
                <c:pt idx="329">
                  <c:v>-4.6760176635831812</c:v>
                </c:pt>
                <c:pt idx="330">
                  <c:v>1.2878662568713666</c:v>
                </c:pt>
                <c:pt idx="331">
                  <c:v>2.4716199033359598</c:v>
                </c:pt>
                <c:pt idx="332">
                  <c:v>3.5036746568713166</c:v>
                </c:pt>
                <c:pt idx="333">
                  <c:v>4.686600856871288</c:v>
                </c:pt>
                <c:pt idx="334">
                  <c:v>5.8966350268713228</c:v>
                </c:pt>
                <c:pt idx="335">
                  <c:v>7.0928725902048253</c:v>
                </c:pt>
                <c:pt idx="336">
                  <c:v>8.2530826968713225</c:v>
                </c:pt>
                <c:pt idx="337">
                  <c:v>9.4256361030251767</c:v>
                </c:pt>
                <c:pt idx="338">
                  <c:v>13.347996828299925</c:v>
                </c:pt>
                <c:pt idx="339">
                  <c:v>14.850887376871327</c:v>
                </c:pt>
                <c:pt idx="340">
                  <c:v>16.836757196871361</c:v>
                </c:pt>
                <c:pt idx="341">
                  <c:v>18.507758156871333</c:v>
                </c:pt>
                <c:pt idx="342">
                  <c:v>19.99160196339308</c:v>
                </c:pt>
                <c:pt idx="343">
                  <c:v>21.187342606871429</c:v>
                </c:pt>
                <c:pt idx="344">
                  <c:v>22.538756496871294</c:v>
                </c:pt>
                <c:pt idx="345">
                  <c:v>24.050731766871287</c:v>
                </c:pt>
                <c:pt idx="346">
                  <c:v>26.027120166871441</c:v>
                </c:pt>
                <c:pt idx="347">
                  <c:v>27.566997467982535</c:v>
                </c:pt>
                <c:pt idx="348">
                  <c:v>28.471572656871331</c:v>
                </c:pt>
                <c:pt idx="349">
                  <c:v>28.541396556871316</c:v>
                </c:pt>
                <c:pt idx="350">
                  <c:v>28.324654586871503</c:v>
                </c:pt>
                <c:pt idx="351">
                  <c:v>28.19684700687143</c:v>
                </c:pt>
                <c:pt idx="352">
                  <c:v>28.021918476871392</c:v>
                </c:pt>
                <c:pt idx="353">
                  <c:v>27.789061388184507</c:v>
                </c:pt>
                <c:pt idx="354">
                  <c:v>27.482877525164007</c:v>
                </c:pt>
                <c:pt idx="355">
                  <c:v>25.968789795332825</c:v>
                </c:pt>
                <c:pt idx="356">
                  <c:v>25.592482026871409</c:v>
                </c:pt>
                <c:pt idx="357">
                  <c:v>24.660471576871295</c:v>
                </c:pt>
                <c:pt idx="358">
                  <c:v>23.736662856871327</c:v>
                </c:pt>
                <c:pt idx="359">
                  <c:v>22.596864418487563</c:v>
                </c:pt>
                <c:pt idx="360">
                  <c:v>21.586582556871278</c:v>
                </c:pt>
                <c:pt idx="361">
                  <c:v>20.426093148175628</c:v>
                </c:pt>
                <c:pt idx="362">
                  <c:v>15.044987962753748</c:v>
                </c:pt>
                <c:pt idx="363">
                  <c:v>13.243570276871353</c:v>
                </c:pt>
                <c:pt idx="364">
                  <c:v>11.737967077095949</c:v>
                </c:pt>
                <c:pt idx="365">
                  <c:v>9.566452856871356</c:v>
                </c:pt>
                <c:pt idx="366">
                  <c:v>7.3776052868714288</c:v>
                </c:pt>
                <c:pt idx="367">
                  <c:v>4.7756941568713103</c:v>
                </c:pt>
                <c:pt idx="368">
                  <c:v>2.5775539868714952</c:v>
                </c:pt>
                <c:pt idx="369">
                  <c:v>1.2723662568713499</c:v>
                </c:pt>
                <c:pt idx="370">
                  <c:v>-4.2197681344329903</c:v>
                </c:pt>
                <c:pt idx="371">
                  <c:v>-5.1013260931287903</c:v>
                </c:pt>
                <c:pt idx="372">
                  <c:v>-6.5172852931285945</c:v>
                </c:pt>
                <c:pt idx="373">
                  <c:v>-7.8245804931287148</c:v>
                </c:pt>
                <c:pt idx="374">
                  <c:v>-8.9228384631286168</c:v>
                </c:pt>
                <c:pt idx="375">
                  <c:v>-9.8048261531287721</c:v>
                </c:pt>
                <c:pt idx="376">
                  <c:v>-10.650042722926784</c:v>
                </c:pt>
                <c:pt idx="377">
                  <c:v>-11.668902543128649</c:v>
                </c:pt>
                <c:pt idx="378">
                  <c:v>-12.263247223128587</c:v>
                </c:pt>
                <c:pt idx="379">
                  <c:v>-12.75652978312862</c:v>
                </c:pt>
                <c:pt idx="380">
                  <c:v>-13.287720693128563</c:v>
                </c:pt>
                <c:pt idx="381">
                  <c:v>-13.853288377537298</c:v>
                </c:pt>
                <c:pt idx="382">
                  <c:v>-14.239896123128702</c:v>
                </c:pt>
                <c:pt idx="383">
                  <c:v>-14.547443643128602</c:v>
                </c:pt>
                <c:pt idx="384">
                  <c:v>-14.812302013128541</c:v>
                </c:pt>
                <c:pt idx="385">
                  <c:v>-15.050881083128759</c:v>
                </c:pt>
                <c:pt idx="386">
                  <c:v>-15.148467633372745</c:v>
                </c:pt>
                <c:pt idx="387">
                  <c:v>-15.265201173128689</c:v>
                </c:pt>
                <c:pt idx="388">
                  <c:v>-15.378204223128503</c:v>
                </c:pt>
                <c:pt idx="389">
                  <c:v>-15.325569503128696</c:v>
                </c:pt>
                <c:pt idx="390">
                  <c:v>-15.208613753128603</c:v>
                </c:pt>
                <c:pt idx="391">
                  <c:v>-15.15103372312862</c:v>
                </c:pt>
                <c:pt idx="392">
                  <c:v>-14.961454369391218</c:v>
                </c:pt>
                <c:pt idx="393">
                  <c:v>-14.741395053128668</c:v>
                </c:pt>
                <c:pt idx="394">
                  <c:v>-14.534432543128574</c:v>
                </c:pt>
                <c:pt idx="395">
                  <c:v>-14.281349093128682</c:v>
                </c:pt>
                <c:pt idx="396">
                  <c:v>-14.089929066045269</c:v>
                </c:pt>
                <c:pt idx="397">
                  <c:v>-11.923111009795305</c:v>
                </c:pt>
                <c:pt idx="398">
                  <c:v>-11.436011123128678</c:v>
                </c:pt>
                <c:pt idx="399">
                  <c:v>-10.901215843128654</c:v>
                </c:pt>
                <c:pt idx="400">
                  <c:v>-10.400970803128654</c:v>
                </c:pt>
                <c:pt idx="401">
                  <c:v>-9.8691180631286706</c:v>
                </c:pt>
                <c:pt idx="402">
                  <c:v>-9.3076956887807167</c:v>
                </c:pt>
                <c:pt idx="403">
                  <c:v>-8.6695263031286309</c:v>
                </c:pt>
                <c:pt idx="404">
                  <c:v>-8.2332580288428865</c:v>
                </c:pt>
                <c:pt idx="405">
                  <c:v>-5.3087029931288097</c:v>
                </c:pt>
                <c:pt idx="406">
                  <c:v>-5.2262921231285802</c:v>
                </c:pt>
                <c:pt idx="407">
                  <c:v>-5.2488176731284941</c:v>
                </c:pt>
                <c:pt idx="408">
                  <c:v>-5.5057489047447294</c:v>
                </c:pt>
                <c:pt idx="409">
                  <c:v>-5.8838152131285373</c:v>
                </c:pt>
                <c:pt idx="410">
                  <c:v>-6.2806411031286418</c:v>
                </c:pt>
                <c:pt idx="411">
                  <c:v>-6.4380146231286517</c:v>
                </c:pt>
                <c:pt idx="412">
                  <c:v>-6.2315758859857624</c:v>
                </c:pt>
                <c:pt idx="413">
                  <c:v>-2.6908543188863252</c:v>
                </c:pt>
                <c:pt idx="414">
                  <c:v>-0.89986859312861611</c:v>
                </c:pt>
                <c:pt idx="415">
                  <c:v>0.95375168240338015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13.865304280127161</c:v>
                </c:pt>
                <c:pt idx="426">
                  <c:v>14.302674516871377</c:v>
                </c:pt>
                <c:pt idx="427">
                  <c:v>14.566715786871328</c:v>
                </c:pt>
                <c:pt idx="428">
                  <c:v>14.608902846871269</c:v>
                </c:pt>
                <c:pt idx="429">
                  <c:v>14.804392456871327</c:v>
                </c:pt>
                <c:pt idx="430">
                  <c:v>14.953545806871331</c:v>
                </c:pt>
                <c:pt idx="431">
                  <c:v>14.500571595580952</c:v>
                </c:pt>
                <c:pt idx="432">
                  <c:v>14.457725096871314</c:v>
                </c:pt>
                <c:pt idx="433">
                  <c:v>14.592488626871368</c:v>
                </c:pt>
                <c:pt idx="434">
                  <c:v>14.714077266871318</c:v>
                </c:pt>
                <c:pt idx="435">
                  <c:v>14.41652370687126</c:v>
                </c:pt>
                <c:pt idx="436">
                  <c:v>13.678539848708176</c:v>
                </c:pt>
                <c:pt idx="437">
                  <c:v>13.049289346871305</c:v>
                </c:pt>
                <c:pt idx="438">
                  <c:v>12.884353448360773</c:v>
                </c:pt>
                <c:pt idx="439">
                  <c:v>12.435121165962201</c:v>
                </c:pt>
                <c:pt idx="440">
                  <c:v>12.344306766871398</c:v>
                </c:pt>
                <c:pt idx="441">
                  <c:v>12.321260976871368</c:v>
                </c:pt>
                <c:pt idx="442">
                  <c:v>12.266653967982505</c:v>
                </c:pt>
                <c:pt idx="443">
                  <c:v>12.121100026871288</c:v>
                </c:pt>
                <c:pt idx="444">
                  <c:v>11.930047186871263</c:v>
                </c:pt>
                <c:pt idx="445">
                  <c:v>11.58274549282636</c:v>
                </c:pt>
                <c:pt idx="446">
                  <c:v>9.5280512568713487</c:v>
                </c:pt>
                <c:pt idx="447">
                  <c:v>9.214206746667287</c:v>
                </c:pt>
                <c:pt idx="448">
                  <c:v>8.5885404386895772</c:v>
                </c:pt>
                <c:pt idx="449">
                  <c:v>8.0662155368712867</c:v>
                </c:pt>
                <c:pt idx="450">
                  <c:v>7.5440700968712795</c:v>
                </c:pt>
                <c:pt idx="451">
                  <c:v>7.0100558068713577</c:v>
                </c:pt>
                <c:pt idx="452">
                  <c:v>6.6915823168713979</c:v>
                </c:pt>
                <c:pt idx="453">
                  <c:v>6.3512111189403413</c:v>
                </c:pt>
                <c:pt idx="454">
                  <c:v>4.3309812568713459</c:v>
                </c:pt>
                <c:pt idx="455">
                  <c:v>3.9806891956468178</c:v>
                </c:pt>
                <c:pt idx="456">
                  <c:v>3.1798648368713316</c:v>
                </c:pt>
                <c:pt idx="457">
                  <c:v>2.3239583168712548</c:v>
                </c:pt>
                <c:pt idx="458">
                  <c:v>1.6523279368712482</c:v>
                </c:pt>
                <c:pt idx="459">
                  <c:v>1.1493275396995983</c:v>
                </c:pt>
                <c:pt idx="460">
                  <c:v>0.84757729687137862</c:v>
                </c:pt>
                <c:pt idx="461">
                  <c:v>0.78797626687136757</c:v>
                </c:pt>
                <c:pt idx="462">
                  <c:v>0.84446907687147665</c:v>
                </c:pt>
                <c:pt idx="463">
                  <c:v>0.94895048687133954</c:v>
                </c:pt>
                <c:pt idx="464">
                  <c:v>1.0274363112191458</c:v>
                </c:pt>
                <c:pt idx="465">
                  <c:v>1.0016292968712563</c:v>
                </c:pt>
                <c:pt idx="466">
                  <c:v>0.79009272687137866</c:v>
                </c:pt>
                <c:pt idx="467">
                  <c:v>0.46725206687150944</c:v>
                </c:pt>
                <c:pt idx="468">
                  <c:v>2.4057568712976293E-3</c:v>
                </c:pt>
                <c:pt idx="469">
                  <c:v>-0.38167210027148751</c:v>
                </c:pt>
                <c:pt idx="470">
                  <c:v>-0.69673204312861969</c:v>
                </c:pt>
                <c:pt idx="471">
                  <c:v>-0.85686565312872298</c:v>
                </c:pt>
                <c:pt idx="472">
                  <c:v>-1.0131317431285818</c:v>
                </c:pt>
                <c:pt idx="473">
                  <c:v>-1.4092583231285403</c:v>
                </c:pt>
                <c:pt idx="474">
                  <c:v>-2.0312068247614397</c:v>
                </c:pt>
                <c:pt idx="475">
                  <c:v>-2.7261476731287475</c:v>
                </c:pt>
                <c:pt idx="476">
                  <c:v>-3.4410277431287</c:v>
                </c:pt>
                <c:pt idx="477">
                  <c:v>-4.5010972031288281</c:v>
                </c:pt>
                <c:pt idx="478">
                  <c:v>-5.4225709031287099</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-14.747628903128589</c:v>
                </c:pt>
                <c:pt idx="488">
                  <c:v>-14.916269343128549</c:v>
                </c:pt>
                <c:pt idx="489">
                  <c:v>-15.19488324817922</c:v>
                </c:pt>
                <c:pt idx="490">
                  <c:v>-15.418120343128663</c:v>
                </c:pt>
                <c:pt idx="491">
                  <c:v>-15.422194283128544</c:v>
                </c:pt>
                <c:pt idx="492">
                  <c:v>-15.276260683128683</c:v>
                </c:pt>
                <c:pt idx="493">
                  <c:v>-15.093331298684166</c:v>
                </c:pt>
                <c:pt idx="494">
                  <c:v>-14.828793423128673</c:v>
                </c:pt>
                <c:pt idx="495">
                  <c:v>-14.804552643128559</c:v>
                </c:pt>
                <c:pt idx="496">
                  <c:v>-15.075324103128466</c:v>
                </c:pt>
                <c:pt idx="497">
                  <c:v>-15.055512292148277</c:v>
                </c:pt>
                <c:pt idx="498">
                  <c:v>-15.18258624312865</c:v>
                </c:pt>
                <c:pt idx="499">
                  <c:v>-15.443682263961959</c:v>
                </c:pt>
                <c:pt idx="500">
                  <c:v>-15.724200373128808</c:v>
                </c:pt>
                <c:pt idx="501">
                  <c:v>-15.693057143128598</c:v>
                </c:pt>
                <c:pt idx="502">
                  <c:v>-15.52304508312865</c:v>
                </c:pt>
                <c:pt idx="503">
                  <c:v>-15.400598823128771</c:v>
                </c:pt>
                <c:pt idx="504">
                  <c:v>-15.366178743128646</c:v>
                </c:pt>
                <c:pt idx="505">
                  <c:v>-14.802877395302589</c:v>
                </c:pt>
                <c:pt idx="506">
                  <c:v>-14.26212232312875</c:v>
                </c:pt>
                <c:pt idx="507">
                  <c:v>-13.804530833128746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-10.675933854239714</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3.5574770868713763</c:v>
                </c:pt>
                <c:pt idx="526">
                  <c:v>4.5788681264365181</c:v>
                </c:pt>
                <c:pt idx="527">
                  <c:v>5.5501043768713085</c:v>
                </c:pt>
                <c:pt idx="528">
                  <c:v>6.0456867330619284</c:v>
                </c:pt>
                <c:pt idx="529">
                  <c:v>8.9714776046974976</c:v>
                </c:pt>
                <c:pt idx="530">
                  <c:v>9.686273516871319</c:v>
                </c:pt>
                <c:pt idx="531">
                  <c:v>10.124154506871449</c:v>
                </c:pt>
                <c:pt idx="532">
                  <c:v>10.41273355278971</c:v>
                </c:pt>
                <c:pt idx="533">
                  <c:v>10.69843342687129</c:v>
                </c:pt>
                <c:pt idx="534">
                  <c:v>11.239541806871358</c:v>
                </c:pt>
                <c:pt idx="535">
                  <c:v>11.805749723538039</c:v>
                </c:pt>
                <c:pt idx="536">
                  <c:v>13.117198131871321</c:v>
                </c:pt>
                <c:pt idx="537">
                  <c:v>13.281096529598585</c:v>
                </c:pt>
                <c:pt idx="538">
                  <c:v>13.60668030687135</c:v>
                </c:pt>
                <c:pt idx="539">
                  <c:v>13.8290174768714</c:v>
                </c:pt>
                <c:pt idx="540">
                  <c:v>13.886013556871273</c:v>
                </c:pt>
                <c:pt idx="541">
                  <c:v>13.983305807891725</c:v>
                </c:pt>
                <c:pt idx="542">
                  <c:v>14.173715246871339</c:v>
                </c:pt>
                <c:pt idx="543">
                  <c:v>14.305668536871472</c:v>
                </c:pt>
                <c:pt idx="544">
                  <c:v>14.365373564563654</c:v>
                </c:pt>
                <c:pt idx="545">
                  <c:v>14.493104870507754</c:v>
                </c:pt>
                <c:pt idx="546">
                  <c:v>14.575935566149658</c:v>
                </c:pt>
                <c:pt idx="547">
                  <c:v>14.621172586871483</c:v>
                </c:pt>
                <c:pt idx="548">
                  <c:v>14.613049786871381</c:v>
                </c:pt>
                <c:pt idx="549">
                  <c:v>14.55357885687132</c:v>
                </c:pt>
                <c:pt idx="550">
                  <c:v>14.485377652220194</c:v>
                </c:pt>
                <c:pt idx="551">
                  <c:v>14.4176603168713</c:v>
                </c:pt>
                <c:pt idx="552">
                  <c:v>14.354073385903604</c:v>
                </c:pt>
                <c:pt idx="553">
                  <c:v>13.264244124795827</c:v>
                </c:pt>
                <c:pt idx="554">
                  <c:v>12.969973046871401</c:v>
                </c:pt>
                <c:pt idx="555">
                  <c:v>12.377722216054988</c:v>
                </c:pt>
                <c:pt idx="556">
                  <c:v>11.618756166871361</c:v>
                </c:pt>
                <c:pt idx="557">
                  <c:v>10.608097936871317</c:v>
                </c:pt>
                <c:pt idx="558">
                  <c:v>9.7755248368713268</c:v>
                </c:pt>
                <c:pt idx="559">
                  <c:v>9.4007812568713547</c:v>
                </c:pt>
                <c:pt idx="560">
                  <c:v>5.3695916457601953</c:v>
                </c:pt>
                <c:pt idx="561">
                  <c:v>4.4897274668713347</c:v>
                </c:pt>
                <c:pt idx="562">
                  <c:v>3.6712105468711966</c:v>
                </c:pt>
                <c:pt idx="563">
                  <c:v>2.9267146168714802</c:v>
                </c:pt>
                <c:pt idx="564">
                  <c:v>2.3614397068713258</c:v>
                </c:pt>
                <c:pt idx="565">
                  <c:v>1.8344861548305731</c:v>
                </c:pt>
                <c:pt idx="566">
                  <c:v>1.3700288365814841</c:v>
                </c:pt>
                <c:pt idx="567">
                  <c:v>-2.1144487431286447</c:v>
                </c:pt>
                <c:pt idx="568">
                  <c:v>-2.9632457534379881</c:v>
                </c:pt>
                <c:pt idx="569">
                  <c:v>-4.8454801331288735</c:v>
                </c:pt>
                <c:pt idx="570">
                  <c:v>-6.0108422731286311</c:v>
                </c:pt>
                <c:pt idx="571">
                  <c:v>-7.7438476931287337</c:v>
                </c:pt>
                <c:pt idx="572">
                  <c:v>-9.3807230062864164</c:v>
                </c:pt>
                <c:pt idx="573">
                  <c:v>-10.856030763128782</c:v>
                </c:pt>
                <c:pt idx="574">
                  <c:v>-11.739957723128541</c:v>
                </c:pt>
                <c:pt idx="575">
                  <c:v>-12.488494561310462</c:v>
                </c:pt>
                <c:pt idx="576">
                  <c:v>-14.41525668757315</c:v>
                </c:pt>
                <c:pt idx="577">
                  <c:v>-14.960421253128597</c:v>
                </c:pt>
                <c:pt idx="578">
                  <c:v>-15.684406003128682</c:v>
                </c:pt>
                <c:pt idx="579">
                  <c:v>-16.547412585233957</c:v>
                </c:pt>
                <c:pt idx="580">
                  <c:v>-17.42640558312868</c:v>
                </c:pt>
                <c:pt idx="581">
                  <c:v>-18.219409913128793</c:v>
                </c:pt>
                <c:pt idx="582">
                  <c:v>-18.744444385985666</c:v>
                </c:pt>
                <c:pt idx="583">
                  <c:v>-19.644428743128628</c:v>
                </c:pt>
                <c:pt idx="584">
                  <c:v>-19.65890000312865</c:v>
                </c:pt>
                <c:pt idx="585">
                  <c:v>-19.587263523128613</c:v>
                </c:pt>
                <c:pt idx="586">
                  <c:v>-19.703002930628713</c:v>
                </c:pt>
                <c:pt idx="587">
                  <c:v>-20.126680213128523</c:v>
                </c:pt>
                <c:pt idx="588">
                  <c:v>-20.355684973128689</c:v>
                </c:pt>
                <c:pt idx="589">
                  <c:v>-20.336442583128701</c:v>
                </c:pt>
                <c:pt idx="590">
                  <c:v>-20.138659743128713</c:v>
                </c:pt>
                <c:pt idx="591">
                  <c:v>-20.021639043128548</c:v>
                </c:pt>
                <c:pt idx="592">
                  <c:v>-19.734250955894616</c:v>
                </c:pt>
                <c:pt idx="593">
                  <c:v>-19.733216113128627</c:v>
                </c:pt>
                <c:pt idx="594">
                  <c:v>-19.402758193128626</c:v>
                </c:pt>
                <c:pt idx="595">
                  <c:v>-19.082321103128599</c:v>
                </c:pt>
                <c:pt idx="596">
                  <c:v>-18.904033893128492</c:v>
                </c:pt>
                <c:pt idx="597">
                  <c:v>-18.815655293128515</c:v>
                </c:pt>
                <c:pt idx="598">
                  <c:v>-18.697448877149178</c:v>
                </c:pt>
                <c:pt idx="599">
                  <c:v>-18.594955276461988</c:v>
                </c:pt>
                <c:pt idx="600">
                  <c:v>-18.55148873030819</c:v>
                </c:pt>
                <c:pt idx="601">
                  <c:v>-18.674547833128674</c:v>
                </c:pt>
                <c:pt idx="602">
                  <c:v>-18.520192583128527</c:v>
                </c:pt>
                <c:pt idx="603">
                  <c:v>-18.131931823128635</c:v>
                </c:pt>
                <c:pt idx="604">
                  <c:v>-17.793845313128557</c:v>
                </c:pt>
                <c:pt idx="605">
                  <c:v>-17.515885881059582</c:v>
                </c:pt>
                <c:pt idx="606">
                  <c:v>-17.303366334965304</c:v>
                </c:pt>
                <c:pt idx="607">
                  <c:v>-15.878677834037736</c:v>
                </c:pt>
                <c:pt idx="608">
                  <c:v>-15.531557671700014</c:v>
                </c:pt>
                <c:pt idx="609">
                  <c:v>-15.060332353128729</c:v>
                </c:pt>
                <c:pt idx="610">
                  <c:v>-14.739022333128673</c:v>
                </c:pt>
                <c:pt idx="611">
                  <c:v>-13.985139513128688</c:v>
                </c:pt>
                <c:pt idx="612">
                  <c:v>-12.835606937006357</c:v>
                </c:pt>
                <c:pt idx="613">
                  <c:v>-11.520058023128627</c:v>
                </c:pt>
                <c:pt idx="614">
                  <c:v>-9.9841172687697508</c:v>
                </c:pt>
                <c:pt idx="615">
                  <c:v>-5.6994356662055905</c:v>
                </c:pt>
                <c:pt idx="616">
                  <c:v>-5.0854236421185854</c:v>
                </c:pt>
                <c:pt idx="617">
                  <c:v>-3.8922310931286543</c:v>
                </c:pt>
                <c:pt idx="618">
                  <c:v>-2.5030732379739531</c:v>
                </c:pt>
                <c:pt idx="619">
                  <c:v>-1.4130991931285577</c:v>
                </c:pt>
                <c:pt idx="620">
                  <c:v>0.85757139687130768</c:v>
                </c:pt>
                <c:pt idx="621">
                  <c:v>2.2874163368713623</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5.4519437095028502</c:v>
                </c:pt>
                <c:pt idx="631">
                  <c:v>5.2298597168713794</c:v>
                </c:pt>
                <c:pt idx="632">
                  <c:v>5.0498906686361096</c:v>
                </c:pt>
                <c:pt idx="633">
                  <c:v>4.0227319235379699</c:v>
                </c:pt>
                <c:pt idx="634">
                  <c:v>3.8495926468714177</c:v>
                </c:pt>
                <c:pt idx="635">
                  <c:v>3.5113711968713543</c:v>
                </c:pt>
                <c:pt idx="636">
                  <c:v>2.9698634826778938</c:v>
                </c:pt>
                <c:pt idx="637">
                  <c:v>2.4438559968712465</c:v>
                </c:pt>
                <c:pt idx="638">
                  <c:v>2.0285349668713826</c:v>
                </c:pt>
                <c:pt idx="639">
                  <c:v>1.6295112768713551</c:v>
                </c:pt>
                <c:pt idx="640">
                  <c:v>1.3126607707603171</c:v>
                </c:pt>
                <c:pt idx="641">
                  <c:v>3.9317862931937946E-2</c:v>
                </c:pt>
                <c:pt idx="642">
                  <c:v>-0.23871744312864984</c:v>
                </c:pt>
                <c:pt idx="643">
                  <c:v>-0.5702511348813033</c:v>
                </c:pt>
                <c:pt idx="644">
                  <c:v>-0.79097525312849515</c:v>
                </c:pt>
                <c:pt idx="645">
                  <c:v>-1.0076321131285511</c:v>
                </c:pt>
                <c:pt idx="646">
                  <c:v>-1.1350883631287605</c:v>
                </c:pt>
                <c:pt idx="647">
                  <c:v>-1.2476675531287071</c:v>
                </c:pt>
                <c:pt idx="648">
                  <c:v>-1.5957857329245115</c:v>
                </c:pt>
                <c:pt idx="649">
                  <c:v>-2.4845866085133146</c:v>
                </c:pt>
                <c:pt idx="650">
                  <c:v>-6.568372874996748</c:v>
                </c:pt>
                <c:pt idx="651">
                  <c:v>-6.2955431631287411</c:v>
                </c:pt>
                <c:pt idx="652">
                  <c:v>-6.148464883128554</c:v>
                </c:pt>
                <c:pt idx="653">
                  <c:v>-6.0685731331287087</c:v>
                </c:pt>
                <c:pt idx="654">
                  <c:v>-6.1162088209065217</c:v>
                </c:pt>
                <c:pt idx="655">
                  <c:v>-6.8650137431286415</c:v>
                </c:pt>
                <c:pt idx="656">
                  <c:v>-6.9999780057548637</c:v>
                </c:pt>
                <c:pt idx="657">
                  <c:v>-7.2061653731286839</c:v>
                </c:pt>
                <c:pt idx="658">
                  <c:v>-7.2780467031286458</c:v>
                </c:pt>
                <c:pt idx="659">
                  <c:v>-7.225038663128629</c:v>
                </c:pt>
                <c:pt idx="660">
                  <c:v>-6.9847127181286197</c:v>
                </c:pt>
                <c:pt idx="661">
                  <c:v>-6.6756309731286905</c:v>
                </c:pt>
                <c:pt idx="662">
                  <c:v>-6.4282647187383084</c:v>
                </c:pt>
                <c:pt idx="663">
                  <c:v>-6.1842380231286427</c:v>
                </c:pt>
                <c:pt idx="664">
                  <c:v>-6.1447897531286895</c:v>
                </c:pt>
                <c:pt idx="665">
                  <c:v>-6.2281829431287088</c:v>
                </c:pt>
                <c:pt idx="666">
                  <c:v>-6.5111750798633636</c:v>
                </c:pt>
                <c:pt idx="667">
                  <c:v>-6.9600995031286796</c:v>
                </c:pt>
                <c:pt idx="668">
                  <c:v>-7.2097902031286702</c:v>
                </c:pt>
                <c:pt idx="669">
                  <c:v>-7.4600962231286161</c:v>
                </c:pt>
                <c:pt idx="670">
                  <c:v>-7.2880159812238094</c:v>
                </c:pt>
                <c:pt idx="671">
                  <c:v>-7.3071939431285671</c:v>
                </c:pt>
                <c:pt idx="672">
                  <c:v>-7.1627185526524402</c:v>
                </c:pt>
                <c:pt idx="673">
                  <c:v>-6.25242219312873</c:v>
                </c:pt>
                <c:pt idx="674">
                  <c:v>-4.5291816031287766</c:v>
                </c:pt>
                <c:pt idx="675">
                  <c:v>-2.9621362731286207</c:v>
                </c:pt>
                <c:pt idx="676">
                  <c:v>-1.8002002431286854</c:v>
                </c:pt>
                <c:pt idx="677">
                  <c:v>-1.1942269231285834</c:v>
                </c:pt>
                <c:pt idx="678">
                  <c:v>5.6475612568713363</c:v>
                </c:pt>
                <c:pt idx="679">
                  <c:v>6.4999145970774421</c:v>
                </c:pt>
                <c:pt idx="680">
                  <c:v>7.8345530268712142</c:v>
                </c:pt>
                <c:pt idx="681">
                  <c:v>8.6960543668712944</c:v>
                </c:pt>
                <c:pt idx="682">
                  <c:v>9.6554715068713968</c:v>
                </c:pt>
                <c:pt idx="683">
                  <c:v>10.489415769691888</c:v>
                </c:pt>
                <c:pt idx="684">
                  <c:v>13.694232528057714</c:v>
                </c:pt>
                <c:pt idx="685">
                  <c:v>14.02403793687127</c:v>
                </c:pt>
                <c:pt idx="686">
                  <c:v>14.202900056871286</c:v>
                </c:pt>
                <c:pt idx="687">
                  <c:v>13.931360586871323</c:v>
                </c:pt>
                <c:pt idx="688">
                  <c:v>13.185839406871292</c:v>
                </c:pt>
                <c:pt idx="689">
                  <c:v>12.209097042585597</c:v>
                </c:pt>
                <c:pt idx="690">
                  <c:v>11.301466996871326</c:v>
                </c:pt>
                <c:pt idx="691">
                  <c:v>10.780213309502868</c:v>
                </c:pt>
                <c:pt idx="692">
                  <c:v>7.4666809937134309</c:v>
                </c:pt>
                <c:pt idx="693">
                  <c:v>7.2045428268713971</c:v>
                </c:pt>
                <c:pt idx="694">
                  <c:v>6.8517363768712807</c:v>
                </c:pt>
                <c:pt idx="695">
                  <c:v>6.4588861556054074</c:v>
                </c:pt>
                <c:pt idx="696">
                  <c:v>5.7811795168712905</c:v>
                </c:pt>
                <c:pt idx="697">
                  <c:v>4.9314679968713433</c:v>
                </c:pt>
                <c:pt idx="698">
                  <c:v>3.7802367368713368</c:v>
                </c:pt>
                <c:pt idx="699">
                  <c:v>2.3431625168714336</c:v>
                </c:pt>
                <c:pt idx="700">
                  <c:v>1.022234456871459</c:v>
                </c:pt>
                <c:pt idx="701">
                  <c:v>-0.38170463088377482</c:v>
                </c:pt>
                <c:pt idx="702">
                  <c:v>-2.3387557531286625</c:v>
                </c:pt>
                <c:pt idx="703">
                  <c:v>-4.0466983131285224</c:v>
                </c:pt>
                <c:pt idx="704">
                  <c:v>-5.9103088531286119</c:v>
                </c:pt>
                <c:pt idx="705">
                  <c:v>-7.1850408831284653</c:v>
                </c:pt>
                <c:pt idx="706">
                  <c:v>-8.119211732819263</c:v>
                </c:pt>
                <c:pt idx="707">
                  <c:v>-8.7562217891055987</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-14.522131878263789</c:v>
                </c:pt>
                <c:pt idx="717">
                  <c:v>-14.391735591613402</c:v>
                </c:pt>
                <c:pt idx="718">
                  <c:v>-14.46831830783437</c:v>
                </c:pt>
                <c:pt idx="719">
                  <c:v>-14.83093169312855</c:v>
                </c:pt>
                <c:pt idx="720">
                  <c:v>-15.133344373128722</c:v>
                </c:pt>
                <c:pt idx="721">
                  <c:v>-15.473329863128622</c:v>
                </c:pt>
                <c:pt idx="722">
                  <c:v>-15.436823243128828</c:v>
                </c:pt>
                <c:pt idx="723">
                  <c:v>-15.17958440639385</c:v>
                </c:pt>
                <c:pt idx="724">
                  <c:v>-14.874502606765008</c:v>
                </c:pt>
                <c:pt idx="725">
                  <c:v>-12.399778931534399</c:v>
                </c:pt>
                <c:pt idx="726">
                  <c:v>-12.027683823128584</c:v>
                </c:pt>
                <c:pt idx="727">
                  <c:v>-11.738146793128703</c:v>
                </c:pt>
                <c:pt idx="728">
                  <c:v>-11.461787843128448</c:v>
                </c:pt>
                <c:pt idx="729">
                  <c:v>-11.10421304925109</c:v>
                </c:pt>
                <c:pt idx="730">
                  <c:v>-10.177894183128771</c:v>
                </c:pt>
                <c:pt idx="731">
                  <c:v>-9.1018568131285775</c:v>
                </c:pt>
                <c:pt idx="732">
                  <c:v>-7.9172947431286698</c:v>
                </c:pt>
                <c:pt idx="733">
                  <c:v>-7.9678403289874007</c:v>
                </c:pt>
                <c:pt idx="734">
                  <c:v>-8.1052452531286718</c:v>
                </c:pt>
                <c:pt idx="735">
                  <c:v>-8.1312561648153299</c:v>
                </c:pt>
                <c:pt idx="736">
                  <c:v>-8.0820854731285863</c:v>
                </c:pt>
                <c:pt idx="737">
                  <c:v>-7.8935239531286374</c:v>
                </c:pt>
                <c:pt idx="738">
                  <c:v>-7.5569878231285355</c:v>
                </c:pt>
                <c:pt idx="739">
                  <c:v>-6.9434970508208718</c:v>
                </c:pt>
                <c:pt idx="740">
                  <c:v>-5.1654668502715486</c:v>
                </c:pt>
                <c:pt idx="741">
                  <c:v>-4.3938193831286734</c:v>
                </c:pt>
                <c:pt idx="742">
                  <c:v>-3.4615376831287108</c:v>
                </c:pt>
                <c:pt idx="743">
                  <c:v>-2.0089524431285923</c:v>
                </c:pt>
                <c:pt idx="744">
                  <c:v>-0.53485680312861961</c:v>
                </c:pt>
                <c:pt idx="745">
                  <c:v>0.50228669437156259</c:v>
                </c:pt>
                <c:pt idx="746">
                  <c:v>1.6827483668713814</c:v>
                </c:pt>
                <c:pt idx="747">
                  <c:v>2.8394997568714051</c:v>
                </c:pt>
                <c:pt idx="748">
                  <c:v>3.6013060568713566</c:v>
                </c:pt>
                <c:pt idx="749">
                  <c:v>6.6471592086786817</c:v>
                </c:pt>
                <c:pt idx="750">
                  <c:v>7.3511508168713675</c:v>
                </c:pt>
                <c:pt idx="751">
                  <c:v>8.1250218385040256</c:v>
                </c:pt>
                <c:pt idx="752">
                  <c:v>9.1380269368713414</c:v>
                </c:pt>
                <c:pt idx="753">
                  <c:v>10.01665381687137</c:v>
                </c:pt>
                <c:pt idx="754">
                  <c:v>10.843229996871369</c:v>
                </c:pt>
                <c:pt idx="755">
                  <c:v>11.580917366871445</c:v>
                </c:pt>
                <c:pt idx="756">
                  <c:v>11.873430392006528</c:v>
                </c:pt>
                <c:pt idx="757">
                  <c:v>12.85543125687138</c:v>
                </c:pt>
                <c:pt idx="758">
                  <c:v>12.982476714318258</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10.395560956871307</c:v>
                </c:pt>
                <c:pt idx="775">
                  <c:v>9.5493892568714074</c:v>
                </c:pt>
                <c:pt idx="776">
                  <c:v>8.4838558468713074</c:v>
                </c:pt>
                <c:pt idx="777">
                  <c:v>7.3291058445001767</c:v>
                </c:pt>
                <c:pt idx="778">
                  <c:v>5.9369606368712908</c:v>
                </c:pt>
                <c:pt idx="779">
                  <c:v>4.6853307421655135</c:v>
                </c:pt>
                <c:pt idx="780">
                  <c:v>-0.19335040221950786</c:v>
                </c:pt>
                <c:pt idx="781">
                  <c:v>-1.2197421831286306</c:v>
                </c:pt>
                <c:pt idx="782">
                  <c:v>-2.6530715331287227</c:v>
                </c:pt>
                <c:pt idx="783">
                  <c:v>-3.7597318043531089</c:v>
                </c:pt>
                <c:pt idx="784">
                  <c:v>-5.1336765631286454</c:v>
                </c:pt>
                <c:pt idx="785">
                  <c:v>-6.2804091031286964</c:v>
                </c:pt>
                <c:pt idx="786">
                  <c:v>-7.4546928531286483</c:v>
                </c:pt>
                <c:pt idx="787">
                  <c:v>-8.724216689795167</c:v>
                </c:pt>
                <c:pt idx="788">
                  <c:v>-11.823133570714887</c:v>
                </c:pt>
                <c:pt idx="789">
                  <c:v>-12.110986189937236</c:v>
                </c:pt>
                <c:pt idx="790">
                  <c:v>-12.484430753128787</c:v>
                </c:pt>
                <c:pt idx="791">
                  <c:v>-12.748034433128637</c:v>
                </c:pt>
                <c:pt idx="792">
                  <c:v>-13.017692003128587</c:v>
                </c:pt>
                <c:pt idx="793">
                  <c:v>-13.269535463128744</c:v>
                </c:pt>
                <c:pt idx="794">
                  <c:v>-13.749435353128685</c:v>
                </c:pt>
                <c:pt idx="795">
                  <c:v>-14.068645264867696</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-13.006057318128658</c:v>
                </c:pt>
                <c:pt idx="805">
                  <c:v>-9.6466683220760281</c:v>
                </c:pt>
                <c:pt idx="806">
                  <c:v>-8.2857695331285708</c:v>
                </c:pt>
                <c:pt idx="807">
                  <c:v>-6.9792641831285911</c:v>
                </c:pt>
                <c:pt idx="808">
                  <c:v>-6.1402357806286574</c:v>
                </c:pt>
                <c:pt idx="809">
                  <c:v>-4.9495225531285882</c:v>
                </c:pt>
                <c:pt idx="810">
                  <c:v>-3.6375585831285777</c:v>
                </c:pt>
                <c:pt idx="811">
                  <c:v>-2.2132889531286226</c:v>
                </c:pt>
                <c:pt idx="812">
                  <c:v>-0.34131770312858162</c:v>
                </c:pt>
                <c:pt idx="813">
                  <c:v>1.2927903805827439</c:v>
                </c:pt>
                <c:pt idx="814">
                  <c:v>2.9803582068714292</c:v>
                </c:pt>
                <c:pt idx="815">
                  <c:v>4.2771754168715148</c:v>
                </c:pt>
                <c:pt idx="816">
                  <c:v>6.4402754768713688</c:v>
                </c:pt>
                <c:pt idx="817">
                  <c:v>8.0626898268713916</c:v>
                </c:pt>
                <c:pt idx="818">
                  <c:v>9.8563216486239753</c:v>
                </c:pt>
                <c:pt idx="819">
                  <c:v>11.208505696871351</c:v>
                </c:pt>
                <c:pt idx="820">
                  <c:v>12.275025116871319</c:v>
                </c:pt>
                <c:pt idx="821">
                  <c:v>13.175095546871376</c:v>
                </c:pt>
                <c:pt idx="822">
                  <c:v>14.036969896871327</c:v>
                </c:pt>
                <c:pt idx="823">
                  <c:v>14.902152037359157</c:v>
                </c:pt>
                <c:pt idx="824">
                  <c:v>15.832339766871344</c:v>
                </c:pt>
                <c:pt idx="825">
                  <c:v>16.840766416871372</c:v>
                </c:pt>
                <c:pt idx="826">
                  <c:v>17.801320916871276</c:v>
                </c:pt>
                <c:pt idx="827">
                  <c:v>18.551821706871497</c:v>
                </c:pt>
                <c:pt idx="828">
                  <c:v>18.959506019758109</c:v>
                </c:pt>
                <c:pt idx="829">
                  <c:v>19.34688085687128</c:v>
                </c:pt>
                <c:pt idx="830">
                  <c:v>20.143674006871343</c:v>
                </c:pt>
                <c:pt idx="831">
                  <c:v>20.803857826871333</c:v>
                </c:pt>
                <c:pt idx="832">
                  <c:v>21.315522086871383</c:v>
                </c:pt>
                <c:pt idx="833">
                  <c:v>21.663139978520832</c:v>
                </c:pt>
                <c:pt idx="834">
                  <c:v>21.912458726871392</c:v>
                </c:pt>
                <c:pt idx="835">
                  <c:v>22.008899536871319</c:v>
                </c:pt>
                <c:pt idx="836">
                  <c:v>21.88644510687142</c:v>
                </c:pt>
                <c:pt idx="837">
                  <c:v>21.2813956968714</c:v>
                </c:pt>
                <c:pt idx="838">
                  <c:v>20.176628919371332</c:v>
                </c:pt>
                <c:pt idx="839">
                  <c:v>18.797579772022882</c:v>
                </c:pt>
                <c:pt idx="840">
                  <c:v>17.700510216871319</c:v>
                </c:pt>
                <c:pt idx="841">
                  <c:v>17.320450396871387</c:v>
                </c:pt>
                <c:pt idx="842">
                  <c:v>17.210376096871329</c:v>
                </c:pt>
                <c:pt idx="843">
                  <c:v>17.174633686871196</c:v>
                </c:pt>
                <c:pt idx="844">
                  <c:v>17.015577401201185</c:v>
                </c:pt>
                <c:pt idx="845">
                  <c:v>16.762111406871263</c:v>
                </c:pt>
                <c:pt idx="846">
                  <c:v>16.23509707687127</c:v>
                </c:pt>
                <c:pt idx="847">
                  <c:v>15.719741356871296</c:v>
                </c:pt>
                <c:pt idx="848">
                  <c:v>14.881043156871314</c:v>
                </c:pt>
                <c:pt idx="849">
                  <c:v>13.669816359964202</c:v>
                </c:pt>
                <c:pt idx="850">
                  <c:v>12.291364976871494</c:v>
                </c:pt>
                <c:pt idx="851">
                  <c:v>10.761015687426868</c:v>
                </c:pt>
                <c:pt idx="852">
                  <c:v>4.1674072568713338</c:v>
                </c:pt>
                <c:pt idx="853">
                  <c:v>3.4220430068712338</c:v>
                </c:pt>
                <c:pt idx="854">
                  <c:v>1.6314539568713413</c:v>
                </c:pt>
                <c:pt idx="855">
                  <c:v>0.29225949398473039</c:v>
                </c:pt>
                <c:pt idx="856">
                  <c:v>-2.3088412931286344</c:v>
                </c:pt>
                <c:pt idx="857">
                  <c:v>-4.0178254831287319</c:v>
                </c:pt>
                <c:pt idx="858">
                  <c:v>-5.2827552431286762</c:v>
                </c:pt>
                <c:pt idx="859">
                  <c:v>-8.6893177653508964</c:v>
                </c:pt>
                <c:pt idx="860">
                  <c:v>-9.1260723231286818</c:v>
                </c:pt>
                <c:pt idx="861">
                  <c:v>-9.5046931389619509</c:v>
                </c:pt>
                <c:pt idx="862">
                  <c:v>-9.7204546431286527</c:v>
                </c:pt>
                <c:pt idx="863">
                  <c:v>-10.050283523128726</c:v>
                </c:pt>
                <c:pt idx="864">
                  <c:v>-10.554277733128616</c:v>
                </c:pt>
                <c:pt idx="865">
                  <c:v>-11.261211883128585</c:v>
                </c:pt>
                <c:pt idx="866">
                  <c:v>-11.77383299055122</c:v>
                </c:pt>
                <c:pt idx="867">
                  <c:v>-12.034695409795319</c:v>
                </c:pt>
                <c:pt idx="868">
                  <c:v>-12.282646743128653</c:v>
                </c:pt>
                <c:pt idx="869">
                  <c:v>-12.021669712825583</c:v>
                </c:pt>
                <c:pt idx="870">
                  <c:v>-11.423658543128656</c:v>
                </c:pt>
                <c:pt idx="871">
                  <c:v>-11.286493473128516</c:v>
                </c:pt>
                <c:pt idx="872">
                  <c:v>-11.442490183128626</c:v>
                </c:pt>
                <c:pt idx="873">
                  <c:v>-11.570261468128463</c:v>
                </c:pt>
                <c:pt idx="874">
                  <c:v>-11.641260963128676</c:v>
                </c:pt>
                <c:pt idx="875">
                  <c:v>-11.649595713128734</c:v>
                </c:pt>
                <c:pt idx="876">
                  <c:v>-11.62797230410429</c:v>
                </c:pt>
                <c:pt idx="877">
                  <c:v>-12.115624993128648</c:v>
                </c:pt>
                <c:pt idx="878">
                  <c:v>-12.287957941045292</c:v>
                </c:pt>
                <c:pt idx="879">
                  <c:v>-12.818561903128682</c:v>
                </c:pt>
                <c:pt idx="880">
                  <c:v>-13.354342516324577</c:v>
                </c:pt>
                <c:pt idx="881">
                  <c:v>-13.84308530312863</c:v>
                </c:pt>
                <c:pt idx="882">
                  <c:v>-14.073924313128572</c:v>
                </c:pt>
                <c:pt idx="883">
                  <c:v>-14.119913543128646</c:v>
                </c:pt>
                <c:pt idx="884">
                  <c:v>-12.49607463847742</c:v>
                </c:pt>
                <c:pt idx="885">
                  <c:v>-11.167811473128793</c:v>
                </c:pt>
                <c:pt idx="886">
                  <c:v>-9.9661418264619623</c:v>
                </c:pt>
                <c:pt idx="887">
                  <c:v>-8.4874184631285914</c:v>
                </c:pt>
                <c:pt idx="888">
                  <c:v>-7.0891453331288314</c:v>
                </c:pt>
                <c:pt idx="889">
                  <c:v>-5.9422004331286411</c:v>
                </c:pt>
                <c:pt idx="890">
                  <c:v>-5.2785185280749687</c:v>
                </c:pt>
                <c:pt idx="891">
                  <c:v>-4.7217230070175464</c:v>
                </c:pt>
                <c:pt idx="892">
                  <c:v>-1.3139087431285499</c:v>
                </c:pt>
                <c:pt idx="893">
                  <c:v>-0.76398079312865264</c:v>
                </c:pt>
                <c:pt idx="894">
                  <c:v>0.12787544687130056</c:v>
                </c:pt>
                <c:pt idx="895">
                  <c:v>1.6815138568715056</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6.0625342568713458</c:v>
                </c:pt>
                <c:pt idx="3">
                  <c:v>6.0629649568713884</c:v>
                </c:pt>
                <c:pt idx="4">
                  <c:v>6.0633070468711985</c:v>
                </c:pt>
                <c:pt idx="5">
                  <c:v>6.0636470268713234</c:v>
                </c:pt>
                <c:pt idx="6">
                  <c:v>6.0640914368713883</c:v>
                </c:pt>
                <c:pt idx="7">
                  <c:v>6.0654553679824144</c:v>
                </c:pt>
                <c:pt idx="8">
                  <c:v>6.0686411368712925</c:v>
                </c:pt>
                <c:pt idx="9">
                  <c:v>6.0693407968714164</c:v>
                </c:pt>
                <c:pt idx="10">
                  <c:v>6.0937108768712047</c:v>
                </c:pt>
                <c:pt idx="11">
                  <c:v>6.0794257468713937</c:v>
                </c:pt>
                <c:pt idx="12">
                  <c:v>5.9441864184874991</c:v>
                </c:pt>
                <c:pt idx="13">
                  <c:v>5.2857100868712905</c:v>
                </c:pt>
                <c:pt idx="14">
                  <c:v>4.5787604368712493</c:v>
                </c:pt>
                <c:pt idx="15">
                  <c:v>4.5760504868714005</c:v>
                </c:pt>
                <c:pt idx="16">
                  <c:v>5.7131673793202085</c:v>
                </c:pt>
                <c:pt idx="17">
                  <c:v>6.3861527244039324</c:v>
                </c:pt>
                <c:pt idx="18">
                  <c:v>5.8197740693714</c:v>
                </c:pt>
                <c:pt idx="19">
                  <c:v>5.6102843468713459</c:v>
                </c:pt>
                <c:pt idx="20">
                  <c:v>5.2008168768715883</c:v>
                </c:pt>
                <c:pt idx="21">
                  <c:v>4.9688928868714441</c:v>
                </c:pt>
                <c:pt idx="22">
                  <c:v>5.4891792058507924</c:v>
                </c:pt>
                <c:pt idx="23">
                  <c:v>6.1705708124268295</c:v>
                </c:pt>
                <c:pt idx="24">
                  <c:v>6.4836012568713528</c:v>
                </c:pt>
                <c:pt idx="25">
                  <c:v>7.1193553948024304</c:v>
                </c:pt>
                <c:pt idx="26">
                  <c:v>7.4895451255582302</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5.8288316068713559</c:v>
                </c:pt>
                <c:pt idx="36">
                  <c:v>5.5820215168713787</c:v>
                </c:pt>
                <c:pt idx="37">
                  <c:v>5.5444721768713237</c:v>
                </c:pt>
                <c:pt idx="38">
                  <c:v>5.5507882568712787</c:v>
                </c:pt>
                <c:pt idx="39">
                  <c:v>5.5525711868714165</c:v>
                </c:pt>
                <c:pt idx="40">
                  <c:v>5.546097076871348</c:v>
                </c:pt>
                <c:pt idx="41">
                  <c:v>5.5378372568713488</c:v>
                </c:pt>
                <c:pt idx="42">
                  <c:v>4.4710372412464778</c:v>
                </c:pt>
                <c:pt idx="43">
                  <c:v>3.9260091568714302</c:v>
                </c:pt>
                <c:pt idx="44">
                  <c:v>3.3740405368712767</c:v>
                </c:pt>
                <c:pt idx="45">
                  <c:v>3.1150376968713998</c:v>
                </c:pt>
                <c:pt idx="46">
                  <c:v>2.8193658068713034</c:v>
                </c:pt>
                <c:pt idx="47">
                  <c:v>2.0027089068712907</c:v>
                </c:pt>
                <c:pt idx="48">
                  <c:v>0.69651145687123517</c:v>
                </c:pt>
                <c:pt idx="49">
                  <c:v>5.2763696871324012E-2</c:v>
                </c:pt>
                <c:pt idx="50">
                  <c:v>0.1542482568713556</c:v>
                </c:pt>
                <c:pt idx="51">
                  <c:v>1.4438098282999603</c:v>
                </c:pt>
                <c:pt idx="52">
                  <c:v>1.7450525668714101</c:v>
                </c:pt>
                <c:pt idx="53">
                  <c:v>2.5998723679825702</c:v>
                </c:pt>
                <c:pt idx="54">
                  <c:v>2.3921897517166855</c:v>
                </c:pt>
                <c:pt idx="55">
                  <c:v>1.5301052368713086</c:v>
                </c:pt>
                <c:pt idx="56">
                  <c:v>1.0869865168714341</c:v>
                </c:pt>
                <c:pt idx="57">
                  <c:v>1.4513506268713601</c:v>
                </c:pt>
                <c:pt idx="58">
                  <c:v>2.3278229405447917</c:v>
                </c:pt>
                <c:pt idx="59">
                  <c:v>2.6449812568713678</c:v>
                </c:pt>
                <c:pt idx="60">
                  <c:v>6.2906450628415911</c:v>
                </c:pt>
                <c:pt idx="61">
                  <c:v>7.9483051968713809</c:v>
                </c:pt>
                <c:pt idx="62">
                  <c:v>9.2484643168715319</c:v>
                </c:pt>
                <c:pt idx="63">
                  <c:v>11.190044491565175</c:v>
                </c:pt>
                <c:pt idx="64">
                  <c:v>12.313061685442861</c:v>
                </c:pt>
                <c:pt idx="65">
                  <c:v>12.634650286871301</c:v>
                </c:pt>
                <c:pt idx="66">
                  <c:v>12.244140086871312</c:v>
                </c:pt>
                <c:pt idx="67">
                  <c:v>11.140850306871318</c:v>
                </c:pt>
                <c:pt idx="68">
                  <c:v>10.059730195646861</c:v>
                </c:pt>
                <c:pt idx="69">
                  <c:v>5.393846071686184</c:v>
                </c:pt>
                <c:pt idx="70">
                  <c:v>4.7567906318713735</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-7.2480306067650071</c:v>
                </c:pt>
                <c:pt idx="79">
                  <c:v>-7.9242231142625696</c:v>
                </c:pt>
                <c:pt idx="80">
                  <c:v>-8.3565622831287385</c:v>
                </c:pt>
                <c:pt idx="81">
                  <c:v>-8.2456782631286814</c:v>
                </c:pt>
                <c:pt idx="82">
                  <c:v>-7.8561579131286408</c:v>
                </c:pt>
                <c:pt idx="83">
                  <c:v>-7.4573260008606672</c:v>
                </c:pt>
                <c:pt idx="84">
                  <c:v>-6.9829459331287467</c:v>
                </c:pt>
                <c:pt idx="85">
                  <c:v>-6.6131513365352719</c:v>
                </c:pt>
                <c:pt idx="86">
                  <c:v>-5.4785363908559219</c:v>
                </c:pt>
                <c:pt idx="87">
                  <c:v>-4.7778708037347144</c:v>
                </c:pt>
                <c:pt idx="88">
                  <c:v>-3.6724938231285447</c:v>
                </c:pt>
                <c:pt idx="89">
                  <c:v>-2.4566047231285881</c:v>
                </c:pt>
                <c:pt idx="90">
                  <c:v>-1.2449936531285446</c:v>
                </c:pt>
                <c:pt idx="91">
                  <c:v>-0.2787309346181952</c:v>
                </c:pt>
                <c:pt idx="92">
                  <c:v>1.014958176871263</c:v>
                </c:pt>
                <c:pt idx="93">
                  <c:v>2.0354447368713271</c:v>
                </c:pt>
                <c:pt idx="94">
                  <c:v>2.6290223818713545</c:v>
                </c:pt>
                <c:pt idx="95">
                  <c:v>5.7040755551168951</c:v>
                </c:pt>
                <c:pt idx="96">
                  <c:v>6.9939400368713684</c:v>
                </c:pt>
                <c:pt idx="97">
                  <c:v>8.9135161168713068</c:v>
                </c:pt>
                <c:pt idx="98">
                  <c:v>10.627161596871407</c:v>
                </c:pt>
                <c:pt idx="99">
                  <c:v>11.848050636871221</c:v>
                </c:pt>
                <c:pt idx="100">
                  <c:v>13.008760340204645</c:v>
                </c:pt>
                <c:pt idx="101">
                  <c:v>14.084863526871368</c:v>
                </c:pt>
                <c:pt idx="102">
                  <c:v>14.449746056871261</c:v>
                </c:pt>
                <c:pt idx="103">
                  <c:v>14.451101256871354</c:v>
                </c:pt>
                <c:pt idx="104">
                  <c:v>14.204789355462879</c:v>
                </c:pt>
                <c:pt idx="105">
                  <c:v>14.611277836871398</c:v>
                </c:pt>
                <c:pt idx="106">
                  <c:v>15.395416027704668</c:v>
                </c:pt>
                <c:pt idx="107">
                  <c:v>16.730808176871328</c:v>
                </c:pt>
                <c:pt idx="108">
                  <c:v>17.207496586871279</c:v>
                </c:pt>
                <c:pt idx="109">
                  <c:v>16.86760907687129</c:v>
                </c:pt>
                <c:pt idx="110">
                  <c:v>15.930746442438405</c:v>
                </c:pt>
                <c:pt idx="111">
                  <c:v>14.31849711687137</c:v>
                </c:pt>
                <c:pt idx="112">
                  <c:v>13.186171661126663</c:v>
                </c:pt>
                <c:pt idx="113">
                  <c:v>6.0720695902047117</c:v>
                </c:pt>
                <c:pt idx="114">
                  <c:v>5.1211648668713332</c:v>
                </c:pt>
                <c:pt idx="115">
                  <c:v>2.5569722168713156</c:v>
                </c:pt>
                <c:pt idx="116">
                  <c:v>0.22619395687119964</c:v>
                </c:pt>
                <c:pt idx="117">
                  <c:v>-1.6416529931286601</c:v>
                </c:pt>
                <c:pt idx="118">
                  <c:v>-3.509775343128763</c:v>
                </c:pt>
                <c:pt idx="119">
                  <c:v>-4.9047822178760843</c:v>
                </c:pt>
                <c:pt idx="120">
                  <c:v>-6.1776442431286815</c:v>
                </c:pt>
                <c:pt idx="121">
                  <c:v>-6.7248437431286314</c:v>
                </c:pt>
                <c:pt idx="122">
                  <c:v>-8.9602160674529046</c:v>
                </c:pt>
                <c:pt idx="123">
                  <c:v>-9.4398415631286525</c:v>
                </c:pt>
                <c:pt idx="124">
                  <c:v>-10.19755642312856</c:v>
                </c:pt>
                <c:pt idx="125">
                  <c:v>-10.925687543128518</c:v>
                </c:pt>
                <c:pt idx="126">
                  <c:v>-11.503407923128552</c:v>
                </c:pt>
                <c:pt idx="127">
                  <c:v>-11.606705513128652</c:v>
                </c:pt>
                <c:pt idx="128">
                  <c:v>-11.272119753128578</c:v>
                </c:pt>
                <c:pt idx="129">
                  <c:v>-10.60945356312855</c:v>
                </c:pt>
                <c:pt idx="130">
                  <c:v>-9.961422035436355</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2.6094753568713744</c:v>
                </c:pt>
                <c:pt idx="140">
                  <c:v>8.258219149728431</c:v>
                </c:pt>
                <c:pt idx="141">
                  <c:v>9.865749026871276</c:v>
                </c:pt>
                <c:pt idx="142">
                  <c:v>11.475948086871327</c:v>
                </c:pt>
                <c:pt idx="143">
                  <c:v>12.531149306871441</c:v>
                </c:pt>
                <c:pt idx="144">
                  <c:v>13.209242536871256</c:v>
                </c:pt>
                <c:pt idx="145">
                  <c:v>13.974870846871355</c:v>
                </c:pt>
                <c:pt idx="146">
                  <c:v>14.952399546871375</c:v>
                </c:pt>
                <c:pt idx="147">
                  <c:v>15.879856556871378</c:v>
                </c:pt>
                <c:pt idx="148">
                  <c:v>16.315196256871339</c:v>
                </c:pt>
                <c:pt idx="149">
                  <c:v>16.917399952523503</c:v>
                </c:pt>
                <c:pt idx="150">
                  <c:v>16.581096756871389</c:v>
                </c:pt>
                <c:pt idx="151">
                  <c:v>15.905597256871257</c:v>
                </c:pt>
                <c:pt idx="152">
                  <c:v>14.532243566871287</c:v>
                </c:pt>
                <c:pt idx="153">
                  <c:v>12.249760526871313</c:v>
                </c:pt>
                <c:pt idx="154">
                  <c:v>10.152698206871406</c:v>
                </c:pt>
                <c:pt idx="155">
                  <c:v>6.9057548282999122</c:v>
                </c:pt>
                <c:pt idx="156">
                  <c:v>1.0270372846491398</c:v>
                </c:pt>
                <c:pt idx="157">
                  <c:v>-2.2134563128759079E-2</c:v>
                </c:pt>
                <c:pt idx="158">
                  <c:v>-1.4490715641812961</c:v>
                </c:pt>
                <c:pt idx="159">
                  <c:v>-3.5381525331286356</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-8.883563399042739</c:v>
                </c:pt>
                <c:pt idx="171">
                  <c:v>-8.4323769231287855</c:v>
                </c:pt>
                <c:pt idx="172">
                  <c:v>-8.3555661344329568</c:v>
                </c:pt>
                <c:pt idx="173">
                  <c:v>-7.4739188306286479</c:v>
                </c:pt>
                <c:pt idx="174">
                  <c:v>-7.3642449831286569</c:v>
                </c:pt>
                <c:pt idx="175">
                  <c:v>-7.5538795031285115</c:v>
                </c:pt>
                <c:pt idx="176">
                  <c:v>-8.0390184062866581</c:v>
                </c:pt>
                <c:pt idx="177">
                  <c:v>-8.6382321631284658</c:v>
                </c:pt>
                <c:pt idx="178">
                  <c:v>-8.8693162731285184</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-3.0373669131287602</c:v>
                </c:pt>
                <c:pt idx="187">
                  <c:v>-2.2011299984478412</c:v>
                </c:pt>
                <c:pt idx="188">
                  <c:v>-1.2360977631286403</c:v>
                </c:pt>
                <c:pt idx="189">
                  <c:v>-0.54528575312852534</c:v>
                </c:pt>
                <c:pt idx="190">
                  <c:v>-2.0340609795283623E-2</c:v>
                </c:pt>
                <c:pt idx="191">
                  <c:v>1.5051585902046718</c:v>
                </c:pt>
                <c:pt idx="192">
                  <c:v>2.3057070668713955</c:v>
                </c:pt>
                <c:pt idx="193">
                  <c:v>3.285399266871329</c:v>
                </c:pt>
                <c:pt idx="194">
                  <c:v>4.384149506871367</c:v>
                </c:pt>
                <c:pt idx="195">
                  <c:v>5.2791126468714253</c:v>
                </c:pt>
                <c:pt idx="196">
                  <c:v>6.0700130868713753</c:v>
                </c:pt>
                <c:pt idx="197">
                  <c:v>6.5976103568712663</c:v>
                </c:pt>
                <c:pt idx="198">
                  <c:v>7.0090456668713017</c:v>
                </c:pt>
                <c:pt idx="199">
                  <c:v>7.1725417568713681</c:v>
                </c:pt>
                <c:pt idx="200">
                  <c:v>7.7292157322811681</c:v>
                </c:pt>
                <c:pt idx="201">
                  <c:v>7.8856567568713842</c:v>
                </c:pt>
                <c:pt idx="202">
                  <c:v>8.2470802768713849</c:v>
                </c:pt>
                <c:pt idx="203">
                  <c:v>8.701902976871251</c:v>
                </c:pt>
                <c:pt idx="204">
                  <c:v>9.2550195368713268</c:v>
                </c:pt>
                <c:pt idx="205">
                  <c:v>9.6434629500530633</c:v>
                </c:pt>
                <c:pt idx="206">
                  <c:v>9.9524957268713443</c:v>
                </c:pt>
                <c:pt idx="207">
                  <c:v>10.214693056871198</c:v>
                </c:pt>
                <c:pt idx="208">
                  <c:v>10.393751444371269</c:v>
                </c:pt>
                <c:pt idx="209">
                  <c:v>10.979233529598552</c:v>
                </c:pt>
                <c:pt idx="210">
                  <c:v>11.042173336871301</c:v>
                </c:pt>
                <c:pt idx="211">
                  <c:v>11.026795166871365</c:v>
                </c:pt>
                <c:pt idx="212">
                  <c:v>10.913002856871302</c:v>
                </c:pt>
                <c:pt idx="213">
                  <c:v>10.845387276871307</c:v>
                </c:pt>
                <c:pt idx="214">
                  <c:v>10.793005336871389</c:v>
                </c:pt>
                <c:pt idx="215">
                  <c:v>10.75261984687131</c:v>
                </c:pt>
                <c:pt idx="216">
                  <c:v>10.569153597296864</c:v>
                </c:pt>
                <c:pt idx="217">
                  <c:v>10.385506971157106</c:v>
                </c:pt>
                <c:pt idx="218">
                  <c:v>10.911558390204831</c:v>
                </c:pt>
                <c:pt idx="219">
                  <c:v>11.179579876871324</c:v>
                </c:pt>
                <c:pt idx="220">
                  <c:v>11.408783636871334</c:v>
                </c:pt>
                <c:pt idx="221">
                  <c:v>11.689185226871389</c:v>
                </c:pt>
                <c:pt idx="222">
                  <c:v>11.85230159020473</c:v>
                </c:pt>
                <c:pt idx="223">
                  <c:v>11.82033464687135</c:v>
                </c:pt>
                <c:pt idx="224">
                  <c:v>11.771546317846896</c:v>
                </c:pt>
                <c:pt idx="225">
                  <c:v>11.579508556871406</c:v>
                </c:pt>
                <c:pt idx="226">
                  <c:v>11.399111166871331</c:v>
                </c:pt>
                <c:pt idx="227">
                  <c:v>11.186435145760226</c:v>
                </c:pt>
                <c:pt idx="228">
                  <c:v>10.717016106871441</c:v>
                </c:pt>
                <c:pt idx="229">
                  <c:v>10.172302426871269</c:v>
                </c:pt>
                <c:pt idx="230">
                  <c:v>9.2671014268713474</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-6.4368726724216376</c:v>
                </c:pt>
                <c:pt idx="243">
                  <c:v>-6.1397479031287707</c:v>
                </c:pt>
                <c:pt idx="244">
                  <c:v>-5.9348847231286328</c:v>
                </c:pt>
                <c:pt idx="245">
                  <c:v>-6.0094280831286033</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-6.4395220622775806</c:v>
                </c:pt>
                <c:pt idx="254">
                  <c:v>-6.30055881312874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-6.7757131031285862</c:v>
                </c:pt>
                <c:pt idx="264">
                  <c:v>-5.5973787431286439</c:v>
                </c:pt>
                <c:pt idx="265">
                  <c:v>0.46534329301583482</c:v>
                </c:pt>
                <c:pt idx="266">
                  <c:v>2.0171556968714697</c:v>
                </c:pt>
                <c:pt idx="267">
                  <c:v>3.3807560768713216</c:v>
                </c:pt>
                <c:pt idx="268">
                  <c:v>4.9633391063336711</c:v>
                </c:pt>
                <c:pt idx="269">
                  <c:v>6.647098696871268</c:v>
                </c:pt>
                <c:pt idx="270">
                  <c:v>7.9834315268714082</c:v>
                </c:pt>
                <c:pt idx="271">
                  <c:v>8.7735779235380136</c:v>
                </c:pt>
                <c:pt idx="272">
                  <c:v>11.633417217655646</c:v>
                </c:pt>
                <c:pt idx="273">
                  <c:v>12.427848426871233</c:v>
                </c:pt>
                <c:pt idx="274">
                  <c:v>13.776213822527893</c:v>
                </c:pt>
                <c:pt idx="275">
                  <c:v>14.94746715687144</c:v>
                </c:pt>
                <c:pt idx="276">
                  <c:v>16.061076966871383</c:v>
                </c:pt>
                <c:pt idx="277">
                  <c:v>16.718613876871117</c:v>
                </c:pt>
                <c:pt idx="278">
                  <c:v>16.972568489194614</c:v>
                </c:pt>
                <c:pt idx="279">
                  <c:v>17.076821516871433</c:v>
                </c:pt>
                <c:pt idx="280">
                  <c:v>17.065142823537997</c:v>
                </c:pt>
                <c:pt idx="281">
                  <c:v>16.17884714876319</c:v>
                </c:pt>
                <c:pt idx="282">
                  <c:v>16.017088966871295</c:v>
                </c:pt>
                <c:pt idx="283">
                  <c:v>16.141832926871444</c:v>
                </c:pt>
                <c:pt idx="284">
                  <c:v>16.561850196265333</c:v>
                </c:pt>
                <c:pt idx="285">
                  <c:v>17.120189146871329</c:v>
                </c:pt>
                <c:pt idx="286">
                  <c:v>17.293575036871417</c:v>
                </c:pt>
                <c:pt idx="287">
                  <c:v>17.266483386871435</c:v>
                </c:pt>
                <c:pt idx="288">
                  <c:v>17.119525419914808</c:v>
                </c:pt>
                <c:pt idx="289">
                  <c:v>16.988439156871344</c:v>
                </c:pt>
                <c:pt idx="290">
                  <c:v>15.409719385903655</c:v>
                </c:pt>
                <c:pt idx="291">
                  <c:v>14.874330276871373</c:v>
                </c:pt>
                <c:pt idx="292">
                  <c:v>14.159802726871405</c:v>
                </c:pt>
                <c:pt idx="293">
                  <c:v>13.74576233687128</c:v>
                </c:pt>
                <c:pt idx="294">
                  <c:v>13.196965146871364</c:v>
                </c:pt>
                <c:pt idx="295">
                  <c:v>12.722879136871398</c:v>
                </c:pt>
                <c:pt idx="296">
                  <c:v>11.637855416871361</c:v>
                </c:pt>
                <c:pt idx="297">
                  <c:v>10.110534766871314</c:v>
                </c:pt>
                <c:pt idx="298">
                  <c:v>9.413347416871332</c:v>
                </c:pt>
                <c:pt idx="299">
                  <c:v>4.7596788040411813</c:v>
                </c:pt>
                <c:pt idx="300">
                  <c:v>3.5637228368714804</c:v>
                </c:pt>
                <c:pt idx="301">
                  <c:v>0.93687435687137177</c:v>
                </c:pt>
                <c:pt idx="302">
                  <c:v>-1.5036752831287004</c:v>
                </c:pt>
                <c:pt idx="303">
                  <c:v>-3.6110200039983047</c:v>
                </c:pt>
                <c:pt idx="304">
                  <c:v>-6.1875762431286265</c:v>
                </c:pt>
                <c:pt idx="305">
                  <c:v>-8.1409084631285999</c:v>
                </c:pt>
                <c:pt idx="306">
                  <c:v>-9.8309425408814093</c:v>
                </c:pt>
                <c:pt idx="307">
                  <c:v>-13.409955639680405</c:v>
                </c:pt>
                <c:pt idx="308">
                  <c:v>-14.230653101023398</c:v>
                </c:pt>
                <c:pt idx="309">
                  <c:v>-14.958873023128703</c:v>
                </c:pt>
                <c:pt idx="310">
                  <c:v>-16.009359583128706</c:v>
                </c:pt>
                <c:pt idx="311">
                  <c:v>-16.802192263128553</c:v>
                </c:pt>
                <c:pt idx="312">
                  <c:v>-17.232003366784554</c:v>
                </c:pt>
                <c:pt idx="313">
                  <c:v>-17.401225203128586</c:v>
                </c:pt>
                <c:pt idx="314">
                  <c:v>-17.412974481765026</c:v>
                </c:pt>
                <c:pt idx="315">
                  <c:v>-16.821598743128618</c:v>
                </c:pt>
                <c:pt idx="316">
                  <c:v>-16.722946283944882</c:v>
                </c:pt>
                <c:pt idx="317">
                  <c:v>-16.37007949060348</c:v>
                </c:pt>
                <c:pt idx="318">
                  <c:v>-15.990892943128655</c:v>
                </c:pt>
                <c:pt idx="319">
                  <c:v>-15.63477164312846</c:v>
                </c:pt>
                <c:pt idx="320">
                  <c:v>-15.282823443128731</c:v>
                </c:pt>
                <c:pt idx="321">
                  <c:v>-15.260125628186202</c:v>
                </c:pt>
                <c:pt idx="322">
                  <c:v>-15.256380770906489</c:v>
                </c:pt>
                <c:pt idx="323">
                  <c:v>-12.597731124081065</c:v>
                </c:pt>
                <c:pt idx="324">
                  <c:v>-12.049448613128616</c:v>
                </c:pt>
                <c:pt idx="325">
                  <c:v>-10.611936033128671</c:v>
                </c:pt>
                <c:pt idx="326">
                  <c:v>-9.3033390084348024</c:v>
                </c:pt>
                <c:pt idx="327">
                  <c:v>-7.7613557931285584</c:v>
                </c:pt>
                <c:pt idx="328">
                  <c:v>-6.2482488631286834</c:v>
                </c:pt>
                <c:pt idx="329">
                  <c:v>-4.6205541522195208</c:v>
                </c:pt>
                <c:pt idx="330">
                  <c:v>1.4199485547436979</c:v>
                </c:pt>
                <c:pt idx="331">
                  <c:v>2.6634476609118152</c:v>
                </c:pt>
                <c:pt idx="332">
                  <c:v>3.7198217968713769</c:v>
                </c:pt>
                <c:pt idx="333">
                  <c:v>4.8382046068714955</c:v>
                </c:pt>
                <c:pt idx="334">
                  <c:v>6.1013824168713597</c:v>
                </c:pt>
                <c:pt idx="335">
                  <c:v>7.369998519497492</c:v>
                </c:pt>
                <c:pt idx="336">
                  <c:v>8.3747095868713508</c:v>
                </c:pt>
                <c:pt idx="337">
                  <c:v>9.660953026102149</c:v>
                </c:pt>
                <c:pt idx="338">
                  <c:v>13.565267717188824</c:v>
                </c:pt>
                <c:pt idx="339">
                  <c:v>14.995259366871451</c:v>
                </c:pt>
                <c:pt idx="340">
                  <c:v>17.04496590687144</c:v>
                </c:pt>
                <c:pt idx="341">
                  <c:v>18.702271656871403</c:v>
                </c:pt>
                <c:pt idx="342">
                  <c:v>20.195360680784447</c:v>
                </c:pt>
                <c:pt idx="343">
                  <c:v>21.446368516871459</c:v>
                </c:pt>
                <c:pt idx="344">
                  <c:v>22.737100116871346</c:v>
                </c:pt>
                <c:pt idx="345">
                  <c:v>24.264142466871366</c:v>
                </c:pt>
                <c:pt idx="346">
                  <c:v>26.222334216871406</c:v>
                </c:pt>
                <c:pt idx="347">
                  <c:v>27.754013501315804</c:v>
                </c:pt>
                <c:pt idx="348">
                  <c:v>28.65977829687138</c:v>
                </c:pt>
                <c:pt idx="349">
                  <c:v>28.70360208687131</c:v>
                </c:pt>
                <c:pt idx="350">
                  <c:v>28.478083176871351</c:v>
                </c:pt>
                <c:pt idx="351">
                  <c:v>28.336046066871447</c:v>
                </c:pt>
                <c:pt idx="352">
                  <c:v>28.160957586871326</c:v>
                </c:pt>
                <c:pt idx="353">
                  <c:v>27.919602903335925</c:v>
                </c:pt>
                <c:pt idx="354">
                  <c:v>27.599269391017657</c:v>
                </c:pt>
                <c:pt idx="355">
                  <c:v>26.124501520607637</c:v>
                </c:pt>
                <c:pt idx="356">
                  <c:v>25.404038126871491</c:v>
                </c:pt>
                <c:pt idx="357">
                  <c:v>24.655015306871405</c:v>
                </c:pt>
                <c:pt idx="358">
                  <c:v>23.708809576871364</c:v>
                </c:pt>
                <c:pt idx="359">
                  <c:v>22.560150893235019</c:v>
                </c:pt>
                <c:pt idx="360">
                  <c:v>21.576309286871226</c:v>
                </c:pt>
                <c:pt idx="361">
                  <c:v>20.54045035469743</c:v>
                </c:pt>
                <c:pt idx="362">
                  <c:v>14.934467856871507</c:v>
                </c:pt>
                <c:pt idx="363">
                  <c:v>13.095884576871438</c:v>
                </c:pt>
                <c:pt idx="364">
                  <c:v>11.382595459118573</c:v>
                </c:pt>
                <c:pt idx="365">
                  <c:v>9.4092947768713771</c:v>
                </c:pt>
                <c:pt idx="366">
                  <c:v>7.1955214368713865</c:v>
                </c:pt>
                <c:pt idx="367">
                  <c:v>4.6405257168713465</c:v>
                </c:pt>
                <c:pt idx="368">
                  <c:v>2.4260389968714975</c:v>
                </c:pt>
                <c:pt idx="369">
                  <c:v>1.1320806168713786</c:v>
                </c:pt>
                <c:pt idx="370">
                  <c:v>-4.3712266779112294</c:v>
                </c:pt>
                <c:pt idx="371">
                  <c:v>-5.2793906531286803</c:v>
                </c:pt>
                <c:pt idx="372">
                  <c:v>-6.7383367331286399</c:v>
                </c:pt>
                <c:pt idx="373">
                  <c:v>-8.0098998531284735</c:v>
                </c:pt>
                <c:pt idx="374">
                  <c:v>-9.1456243431287021</c:v>
                </c:pt>
                <c:pt idx="375">
                  <c:v>-10.038608403128723</c:v>
                </c:pt>
                <c:pt idx="376">
                  <c:v>-10.749827086563013</c:v>
                </c:pt>
                <c:pt idx="377">
                  <c:v>-11.911999613128671</c:v>
                </c:pt>
                <c:pt idx="378">
                  <c:v>-12.488912363128662</c:v>
                </c:pt>
                <c:pt idx="379">
                  <c:v>-12.986700843128801</c:v>
                </c:pt>
                <c:pt idx="380">
                  <c:v>-13.492891273128665</c:v>
                </c:pt>
                <c:pt idx="381">
                  <c:v>-14.073279452806304</c:v>
                </c:pt>
                <c:pt idx="382">
                  <c:v>-14.435289053128825</c:v>
                </c:pt>
                <c:pt idx="383">
                  <c:v>-14.742779123128543</c:v>
                </c:pt>
                <c:pt idx="384">
                  <c:v>-15.002107773128516</c:v>
                </c:pt>
                <c:pt idx="385">
                  <c:v>-15.220190473128682</c:v>
                </c:pt>
                <c:pt idx="386">
                  <c:v>-15.314829084592123</c:v>
                </c:pt>
                <c:pt idx="387">
                  <c:v>-15.407375113128538</c:v>
                </c:pt>
                <c:pt idx="388">
                  <c:v>-15.512598523128522</c:v>
                </c:pt>
                <c:pt idx="389">
                  <c:v>-15.454647923128759</c:v>
                </c:pt>
                <c:pt idx="390">
                  <c:v>-15.309871863128578</c:v>
                </c:pt>
                <c:pt idx="391">
                  <c:v>-15.23947188312852</c:v>
                </c:pt>
                <c:pt idx="392">
                  <c:v>-15.031161025956893</c:v>
                </c:pt>
                <c:pt idx="393">
                  <c:v>-14.801895403128444</c:v>
                </c:pt>
                <c:pt idx="394">
                  <c:v>-14.56712961312855</c:v>
                </c:pt>
                <c:pt idx="395">
                  <c:v>-14.307877503128722</c:v>
                </c:pt>
                <c:pt idx="396">
                  <c:v>-14.103888170211878</c:v>
                </c:pt>
                <c:pt idx="397">
                  <c:v>-11.850292176462018</c:v>
                </c:pt>
                <c:pt idx="398">
                  <c:v>-11.352449063128686</c:v>
                </c:pt>
                <c:pt idx="399">
                  <c:v>-10.809559653128723</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-5.1161472731287834</c:v>
                </c:pt>
                <c:pt idx="408">
                  <c:v>-5.384750086562974</c:v>
                </c:pt>
                <c:pt idx="409">
                  <c:v>-5.7630984631287125</c:v>
                </c:pt>
                <c:pt idx="410">
                  <c:v>-6.1634418331286867</c:v>
                </c:pt>
                <c:pt idx="411">
                  <c:v>-6.3179640331284537</c:v>
                </c:pt>
                <c:pt idx="412">
                  <c:v>-6.1536451717000915</c:v>
                </c:pt>
                <c:pt idx="413">
                  <c:v>-2.6859362734315972</c:v>
                </c:pt>
                <c:pt idx="414">
                  <c:v>-0.7305628331286016</c:v>
                </c:pt>
                <c:pt idx="415">
                  <c:v>1.162594416445714</c:v>
                </c:pt>
                <c:pt idx="416">
                  <c:v>3.4719937268714891</c:v>
                </c:pt>
                <c:pt idx="417">
                  <c:v>5.2527721868714714</c:v>
                </c:pt>
                <c:pt idx="418">
                  <c:v>6.6868284268713154</c:v>
                </c:pt>
                <c:pt idx="419">
                  <c:v>8.6485690868713494</c:v>
                </c:pt>
                <c:pt idx="420">
                  <c:v>9.9442273643983139</c:v>
                </c:pt>
                <c:pt idx="421">
                  <c:v>11.066563856871394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14.499532826871375</c:v>
                </c:pt>
                <c:pt idx="433">
                  <c:v>14.600940936871439</c:v>
                </c:pt>
                <c:pt idx="434">
                  <c:v>14.729471476871328</c:v>
                </c:pt>
                <c:pt idx="435">
                  <c:v>14.426847736871409</c:v>
                </c:pt>
                <c:pt idx="436">
                  <c:v>13.673721624218269</c:v>
                </c:pt>
                <c:pt idx="437">
                  <c:v>13.024242636871335</c:v>
                </c:pt>
                <c:pt idx="438">
                  <c:v>12.860914320701184</c:v>
                </c:pt>
                <c:pt idx="439">
                  <c:v>12.363558802325928</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8.3797392366692858</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2.1115811368713535</c:v>
                </c:pt>
                <c:pt idx="458">
                  <c:v>1.4385814068713221</c:v>
                </c:pt>
                <c:pt idx="459">
                  <c:v>0.99261676192182213</c:v>
                </c:pt>
                <c:pt idx="460">
                  <c:v>0.63688014687134853</c:v>
                </c:pt>
                <c:pt idx="461">
                  <c:v>0.58204036687132477</c:v>
                </c:pt>
                <c:pt idx="462">
                  <c:v>0.64538210687132358</c:v>
                </c:pt>
                <c:pt idx="463">
                  <c:v>0.75555981687139806</c:v>
                </c:pt>
                <c:pt idx="464">
                  <c:v>0.84485669165401656</c:v>
                </c:pt>
                <c:pt idx="465">
                  <c:v>0.82279339687137565</c:v>
                </c:pt>
                <c:pt idx="466">
                  <c:v>0.61465897687132565</c:v>
                </c:pt>
                <c:pt idx="467">
                  <c:v>0.27546354687123653</c:v>
                </c:pt>
                <c:pt idx="468">
                  <c:v>-0.16602135312871269</c:v>
                </c:pt>
                <c:pt idx="469">
                  <c:v>-0.5378115696592255</c:v>
                </c:pt>
                <c:pt idx="470">
                  <c:v>-0.86647497312867561</c:v>
                </c:pt>
                <c:pt idx="471">
                  <c:v>-1.0323702731286772</c:v>
                </c:pt>
                <c:pt idx="472">
                  <c:v>-1.2092314231286279</c:v>
                </c:pt>
                <c:pt idx="473">
                  <c:v>-1.616773093128586</c:v>
                </c:pt>
                <c:pt idx="474">
                  <c:v>-2.2382736002715546</c:v>
                </c:pt>
                <c:pt idx="475">
                  <c:v>-2.9423650731286792</c:v>
                </c:pt>
                <c:pt idx="476">
                  <c:v>-3.6406904731286573</c:v>
                </c:pt>
                <c:pt idx="477">
                  <c:v>-4.7153883131286713</c:v>
                </c:pt>
                <c:pt idx="478">
                  <c:v>-5.6208470031285005</c:v>
                </c:pt>
                <c:pt idx="479">
                  <c:v>-6.7577209956539832</c:v>
                </c:pt>
                <c:pt idx="480">
                  <c:v>-7.7483224731287521</c:v>
                </c:pt>
                <c:pt idx="481">
                  <c:v>-8.4874206331286217</c:v>
                </c:pt>
                <c:pt idx="482">
                  <c:v>-9.416809633128679</c:v>
                </c:pt>
                <c:pt idx="483">
                  <c:v>-10.140362171699875</c:v>
                </c:pt>
                <c:pt idx="484">
                  <c:v>-10.8987167231287</c:v>
                </c:pt>
                <c:pt idx="485">
                  <c:v>-11.428158385985748</c:v>
                </c:pt>
                <c:pt idx="486">
                  <c:v>-14.994512920906502</c:v>
                </c:pt>
                <c:pt idx="487">
                  <c:v>-15.063539923128804</c:v>
                </c:pt>
                <c:pt idx="488">
                  <c:v>-15.218793413128793</c:v>
                </c:pt>
                <c:pt idx="489">
                  <c:v>-15.522430399694404</c:v>
                </c:pt>
                <c:pt idx="490">
                  <c:v>-15.71154637312871</c:v>
                </c:pt>
                <c:pt idx="491">
                  <c:v>-15.701121203128583</c:v>
                </c:pt>
                <c:pt idx="492">
                  <c:v>-15.542190233128625</c:v>
                </c:pt>
                <c:pt idx="493">
                  <c:v>-15.346432820906418</c:v>
                </c:pt>
                <c:pt idx="494">
                  <c:v>-15.061880023128747</c:v>
                </c:pt>
                <c:pt idx="495">
                  <c:v>-15.020765613128642</c:v>
                </c:pt>
                <c:pt idx="496">
                  <c:v>-15.28581922312882</c:v>
                </c:pt>
                <c:pt idx="497">
                  <c:v>-15.274525331363964</c:v>
                </c:pt>
                <c:pt idx="498">
                  <c:v>-15.378028743128651</c:v>
                </c:pt>
                <c:pt idx="499">
                  <c:v>-15.558564128545427</c:v>
                </c:pt>
                <c:pt idx="500">
                  <c:v>-15.831850963128744</c:v>
                </c:pt>
                <c:pt idx="501">
                  <c:v>-15.787500053128623</c:v>
                </c:pt>
                <c:pt idx="502">
                  <c:v>-15.600870593128652</c:v>
                </c:pt>
                <c:pt idx="503">
                  <c:v>-15.46305746312872</c:v>
                </c:pt>
                <c:pt idx="504">
                  <c:v>-15.424808743128651</c:v>
                </c:pt>
                <c:pt idx="505">
                  <c:v>-14.78196806921564</c:v>
                </c:pt>
                <c:pt idx="506">
                  <c:v>-14.275458763128569</c:v>
                </c:pt>
                <c:pt idx="507">
                  <c:v>-13.777845903128593</c:v>
                </c:pt>
                <c:pt idx="508">
                  <c:v>-13.471999323128706</c:v>
                </c:pt>
                <c:pt idx="509">
                  <c:v>-13.360627383128872</c:v>
                </c:pt>
                <c:pt idx="510">
                  <c:v>-13.298617813835619</c:v>
                </c:pt>
                <c:pt idx="511">
                  <c:v>-13.262548107834634</c:v>
                </c:pt>
                <c:pt idx="512">
                  <c:v>-12.494087076461991</c:v>
                </c:pt>
                <c:pt idx="513">
                  <c:v>-12.30457726890177</c:v>
                </c:pt>
                <c:pt idx="514">
                  <c:v>-11.984319093128704</c:v>
                </c:pt>
                <c:pt idx="515">
                  <c:v>-11.52446668312858</c:v>
                </c:pt>
                <c:pt idx="516">
                  <c:v>-10.546544258280161</c:v>
                </c:pt>
                <c:pt idx="517">
                  <c:v>-9.4693696731285204</c:v>
                </c:pt>
                <c:pt idx="518">
                  <c:v>-8.3636810131287582</c:v>
                </c:pt>
                <c:pt idx="519">
                  <c:v>-7.2896143288428732</c:v>
                </c:pt>
                <c:pt idx="520">
                  <c:v>-2.3980545707148178</c:v>
                </c:pt>
                <c:pt idx="521">
                  <c:v>-1.3341654514619989</c:v>
                </c:pt>
                <c:pt idx="522">
                  <c:v>0.32238550687148465</c:v>
                </c:pt>
                <c:pt idx="523">
                  <c:v>1.3353651368715036</c:v>
                </c:pt>
                <c:pt idx="524">
                  <c:v>2.6405754868714002</c:v>
                </c:pt>
                <c:pt idx="525">
                  <c:v>3.8656418368712595</c:v>
                </c:pt>
                <c:pt idx="526">
                  <c:v>4.9594625177408513</c:v>
                </c:pt>
                <c:pt idx="527">
                  <c:v>5.9064900568713909</c:v>
                </c:pt>
                <c:pt idx="528">
                  <c:v>6.1619058997284739</c:v>
                </c:pt>
                <c:pt idx="529">
                  <c:v>9.6155809960017358</c:v>
                </c:pt>
                <c:pt idx="530">
                  <c:v>10.038935656871317</c:v>
                </c:pt>
                <c:pt idx="531">
                  <c:v>10.517117816871206</c:v>
                </c:pt>
                <c:pt idx="532">
                  <c:v>10.812521430340739</c:v>
                </c:pt>
                <c:pt idx="533">
                  <c:v>11.116247106871269</c:v>
                </c:pt>
                <c:pt idx="534">
                  <c:v>11.647388916871353</c:v>
                </c:pt>
                <c:pt idx="535">
                  <c:v>12.199849803538072</c:v>
                </c:pt>
                <c:pt idx="536">
                  <c:v>13.484080006871348</c:v>
                </c:pt>
                <c:pt idx="537">
                  <c:v>13.63226581242678</c:v>
                </c:pt>
                <c:pt idx="538">
                  <c:v>13.94114138687134</c:v>
                </c:pt>
                <c:pt idx="539">
                  <c:v>14.159749086871274</c:v>
                </c:pt>
                <c:pt idx="540">
                  <c:v>14.200177106871291</c:v>
                </c:pt>
                <c:pt idx="541">
                  <c:v>14.275644358912253</c:v>
                </c:pt>
                <c:pt idx="542">
                  <c:v>14.451005966871405</c:v>
                </c:pt>
                <c:pt idx="543">
                  <c:v>14.56048778687135</c:v>
                </c:pt>
                <c:pt idx="544">
                  <c:v>14.601911122255901</c:v>
                </c:pt>
                <c:pt idx="545">
                  <c:v>14.640849779598653</c:v>
                </c:pt>
                <c:pt idx="546">
                  <c:v>14.72980430841765</c:v>
                </c:pt>
                <c:pt idx="547">
                  <c:v>14.758391146871412</c:v>
                </c:pt>
                <c:pt idx="548">
                  <c:v>14.726410786871313</c:v>
                </c:pt>
                <c:pt idx="549">
                  <c:v>14.646023396871398</c:v>
                </c:pt>
                <c:pt idx="550">
                  <c:v>14.561871245243418</c:v>
                </c:pt>
                <c:pt idx="551">
                  <c:v>14.469934856871431</c:v>
                </c:pt>
                <c:pt idx="552">
                  <c:v>14.36854738590368</c:v>
                </c:pt>
                <c:pt idx="553">
                  <c:v>13.253361162531686</c:v>
                </c:pt>
                <c:pt idx="554">
                  <c:v>12.960132736871429</c:v>
                </c:pt>
                <c:pt idx="555">
                  <c:v>12.348300318095818</c:v>
                </c:pt>
                <c:pt idx="556">
                  <c:v>11.613933446871441</c:v>
                </c:pt>
                <c:pt idx="557">
                  <c:v>10.544952986871312</c:v>
                </c:pt>
                <c:pt idx="558">
                  <c:v>9.7634189068713653</c:v>
                </c:pt>
                <c:pt idx="559">
                  <c:v>9.4725906854427944</c:v>
                </c:pt>
                <c:pt idx="560">
                  <c:v>5.7414962568713719</c:v>
                </c:pt>
                <c:pt idx="561">
                  <c:v>4.5498358168714015</c:v>
                </c:pt>
                <c:pt idx="562">
                  <c:v>3.5215909168712471</c:v>
                </c:pt>
                <c:pt idx="563">
                  <c:v>2.8453154368713172</c:v>
                </c:pt>
                <c:pt idx="564">
                  <c:v>2.2070791068714364</c:v>
                </c:pt>
                <c:pt idx="565">
                  <c:v>1.7096965731978728</c:v>
                </c:pt>
                <c:pt idx="566">
                  <c:v>1.2171920249873693</c:v>
                </c:pt>
                <c:pt idx="567">
                  <c:v>-2.4559687431286474</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-12.686493243128691</c:v>
                </c:pt>
                <c:pt idx="576">
                  <c:v>-14.683006613499014</c:v>
                </c:pt>
                <c:pt idx="577">
                  <c:v>-15.211544803128644</c:v>
                </c:pt>
                <c:pt idx="578">
                  <c:v>-15.903891023128807</c:v>
                </c:pt>
                <c:pt idx="579">
                  <c:v>-16.802055701023427</c:v>
                </c:pt>
                <c:pt idx="580">
                  <c:v>-17.650883723128569</c:v>
                </c:pt>
                <c:pt idx="581">
                  <c:v>-18.420546263128625</c:v>
                </c:pt>
                <c:pt idx="582">
                  <c:v>-18.955176783944822</c:v>
                </c:pt>
                <c:pt idx="583">
                  <c:v>-19.767388743128649</c:v>
                </c:pt>
                <c:pt idx="584">
                  <c:v>-19.792719063128704</c:v>
                </c:pt>
                <c:pt idx="585">
                  <c:v>-19.725313993128616</c:v>
                </c:pt>
                <c:pt idx="586">
                  <c:v>-19.8285671681287</c:v>
                </c:pt>
                <c:pt idx="587">
                  <c:v>-20.229496143128618</c:v>
                </c:pt>
                <c:pt idx="588">
                  <c:v>-20.444219663128717</c:v>
                </c:pt>
                <c:pt idx="589">
                  <c:v>-20.415636863128743</c:v>
                </c:pt>
                <c:pt idx="590">
                  <c:v>-20.195396523128522</c:v>
                </c:pt>
                <c:pt idx="591">
                  <c:v>-20.080528809795311</c:v>
                </c:pt>
                <c:pt idx="592">
                  <c:v>-19.760901147383976</c:v>
                </c:pt>
                <c:pt idx="593">
                  <c:v>-19.694017783128675</c:v>
                </c:pt>
                <c:pt idx="594">
                  <c:v>-19.432660063128662</c:v>
                </c:pt>
                <c:pt idx="595">
                  <c:v>-19.091932023128692</c:v>
                </c:pt>
                <c:pt idx="596">
                  <c:v>-18.909563813128521</c:v>
                </c:pt>
                <c:pt idx="597">
                  <c:v>-18.81492403312863</c:v>
                </c:pt>
                <c:pt idx="598">
                  <c:v>-18.692734516324609</c:v>
                </c:pt>
                <c:pt idx="599">
                  <c:v>-18.61909077646196</c:v>
                </c:pt>
                <c:pt idx="600">
                  <c:v>-18.506541858513348</c:v>
                </c:pt>
                <c:pt idx="601">
                  <c:v>-18.636388963128638</c:v>
                </c:pt>
                <c:pt idx="602">
                  <c:v>-18.487185223128719</c:v>
                </c:pt>
                <c:pt idx="603">
                  <c:v>-18.065412203128403</c:v>
                </c:pt>
                <c:pt idx="604">
                  <c:v>-17.714840313128633</c:v>
                </c:pt>
                <c:pt idx="605">
                  <c:v>-17.425034547726419</c:v>
                </c:pt>
                <c:pt idx="606">
                  <c:v>-17.206579794148862</c:v>
                </c:pt>
                <c:pt idx="607">
                  <c:v>-15.706128743128643</c:v>
                </c:pt>
                <c:pt idx="608">
                  <c:v>-15.402600957414323</c:v>
                </c:pt>
                <c:pt idx="609">
                  <c:v>-14.909882393128727</c:v>
                </c:pt>
                <c:pt idx="610">
                  <c:v>-14.58038764312867</c:v>
                </c:pt>
                <c:pt idx="611">
                  <c:v>-14.016609263128572</c:v>
                </c:pt>
                <c:pt idx="612">
                  <c:v>-12.661510477822517</c:v>
                </c:pt>
                <c:pt idx="613">
                  <c:v>-11.469215653128739</c:v>
                </c:pt>
                <c:pt idx="614">
                  <c:v>-9.8406635380004008</c:v>
                </c:pt>
                <c:pt idx="615">
                  <c:v>-5.5126682046671416</c:v>
                </c:pt>
                <c:pt idx="616">
                  <c:v>-4.8697105815126394</c:v>
                </c:pt>
                <c:pt idx="617">
                  <c:v>-3.7980809431286389</c:v>
                </c:pt>
                <c:pt idx="618">
                  <c:v>-2.2470145575616476</c:v>
                </c:pt>
                <c:pt idx="619">
                  <c:v>-0.99731654312884577</c:v>
                </c:pt>
                <c:pt idx="620">
                  <c:v>1.0790550568713697</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5.3259643568712001</c:v>
                </c:pt>
                <c:pt idx="632">
                  <c:v>5.1477991098124525</c:v>
                </c:pt>
                <c:pt idx="633">
                  <c:v>4.3002873174773955</c:v>
                </c:pt>
                <c:pt idx="634">
                  <c:v>3.9838395068711652</c:v>
                </c:pt>
                <c:pt idx="635">
                  <c:v>3.6444503468713996</c:v>
                </c:pt>
                <c:pt idx="636">
                  <c:v>3.1062616439681534</c:v>
                </c:pt>
                <c:pt idx="637">
                  <c:v>2.4640228768714141</c:v>
                </c:pt>
                <c:pt idx="638">
                  <c:v>2.0544295368713552</c:v>
                </c:pt>
                <c:pt idx="639">
                  <c:v>1.6524386768713981</c:v>
                </c:pt>
                <c:pt idx="640">
                  <c:v>1.3229551040935965</c:v>
                </c:pt>
                <c:pt idx="641">
                  <c:v>2.2484105356184638E-2</c:v>
                </c:pt>
                <c:pt idx="642">
                  <c:v>-0.24586542312871984</c:v>
                </c:pt>
                <c:pt idx="643">
                  <c:v>-0.59294456787087313</c:v>
                </c:pt>
                <c:pt idx="644">
                  <c:v>-0.82314581312867741</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-6.1851397320174417</c:v>
                </c:pt>
                <c:pt idx="655">
                  <c:v>-6.8630887431286283</c:v>
                </c:pt>
                <c:pt idx="656">
                  <c:v>-6.980185854239835</c:v>
                </c:pt>
                <c:pt idx="657">
                  <c:v>-7.1785661931286393</c:v>
                </c:pt>
                <c:pt idx="658">
                  <c:v>-7.2404191831284974</c:v>
                </c:pt>
                <c:pt idx="659">
                  <c:v>-7.1580252631286356</c:v>
                </c:pt>
                <c:pt idx="660">
                  <c:v>-6.967167205628698</c:v>
                </c:pt>
                <c:pt idx="661">
                  <c:v>-6.6557582631286749</c:v>
                </c:pt>
                <c:pt idx="662">
                  <c:v>-6.4061552309336234</c:v>
                </c:pt>
                <c:pt idx="663">
                  <c:v>-6.1801759031286707</c:v>
                </c:pt>
                <c:pt idx="664">
                  <c:v>-6.1306737931286897</c:v>
                </c:pt>
                <c:pt idx="665">
                  <c:v>-6.206758163128689</c:v>
                </c:pt>
                <c:pt idx="666">
                  <c:v>-6.4982751512919794</c:v>
                </c:pt>
                <c:pt idx="667">
                  <c:v>-6.9447391931286608</c:v>
                </c:pt>
                <c:pt idx="668">
                  <c:v>-7.2086681431287278</c:v>
                </c:pt>
                <c:pt idx="669">
                  <c:v>-7.455218676461925</c:v>
                </c:pt>
                <c:pt idx="670">
                  <c:v>-7.218185695509618</c:v>
                </c:pt>
                <c:pt idx="671">
                  <c:v>-7.2078158831286974</c:v>
                </c:pt>
                <c:pt idx="672">
                  <c:v>-7.0042196955096259</c:v>
                </c:pt>
                <c:pt idx="673">
                  <c:v>-6.120485953128739</c:v>
                </c:pt>
                <c:pt idx="674">
                  <c:v>-4.3603028231287455</c:v>
                </c:pt>
                <c:pt idx="675">
                  <c:v>-3.0259505531286948</c:v>
                </c:pt>
                <c:pt idx="676">
                  <c:v>-1.6357477731286849</c:v>
                </c:pt>
                <c:pt idx="677">
                  <c:v>-0.96949683312854606</c:v>
                </c:pt>
                <c:pt idx="678">
                  <c:v>5.5362930068713725</c:v>
                </c:pt>
                <c:pt idx="679">
                  <c:v>6.745359184706369</c:v>
                </c:pt>
                <c:pt idx="680">
                  <c:v>7.99639688687133</c:v>
                </c:pt>
                <c:pt idx="681">
                  <c:v>8.7635298968713755</c:v>
                </c:pt>
                <c:pt idx="682">
                  <c:v>9.8778980168713275</c:v>
                </c:pt>
                <c:pt idx="683">
                  <c:v>10.548079359435498</c:v>
                </c:pt>
                <c:pt idx="684">
                  <c:v>13.777706426362869</c:v>
                </c:pt>
                <c:pt idx="685">
                  <c:v>14.135693376871373</c:v>
                </c:pt>
                <c:pt idx="686">
                  <c:v>14.316038706871382</c:v>
                </c:pt>
                <c:pt idx="687">
                  <c:v>14.012884026871305</c:v>
                </c:pt>
                <c:pt idx="688">
                  <c:v>13.240752256871531</c:v>
                </c:pt>
                <c:pt idx="689">
                  <c:v>12.264806573197873</c:v>
                </c:pt>
                <c:pt idx="690">
                  <c:v>11.375606026871379</c:v>
                </c:pt>
                <c:pt idx="691">
                  <c:v>10.710906818274822</c:v>
                </c:pt>
                <c:pt idx="692">
                  <c:v>7.4190815726607866</c:v>
                </c:pt>
                <c:pt idx="693">
                  <c:v>7.1109440568713103</c:v>
                </c:pt>
                <c:pt idx="694">
                  <c:v>6.7467530668712925</c:v>
                </c:pt>
                <c:pt idx="695">
                  <c:v>6.3388642188967106</c:v>
                </c:pt>
                <c:pt idx="696">
                  <c:v>5.6274648068713908</c:v>
                </c:pt>
                <c:pt idx="697">
                  <c:v>4.7608249468713888</c:v>
                </c:pt>
                <c:pt idx="698">
                  <c:v>3.6224739068713352</c:v>
                </c:pt>
                <c:pt idx="699">
                  <c:v>2.1568710068713841</c:v>
                </c:pt>
                <c:pt idx="700">
                  <c:v>0.8261855268712992</c:v>
                </c:pt>
                <c:pt idx="701">
                  <c:v>-0.62453550843484662</c:v>
                </c:pt>
                <c:pt idx="702">
                  <c:v>-2.5371677531286281</c:v>
                </c:pt>
                <c:pt idx="703">
                  <c:v>-4.2769583831285223</c:v>
                </c:pt>
                <c:pt idx="704">
                  <c:v>-6.1151176631286663</c:v>
                </c:pt>
                <c:pt idx="705">
                  <c:v>-7.4124058031286211</c:v>
                </c:pt>
                <c:pt idx="706">
                  <c:v>-8.3045816812730759</c:v>
                </c:pt>
                <c:pt idx="707">
                  <c:v>-8.9729259040481697</c:v>
                </c:pt>
                <c:pt idx="708">
                  <c:v>-10.897754609795298</c:v>
                </c:pt>
                <c:pt idx="709">
                  <c:v>-11.270686025956961</c:v>
                </c:pt>
                <c:pt idx="710">
                  <c:v>-11.853938663128629</c:v>
                </c:pt>
                <c:pt idx="711">
                  <c:v>-12.195598183128649</c:v>
                </c:pt>
                <c:pt idx="712">
                  <c:v>-12.675297957414257</c:v>
                </c:pt>
                <c:pt idx="713">
                  <c:v>-13.338453903128709</c:v>
                </c:pt>
                <c:pt idx="714">
                  <c:v>-13.881691973128724</c:v>
                </c:pt>
                <c:pt idx="715">
                  <c:v>-14.346567464647666</c:v>
                </c:pt>
                <c:pt idx="716">
                  <c:v>-14.576552662047552</c:v>
                </c:pt>
                <c:pt idx="717">
                  <c:v>-14.426430864340784</c:v>
                </c:pt>
                <c:pt idx="718">
                  <c:v>-14.471458366658055</c:v>
                </c:pt>
                <c:pt idx="719">
                  <c:v>-14.852270583128611</c:v>
                </c:pt>
                <c:pt idx="720">
                  <c:v>-15.231776323128685</c:v>
                </c:pt>
                <c:pt idx="721">
                  <c:v>-15.479590703128547</c:v>
                </c:pt>
                <c:pt idx="722">
                  <c:v>-15.442014903128594</c:v>
                </c:pt>
                <c:pt idx="723">
                  <c:v>-15.145505263536819</c:v>
                </c:pt>
                <c:pt idx="724">
                  <c:v>-14.807257106765007</c:v>
                </c:pt>
                <c:pt idx="725">
                  <c:v>-12.383542148925661</c:v>
                </c:pt>
                <c:pt idx="726">
                  <c:v>-12.009454883128715</c:v>
                </c:pt>
                <c:pt idx="727">
                  <c:v>-11.713481293128762</c:v>
                </c:pt>
                <c:pt idx="728">
                  <c:v>-11.453303703128753</c:v>
                </c:pt>
                <c:pt idx="729">
                  <c:v>-11.097317375781868</c:v>
                </c:pt>
                <c:pt idx="730">
                  <c:v>-10.176121323128568</c:v>
                </c:pt>
                <c:pt idx="731">
                  <c:v>-8.930316533128476</c:v>
                </c:pt>
                <c:pt idx="732">
                  <c:v>-7.8621049931286482</c:v>
                </c:pt>
                <c:pt idx="733">
                  <c:v>-7.9010902582801918</c:v>
                </c:pt>
                <c:pt idx="734">
                  <c:v>-8.0263861631285636</c:v>
                </c:pt>
                <c:pt idx="735">
                  <c:v>-8.0534553214418327</c:v>
                </c:pt>
                <c:pt idx="736">
                  <c:v>-8.0046754831285529</c:v>
                </c:pt>
                <c:pt idx="737">
                  <c:v>-7.8053057231286544</c:v>
                </c:pt>
                <c:pt idx="738">
                  <c:v>-7.4039252231285388</c:v>
                </c:pt>
                <c:pt idx="739">
                  <c:v>-6.8541121790260782</c:v>
                </c:pt>
                <c:pt idx="740">
                  <c:v>-4.8376466002714693</c:v>
                </c:pt>
                <c:pt idx="741">
                  <c:v>-4.2004977331286906</c:v>
                </c:pt>
                <c:pt idx="742">
                  <c:v>-3.2443893731285698</c:v>
                </c:pt>
                <c:pt idx="743">
                  <c:v>-1.7507168031286966</c:v>
                </c:pt>
                <c:pt idx="744">
                  <c:v>-0.32908744312865756</c:v>
                </c:pt>
                <c:pt idx="745">
                  <c:v>0.76192378812142181</c:v>
                </c:pt>
                <c:pt idx="746">
                  <c:v>1.9698720268713028</c:v>
                </c:pt>
                <c:pt idx="747">
                  <c:v>3.1402007868712212</c:v>
                </c:pt>
                <c:pt idx="748">
                  <c:v>3.9123312568713597</c:v>
                </c:pt>
                <c:pt idx="749">
                  <c:v>6.9421191363895218</c:v>
                </c:pt>
                <c:pt idx="750">
                  <c:v>7.5750496468713404</c:v>
                </c:pt>
                <c:pt idx="751">
                  <c:v>8.3368970731978607</c:v>
                </c:pt>
                <c:pt idx="752">
                  <c:v>9.322242896871284</c:v>
                </c:pt>
                <c:pt idx="753">
                  <c:v>10.186878956871395</c:v>
                </c:pt>
                <c:pt idx="754">
                  <c:v>11.01161691687135</c:v>
                </c:pt>
                <c:pt idx="755">
                  <c:v>11.706735696871394</c:v>
                </c:pt>
                <c:pt idx="756">
                  <c:v>12.073479905520006</c:v>
                </c:pt>
                <c:pt idx="757">
                  <c:v>12.935281256871352</c:v>
                </c:pt>
                <c:pt idx="758">
                  <c:v>13.059530703679854</c:v>
                </c:pt>
                <c:pt idx="759">
                  <c:v>13.333884036871309</c:v>
                </c:pt>
                <c:pt idx="760">
                  <c:v>13.687848956871363</c:v>
                </c:pt>
                <c:pt idx="761">
                  <c:v>14.018233176871318</c:v>
                </c:pt>
                <c:pt idx="762">
                  <c:v>14.228104957902332</c:v>
                </c:pt>
                <c:pt idx="763">
                  <c:v>14.368138056871222</c:v>
                </c:pt>
                <c:pt idx="764">
                  <c:v>14.558853365962321</c:v>
                </c:pt>
                <c:pt idx="765">
                  <c:v>15.075825644371363</c:v>
                </c:pt>
                <c:pt idx="766">
                  <c:v>14.976439716871402</c:v>
                </c:pt>
                <c:pt idx="767">
                  <c:v>14.840189013281659</c:v>
                </c:pt>
                <c:pt idx="768">
                  <c:v>14.606993666871261</c:v>
                </c:pt>
                <c:pt idx="769">
                  <c:v>14.686429956871352</c:v>
                </c:pt>
                <c:pt idx="770">
                  <c:v>14.757369156871269</c:v>
                </c:pt>
                <c:pt idx="771">
                  <c:v>14.606586586871275</c:v>
                </c:pt>
                <c:pt idx="772">
                  <c:v>14.373287062426927</c:v>
                </c:pt>
                <c:pt idx="773">
                  <c:v>11.362350499295516</c:v>
                </c:pt>
                <c:pt idx="774">
                  <c:v>10.234501076871368</c:v>
                </c:pt>
                <c:pt idx="775">
                  <c:v>9.3928680368714623</c:v>
                </c:pt>
                <c:pt idx="776">
                  <c:v>8.2462303868713924</c:v>
                </c:pt>
                <c:pt idx="777">
                  <c:v>7.1686047414076057</c:v>
                </c:pt>
                <c:pt idx="778">
                  <c:v>5.6252625368713982</c:v>
                </c:pt>
                <c:pt idx="779">
                  <c:v>4.3881864921655565</c:v>
                </c:pt>
                <c:pt idx="780">
                  <c:v>-0.48073033403781551</c:v>
                </c:pt>
                <c:pt idx="781">
                  <c:v>-1.5702829631286077</c:v>
                </c:pt>
                <c:pt idx="782">
                  <c:v>-2.9964385631287307</c:v>
                </c:pt>
                <c:pt idx="783">
                  <c:v>-4.1655695696592199</c:v>
                </c:pt>
                <c:pt idx="784">
                  <c:v>-5.4424794131287104</c:v>
                </c:pt>
                <c:pt idx="785">
                  <c:v>-6.5819311431286724</c:v>
                </c:pt>
                <c:pt idx="786">
                  <c:v>-7.6931317731286697</c:v>
                </c:pt>
                <c:pt idx="787">
                  <c:v>-8.9871860631286751</c:v>
                </c:pt>
                <c:pt idx="788">
                  <c:v>-12.030109639680322</c:v>
                </c:pt>
                <c:pt idx="789">
                  <c:v>-12.292599083554137</c:v>
                </c:pt>
                <c:pt idx="790">
                  <c:v>-12.67093949312855</c:v>
                </c:pt>
                <c:pt idx="791">
                  <c:v>-12.908612433128686</c:v>
                </c:pt>
                <c:pt idx="792">
                  <c:v>-13.1757776331286</c:v>
                </c:pt>
                <c:pt idx="793">
                  <c:v>-13.443039953128631</c:v>
                </c:pt>
                <c:pt idx="794">
                  <c:v>-13.862213023128566</c:v>
                </c:pt>
                <c:pt idx="795">
                  <c:v>-14.193881714143188</c:v>
                </c:pt>
                <c:pt idx="796">
                  <c:v>-14.420936973897955</c:v>
                </c:pt>
                <c:pt idx="797">
                  <c:v>-14.480896183128689</c:v>
                </c:pt>
                <c:pt idx="798">
                  <c:v>-14.699928403128665</c:v>
                </c:pt>
                <c:pt idx="799">
                  <c:v>-14.794328803128618</c:v>
                </c:pt>
                <c:pt idx="800">
                  <c:v>-14.592338073128628</c:v>
                </c:pt>
                <c:pt idx="801">
                  <c:v>-14.275267253128806</c:v>
                </c:pt>
                <c:pt idx="802">
                  <c:v>-13.722409539046973</c:v>
                </c:pt>
                <c:pt idx="803">
                  <c:v>-13.261026863128636</c:v>
                </c:pt>
                <c:pt idx="804">
                  <c:v>-12.971252493128674</c:v>
                </c:pt>
                <c:pt idx="805">
                  <c:v>-10.048044269444475</c:v>
                </c:pt>
                <c:pt idx="806">
                  <c:v>-8.1501141931287027</c:v>
                </c:pt>
                <c:pt idx="807">
                  <c:v>-6.8773034031286553</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4.6247183968713941</c:v>
                </c:pt>
                <c:pt idx="816">
                  <c:v>6.6127136268713063</c:v>
                </c:pt>
                <c:pt idx="817">
                  <c:v>8.3472174368712615</c:v>
                </c:pt>
                <c:pt idx="818">
                  <c:v>10.04754499913947</c:v>
                </c:pt>
                <c:pt idx="819">
                  <c:v>11.37645339687128</c:v>
                </c:pt>
                <c:pt idx="820">
                  <c:v>12.415684056871331</c:v>
                </c:pt>
                <c:pt idx="821">
                  <c:v>13.393116686871309</c:v>
                </c:pt>
                <c:pt idx="822">
                  <c:v>14.26632885687134</c:v>
                </c:pt>
                <c:pt idx="823">
                  <c:v>15.157892683700652</c:v>
                </c:pt>
                <c:pt idx="824">
                  <c:v>16.081881716871457</c:v>
                </c:pt>
                <c:pt idx="825">
                  <c:v>17.06702660687132</c:v>
                </c:pt>
                <c:pt idx="826">
                  <c:v>18.02585721687143</c:v>
                </c:pt>
                <c:pt idx="827">
                  <c:v>18.753458276871218</c:v>
                </c:pt>
                <c:pt idx="828">
                  <c:v>19.1850143702735</c:v>
                </c:pt>
                <c:pt idx="829">
                  <c:v>19.536251776871325</c:v>
                </c:pt>
                <c:pt idx="830">
                  <c:v>20.324119976871426</c:v>
                </c:pt>
                <c:pt idx="831">
                  <c:v>20.980462626871354</c:v>
                </c:pt>
                <c:pt idx="832">
                  <c:v>21.470626286871379</c:v>
                </c:pt>
                <c:pt idx="833">
                  <c:v>21.810359329036331</c:v>
                </c:pt>
                <c:pt idx="834">
                  <c:v>22.051341876871376</c:v>
                </c:pt>
                <c:pt idx="835">
                  <c:v>22.129726936871336</c:v>
                </c:pt>
                <c:pt idx="836">
                  <c:v>21.992828256871356</c:v>
                </c:pt>
                <c:pt idx="837">
                  <c:v>21.365271746871336</c:v>
                </c:pt>
                <c:pt idx="838">
                  <c:v>20.278833506871216</c:v>
                </c:pt>
                <c:pt idx="839">
                  <c:v>19.22295596394213</c:v>
                </c:pt>
                <c:pt idx="840">
                  <c:v>17.756858736871436</c:v>
                </c:pt>
                <c:pt idx="841">
                  <c:v>17.367286006871527</c:v>
                </c:pt>
                <c:pt idx="842">
                  <c:v>17.235387236871379</c:v>
                </c:pt>
                <c:pt idx="843">
                  <c:v>17.184899396871444</c:v>
                </c:pt>
                <c:pt idx="844">
                  <c:v>17.003063658933172</c:v>
                </c:pt>
                <c:pt idx="845">
                  <c:v>16.688212576871379</c:v>
                </c:pt>
                <c:pt idx="846">
                  <c:v>16.200316036871357</c:v>
                </c:pt>
                <c:pt idx="847">
                  <c:v>15.674599716871427</c:v>
                </c:pt>
                <c:pt idx="848">
                  <c:v>14.782005066871307</c:v>
                </c:pt>
                <c:pt idx="849">
                  <c:v>13.576983081613662</c:v>
                </c:pt>
                <c:pt idx="850">
                  <c:v>12.167802666871353</c:v>
                </c:pt>
                <c:pt idx="851">
                  <c:v>10.660566742982496</c:v>
                </c:pt>
                <c:pt idx="852">
                  <c:v>4.4459512568713375</c:v>
                </c:pt>
                <c:pt idx="853">
                  <c:v>3.2651153968713684</c:v>
                </c:pt>
                <c:pt idx="854">
                  <c:v>1.4570900068712831</c:v>
                </c:pt>
                <c:pt idx="855">
                  <c:v>-9.7675083334977014E-2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-10.099109053128618</c:v>
                </c:pt>
                <c:pt idx="864">
                  <c:v>-10.59710733312877</c:v>
                </c:pt>
                <c:pt idx="865">
                  <c:v>-11.313936513128677</c:v>
                </c:pt>
                <c:pt idx="866">
                  <c:v>-11.777480134881301</c:v>
                </c:pt>
                <c:pt idx="867">
                  <c:v>-12.05929874312865</c:v>
                </c:pt>
                <c:pt idx="868">
                  <c:v>-12.389138743128626</c:v>
                </c:pt>
                <c:pt idx="869">
                  <c:v>-12.054104601714569</c:v>
                </c:pt>
                <c:pt idx="870">
                  <c:v>-11.437514743128473</c:v>
                </c:pt>
                <c:pt idx="871">
                  <c:v>-11.278381893128653</c:v>
                </c:pt>
                <c:pt idx="872">
                  <c:v>-11.430454493128718</c:v>
                </c:pt>
                <c:pt idx="873">
                  <c:v>-11.54628316812871</c:v>
                </c:pt>
                <c:pt idx="874">
                  <c:v>-11.62451954312875</c:v>
                </c:pt>
                <c:pt idx="875">
                  <c:v>-11.605879863128479</c:v>
                </c:pt>
                <c:pt idx="876">
                  <c:v>-11.582582255323739</c:v>
                </c:pt>
                <c:pt idx="877">
                  <c:v>-12.004818743128618</c:v>
                </c:pt>
                <c:pt idx="878">
                  <c:v>-12.15998593062857</c:v>
                </c:pt>
                <c:pt idx="879">
                  <c:v>-12.733112733128635</c:v>
                </c:pt>
                <c:pt idx="880">
                  <c:v>-13.264743557561697</c:v>
                </c:pt>
                <c:pt idx="881">
                  <c:v>-13.753095463128659</c:v>
                </c:pt>
                <c:pt idx="882">
                  <c:v>-13.973849133128736</c:v>
                </c:pt>
                <c:pt idx="883">
                  <c:v>-14.020896943128646</c:v>
                </c:pt>
                <c:pt idx="884">
                  <c:v>-12.43466588266357</c:v>
                </c:pt>
                <c:pt idx="885">
                  <c:v>-11.028318353128681</c:v>
                </c:pt>
                <c:pt idx="886">
                  <c:v>-9.8233560660453705</c:v>
                </c:pt>
                <c:pt idx="887">
                  <c:v>-8.3520031931287644</c:v>
                </c:pt>
                <c:pt idx="888">
                  <c:v>-6.9263704331286871</c:v>
                </c:pt>
                <c:pt idx="889">
                  <c:v>-5.7625288831285495</c:v>
                </c:pt>
                <c:pt idx="890">
                  <c:v>-5.0744014958168204</c:v>
                </c:pt>
                <c:pt idx="891">
                  <c:v>-4.379029562573229</c:v>
                </c:pt>
                <c:pt idx="892">
                  <c:v>-1.2242322907476917</c:v>
                </c:pt>
                <c:pt idx="893">
                  <c:v>-0.64805386312846824</c:v>
                </c:pt>
                <c:pt idx="894">
                  <c:v>0.18985347687140602</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6.5828408068714532</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5.9754789099326411</c:v>
                </c:pt>
                <c:pt idx="17">
                  <c:v>6.6371857373908441</c:v>
                </c:pt>
                <c:pt idx="18">
                  <c:v>5.5513550068713764</c:v>
                </c:pt>
                <c:pt idx="19">
                  <c:v>5.5740877568713465</c:v>
                </c:pt>
                <c:pt idx="20">
                  <c:v>5.4116797568712007</c:v>
                </c:pt>
                <c:pt idx="21">
                  <c:v>5.1154775968711963</c:v>
                </c:pt>
                <c:pt idx="22">
                  <c:v>5.5304538691163287</c:v>
                </c:pt>
                <c:pt idx="23">
                  <c:v>6.1219364083865804</c:v>
                </c:pt>
                <c:pt idx="24">
                  <c:v>6.4465362568713545</c:v>
                </c:pt>
                <c:pt idx="25">
                  <c:v>7.7077095327334462</c:v>
                </c:pt>
                <c:pt idx="26">
                  <c:v>7.8783764184876484</c:v>
                </c:pt>
                <c:pt idx="27">
                  <c:v>8.4746167568712529</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6.6295244268714466</c:v>
                </c:pt>
                <c:pt idx="36">
                  <c:v>6.2019799968715024</c:v>
                </c:pt>
                <c:pt idx="37">
                  <c:v>6.1385104568712672</c:v>
                </c:pt>
                <c:pt idx="38">
                  <c:v>6.1763563895244884</c:v>
                </c:pt>
                <c:pt idx="39">
                  <c:v>6.0738404768713714</c:v>
                </c:pt>
                <c:pt idx="40">
                  <c:v>5.8554929768713295</c:v>
                </c:pt>
                <c:pt idx="41">
                  <c:v>5.6989162568713452</c:v>
                </c:pt>
                <c:pt idx="42">
                  <c:v>4.3766793193714104</c:v>
                </c:pt>
                <c:pt idx="43">
                  <c:v>3.8122161768713028</c:v>
                </c:pt>
                <c:pt idx="44">
                  <c:v>3.2410953368713842</c:v>
                </c:pt>
                <c:pt idx="45">
                  <c:v>2.9934033968714289</c:v>
                </c:pt>
                <c:pt idx="46">
                  <c:v>2.8316221068712046</c:v>
                </c:pt>
                <c:pt idx="47">
                  <c:v>2.1658616568714177</c:v>
                </c:pt>
                <c:pt idx="48">
                  <c:v>0.75332849687119219</c:v>
                </c:pt>
                <c:pt idx="49">
                  <c:v>7.6927226871390531E-2</c:v>
                </c:pt>
                <c:pt idx="50">
                  <c:v>0.16430164148675885</c:v>
                </c:pt>
                <c:pt idx="51">
                  <c:v>-1.6114814557226964E-2</c:v>
                </c:pt>
                <c:pt idx="52">
                  <c:v>0.38908187687124568</c:v>
                </c:pt>
                <c:pt idx="53">
                  <c:v>1.2432476104067831</c:v>
                </c:pt>
                <c:pt idx="54">
                  <c:v>1.1793817826446538</c:v>
                </c:pt>
                <c:pt idx="55">
                  <c:v>0.47035279687142445</c:v>
                </c:pt>
                <c:pt idx="56">
                  <c:v>0.11705597687137016</c:v>
                </c:pt>
                <c:pt idx="57">
                  <c:v>0.5781277568714247</c:v>
                </c:pt>
                <c:pt idx="58">
                  <c:v>1.4666849915652307</c:v>
                </c:pt>
                <c:pt idx="59">
                  <c:v>1.7959512568713618</c:v>
                </c:pt>
                <c:pt idx="60">
                  <c:v>5.4730408837370623</c:v>
                </c:pt>
                <c:pt idx="61">
                  <c:v>7.2684702368713365</c:v>
                </c:pt>
                <c:pt idx="62">
                  <c:v>8.7428937568714939</c:v>
                </c:pt>
                <c:pt idx="63">
                  <c:v>10.605542073197892</c:v>
                </c:pt>
                <c:pt idx="64">
                  <c:v>11.750724624218266</c:v>
                </c:pt>
                <c:pt idx="65">
                  <c:v>12.171575356871418</c:v>
                </c:pt>
                <c:pt idx="66">
                  <c:v>11.962447006871376</c:v>
                </c:pt>
                <c:pt idx="67">
                  <c:v>11.1623181068714</c:v>
                </c:pt>
                <c:pt idx="68">
                  <c:v>10.553160848708076</c:v>
                </c:pt>
                <c:pt idx="69">
                  <c:v>5.9538850346491063</c:v>
                </c:pt>
                <c:pt idx="70">
                  <c:v>5.4187940485381461</c:v>
                </c:pt>
                <c:pt idx="71">
                  <c:v>4.4876209068713724</c:v>
                </c:pt>
                <c:pt idx="72">
                  <c:v>3.20185017687146</c:v>
                </c:pt>
                <c:pt idx="73">
                  <c:v>1.3506549547880993</c:v>
                </c:pt>
                <c:pt idx="74">
                  <c:v>-0.1518967831285494</c:v>
                </c:pt>
                <c:pt idx="75">
                  <c:v>-1.9654287031287083</c:v>
                </c:pt>
                <c:pt idx="76">
                  <c:v>-3.0968019631286792</c:v>
                </c:pt>
                <c:pt idx="77">
                  <c:v>-3.8931643220760472</c:v>
                </c:pt>
                <c:pt idx="78">
                  <c:v>-6.6281118113104922</c:v>
                </c:pt>
                <c:pt idx="79">
                  <c:v>-7.3146382998294772</c:v>
                </c:pt>
                <c:pt idx="80">
                  <c:v>-7.8207030631285477</c:v>
                </c:pt>
                <c:pt idx="81">
                  <c:v>-7.7948961631284934</c:v>
                </c:pt>
                <c:pt idx="82">
                  <c:v>-7.48329874312864</c:v>
                </c:pt>
                <c:pt idx="83">
                  <c:v>-7.1400028049842224</c:v>
                </c:pt>
                <c:pt idx="84">
                  <c:v>-6.7352354431288584</c:v>
                </c:pt>
                <c:pt idx="85">
                  <c:v>-6.4044957980736736</c:v>
                </c:pt>
                <c:pt idx="86">
                  <c:v>-5.4366143113105272</c:v>
                </c:pt>
                <c:pt idx="87">
                  <c:v>-4.8073352077751448</c:v>
                </c:pt>
                <c:pt idx="88">
                  <c:v>-3.7780823631286582</c:v>
                </c:pt>
                <c:pt idx="89">
                  <c:v>-2.5836347031287232</c:v>
                </c:pt>
                <c:pt idx="90">
                  <c:v>-1.4093045631287282</c:v>
                </c:pt>
                <c:pt idx="91">
                  <c:v>-0.60682389206465448</c:v>
                </c:pt>
                <c:pt idx="92">
                  <c:v>0.81040896687129249</c:v>
                </c:pt>
                <c:pt idx="93">
                  <c:v>1.8271520168713535</c:v>
                </c:pt>
                <c:pt idx="94">
                  <c:v>2.4713612568713801</c:v>
                </c:pt>
                <c:pt idx="95">
                  <c:v>5.4198660638889464</c:v>
                </c:pt>
                <c:pt idx="96">
                  <c:v>6.6676543168711984</c:v>
                </c:pt>
                <c:pt idx="97">
                  <c:v>8.5535588868712296</c:v>
                </c:pt>
                <c:pt idx="98">
                  <c:v>10.256183156871444</c:v>
                </c:pt>
                <c:pt idx="99">
                  <c:v>11.46290735687128</c:v>
                </c:pt>
                <c:pt idx="100">
                  <c:v>12.535436194371439</c:v>
                </c:pt>
                <c:pt idx="101">
                  <c:v>13.663049906871302</c:v>
                </c:pt>
                <c:pt idx="102">
                  <c:v>14.054022116871252</c:v>
                </c:pt>
                <c:pt idx="103">
                  <c:v>14.075681256871361</c:v>
                </c:pt>
                <c:pt idx="104">
                  <c:v>13.959381482223463</c:v>
                </c:pt>
                <c:pt idx="105">
                  <c:v>14.398298256871357</c:v>
                </c:pt>
                <c:pt idx="106">
                  <c:v>15.256635715204776</c:v>
                </c:pt>
                <c:pt idx="107">
                  <c:v>16.62357293687122</c:v>
                </c:pt>
                <c:pt idx="108">
                  <c:v>17.148952956871334</c:v>
                </c:pt>
                <c:pt idx="109">
                  <c:v>16.881113746871389</c:v>
                </c:pt>
                <c:pt idx="110">
                  <c:v>16.07911775171673</c:v>
                </c:pt>
                <c:pt idx="111">
                  <c:v>14.5494099968714</c:v>
                </c:pt>
                <c:pt idx="112">
                  <c:v>13.539459576020324</c:v>
                </c:pt>
                <c:pt idx="113">
                  <c:v>6.6794619235379997</c:v>
                </c:pt>
                <c:pt idx="114">
                  <c:v>5.7674020568714406</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-8.9750485831286806</c:v>
                </c:pt>
                <c:pt idx="124">
                  <c:v>-9.7721269531286765</c:v>
                </c:pt>
                <c:pt idx="125">
                  <c:v>-10.549376353128551</c:v>
                </c:pt>
                <c:pt idx="126">
                  <c:v>-11.205885783128537</c:v>
                </c:pt>
                <c:pt idx="127">
                  <c:v>-11.40706626312868</c:v>
                </c:pt>
                <c:pt idx="128">
                  <c:v>-11.181109383128813</c:v>
                </c:pt>
                <c:pt idx="129">
                  <c:v>-10.624392453128635</c:v>
                </c:pt>
                <c:pt idx="130">
                  <c:v>-10.186993050820902</c:v>
                </c:pt>
                <c:pt idx="131">
                  <c:v>-8.3441340764619962</c:v>
                </c:pt>
                <c:pt idx="132">
                  <c:v>-8.1940803831287354</c:v>
                </c:pt>
                <c:pt idx="133">
                  <c:v>-7.5495098542397869</c:v>
                </c:pt>
                <c:pt idx="134">
                  <c:v>-6.3141044731287561</c:v>
                </c:pt>
                <c:pt idx="135">
                  <c:v>-4.9303574731287814</c:v>
                </c:pt>
                <c:pt idx="136">
                  <c:v>-3.3163069031286723</c:v>
                </c:pt>
                <c:pt idx="137">
                  <c:v>-1.4627130031284992</c:v>
                </c:pt>
                <c:pt idx="138">
                  <c:v>0.41743405687128643</c:v>
                </c:pt>
                <c:pt idx="139">
                  <c:v>1.6950819568713924</c:v>
                </c:pt>
                <c:pt idx="140">
                  <c:v>7.4675998997285955</c:v>
                </c:pt>
                <c:pt idx="141">
                  <c:v>9.0615573768713773</c:v>
                </c:pt>
                <c:pt idx="142">
                  <c:v>10.719977906871293</c:v>
                </c:pt>
                <c:pt idx="143">
                  <c:v>11.747004446871305</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10.380206226871291</c:v>
                </c:pt>
                <c:pt idx="155">
                  <c:v>7.3852091689592925</c:v>
                </c:pt>
                <c:pt idx="156">
                  <c:v>1.8283437290936475</c:v>
                </c:pt>
                <c:pt idx="157">
                  <c:v>0.77564109687114213</c:v>
                </c:pt>
                <c:pt idx="158">
                  <c:v>-0.3709729326024423</c:v>
                </c:pt>
                <c:pt idx="159">
                  <c:v>-2.6816527031286457</c:v>
                </c:pt>
                <c:pt idx="160">
                  <c:v>-4.1771477731286284</c:v>
                </c:pt>
                <c:pt idx="161">
                  <c:v>-6.1357046431287285</c:v>
                </c:pt>
                <c:pt idx="162">
                  <c:v>-7.464580243128756</c:v>
                </c:pt>
                <c:pt idx="163">
                  <c:v>-7.7764687431288948</c:v>
                </c:pt>
                <c:pt idx="164">
                  <c:v>-9.1787900589180538</c:v>
                </c:pt>
                <c:pt idx="165">
                  <c:v>-10.048490743128639</c:v>
                </c:pt>
                <c:pt idx="166">
                  <c:v>-10.393686213716782</c:v>
                </c:pt>
                <c:pt idx="167">
                  <c:v>-10.306179103128528</c:v>
                </c:pt>
                <c:pt idx="168">
                  <c:v>-10.105523183128399</c:v>
                </c:pt>
                <c:pt idx="169">
                  <c:v>-9.7370170931288982</c:v>
                </c:pt>
                <c:pt idx="170">
                  <c:v>-8.9857528936664313</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-8.8592480431286713</c:v>
                </c:pt>
                <c:pt idx="180">
                  <c:v>-8.4834970531286018</c:v>
                </c:pt>
                <c:pt idx="181">
                  <c:v>-8.2088104097952659</c:v>
                </c:pt>
                <c:pt idx="182">
                  <c:v>-6.7063695097953939</c:v>
                </c:pt>
                <c:pt idx="183">
                  <c:v>-6.2876291831284679</c:v>
                </c:pt>
                <c:pt idx="184">
                  <c:v>-5.5955935431286576</c:v>
                </c:pt>
                <c:pt idx="185">
                  <c:v>-4.8474812531286346</c:v>
                </c:pt>
                <c:pt idx="186">
                  <c:v>-3.854832123128682</c:v>
                </c:pt>
                <c:pt idx="187">
                  <c:v>-3.0653019984478651</c:v>
                </c:pt>
                <c:pt idx="188">
                  <c:v>-2.3256227031286132</c:v>
                </c:pt>
                <c:pt idx="189">
                  <c:v>-1.8060885631288413</c:v>
                </c:pt>
                <c:pt idx="190">
                  <c:v>-1.2876234097953299</c:v>
                </c:pt>
                <c:pt idx="191">
                  <c:v>0.34208125687131025</c:v>
                </c:pt>
                <c:pt idx="192">
                  <c:v>1.1225337768713657</c:v>
                </c:pt>
                <c:pt idx="193">
                  <c:v>2.1432923968714452</c:v>
                </c:pt>
                <c:pt idx="194">
                  <c:v>3.2951303468714084</c:v>
                </c:pt>
                <c:pt idx="195">
                  <c:v>4.2257119068713251</c:v>
                </c:pt>
                <c:pt idx="196">
                  <c:v>5.1344575168713309</c:v>
                </c:pt>
                <c:pt idx="197">
                  <c:v>5.7542821768712944</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9.4740208705076689</c:v>
                </c:pt>
                <c:pt idx="206">
                  <c:v>9.790420656871401</c:v>
                </c:pt>
                <c:pt idx="207">
                  <c:v>10.065170536871356</c:v>
                </c:pt>
                <c:pt idx="208">
                  <c:v>10.237434881871366</c:v>
                </c:pt>
                <c:pt idx="209">
                  <c:v>10.916601256871306</c:v>
                </c:pt>
                <c:pt idx="210">
                  <c:v>10.975944296871257</c:v>
                </c:pt>
                <c:pt idx="211">
                  <c:v>11.028977046871345</c:v>
                </c:pt>
                <c:pt idx="212">
                  <c:v>10.934161796871248</c:v>
                </c:pt>
                <c:pt idx="213">
                  <c:v>10.881084086871256</c:v>
                </c:pt>
                <c:pt idx="214">
                  <c:v>10.859074116871298</c:v>
                </c:pt>
                <c:pt idx="215">
                  <c:v>10.851224776871419</c:v>
                </c:pt>
                <c:pt idx="216">
                  <c:v>10.729899767509778</c:v>
                </c:pt>
                <c:pt idx="217">
                  <c:v>10.56828525687135</c:v>
                </c:pt>
                <c:pt idx="218">
                  <c:v>11.115733245760236</c:v>
                </c:pt>
                <c:pt idx="219">
                  <c:v>11.364006466871501</c:v>
                </c:pt>
                <c:pt idx="220">
                  <c:v>11.602791686871418</c:v>
                </c:pt>
                <c:pt idx="221">
                  <c:v>11.935155456871286</c:v>
                </c:pt>
                <c:pt idx="222">
                  <c:v>12.099507063322958</c:v>
                </c:pt>
                <c:pt idx="223">
                  <c:v>12.119344706871431</c:v>
                </c:pt>
                <c:pt idx="224">
                  <c:v>12.056968012968991</c:v>
                </c:pt>
                <c:pt idx="225">
                  <c:v>11.975590123538211</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2.6925902568714863</c:v>
                </c:pt>
                <c:pt idx="236">
                  <c:v>1.4327027168713471</c:v>
                </c:pt>
                <c:pt idx="237">
                  <c:v>0.54611086325436986</c:v>
                </c:pt>
                <c:pt idx="238">
                  <c:v>-0.27321634312863807</c:v>
                </c:pt>
                <c:pt idx="239">
                  <c:v>-0.92266986312856225</c:v>
                </c:pt>
                <c:pt idx="240">
                  <c:v>-1.4442074931287021</c:v>
                </c:pt>
                <c:pt idx="241">
                  <c:v>-5.7804156741632085</c:v>
                </c:pt>
                <c:pt idx="242">
                  <c:v>-5.966287429997422</c:v>
                </c:pt>
                <c:pt idx="243">
                  <c:v>-5.7510105531286664</c:v>
                </c:pt>
                <c:pt idx="244">
                  <c:v>-5.5895133631285887</c:v>
                </c:pt>
                <c:pt idx="245">
                  <c:v>-5.7119525131286935</c:v>
                </c:pt>
                <c:pt idx="246">
                  <c:v>-6.1469297931287263</c:v>
                </c:pt>
                <c:pt idx="247">
                  <c:v>-6.5622927229264292</c:v>
                </c:pt>
                <c:pt idx="248">
                  <c:v>-6.9385739431286648</c:v>
                </c:pt>
                <c:pt idx="249">
                  <c:v>-7.333570033451295</c:v>
                </c:pt>
                <c:pt idx="250">
                  <c:v>-7.2802899631286984</c:v>
                </c:pt>
                <c:pt idx="251">
                  <c:v>-7.1197766331287884</c:v>
                </c:pt>
                <c:pt idx="252">
                  <c:v>-6.874681113128716</c:v>
                </c:pt>
                <c:pt idx="253">
                  <c:v>-6.5288629452562486</c:v>
                </c:pt>
                <c:pt idx="254">
                  <c:v>-6.3903390931287314</c:v>
                </c:pt>
                <c:pt idx="255">
                  <c:v>-6.3900773831286752</c:v>
                </c:pt>
                <c:pt idx="256">
                  <c:v>-6.3478316131286476</c:v>
                </c:pt>
                <c:pt idx="257">
                  <c:v>-6.3125953117560476</c:v>
                </c:pt>
                <c:pt idx="258">
                  <c:v>-7.4913226904970065</c:v>
                </c:pt>
                <c:pt idx="259">
                  <c:v>-7.9746548731285145</c:v>
                </c:pt>
                <c:pt idx="260">
                  <c:v>-8.4325187431285187</c:v>
                </c:pt>
                <c:pt idx="261">
                  <c:v>-8.6592742631286495</c:v>
                </c:pt>
                <c:pt idx="262">
                  <c:v>-8.2378175603326991</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6.8583748168712697</c:v>
                </c:pt>
                <c:pt idx="271">
                  <c:v>7.6116895902046817</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16.741515856871313</c:v>
                </c:pt>
                <c:pt idx="281">
                  <c:v>16.13256747308759</c:v>
                </c:pt>
                <c:pt idx="282">
                  <c:v>16.044789496871317</c:v>
                </c:pt>
                <c:pt idx="283">
                  <c:v>16.245025946871486</c:v>
                </c:pt>
                <c:pt idx="284">
                  <c:v>16.729660509396567</c:v>
                </c:pt>
                <c:pt idx="285">
                  <c:v>17.306223116871287</c:v>
                </c:pt>
                <c:pt idx="286">
                  <c:v>17.492514246871334</c:v>
                </c:pt>
                <c:pt idx="287">
                  <c:v>17.524364496871293</c:v>
                </c:pt>
                <c:pt idx="288">
                  <c:v>17.455696311219207</c:v>
                </c:pt>
                <c:pt idx="289">
                  <c:v>17.295248381871332</c:v>
                </c:pt>
                <c:pt idx="290">
                  <c:v>15.836914031064866</c:v>
                </c:pt>
                <c:pt idx="291">
                  <c:v>15.279653676871392</c:v>
                </c:pt>
                <c:pt idx="292">
                  <c:v>14.619067416871431</c:v>
                </c:pt>
                <c:pt idx="293">
                  <c:v>14.280648276871517</c:v>
                </c:pt>
                <c:pt idx="294">
                  <c:v>13.709816696871272</c:v>
                </c:pt>
                <c:pt idx="295">
                  <c:v>13.273381896871355</c:v>
                </c:pt>
                <c:pt idx="296">
                  <c:v>12.14489014687128</c:v>
                </c:pt>
                <c:pt idx="297">
                  <c:v>10.615412516871384</c:v>
                </c:pt>
                <c:pt idx="298">
                  <c:v>9.7769868568713587</c:v>
                </c:pt>
                <c:pt idx="299">
                  <c:v>5.4334452946071892</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-14.382286743128748</c:v>
                </c:pt>
                <c:pt idx="310">
                  <c:v>-15.529531493128559</c:v>
                </c:pt>
                <c:pt idx="311">
                  <c:v>-16.394816143128708</c:v>
                </c:pt>
                <c:pt idx="312">
                  <c:v>-16.867271409795393</c:v>
                </c:pt>
                <c:pt idx="313">
                  <c:v>-17.15581534312863</c:v>
                </c:pt>
                <c:pt idx="314">
                  <c:v>-17.234164629492199</c:v>
                </c:pt>
                <c:pt idx="315">
                  <c:v>-16.86201588598577</c:v>
                </c:pt>
                <c:pt idx="316">
                  <c:v>-16.787123090067489</c:v>
                </c:pt>
                <c:pt idx="317">
                  <c:v>-16.451009611815525</c:v>
                </c:pt>
                <c:pt idx="318">
                  <c:v>-16.093202723128442</c:v>
                </c:pt>
                <c:pt idx="319">
                  <c:v>-15.740966963128642</c:v>
                </c:pt>
                <c:pt idx="320">
                  <c:v>-15.384127863128484</c:v>
                </c:pt>
                <c:pt idx="321">
                  <c:v>-15.317804881059772</c:v>
                </c:pt>
                <c:pt idx="322">
                  <c:v>-15.319602909795226</c:v>
                </c:pt>
                <c:pt idx="323">
                  <c:v>-13.015688743128592</c:v>
                </c:pt>
                <c:pt idx="324">
                  <c:v>-12.459275923128716</c:v>
                </c:pt>
                <c:pt idx="325">
                  <c:v>-11.040809223128766</c:v>
                </c:pt>
                <c:pt idx="326">
                  <c:v>-9.8227958043531771</c:v>
                </c:pt>
                <c:pt idx="327">
                  <c:v>-8.4006385931285568</c:v>
                </c:pt>
                <c:pt idx="328">
                  <c:v>-7.0472324431286824</c:v>
                </c:pt>
                <c:pt idx="329">
                  <c:v>-5.4006977999468182</c:v>
                </c:pt>
                <c:pt idx="330">
                  <c:v>0.19310284197760552</c:v>
                </c:pt>
                <c:pt idx="331">
                  <c:v>1.8803266104067689</c:v>
                </c:pt>
                <c:pt idx="332">
                  <c:v>2.9615391068714159</c:v>
                </c:pt>
                <c:pt idx="333">
                  <c:v>4.1007541868712085</c:v>
                </c:pt>
                <c:pt idx="334">
                  <c:v>5.3476003568713795</c:v>
                </c:pt>
                <c:pt idx="335">
                  <c:v>6.4347650952552353</c:v>
                </c:pt>
                <c:pt idx="336">
                  <c:v>7.3536512168714072</c:v>
                </c:pt>
                <c:pt idx="337">
                  <c:v>8.7321774107174672</c:v>
                </c:pt>
                <c:pt idx="338">
                  <c:v>12.746478494966428</c:v>
                </c:pt>
                <c:pt idx="339">
                  <c:v>14.27233306687144</c:v>
                </c:pt>
                <c:pt idx="340">
                  <c:v>16.411522456871467</c:v>
                </c:pt>
                <c:pt idx="341">
                  <c:v>18.097839676871306</c:v>
                </c:pt>
                <c:pt idx="342">
                  <c:v>19.612504572088792</c:v>
                </c:pt>
                <c:pt idx="343">
                  <c:v>20.883288216871289</c:v>
                </c:pt>
                <c:pt idx="344">
                  <c:v>22.240426026871429</c:v>
                </c:pt>
                <c:pt idx="345">
                  <c:v>23.75593717687147</c:v>
                </c:pt>
                <c:pt idx="346">
                  <c:v>25.753288096871216</c:v>
                </c:pt>
                <c:pt idx="347">
                  <c:v>27.254705545760313</c:v>
                </c:pt>
                <c:pt idx="348">
                  <c:v>28.250493366871304</c:v>
                </c:pt>
                <c:pt idx="349">
                  <c:v>28.351138226871431</c:v>
                </c:pt>
                <c:pt idx="350">
                  <c:v>28.16874176687142</c:v>
                </c:pt>
                <c:pt idx="351">
                  <c:v>28.079610016871442</c:v>
                </c:pt>
                <c:pt idx="352">
                  <c:v>27.980662206871433</c:v>
                </c:pt>
                <c:pt idx="353">
                  <c:v>27.8181346710128</c:v>
                </c:pt>
                <c:pt idx="354">
                  <c:v>27.610720086139679</c:v>
                </c:pt>
                <c:pt idx="355">
                  <c:v>26.491098212915219</c:v>
                </c:pt>
                <c:pt idx="356">
                  <c:v>25.759579266871452</c:v>
                </c:pt>
                <c:pt idx="357">
                  <c:v>24.986882786871366</c:v>
                </c:pt>
                <c:pt idx="358">
                  <c:v>24.118662556871318</c:v>
                </c:pt>
                <c:pt idx="359">
                  <c:v>23.000523428588494</c:v>
                </c:pt>
                <c:pt idx="360">
                  <c:v>21.987503786871265</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3.3047772168713769</c:v>
                </c:pt>
                <c:pt idx="369">
                  <c:v>1.9385392568713939</c:v>
                </c:pt>
                <c:pt idx="370">
                  <c:v>-3.5743790909546789</c:v>
                </c:pt>
                <c:pt idx="371">
                  <c:v>-4.5564145431286054</c:v>
                </c:pt>
                <c:pt idx="372">
                  <c:v>-5.9620974931285113</c:v>
                </c:pt>
                <c:pt idx="373">
                  <c:v>-7.2749731431285483</c:v>
                </c:pt>
                <c:pt idx="374">
                  <c:v>-8.4437265531285206</c:v>
                </c:pt>
                <c:pt idx="375">
                  <c:v>-9.3487954031287472</c:v>
                </c:pt>
                <c:pt idx="376">
                  <c:v>-10.038342137067971</c:v>
                </c:pt>
                <c:pt idx="377">
                  <c:v>-11.299975033128803</c:v>
                </c:pt>
                <c:pt idx="378">
                  <c:v>-11.961484043128756</c:v>
                </c:pt>
                <c:pt idx="379">
                  <c:v>-12.495615823128542</c:v>
                </c:pt>
                <c:pt idx="380">
                  <c:v>-13.056854873128668</c:v>
                </c:pt>
                <c:pt idx="381">
                  <c:v>-13.710840194741365</c:v>
                </c:pt>
                <c:pt idx="382">
                  <c:v>-14.127364003128671</c:v>
                </c:pt>
                <c:pt idx="383">
                  <c:v>-14.4948406431285</c:v>
                </c:pt>
                <c:pt idx="384">
                  <c:v>-14.777262813128772</c:v>
                </c:pt>
                <c:pt idx="385">
                  <c:v>-15.037023643128649</c:v>
                </c:pt>
                <c:pt idx="386">
                  <c:v>-15.147648316299508</c:v>
                </c:pt>
                <c:pt idx="387">
                  <c:v>-15.305671593128695</c:v>
                </c:pt>
                <c:pt idx="388">
                  <c:v>-15.474515293128748</c:v>
                </c:pt>
                <c:pt idx="389">
                  <c:v>-15.487282463128679</c:v>
                </c:pt>
                <c:pt idx="390">
                  <c:v>-15.402674053128752</c:v>
                </c:pt>
                <c:pt idx="391">
                  <c:v>-15.359067693128807</c:v>
                </c:pt>
                <c:pt idx="392">
                  <c:v>-15.209845753229629</c:v>
                </c:pt>
                <c:pt idx="393">
                  <c:v>-15.016686523128881</c:v>
                </c:pt>
                <c:pt idx="394">
                  <c:v>-14.811326643128751</c:v>
                </c:pt>
                <c:pt idx="395">
                  <c:v>-14.57445374312865</c:v>
                </c:pt>
                <c:pt idx="396">
                  <c:v>-14.411936305628727</c:v>
                </c:pt>
                <c:pt idx="397">
                  <c:v>-12.328124743128612</c:v>
                </c:pt>
                <c:pt idx="398">
                  <c:v>-11.837198053128652</c:v>
                </c:pt>
                <c:pt idx="399">
                  <c:v>-11.300984283128527</c:v>
                </c:pt>
                <c:pt idx="400">
                  <c:v>-10.929960863128557</c:v>
                </c:pt>
                <c:pt idx="401">
                  <c:v>-10.268982423128463</c:v>
                </c:pt>
                <c:pt idx="402">
                  <c:v>-9.7096477866068689</c:v>
                </c:pt>
                <c:pt idx="403">
                  <c:v>-9.0471115431285689</c:v>
                </c:pt>
                <c:pt idx="404">
                  <c:v>-8.6514773145572264</c:v>
                </c:pt>
                <c:pt idx="405">
                  <c:v>-5.7072424217001672</c:v>
                </c:pt>
                <c:pt idx="406">
                  <c:v>-5.5719205431285843</c:v>
                </c:pt>
                <c:pt idx="407">
                  <c:v>-5.5630574031286812</c:v>
                </c:pt>
                <c:pt idx="408">
                  <c:v>-5.7912254501992919</c:v>
                </c:pt>
                <c:pt idx="409">
                  <c:v>-6.1282752231287461</c:v>
                </c:pt>
                <c:pt idx="410">
                  <c:v>-6.5602267431286716</c:v>
                </c:pt>
                <c:pt idx="411">
                  <c:v>-6.7448263431286906</c:v>
                </c:pt>
                <c:pt idx="412">
                  <c:v>-6.5703637431286488</c:v>
                </c:pt>
                <c:pt idx="413">
                  <c:v>-3.2123607128255292</c:v>
                </c:pt>
                <c:pt idx="414">
                  <c:v>-1.8010507431286271</c:v>
                </c:pt>
                <c:pt idx="415">
                  <c:v>-0.35993934951144985</c:v>
                </c:pt>
                <c:pt idx="416">
                  <c:v>2.1475890568713609</c:v>
                </c:pt>
                <c:pt idx="417">
                  <c:v>3.8329525968713938</c:v>
                </c:pt>
                <c:pt idx="418">
                  <c:v>5.3928022868711878</c:v>
                </c:pt>
                <c:pt idx="419">
                  <c:v>7.4470830768713228</c:v>
                </c:pt>
                <c:pt idx="420">
                  <c:v>8.6888122676241153</c:v>
                </c:pt>
                <c:pt idx="421">
                  <c:v>9.8544797368714168</c:v>
                </c:pt>
                <c:pt idx="422">
                  <c:v>10.72723840687131</c:v>
                </c:pt>
                <c:pt idx="423">
                  <c:v>11.666916796871405</c:v>
                </c:pt>
                <c:pt idx="424">
                  <c:v>12.782073246871363</c:v>
                </c:pt>
                <c:pt idx="425">
                  <c:v>13.462899094080685</c:v>
                </c:pt>
                <c:pt idx="426">
                  <c:v>13.983489956871246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15.003659056871353</c:v>
                </c:pt>
                <c:pt idx="435">
                  <c:v>14.733042596871385</c:v>
                </c:pt>
                <c:pt idx="436">
                  <c:v>14.082296542585626</c:v>
                </c:pt>
                <c:pt idx="437">
                  <c:v>13.4140397168714</c:v>
                </c:pt>
                <c:pt idx="438">
                  <c:v>13.306902576020281</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3.5346346568713645</c:v>
                </c:pt>
                <c:pt idx="457">
                  <c:v>2.6625847168712409</c:v>
                </c:pt>
                <c:pt idx="458">
                  <c:v>1.9816717568714211</c:v>
                </c:pt>
                <c:pt idx="459">
                  <c:v>1.4912236003058565</c:v>
                </c:pt>
                <c:pt idx="460">
                  <c:v>1.1414744468714559</c:v>
                </c:pt>
                <c:pt idx="461">
                  <c:v>1.0397545568712445</c:v>
                </c:pt>
                <c:pt idx="462">
                  <c:v>1.0600066968711559</c:v>
                </c:pt>
                <c:pt idx="463">
                  <c:v>1.146794256871472</c:v>
                </c:pt>
                <c:pt idx="464">
                  <c:v>1.2247418003496464</c:v>
                </c:pt>
                <c:pt idx="465">
                  <c:v>1.1971906568713564</c:v>
                </c:pt>
                <c:pt idx="466">
                  <c:v>0.9937613068715907</c:v>
                </c:pt>
                <c:pt idx="467">
                  <c:v>0.68170360687138065</c:v>
                </c:pt>
                <c:pt idx="468">
                  <c:v>0.23528755687138433</c:v>
                </c:pt>
                <c:pt idx="469">
                  <c:v>-0.12494806965905514</c:v>
                </c:pt>
                <c:pt idx="470">
                  <c:v>-0.37977335312861282</c:v>
                </c:pt>
                <c:pt idx="471">
                  <c:v>-0.52063910312858863</c:v>
                </c:pt>
                <c:pt idx="472">
                  <c:v>-0.6564023731287566</c:v>
                </c:pt>
                <c:pt idx="473">
                  <c:v>-1.0414478231284789</c:v>
                </c:pt>
                <c:pt idx="474">
                  <c:v>-1.6570748655776555</c:v>
                </c:pt>
                <c:pt idx="475">
                  <c:v>-2.3943070231287429</c:v>
                </c:pt>
                <c:pt idx="476">
                  <c:v>-3.1255820631286326</c:v>
                </c:pt>
                <c:pt idx="477">
                  <c:v>-4.203173043128678</c:v>
                </c:pt>
                <c:pt idx="478">
                  <c:v>-5.1515472131287225</c:v>
                </c:pt>
                <c:pt idx="479">
                  <c:v>-6.0834627027247414</c:v>
                </c:pt>
                <c:pt idx="480">
                  <c:v>-6.7956593731288883</c:v>
                </c:pt>
                <c:pt idx="481">
                  <c:v>-7.4927597431288024</c:v>
                </c:pt>
                <c:pt idx="482">
                  <c:v>-8.3808894431286642</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-15.279507543128471</c:v>
                </c:pt>
                <c:pt idx="491">
                  <c:v>-15.30977903312856</c:v>
                </c:pt>
                <c:pt idx="492">
                  <c:v>-15.177175843128708</c:v>
                </c:pt>
                <c:pt idx="493">
                  <c:v>-15.019190798684122</c:v>
                </c:pt>
                <c:pt idx="494">
                  <c:v>-14.769136043128698</c:v>
                </c:pt>
                <c:pt idx="495">
                  <c:v>-14.752277373128464</c:v>
                </c:pt>
                <c:pt idx="496">
                  <c:v>-15.057151883128839</c:v>
                </c:pt>
                <c:pt idx="497">
                  <c:v>-15.124487350971862</c:v>
                </c:pt>
                <c:pt idx="498">
                  <c:v>-15.458554743128657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c:v>
                </c:pt>
                <c:pt idx="507">
                  <c:v>-14.147003943128565</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-9.2660602831286489</c:v>
                </c:pt>
                <c:pt idx="519">
                  <c:v>-8.1430358859858103</c:v>
                </c:pt>
                <c:pt idx="520">
                  <c:v>-3.2926201224390184</c:v>
                </c:pt>
                <c:pt idx="521">
                  <c:v>-2.3308779097954027</c:v>
                </c:pt>
                <c:pt idx="522">
                  <c:v>-0.54607805312854041</c:v>
                </c:pt>
                <c:pt idx="523">
                  <c:v>0.40417285687136939</c:v>
                </c:pt>
                <c:pt idx="524">
                  <c:v>1.6759799568713447</c:v>
                </c:pt>
                <c:pt idx="525">
                  <c:v>2.9139797868714652</c:v>
                </c:pt>
                <c:pt idx="526">
                  <c:v>3.8015497460017684</c:v>
                </c:pt>
                <c:pt idx="527">
                  <c:v>4.9440782568712756</c:v>
                </c:pt>
                <c:pt idx="528">
                  <c:v>5.267371828299936</c:v>
                </c:pt>
                <c:pt idx="529">
                  <c:v>8.6382632786104612</c:v>
                </c:pt>
                <c:pt idx="530">
                  <c:v>9.2052756068712789</c:v>
                </c:pt>
                <c:pt idx="531">
                  <c:v>9.7087796668714059</c:v>
                </c:pt>
                <c:pt idx="532">
                  <c:v>10.095682328299922</c:v>
                </c:pt>
                <c:pt idx="533">
                  <c:v>10.452485356871412</c:v>
                </c:pt>
                <c:pt idx="534">
                  <c:v>10.969663456871359</c:v>
                </c:pt>
                <c:pt idx="535">
                  <c:v>11.646595683538019</c:v>
                </c:pt>
                <c:pt idx="536">
                  <c:v>13.069456256871382</c:v>
                </c:pt>
                <c:pt idx="537">
                  <c:v>13.244913357881543</c:v>
                </c:pt>
                <c:pt idx="538">
                  <c:v>13.599586066871394</c:v>
                </c:pt>
                <c:pt idx="539">
                  <c:v>13.858920556871302</c:v>
                </c:pt>
                <c:pt idx="540">
                  <c:v>13.916118406871409</c:v>
                </c:pt>
                <c:pt idx="541">
                  <c:v>14.005512991565165</c:v>
                </c:pt>
                <c:pt idx="542">
                  <c:v>14.206951226871428</c:v>
                </c:pt>
                <c:pt idx="543">
                  <c:v>14.336380456871353</c:v>
                </c:pt>
                <c:pt idx="544">
                  <c:v>14.463101179948207</c:v>
                </c:pt>
                <c:pt idx="545">
                  <c:v>14.6091324841441</c:v>
                </c:pt>
                <c:pt idx="546">
                  <c:v>14.808609566149642</c:v>
                </c:pt>
                <c:pt idx="547">
                  <c:v>14.862021996871377</c:v>
                </c:pt>
                <c:pt idx="548">
                  <c:v>14.859850256871372</c:v>
                </c:pt>
                <c:pt idx="549">
                  <c:v>14.806078496871294</c:v>
                </c:pt>
                <c:pt idx="550">
                  <c:v>14.737048047569003</c:v>
                </c:pt>
                <c:pt idx="551">
                  <c:v>14.659838576871374</c:v>
                </c:pt>
                <c:pt idx="552">
                  <c:v>14.560628353645622</c:v>
                </c:pt>
                <c:pt idx="553">
                  <c:v>13.544906728569487</c:v>
                </c:pt>
                <c:pt idx="554">
                  <c:v>13.261229356871269</c:v>
                </c:pt>
                <c:pt idx="555">
                  <c:v>12.696100848707957</c:v>
                </c:pt>
                <c:pt idx="556">
                  <c:v>12.111165106871182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2.7531340768714401</c:v>
                </c:pt>
                <c:pt idx="565">
                  <c:v>2.2149302466673291</c:v>
                </c:pt>
                <c:pt idx="566">
                  <c:v>1.7058295177408782</c:v>
                </c:pt>
                <c:pt idx="567">
                  <c:v>-2.0182587431286381</c:v>
                </c:pt>
                <c:pt idx="568">
                  <c:v>-2.7825794235409087</c:v>
                </c:pt>
                <c:pt idx="569">
                  <c:v>-4.3392218631285573</c:v>
                </c:pt>
                <c:pt idx="570">
                  <c:v>-5.5144303631284854</c:v>
                </c:pt>
                <c:pt idx="571">
                  <c:v>-7.1506487231286124</c:v>
                </c:pt>
                <c:pt idx="572">
                  <c:v>-8.6383705852338366</c:v>
                </c:pt>
                <c:pt idx="573">
                  <c:v>-10.156609903128672</c:v>
                </c:pt>
                <c:pt idx="574">
                  <c:v>-11.162409443128668</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-18.674416804353136</c:v>
                </c:pt>
                <c:pt idx="583">
                  <c:v>-19.574032743128633</c:v>
                </c:pt>
                <c:pt idx="584">
                  <c:v>-19.663040813128529</c:v>
                </c:pt>
                <c:pt idx="585">
                  <c:v>-19.637457973128583</c:v>
                </c:pt>
                <c:pt idx="586">
                  <c:v>-19.742093843128465</c:v>
                </c:pt>
                <c:pt idx="587">
                  <c:v>-20.12388490312863</c:v>
                </c:pt>
                <c:pt idx="588">
                  <c:v>-20.368449003128646</c:v>
                </c:pt>
                <c:pt idx="589">
                  <c:v>-20.396307203128586</c:v>
                </c:pt>
                <c:pt idx="590">
                  <c:v>-20.252838633128587</c:v>
                </c:pt>
                <c:pt idx="591">
                  <c:v>-20.165983076462052</c:v>
                </c:pt>
                <c:pt idx="592">
                  <c:v>-19.905499700575294</c:v>
                </c:pt>
                <c:pt idx="593">
                  <c:v>-19.867044993128527</c:v>
                </c:pt>
                <c:pt idx="594">
                  <c:v>-19.592318803128489</c:v>
                </c:pt>
                <c:pt idx="595">
                  <c:v>-19.249819853128631</c:v>
                </c:pt>
                <c:pt idx="596">
                  <c:v>-19.079848893128428</c:v>
                </c:pt>
                <c:pt idx="597">
                  <c:v>-18.970803103128532</c:v>
                </c:pt>
                <c:pt idx="598">
                  <c:v>-18.870691237973961</c:v>
                </c:pt>
                <c:pt idx="599">
                  <c:v>-18.796234076462007</c:v>
                </c:pt>
                <c:pt idx="600">
                  <c:v>-18.885515666205627</c:v>
                </c:pt>
                <c:pt idx="601">
                  <c:v>-19.016939643128723</c:v>
                </c:pt>
                <c:pt idx="602">
                  <c:v>-18.888184043128721</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-15.115699063128757</c:v>
                </c:pt>
                <c:pt idx="611">
                  <c:v>-14.42576679312857</c:v>
                </c:pt>
                <c:pt idx="612">
                  <c:v>-13.232586181904026</c:v>
                </c:pt>
                <c:pt idx="613">
                  <c:v>-12.050618483128687</c:v>
                </c:pt>
                <c:pt idx="614">
                  <c:v>-10.498185102103037</c:v>
                </c:pt>
                <c:pt idx="615">
                  <c:v>-6.8581485508209665</c:v>
                </c:pt>
                <c:pt idx="616">
                  <c:v>-6.2354845613104057</c:v>
                </c:pt>
                <c:pt idx="617">
                  <c:v>-4.9892055731286193</c:v>
                </c:pt>
                <c:pt idx="618">
                  <c:v>-3.4432891658088467</c:v>
                </c:pt>
                <c:pt idx="619">
                  <c:v>-2.2093691931287367</c:v>
                </c:pt>
                <c:pt idx="620">
                  <c:v>5.3083436871190839E-2</c:v>
                </c:pt>
                <c:pt idx="621">
                  <c:v>1.5218050568713719</c:v>
                </c:pt>
                <c:pt idx="622">
                  <c:v>2.763637356871306</c:v>
                </c:pt>
                <c:pt idx="623">
                  <c:v>3.9595020568713442</c:v>
                </c:pt>
                <c:pt idx="624">
                  <c:v>4.6498766673976348</c:v>
                </c:pt>
                <c:pt idx="625">
                  <c:v>5.1248712168713446</c:v>
                </c:pt>
                <c:pt idx="626">
                  <c:v>5.3034517968712578</c:v>
                </c:pt>
                <c:pt idx="627">
                  <c:v>5.3921423768713144</c:v>
                </c:pt>
                <c:pt idx="628">
                  <c:v>5.4301896068713802</c:v>
                </c:pt>
                <c:pt idx="629">
                  <c:v>5.5403002068713079</c:v>
                </c:pt>
                <c:pt idx="630">
                  <c:v>5.4431817621345724</c:v>
                </c:pt>
                <c:pt idx="631">
                  <c:v>5.2354063668711888</c:v>
                </c:pt>
                <c:pt idx="632">
                  <c:v>5.0741123745184575</c:v>
                </c:pt>
                <c:pt idx="633">
                  <c:v>4.1968064689925475</c:v>
                </c:pt>
                <c:pt idx="634">
                  <c:v>4.0693216268713428</c:v>
                </c:pt>
                <c:pt idx="635">
                  <c:v>3.8712552068713677</c:v>
                </c:pt>
                <c:pt idx="636">
                  <c:v>3.2519119450433891</c:v>
                </c:pt>
                <c:pt idx="637">
                  <c:v>2.7847922068712481</c:v>
                </c:pt>
                <c:pt idx="638">
                  <c:v>2.4200005068712613</c:v>
                </c:pt>
                <c:pt idx="639">
                  <c:v>2.0624200668713573</c:v>
                </c:pt>
                <c:pt idx="640">
                  <c:v>1.7189280624269678</c:v>
                </c:pt>
                <c:pt idx="641">
                  <c:v>0.38578065081071633</c:v>
                </c:pt>
                <c:pt idx="642">
                  <c:v>9.1350676871300579E-2</c:v>
                </c:pt>
                <c:pt idx="643">
                  <c:v>-0.29100033075755538</c:v>
                </c:pt>
                <c:pt idx="644">
                  <c:v>-0.531555543128718</c:v>
                </c:pt>
                <c:pt idx="645">
                  <c:v>-0.74348434312879874</c:v>
                </c:pt>
                <c:pt idx="646">
                  <c:v>-0.9060813431287047</c:v>
                </c:pt>
                <c:pt idx="647">
                  <c:v>-1.316992943128696</c:v>
                </c:pt>
                <c:pt idx="648">
                  <c:v>-1.7167559880267209</c:v>
                </c:pt>
                <c:pt idx="649">
                  <c:v>-2.1748346085131942</c:v>
                </c:pt>
                <c:pt idx="650">
                  <c:v>-6.0720528969750465</c:v>
                </c:pt>
                <c:pt idx="651">
                  <c:v>-5.7558867731287169</c:v>
                </c:pt>
                <c:pt idx="652">
                  <c:v>-5.5074508331287371</c:v>
                </c:pt>
                <c:pt idx="653">
                  <c:v>-5.3138335131285395</c:v>
                </c:pt>
                <c:pt idx="654">
                  <c:v>-5.2981711320175293</c:v>
                </c:pt>
                <c:pt idx="655">
                  <c:v>-6.1435447431286425</c:v>
                </c:pt>
                <c:pt idx="656">
                  <c:v>-6.2672064805022529</c:v>
                </c:pt>
                <c:pt idx="657">
                  <c:v>-6.5837532831286083</c:v>
                </c:pt>
                <c:pt idx="658">
                  <c:v>-6.7172474831286531</c:v>
                </c:pt>
                <c:pt idx="659">
                  <c:v>-6.7053466931287184</c:v>
                </c:pt>
                <c:pt idx="660">
                  <c:v>-6.5748068056286968</c:v>
                </c:pt>
                <c:pt idx="661">
                  <c:v>-6.3552821431284769</c:v>
                </c:pt>
                <c:pt idx="662">
                  <c:v>-6.1385489138604896</c:v>
                </c:pt>
                <c:pt idx="663">
                  <c:v>-5.9760484031286429</c:v>
                </c:pt>
                <c:pt idx="664">
                  <c:v>-5.9406606331287346</c:v>
                </c:pt>
                <c:pt idx="665">
                  <c:v>-6.0379860231285054</c:v>
                </c:pt>
                <c:pt idx="666">
                  <c:v>-6.1650013655775462</c:v>
                </c:pt>
                <c:pt idx="667">
                  <c:v>-6.8521624931287164</c:v>
                </c:pt>
                <c:pt idx="668">
                  <c:v>-7.1399574331286324</c:v>
                </c:pt>
                <c:pt idx="669">
                  <c:v>-7.39959964979532</c:v>
                </c:pt>
                <c:pt idx="670">
                  <c:v>-7.8868768383667813</c:v>
                </c:pt>
                <c:pt idx="671">
                  <c:v>-7.7002588631287381</c:v>
                </c:pt>
                <c:pt idx="672">
                  <c:v>-7.170913635985869</c:v>
                </c:pt>
                <c:pt idx="673">
                  <c:v>-6.4479239331287062</c:v>
                </c:pt>
                <c:pt idx="674">
                  <c:v>-4.9857471831287343</c:v>
                </c:pt>
                <c:pt idx="675">
                  <c:v>-3.597069353128532</c:v>
                </c:pt>
                <c:pt idx="676">
                  <c:v>-2.4011892931284247</c:v>
                </c:pt>
                <c:pt idx="677">
                  <c:v>-1.7973189631287048</c:v>
                </c:pt>
                <c:pt idx="678">
                  <c:v>4.4007212568713214</c:v>
                </c:pt>
                <c:pt idx="679">
                  <c:v>5.4108486383146808</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13.4619774768715</c:v>
                </c:pt>
                <c:pt idx="689">
                  <c:v>12.601270869116298</c:v>
                </c:pt>
                <c:pt idx="690">
                  <c:v>11.870381106871321</c:v>
                </c:pt>
                <c:pt idx="691">
                  <c:v>11.375362239327465</c:v>
                </c:pt>
                <c:pt idx="692">
                  <c:v>8.2478623095029633</c:v>
                </c:pt>
                <c:pt idx="693">
                  <c:v>7.920104856871327</c:v>
                </c:pt>
                <c:pt idx="694">
                  <c:v>7.5860908568713485</c:v>
                </c:pt>
                <c:pt idx="695">
                  <c:v>7.1489067505423378</c:v>
                </c:pt>
                <c:pt idx="696">
                  <c:v>6.4220249468713959</c:v>
                </c:pt>
                <c:pt idx="697">
                  <c:v>5.65397075687134</c:v>
                </c:pt>
                <c:pt idx="698">
                  <c:v>4.5190849568714606</c:v>
                </c:pt>
                <c:pt idx="699">
                  <c:v>3.0461472568714401</c:v>
                </c:pt>
                <c:pt idx="700">
                  <c:v>1.7723266568712859</c:v>
                </c:pt>
                <c:pt idx="701">
                  <c:v>0.3652967160550844</c:v>
                </c:pt>
                <c:pt idx="702">
                  <c:v>-1.592592003128616</c:v>
                </c:pt>
                <c:pt idx="703">
                  <c:v>-3.1020663431288527</c:v>
                </c:pt>
                <c:pt idx="704">
                  <c:v>-5.108968343128609</c:v>
                </c:pt>
                <c:pt idx="705">
                  <c:v>-6.3799924031286466</c:v>
                </c:pt>
                <c:pt idx="706">
                  <c:v>-7.2950395884895158</c:v>
                </c:pt>
                <c:pt idx="707">
                  <c:v>-8.1699304442781937</c:v>
                </c:pt>
                <c:pt idx="708">
                  <c:v>-10.412592076462039</c:v>
                </c:pt>
                <c:pt idx="709">
                  <c:v>-10.818255258280066</c:v>
                </c:pt>
                <c:pt idx="710">
                  <c:v>-11.507007843128804</c:v>
                </c:pt>
                <c:pt idx="711">
                  <c:v>-11.859733163128556</c:v>
                </c:pt>
                <c:pt idx="712">
                  <c:v>-12.384296855373631</c:v>
                </c:pt>
                <c:pt idx="713">
                  <c:v>-13.085585043128729</c:v>
                </c:pt>
                <c:pt idx="714">
                  <c:v>-13.629644803128711</c:v>
                </c:pt>
                <c:pt idx="715">
                  <c:v>-14.101773553255228</c:v>
                </c:pt>
                <c:pt idx="716">
                  <c:v>-14.38952374312875</c:v>
                </c:pt>
                <c:pt idx="717">
                  <c:v>-14.219951924946969</c:v>
                </c:pt>
                <c:pt idx="718">
                  <c:v>-14.255492272540346</c:v>
                </c:pt>
                <c:pt idx="719">
                  <c:v>-14.628063063128481</c:v>
                </c:pt>
                <c:pt idx="720">
                  <c:v>-15.01293159312857</c:v>
                </c:pt>
                <c:pt idx="721">
                  <c:v>-15.345572753128677</c:v>
                </c:pt>
                <c:pt idx="722">
                  <c:v>-15.428019413128737</c:v>
                </c:pt>
                <c:pt idx="723">
                  <c:v>-15.287989498230743</c:v>
                </c:pt>
                <c:pt idx="724">
                  <c:v>-14.938848743128645</c:v>
                </c:pt>
                <c:pt idx="725">
                  <c:v>-12.67801467066495</c:v>
                </c:pt>
                <c:pt idx="726">
                  <c:v>-12.23349454312871</c:v>
                </c:pt>
                <c:pt idx="727">
                  <c:v>-11.984280443128712</c:v>
                </c:pt>
                <c:pt idx="728">
                  <c:v>-11.747993503128598</c:v>
                </c:pt>
                <c:pt idx="729">
                  <c:v>-11.439718763536968</c:v>
                </c:pt>
                <c:pt idx="730">
                  <c:v>-10.512304143128652</c:v>
                </c:pt>
                <c:pt idx="731">
                  <c:v>-9.2875218931286998</c:v>
                </c:pt>
                <c:pt idx="732">
                  <c:v>-8.4579587431286569</c:v>
                </c:pt>
                <c:pt idx="733">
                  <c:v>-8.4799168946438179</c:v>
                </c:pt>
                <c:pt idx="734">
                  <c:v>-8.5431536931286018</c:v>
                </c:pt>
                <c:pt idx="735">
                  <c:v>-8.5377878877069708</c:v>
                </c:pt>
                <c:pt idx="736">
                  <c:v>-8.4889700031287809</c:v>
                </c:pt>
                <c:pt idx="737">
                  <c:v>-8.3175124431284928</c:v>
                </c:pt>
                <c:pt idx="738">
                  <c:v>-7.9668595231283632</c:v>
                </c:pt>
                <c:pt idx="739">
                  <c:v>-7.4653718969748013</c:v>
                </c:pt>
                <c:pt idx="740">
                  <c:v>-5.7516448145571726</c:v>
                </c:pt>
                <c:pt idx="741">
                  <c:v>-5.1174056531286372</c:v>
                </c:pt>
                <c:pt idx="742">
                  <c:v>-4.2289440031288965</c:v>
                </c:pt>
                <c:pt idx="743">
                  <c:v>-2.6151600931287469</c:v>
                </c:pt>
                <c:pt idx="744">
                  <c:v>-1.1641297431287401</c:v>
                </c:pt>
                <c:pt idx="745">
                  <c:v>-0.18530245146196511</c:v>
                </c:pt>
                <c:pt idx="746">
                  <c:v>0.92064477687118629</c:v>
                </c:pt>
                <c:pt idx="747">
                  <c:v>1.9466939268713921</c:v>
                </c:pt>
                <c:pt idx="748">
                  <c:v>2.7948712568713647</c:v>
                </c:pt>
                <c:pt idx="749">
                  <c:v>5.8625358351844783</c:v>
                </c:pt>
                <c:pt idx="750">
                  <c:v>6.5915028268712605</c:v>
                </c:pt>
                <c:pt idx="751">
                  <c:v>7.3934808589121932</c:v>
                </c:pt>
                <c:pt idx="752">
                  <c:v>8.5193278568714259</c:v>
                </c:pt>
                <c:pt idx="753">
                  <c:v>9.4518531168713729</c:v>
                </c:pt>
                <c:pt idx="754">
                  <c:v>10.32566549687127</c:v>
                </c:pt>
                <c:pt idx="755">
                  <c:v>11.139633556871416</c:v>
                </c:pt>
                <c:pt idx="756">
                  <c:v>11.439671256871364</c:v>
                </c:pt>
                <c:pt idx="757">
                  <c:v>12.681291256871361</c:v>
                </c:pt>
                <c:pt idx="758">
                  <c:v>12.835782331339473</c:v>
                </c:pt>
                <c:pt idx="759">
                  <c:v>13.164086206871401</c:v>
                </c:pt>
                <c:pt idx="760">
                  <c:v>13.5757527968714</c:v>
                </c:pt>
                <c:pt idx="761">
                  <c:v>13.94503745687132</c:v>
                </c:pt>
                <c:pt idx="762">
                  <c:v>14.20730156614971</c:v>
                </c:pt>
                <c:pt idx="763">
                  <c:v>14.343321316871348</c:v>
                </c:pt>
                <c:pt idx="764">
                  <c:v>14.538170020507751</c:v>
                </c:pt>
                <c:pt idx="765">
                  <c:v>15.145413444371403</c:v>
                </c:pt>
                <c:pt idx="766">
                  <c:v>15.055330956871249</c:v>
                </c:pt>
                <c:pt idx="767">
                  <c:v>14.956663641486784</c:v>
                </c:pt>
                <c:pt idx="768">
                  <c:v>14.895347256871386</c:v>
                </c:pt>
                <c:pt idx="769">
                  <c:v>15.06835846687129</c:v>
                </c:pt>
                <c:pt idx="770">
                  <c:v>15.183282966871232</c:v>
                </c:pt>
                <c:pt idx="771">
                  <c:v>15.074101836871264</c:v>
                </c:pt>
                <c:pt idx="772">
                  <c:v>14.932331256871318</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0.6095469386895912</c:v>
                </c:pt>
                <c:pt idx="781">
                  <c:v>-0.43978606312856594</c:v>
                </c:pt>
                <c:pt idx="782">
                  <c:v>-1.8831869031287611</c:v>
                </c:pt>
                <c:pt idx="783">
                  <c:v>-3.0892346002714692</c:v>
                </c:pt>
                <c:pt idx="784">
                  <c:v>-4.3978293331286977</c:v>
                </c:pt>
                <c:pt idx="785">
                  <c:v>-5.5954784331285481</c:v>
                </c:pt>
                <c:pt idx="786">
                  <c:v>-6.8465589431286702</c:v>
                </c:pt>
                <c:pt idx="787">
                  <c:v>-8.2087064097952975</c:v>
                </c:pt>
                <c:pt idx="788">
                  <c:v>-11.486253570714894</c:v>
                </c:pt>
                <c:pt idx="789">
                  <c:v>-11.800101817596655</c:v>
                </c:pt>
                <c:pt idx="790">
                  <c:v>-12.252746543128556</c:v>
                </c:pt>
                <c:pt idx="791">
                  <c:v>-12.491160283128869</c:v>
                </c:pt>
                <c:pt idx="792">
                  <c:v>-12.83021393312859</c:v>
                </c:pt>
                <c:pt idx="793">
                  <c:v>-13.108144543128462</c:v>
                </c:pt>
                <c:pt idx="794">
                  <c:v>-13.626907643128503</c:v>
                </c:pt>
                <c:pt idx="795">
                  <c:v>-14.000128308345893</c:v>
                </c:pt>
                <c:pt idx="796">
                  <c:v>-14.402536435436316</c:v>
                </c:pt>
                <c:pt idx="797">
                  <c:v>-14.505402743128755</c:v>
                </c:pt>
                <c:pt idx="798">
                  <c:v>-14.751965763128748</c:v>
                </c:pt>
                <c:pt idx="799">
                  <c:v>-14.892885553128618</c:v>
                </c:pt>
                <c:pt idx="800">
                  <c:v>-14.754466703128672</c:v>
                </c:pt>
                <c:pt idx="801">
                  <c:v>-14.525416243128586</c:v>
                </c:pt>
                <c:pt idx="802">
                  <c:v>-14.049389151291891</c:v>
                </c:pt>
                <c:pt idx="803">
                  <c:v>-13.648939183128798</c:v>
                </c:pt>
                <c:pt idx="804">
                  <c:v>-13.319859743128644</c:v>
                </c:pt>
                <c:pt idx="805">
                  <c:v>-10.730153743128563</c:v>
                </c:pt>
                <c:pt idx="806">
                  <c:v>-8.9263631731285251</c:v>
                </c:pt>
                <c:pt idx="807">
                  <c:v>-7.6472699131287394</c:v>
                </c:pt>
                <c:pt idx="808">
                  <c:v>-7.0384904431285404</c:v>
                </c:pt>
                <c:pt idx="809">
                  <c:v>-5.7436591831286536</c:v>
                </c:pt>
                <c:pt idx="810">
                  <c:v>-4.3197919931287174</c:v>
                </c:pt>
                <c:pt idx="811">
                  <c:v>-3.1671730331286909</c:v>
                </c:pt>
                <c:pt idx="812">
                  <c:v>-1.0554693431285918</c:v>
                </c:pt>
                <c:pt idx="813">
                  <c:v>0.45556606099515345</c:v>
                </c:pt>
                <c:pt idx="814">
                  <c:v>2.1388372168712095</c:v>
                </c:pt>
                <c:pt idx="815">
                  <c:v>3.599626936871303</c:v>
                </c:pt>
                <c:pt idx="816">
                  <c:v>5.6830693268713794</c:v>
                </c:pt>
                <c:pt idx="817">
                  <c:v>7.4465808568714289</c:v>
                </c:pt>
                <c:pt idx="818">
                  <c:v>9.208681545531201</c:v>
                </c:pt>
                <c:pt idx="819">
                  <c:v>10.495339256871475</c:v>
                </c:pt>
                <c:pt idx="820">
                  <c:v>11.50734720687125</c:v>
                </c:pt>
                <c:pt idx="821">
                  <c:v>12.567956386871359</c:v>
                </c:pt>
                <c:pt idx="822">
                  <c:v>13.440492206871454</c:v>
                </c:pt>
                <c:pt idx="823">
                  <c:v>14.377494073944495</c:v>
                </c:pt>
                <c:pt idx="824">
                  <c:v>15.18605889687125</c:v>
                </c:pt>
                <c:pt idx="825">
                  <c:v>16.413697236871492</c:v>
                </c:pt>
                <c:pt idx="826">
                  <c:v>17.404216656871249</c:v>
                </c:pt>
                <c:pt idx="827">
                  <c:v>18.190291716871464</c:v>
                </c:pt>
                <c:pt idx="828">
                  <c:v>18.65673274140741</c:v>
                </c:pt>
                <c:pt idx="829">
                  <c:v>19.155669686871427</c:v>
                </c:pt>
                <c:pt idx="830">
                  <c:v>20.015785196871249</c:v>
                </c:pt>
                <c:pt idx="831">
                  <c:v>20.731264436871399</c:v>
                </c:pt>
                <c:pt idx="832">
                  <c:v>21.28156250687141</c:v>
                </c:pt>
                <c:pt idx="833">
                  <c:v>21.683767689861007</c:v>
                </c:pt>
                <c:pt idx="834">
                  <c:v>21.995493656871222</c:v>
                </c:pt>
                <c:pt idx="835">
                  <c:v>22.106738096871425</c:v>
                </c:pt>
                <c:pt idx="836">
                  <c:v>22.016906826871221</c:v>
                </c:pt>
                <c:pt idx="837">
                  <c:v>21.420825556871407</c:v>
                </c:pt>
                <c:pt idx="838">
                  <c:v>20.330105381871327</c:v>
                </c:pt>
                <c:pt idx="839">
                  <c:v>19.31305283262887</c:v>
                </c:pt>
                <c:pt idx="840">
                  <c:v>18.331827596871392</c:v>
                </c:pt>
                <c:pt idx="841">
                  <c:v>18.083123106871124</c:v>
                </c:pt>
                <c:pt idx="842">
                  <c:v>17.932372696871319</c:v>
                </c:pt>
                <c:pt idx="843">
                  <c:v>17.845335596871379</c:v>
                </c:pt>
                <c:pt idx="844">
                  <c:v>17.625457359964116</c:v>
                </c:pt>
                <c:pt idx="845">
                  <c:v>17.316178956871536</c:v>
                </c:pt>
                <c:pt idx="846">
                  <c:v>16.824516196871286</c:v>
                </c:pt>
                <c:pt idx="847">
                  <c:v>16.277543956871188</c:v>
                </c:pt>
                <c:pt idx="848">
                  <c:v>15.399446016871334</c:v>
                </c:pt>
                <c:pt idx="849">
                  <c:v>14.197604504294006</c:v>
                </c:pt>
                <c:pt idx="850">
                  <c:v>12.880278696871287</c:v>
                </c:pt>
                <c:pt idx="851">
                  <c:v>11.299658701315838</c:v>
                </c:pt>
                <c:pt idx="852">
                  <c:v>5.0885415902046898</c:v>
                </c:pt>
                <c:pt idx="853">
                  <c:v>4.0847898568714331</c:v>
                </c:pt>
                <c:pt idx="854">
                  <c:v>2.3293314268713492</c:v>
                </c:pt>
                <c:pt idx="855">
                  <c:v>0.91152898883005573</c:v>
                </c:pt>
                <c:pt idx="856">
                  <c:v>-1.459146223128613</c:v>
                </c:pt>
                <c:pt idx="857">
                  <c:v>-2.9619067931288581</c:v>
                </c:pt>
                <c:pt idx="858">
                  <c:v>-4.5420834273392359</c:v>
                </c:pt>
                <c:pt idx="859">
                  <c:v>-8.1601828320174867</c:v>
                </c:pt>
                <c:pt idx="860">
                  <c:v>-8.6452729031287259</c:v>
                </c:pt>
                <c:pt idx="861">
                  <c:v>-9.094651597295254</c:v>
                </c:pt>
                <c:pt idx="862">
                  <c:v>-9.3584551331286718</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-11.757484693128653</c:v>
                </c:pt>
                <c:pt idx="873">
                  <c:v>-11.864957418128586</c:v>
                </c:pt>
                <c:pt idx="874">
                  <c:v>-11.923293103128543</c:v>
                </c:pt>
                <c:pt idx="875">
                  <c:v>-11.955782663128492</c:v>
                </c:pt>
                <c:pt idx="876">
                  <c:v>-11.958815938250652</c:v>
                </c:pt>
                <c:pt idx="877">
                  <c:v>-12.467358743128671</c:v>
                </c:pt>
                <c:pt idx="878">
                  <c:v>-12.612751503545127</c:v>
                </c:pt>
                <c:pt idx="879">
                  <c:v>-13.113657223128666</c:v>
                </c:pt>
                <c:pt idx="880">
                  <c:v>-13.614367299829709</c:v>
                </c:pt>
                <c:pt idx="881">
                  <c:v>-14.133397643128632</c:v>
                </c:pt>
                <c:pt idx="882">
                  <c:v>-14.364339673128836</c:v>
                </c:pt>
                <c:pt idx="883">
                  <c:v>-14.415836343128667</c:v>
                </c:pt>
                <c:pt idx="884">
                  <c:v>-12.780419161733221</c:v>
                </c:pt>
                <c:pt idx="885">
                  <c:v>-11.366920703128557</c:v>
                </c:pt>
                <c:pt idx="886">
                  <c:v>-10.220309451461985</c:v>
                </c:pt>
                <c:pt idx="887">
                  <c:v>-8.8966236031284893</c:v>
                </c:pt>
                <c:pt idx="888">
                  <c:v>-7.5681537031285444</c:v>
                </c:pt>
                <c:pt idx="889">
                  <c:v>-6.4821677731288094</c:v>
                </c:pt>
                <c:pt idx="890">
                  <c:v>-5.8363467753866658</c:v>
                </c:pt>
                <c:pt idx="891">
                  <c:v>-5.1805630486843084</c:v>
                </c:pt>
                <c:pt idx="892">
                  <c:v>-1.9209310288428583</c:v>
                </c:pt>
                <c:pt idx="893">
                  <c:v>-1.3014247831285943</c:v>
                </c:pt>
                <c:pt idx="894">
                  <c:v>-0.41548922312866016</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6.5087194856512047</c:v>
                </c:pt>
                <c:pt idx="2">
                  <c:v>6.5104408830495304</c:v>
                </c:pt>
                <c:pt idx="3">
                  <c:v>6.5097426574752415</c:v>
                </c:pt>
                <c:pt idx="4">
                  <c:v>6.5122242928736824</c:v>
                </c:pt>
                <c:pt idx="5">
                  <c:v>6.512377051951745</c:v>
                </c:pt>
                <c:pt idx="6">
                  <c:v>6.5148419533867159</c:v>
                </c:pt>
                <c:pt idx="7">
                  <c:v>6.5115076163022785</c:v>
                </c:pt>
                <c:pt idx="8">
                  <c:v>6.5146943359232807</c:v>
                </c:pt>
                <c:pt idx="9">
                  <c:v>6.0001526690254448</c:v>
                </c:pt>
                <c:pt idx="10">
                  <c:v>5.1601795053692285</c:v>
                </c:pt>
                <c:pt idx="11">
                  <c:v>4.6872253709669245</c:v>
                </c:pt>
                <c:pt idx="12">
                  <c:v>5.5437308462408055</c:v>
                </c:pt>
                <c:pt idx="13">
                  <c:v>6.5342674003275514</c:v>
                </c:pt>
                <c:pt idx="14">
                  <c:v>6.3964245352345017</c:v>
                </c:pt>
                <c:pt idx="15">
                  <c:v>5.9484583348603399</c:v>
                </c:pt>
                <c:pt idx="16">
                  <c:v>5.8719281901580924</c:v>
                </c:pt>
                <c:pt idx="17">
                  <c:v>5.8323251216940584</c:v>
                </c:pt>
                <c:pt idx="18">
                  <c:v>5.4522135589522378</c:v>
                </c:pt>
                <c:pt idx="19">
                  <c:v>5.0428839837336934</c:v>
                </c:pt>
                <c:pt idx="20">
                  <c:v>5.3185328119255422</c:v>
                </c:pt>
                <c:pt idx="21">
                  <c:v>6.0711347459286484</c:v>
                </c:pt>
                <c:pt idx="22">
                  <c:v>6.6630853669013339</c:v>
                </c:pt>
                <c:pt idx="23">
                  <c:v>7.0488999526158294</c:v>
                </c:pt>
                <c:pt idx="24">
                  <c:v>7.2483863599722715</c:v>
                </c:pt>
                <c:pt idx="25">
                  <c:v>7.6181945728647174</c:v>
                </c:pt>
                <c:pt idx="26">
                  <c:v>8.3261425988899536</c:v>
                </c:pt>
                <c:pt idx="27">
                  <c:v>9.1804021372099989</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5.7655257008565943</c:v>
                </c:pt>
                <c:pt idx="36">
                  <c:v>5.613980726864944</c:v>
                </c:pt>
                <c:pt idx="37">
                  <c:v>5.629435016444992</c:v>
                </c:pt>
                <c:pt idx="38">
                  <c:v>5.5797513856214325</c:v>
                </c:pt>
                <c:pt idx="39">
                  <c:v>5.3560749846440103</c:v>
                </c:pt>
                <c:pt idx="40">
                  <c:v>5.0542675185138961</c:v>
                </c:pt>
                <c:pt idx="41">
                  <c:v>4.6685840392291649</c:v>
                </c:pt>
                <c:pt idx="42">
                  <c:v>3.4407992516384569</c:v>
                </c:pt>
                <c:pt idx="43">
                  <c:v>2.7207992619590216</c:v>
                </c:pt>
                <c:pt idx="44">
                  <c:v>2.2274688898242787</c:v>
                </c:pt>
                <c:pt idx="45">
                  <c:v>1.9894590333096289</c:v>
                </c:pt>
                <c:pt idx="46">
                  <c:v>1.296153851418326</c:v>
                </c:pt>
                <c:pt idx="47">
                  <c:v>0.10535544887511612</c:v>
                </c:pt>
                <c:pt idx="48">
                  <c:v>-0.8747402693461348</c:v>
                </c:pt>
                <c:pt idx="49">
                  <c:v>-0.92832416585875355</c:v>
                </c:pt>
                <c:pt idx="50">
                  <c:v>-0.47454946826430022</c:v>
                </c:pt>
                <c:pt idx="51">
                  <c:v>0.80813137106957877</c:v>
                </c:pt>
                <c:pt idx="52">
                  <c:v>1.6882466284382092</c:v>
                </c:pt>
                <c:pt idx="53">
                  <c:v>1.8590912885125856</c:v>
                </c:pt>
                <c:pt idx="54">
                  <c:v>1.2711084584237824</c:v>
                </c:pt>
                <c:pt idx="55">
                  <c:v>0.60957686120539734</c:v>
                </c:pt>
                <c:pt idx="56">
                  <c:v>0.80920917492061051</c:v>
                </c:pt>
                <c:pt idx="57">
                  <c:v>1.5976273971890274</c:v>
                </c:pt>
                <c:pt idx="58">
                  <c:v>2.3738845435312332</c:v>
                </c:pt>
                <c:pt idx="59">
                  <c:v>3.3846808995978108</c:v>
                </c:pt>
                <c:pt idx="60">
                  <c:v>6.9484494644692116</c:v>
                </c:pt>
                <c:pt idx="61">
                  <c:v>8.7720869778924104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4.2312629258358339</c:v>
                </c:pt>
                <c:pt idx="71">
                  <c:v>2.9682293912679572</c:v>
                </c:pt>
                <c:pt idx="72">
                  <c:v>1.2890597892733666</c:v>
                </c:pt>
                <c:pt idx="73">
                  <c:v>-0.53051467228556271</c:v>
                </c:pt>
                <c:pt idx="74">
                  <c:v>-2.1477885687845522</c:v>
                </c:pt>
                <c:pt idx="75">
                  <c:v>-3.5209369332770279</c:v>
                </c:pt>
                <c:pt idx="76">
                  <c:v>-4.7380115289031721</c:v>
                </c:pt>
                <c:pt idx="77">
                  <c:v>-7.8604352400501645</c:v>
                </c:pt>
                <c:pt idx="78">
                  <c:v>-8.5098125915314711</c:v>
                </c:pt>
                <c:pt idx="79">
                  <c:v>-8.652492511217412</c:v>
                </c:pt>
                <c:pt idx="80">
                  <c:v>-8.4122207237226121</c:v>
                </c:pt>
                <c:pt idx="81">
                  <c:v>-8.0337007468393988</c:v>
                </c:pt>
                <c:pt idx="82">
                  <c:v>-7.6490366353427817</c:v>
                </c:pt>
                <c:pt idx="83">
                  <c:v>-7.2899010388880185</c:v>
                </c:pt>
                <c:pt idx="84">
                  <c:v>-6.9504946715238418</c:v>
                </c:pt>
                <c:pt idx="85">
                  <c:v>-6.7019899257855116</c:v>
                </c:pt>
                <c:pt idx="86">
                  <c:v>-5.7901502611059401</c:v>
                </c:pt>
                <c:pt idx="87">
                  <c:v>-4.862389577253075</c:v>
                </c:pt>
                <c:pt idx="88">
                  <c:v>-3.6962206850749624</c:v>
                </c:pt>
                <c:pt idx="89">
                  <c:v>-2.4690794530860787</c:v>
                </c:pt>
                <c:pt idx="90">
                  <c:v>-1.3440437814735602</c:v>
                </c:pt>
                <c:pt idx="91">
                  <c:v>-0.21725366193624041</c:v>
                </c:pt>
                <c:pt idx="92">
                  <c:v>0.86983438933958801</c:v>
                </c:pt>
                <c:pt idx="93">
                  <c:v>2.0253595700610991</c:v>
                </c:pt>
                <c:pt idx="94">
                  <c:v>3.2256630915262576</c:v>
                </c:pt>
                <c:pt idx="95">
                  <c:v>5.5154138685247966</c:v>
                </c:pt>
                <c:pt idx="96">
                  <c:v>7.2879921842279032</c:v>
                </c:pt>
                <c:pt idx="97">
                  <c:v>9.1768320732218047</c:v>
                </c:pt>
                <c:pt idx="98">
                  <c:v>10.677665853387802</c:v>
                </c:pt>
                <c:pt idx="99">
                  <c:v>11.942356809248777</c:v>
                </c:pt>
                <c:pt idx="100">
                  <c:v>13.074413308200121</c:v>
                </c:pt>
                <c:pt idx="101">
                  <c:v>13.777465625382987</c:v>
                </c:pt>
                <c:pt idx="102">
                  <c:v>13.907635522367084</c:v>
                </c:pt>
                <c:pt idx="103">
                  <c:v>13.813887685023076</c:v>
                </c:pt>
                <c:pt idx="104">
                  <c:v>14.161154082302147</c:v>
                </c:pt>
                <c:pt idx="105">
                  <c:v>14.945029242189646</c:v>
                </c:pt>
                <c:pt idx="106">
                  <c:v>16.178270440235281</c:v>
                </c:pt>
                <c:pt idx="107">
                  <c:v>17.055904669333337</c:v>
                </c:pt>
                <c:pt idx="108">
                  <c:v>17.069306562958786</c:v>
                </c:pt>
                <c:pt idx="109">
                  <c:v>16.36105571290771</c:v>
                </c:pt>
                <c:pt idx="110">
                  <c:v>15.075256209198781</c:v>
                </c:pt>
                <c:pt idx="111">
                  <c:v>13.27702130766372</c:v>
                </c:pt>
                <c:pt idx="112">
                  <c:v>10.990461500181652</c:v>
                </c:pt>
                <c:pt idx="113">
                  <c:v>5.8364382888855602</c:v>
                </c:pt>
                <c:pt idx="114">
                  <c:v>3.4128963351681363</c:v>
                </c:pt>
                <c:pt idx="115">
                  <c:v>1.0996351932727748</c:v>
                </c:pt>
                <c:pt idx="116">
                  <c:v>-1.0456602891743763</c:v>
                </c:pt>
                <c:pt idx="117">
                  <c:v>-2.9628619078528544</c:v>
                </c:pt>
                <c:pt idx="118">
                  <c:v>-4.6088077242316725</c:v>
                </c:pt>
                <c:pt idx="119">
                  <c:v>-6.0067270598960674</c:v>
                </c:pt>
                <c:pt idx="120">
                  <c:v>-7.1888801125518569</c:v>
                </c:pt>
                <c:pt idx="121">
                  <c:v>-8.2531680816862831</c:v>
                </c:pt>
                <c:pt idx="122">
                  <c:v>-9.7880527454309725</c:v>
                </c:pt>
                <c:pt idx="123">
                  <c:v>-10.507771331316619</c:v>
                </c:pt>
                <c:pt idx="124">
                  <c:v>-11.397173369226721</c:v>
                </c:pt>
                <c:pt idx="125">
                  <c:v>-12.138237055178548</c:v>
                </c:pt>
                <c:pt idx="126">
                  <c:v>-12.481456489483403</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-6.1947919170149053</c:v>
                </c:pt>
                <c:pt idx="135">
                  <c:v>-4.5056211725826847</c:v>
                </c:pt>
                <c:pt idx="136">
                  <c:v>-2.6871294477892063</c:v>
                </c:pt>
                <c:pt idx="137">
                  <c:v>-0.66876878117128069</c:v>
                </c:pt>
                <c:pt idx="138">
                  <c:v>1.6524817847782756</c:v>
                </c:pt>
                <c:pt idx="139">
                  <c:v>3.9554582554944036</c:v>
                </c:pt>
                <c:pt idx="140">
                  <c:v>10.10073783625263</c:v>
                </c:pt>
                <c:pt idx="141">
                  <c:v>11.390505983433286</c:v>
                </c:pt>
                <c:pt idx="142">
                  <c:v>12.23926217272056</c:v>
                </c:pt>
                <c:pt idx="143">
                  <c:v>13.060244915567832</c:v>
                </c:pt>
                <c:pt idx="144">
                  <c:v>14.022199044225612</c:v>
                </c:pt>
                <c:pt idx="145">
                  <c:v>15.054846693266894</c:v>
                </c:pt>
                <c:pt idx="146">
                  <c:v>15.944220651510408</c:v>
                </c:pt>
                <c:pt idx="147">
                  <c:v>16.887230871050143</c:v>
                </c:pt>
                <c:pt idx="148">
                  <c:v>16.636399914662547</c:v>
                </c:pt>
                <c:pt idx="149">
                  <c:v>16.111611588485523</c:v>
                </c:pt>
                <c:pt idx="150">
                  <c:v>15.161395367589364</c:v>
                </c:pt>
                <c:pt idx="151">
                  <c:v>13.343485271349198</c:v>
                </c:pt>
                <c:pt idx="152">
                  <c:v>10.85801942693368</c:v>
                </c:pt>
                <c:pt idx="153">
                  <c:v>8.0854356121369548</c:v>
                </c:pt>
                <c:pt idx="154">
                  <c:v>5.3567723564446279</c:v>
                </c:pt>
                <c:pt idx="155">
                  <c:v>3.2725430814775232</c:v>
                </c:pt>
                <c:pt idx="156">
                  <c:v>1.776767246119404</c:v>
                </c:pt>
                <c:pt idx="157">
                  <c:v>-1.0527891852840838</c:v>
                </c:pt>
                <c:pt idx="158">
                  <c:v>-2.8629480792901583</c:v>
                </c:pt>
                <c:pt idx="159">
                  <c:v>-4.7794012610176306</c:v>
                </c:pt>
                <c:pt idx="160">
                  <c:v>-6.5499262368719258</c:v>
                </c:pt>
                <c:pt idx="161">
                  <c:v>-8.1698361310445566</c:v>
                </c:pt>
                <c:pt idx="162">
                  <c:v>-9.6548701278949789</c:v>
                </c:pt>
                <c:pt idx="163">
                  <c:v>-10.761490091685356</c:v>
                </c:pt>
                <c:pt idx="164">
                  <c:v>-11.835708548745076</c:v>
                </c:pt>
                <c:pt idx="165">
                  <c:v>-11.788523173446851</c:v>
                </c:pt>
                <c:pt idx="166">
                  <c:v>-11.672605756312906</c:v>
                </c:pt>
                <c:pt idx="167">
                  <c:v>-11.269638255660464</c:v>
                </c:pt>
                <c:pt idx="168">
                  <c:v>-10.618982596330483</c:v>
                </c:pt>
                <c:pt idx="169">
                  <c:v>-10.085573660729002</c:v>
                </c:pt>
                <c:pt idx="170">
                  <c:v>-9.9285142196744509</c:v>
                </c:pt>
                <c:pt idx="171">
                  <c:v>-9.9808498611707677</c:v>
                </c:pt>
                <c:pt idx="172">
                  <c:v>-9.8022058080831549</c:v>
                </c:pt>
                <c:pt idx="173">
                  <c:v>-9.0746476828501415</c:v>
                </c:pt>
                <c:pt idx="174">
                  <c:v>-9.1943262574871341</c:v>
                </c:pt>
                <c:pt idx="175">
                  <c:v>-9.6069999122960326</c:v>
                </c:pt>
                <c:pt idx="176">
                  <c:v>-10.191056370194985</c:v>
                </c:pt>
                <c:pt idx="177">
                  <c:v>-10.618807136359823</c:v>
                </c:pt>
                <c:pt idx="178">
                  <c:v>-10.566814218577905</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-2.442135115720288</c:v>
                </c:pt>
                <c:pt idx="189">
                  <c:v>-1.6500890764197194</c:v>
                </c:pt>
                <c:pt idx="190">
                  <c:v>-0.83580272692573487</c:v>
                </c:pt>
                <c:pt idx="191">
                  <c:v>0.7165738995014127</c:v>
                </c:pt>
                <c:pt idx="192">
                  <c:v>1.7204530953225399</c:v>
                </c:pt>
                <c:pt idx="193">
                  <c:v>2.909904584561434</c:v>
                </c:pt>
                <c:pt idx="194">
                  <c:v>4.055281432268643</c:v>
                </c:pt>
                <c:pt idx="195">
                  <c:v>5.0131044348434095</c:v>
                </c:pt>
                <c:pt idx="196">
                  <c:v>5.7974561711802384</c:v>
                </c:pt>
                <c:pt idx="197">
                  <c:v>6.3755593697939865</c:v>
                </c:pt>
                <c:pt idx="198">
                  <c:v>6.7997347658266989</c:v>
                </c:pt>
                <c:pt idx="199">
                  <c:v>7.1907669078499605</c:v>
                </c:pt>
                <c:pt idx="200">
                  <c:v>7.8033922873247121</c:v>
                </c:pt>
                <c:pt idx="201">
                  <c:v>8.1524819466845013</c:v>
                </c:pt>
                <c:pt idx="202">
                  <c:v>8.6647562089644605</c:v>
                </c:pt>
                <c:pt idx="203">
                  <c:v>9.245179158006934</c:v>
                </c:pt>
                <c:pt idx="204">
                  <c:v>9.7599374272788282</c:v>
                </c:pt>
                <c:pt idx="205">
                  <c:v>10.129895610255446</c:v>
                </c:pt>
                <c:pt idx="206">
                  <c:v>10.460020129992548</c:v>
                </c:pt>
                <c:pt idx="207">
                  <c:v>10.799063207183906</c:v>
                </c:pt>
                <c:pt idx="208">
                  <c:v>11.111396450170949</c:v>
                </c:pt>
                <c:pt idx="209">
                  <c:v>11.511294312028394</c:v>
                </c:pt>
                <c:pt idx="210">
                  <c:v>11.438654794859346</c:v>
                </c:pt>
                <c:pt idx="211">
                  <c:v>11.409606379774253</c:v>
                </c:pt>
                <c:pt idx="212">
                  <c:v>11.396395124317621</c:v>
                </c:pt>
                <c:pt idx="213">
                  <c:v>11.339749481673067</c:v>
                </c:pt>
                <c:pt idx="214">
                  <c:v>11.062625484402473</c:v>
                </c:pt>
                <c:pt idx="215">
                  <c:v>10.914844627662434</c:v>
                </c:pt>
                <c:pt idx="216">
                  <c:v>11.540913199691145</c:v>
                </c:pt>
                <c:pt idx="217">
                  <c:v>11.790444826425738</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11.996399239127676</c:v>
                </c:pt>
                <c:pt idx="226">
                  <c:v>11.6538317084336</c:v>
                </c:pt>
                <c:pt idx="227">
                  <c:v>11.056863385036678</c:v>
                </c:pt>
                <c:pt idx="228">
                  <c:v>10.315443998011087</c:v>
                </c:pt>
                <c:pt idx="229">
                  <c:v>9.2642170581169978</c:v>
                </c:pt>
                <c:pt idx="230">
                  <c:v>7.8500405061901395</c:v>
                </c:pt>
                <c:pt idx="231">
                  <c:v>6.3906831209068571</c:v>
                </c:pt>
                <c:pt idx="232">
                  <c:v>3.6091131748433742</c:v>
                </c:pt>
                <c:pt idx="233">
                  <c:v>2.5476542700631772</c:v>
                </c:pt>
                <c:pt idx="234">
                  <c:v>1.450609472579258</c:v>
                </c:pt>
                <c:pt idx="235">
                  <c:v>0.4027311088167802</c:v>
                </c:pt>
                <c:pt idx="236">
                  <c:v>-0.55984198676176788</c:v>
                </c:pt>
                <c:pt idx="237">
                  <c:v>-1.4350190173604718</c:v>
                </c:pt>
                <c:pt idx="238">
                  <c:v>-2.501021971104521</c:v>
                </c:pt>
                <c:pt idx="239">
                  <c:v>-3.9334446903800977</c:v>
                </c:pt>
                <c:pt idx="240">
                  <c:v>-6.4067833821422742</c:v>
                </c:pt>
                <c:pt idx="241">
                  <c:v>-6.9713051954509915</c:v>
                </c:pt>
                <c:pt idx="242">
                  <c:v>-6.9207365997839654</c:v>
                </c:pt>
                <c:pt idx="243">
                  <c:v>-6.7396931771319339</c:v>
                </c:pt>
                <c:pt idx="244">
                  <c:v>-6.8197733506007694</c:v>
                </c:pt>
                <c:pt idx="245">
                  <c:v>-7.1705657950933759</c:v>
                </c:pt>
                <c:pt idx="246">
                  <c:v>-7.7147293947799707</c:v>
                </c:pt>
                <c:pt idx="247">
                  <c:v>-8.1923375062462878</c:v>
                </c:pt>
                <c:pt idx="248">
                  <c:v>-8.4592191036194464</c:v>
                </c:pt>
                <c:pt idx="249">
                  <c:v>-8.2029941191712794</c:v>
                </c:pt>
                <c:pt idx="250">
                  <c:v>-7.9103101920615071</c:v>
                </c:pt>
                <c:pt idx="251">
                  <c:v>-7.7210271327587074</c:v>
                </c:pt>
                <c:pt idx="252">
                  <c:v>-7.674337780976245</c:v>
                </c:pt>
                <c:pt idx="253">
                  <c:v>-7.6338390090935633</c:v>
                </c:pt>
                <c:pt idx="254">
                  <c:v>-7.6085624521411024</c:v>
                </c:pt>
                <c:pt idx="255">
                  <c:v>-7.7245721527198965</c:v>
                </c:pt>
                <c:pt idx="256">
                  <c:v>-9.149867797269593</c:v>
                </c:pt>
                <c:pt idx="257">
                  <c:v>-9.6682897800122625</c:v>
                </c:pt>
                <c:pt idx="258">
                  <c:v>-10.064646871803992</c:v>
                </c:pt>
                <c:pt idx="259">
                  <c:v>-9.8036158626918137</c:v>
                </c:pt>
                <c:pt idx="260">
                  <c:v>-8.5862785324555269</c:v>
                </c:pt>
                <c:pt idx="261">
                  <c:v>-6.9172829525756754</c:v>
                </c:pt>
                <c:pt idx="262">
                  <c:v>-5.3292833986413291</c:v>
                </c:pt>
                <c:pt idx="263">
                  <c:v>-2.5687712246098044</c:v>
                </c:pt>
                <c:pt idx="264">
                  <c:v>-1.4434975588501955</c:v>
                </c:pt>
                <c:pt idx="265">
                  <c:v>-8.2849503012681694E-2</c:v>
                </c:pt>
                <c:pt idx="266">
                  <c:v>1.6405219717595969</c:v>
                </c:pt>
                <c:pt idx="267">
                  <c:v>3.2448507625066201</c:v>
                </c:pt>
                <c:pt idx="268">
                  <c:v>4.8398492871744594</c:v>
                </c:pt>
                <c:pt idx="269">
                  <c:v>6.4828847599479431</c:v>
                </c:pt>
                <c:pt idx="270">
                  <c:v>7.9171541916204085</c:v>
                </c:pt>
                <c:pt idx="271">
                  <c:v>9.0797101224278123</c:v>
                </c:pt>
                <c:pt idx="272">
                  <c:v>11.58096671913097</c:v>
                </c:pt>
                <c:pt idx="273">
                  <c:v>12.857620827214202</c:v>
                </c:pt>
                <c:pt idx="274">
                  <c:v>14.14458009704417</c:v>
                </c:pt>
                <c:pt idx="275">
                  <c:v>15.454531756786174</c:v>
                </c:pt>
                <c:pt idx="276">
                  <c:v>16.404189268208199</c:v>
                </c:pt>
                <c:pt idx="277">
                  <c:v>16.879513516197953</c:v>
                </c:pt>
                <c:pt idx="278">
                  <c:v>17.14098317523684</c:v>
                </c:pt>
                <c:pt idx="279">
                  <c:v>17.257075141649651</c:v>
                </c:pt>
                <c:pt idx="280">
                  <c:v>17.203208627087378</c:v>
                </c:pt>
                <c:pt idx="281">
                  <c:v>16.569953102341003</c:v>
                </c:pt>
                <c:pt idx="282">
                  <c:v>16.588669338486628</c:v>
                </c:pt>
                <c:pt idx="283">
                  <c:v>17.020174128401287</c:v>
                </c:pt>
                <c:pt idx="284">
                  <c:v>17.593255534777828</c:v>
                </c:pt>
                <c:pt idx="285">
                  <c:v>17.930932194680224</c:v>
                </c:pt>
                <c:pt idx="286">
                  <c:v>18.009055898406878</c:v>
                </c:pt>
                <c:pt idx="287">
                  <c:v>17.896937280707185</c:v>
                </c:pt>
                <c:pt idx="288">
                  <c:v>17.730245147975189</c:v>
                </c:pt>
                <c:pt idx="289">
                  <c:v>17.453080624915557</c:v>
                </c:pt>
                <c:pt idx="290">
                  <c:v>15.916183635659404</c:v>
                </c:pt>
                <c:pt idx="291">
                  <c:v>15.167276464028703</c:v>
                </c:pt>
                <c:pt idx="292">
                  <c:v>14.598941280215348</c:v>
                </c:pt>
                <c:pt idx="293">
                  <c:v>14.142700277202621</c:v>
                </c:pt>
                <c:pt idx="294">
                  <c:v>13.690401052250849</c:v>
                </c:pt>
                <c:pt idx="295">
                  <c:v>12.835236475920302</c:v>
                </c:pt>
                <c:pt idx="296">
                  <c:v>11.447794043314785</c:v>
                </c:pt>
                <c:pt idx="297">
                  <c:v>9.9037248241931497</c:v>
                </c:pt>
                <c:pt idx="298">
                  <c:v>4.7436656146449598</c:v>
                </c:pt>
                <c:pt idx="299">
                  <c:v>2.5682151126306678</c:v>
                </c:pt>
                <c:pt idx="300">
                  <c:v>9.597001004561885E-2</c:v>
                </c:pt>
                <c:pt idx="301">
                  <c:v>-2.4717242541146902</c:v>
                </c:pt>
                <c:pt idx="302">
                  <c:v>-4.9004352487498384</c:v>
                </c:pt>
                <c:pt idx="303">
                  <c:v>-7.0608356186554468</c:v>
                </c:pt>
                <c:pt idx="304">
                  <c:v>-8.9934546438925054</c:v>
                </c:pt>
                <c:pt idx="305">
                  <c:v>-10.675242409177972</c:v>
                </c:pt>
                <c:pt idx="306">
                  <c:v>-15.005560789924669</c:v>
                </c:pt>
                <c:pt idx="307">
                  <c:v>-16.02005819782952</c:v>
                </c:pt>
                <c:pt idx="308">
                  <c:v>-17.01723181748752</c:v>
                </c:pt>
                <c:pt idx="309">
                  <c:v>-17.725626253293168</c:v>
                </c:pt>
                <c:pt idx="310">
                  <c:v>-18.037693650139527</c:v>
                </c:pt>
                <c:pt idx="311">
                  <c:v>-18.152347937623055</c:v>
                </c:pt>
                <c:pt idx="312">
                  <c:v>-18.148442283673646</c:v>
                </c:pt>
                <c:pt idx="313">
                  <c:v>-17.99781627368931</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-9.8058579861233408</c:v>
                </c:pt>
                <c:pt idx="325">
                  <c:v>-8.2437175283866697</c:v>
                </c:pt>
                <c:pt idx="326">
                  <c:v>-6.5901870146075225</c:v>
                </c:pt>
                <c:pt idx="327">
                  <c:v>-4.8728931939407181</c:v>
                </c:pt>
                <c:pt idx="328">
                  <c:v>-3.1871169017439809</c:v>
                </c:pt>
                <c:pt idx="329">
                  <c:v>0.91066495663395164</c:v>
                </c:pt>
                <c:pt idx="330">
                  <c:v>2.0131056035621526</c:v>
                </c:pt>
                <c:pt idx="331">
                  <c:v>3.1734535808566311</c:v>
                </c:pt>
                <c:pt idx="332">
                  <c:v>4.4228287481957267</c:v>
                </c:pt>
                <c:pt idx="333">
                  <c:v>5.6950145275511836</c:v>
                </c:pt>
                <c:pt idx="334">
                  <c:v>7.1062308351746761</c:v>
                </c:pt>
                <c:pt idx="335">
                  <c:v>8.7531872752765505</c:v>
                </c:pt>
                <c:pt idx="336">
                  <c:v>10.294474178894262</c:v>
                </c:pt>
                <c:pt idx="337">
                  <c:v>11.16616227297397</c:v>
                </c:pt>
                <c:pt idx="338">
                  <c:v>12.22838646250516</c:v>
                </c:pt>
                <c:pt idx="339">
                  <c:v>13.938943591702612</c:v>
                </c:pt>
                <c:pt idx="340">
                  <c:v>15.903164080845499</c:v>
                </c:pt>
                <c:pt idx="341">
                  <c:v>17.741969395358538</c:v>
                </c:pt>
                <c:pt idx="342">
                  <c:v>19.314549114222601</c:v>
                </c:pt>
                <c:pt idx="343">
                  <c:v>20.722387098817727</c:v>
                </c:pt>
                <c:pt idx="344">
                  <c:v>22.027707283174522</c:v>
                </c:pt>
                <c:pt idx="345">
                  <c:v>23.454309163457474</c:v>
                </c:pt>
                <c:pt idx="346">
                  <c:v>28.757158144900735</c:v>
                </c:pt>
                <c:pt idx="347">
                  <c:v>28.649117909045515</c:v>
                </c:pt>
                <c:pt idx="348">
                  <c:v>28.522299206432209</c:v>
                </c:pt>
                <c:pt idx="349">
                  <c:v>28.443765387791426</c:v>
                </c:pt>
                <c:pt idx="350">
                  <c:v>28.279438929023982</c:v>
                </c:pt>
                <c:pt idx="351">
                  <c:v>28.030864970702055</c:v>
                </c:pt>
                <c:pt idx="352">
                  <c:v>27.704015223107973</c:v>
                </c:pt>
                <c:pt idx="353">
                  <c:v>25.988700943044609</c:v>
                </c:pt>
                <c:pt idx="354">
                  <c:v>25.424154541054893</c:v>
                </c:pt>
                <c:pt idx="355">
                  <c:v>24.617485218523285</c:v>
                </c:pt>
                <c:pt idx="356">
                  <c:v>23.573856902026336</c:v>
                </c:pt>
                <c:pt idx="357">
                  <c:v>22.445013931188463</c:v>
                </c:pt>
                <c:pt idx="358">
                  <c:v>21.324481630968727</c:v>
                </c:pt>
                <c:pt idx="359">
                  <c:v>20.204211913577069</c:v>
                </c:pt>
                <c:pt idx="360">
                  <c:v>19.04225891771863</c:v>
                </c:pt>
                <c:pt idx="361">
                  <c:v>14.360959123912352</c:v>
                </c:pt>
                <c:pt idx="362">
                  <c:v>12.676363088404168</c:v>
                </c:pt>
                <c:pt idx="363">
                  <c:v>10.803589573546878</c:v>
                </c:pt>
                <c:pt idx="364">
                  <c:v>8.7128994613754607</c:v>
                </c:pt>
                <c:pt idx="365">
                  <c:v>6.1457256386571775</c:v>
                </c:pt>
                <c:pt idx="366">
                  <c:v>3.6253270194046081</c:v>
                </c:pt>
                <c:pt idx="367">
                  <c:v>1.4890803612973826</c:v>
                </c:pt>
                <c:pt idx="368">
                  <c:v>-0.36472017819248542</c:v>
                </c:pt>
                <c:pt idx="369">
                  <c:v>-2.099655466793545</c:v>
                </c:pt>
                <c:pt idx="370">
                  <c:v>-3.6080104615460602</c:v>
                </c:pt>
                <c:pt idx="371">
                  <c:v>-4.9341190096606784</c:v>
                </c:pt>
                <c:pt idx="372">
                  <c:v>-6.2125950327595225</c:v>
                </c:pt>
                <c:pt idx="373">
                  <c:v>-7.5522088380290544</c:v>
                </c:pt>
                <c:pt idx="374">
                  <c:v>-8.7674382201054755</c:v>
                </c:pt>
                <c:pt idx="375">
                  <c:v>-9.7899888763877048</c:v>
                </c:pt>
                <c:pt idx="376">
                  <c:v>-10.784917944102421</c:v>
                </c:pt>
                <c:pt idx="377">
                  <c:v>-11.792416381273796</c:v>
                </c:pt>
                <c:pt idx="378">
                  <c:v>-12.595957477165516</c:v>
                </c:pt>
                <c:pt idx="379">
                  <c:v>-13.16179706163814</c:v>
                </c:pt>
                <c:pt idx="380">
                  <c:v>-13.775055765660518</c:v>
                </c:pt>
                <c:pt idx="381">
                  <c:v>-14.412571658847215</c:v>
                </c:pt>
                <c:pt idx="382">
                  <c:v>-14.89100364290935</c:v>
                </c:pt>
                <c:pt idx="383">
                  <c:v>-15.269390051648816</c:v>
                </c:pt>
                <c:pt idx="384">
                  <c:v>-15.60516518688627</c:v>
                </c:pt>
                <c:pt idx="385">
                  <c:v>-15.889968289949717</c:v>
                </c:pt>
                <c:pt idx="386">
                  <c:v>-16.09718347968143</c:v>
                </c:pt>
                <c:pt idx="387">
                  <c:v>-16.235317225455759</c:v>
                </c:pt>
                <c:pt idx="388">
                  <c:v>-16.320711589662842</c:v>
                </c:pt>
                <c:pt idx="389">
                  <c:v>-16.220025494377957</c:v>
                </c:pt>
                <c:pt idx="390">
                  <c:v>-16.025476207443099</c:v>
                </c:pt>
                <c:pt idx="391">
                  <c:v>-15.816372849860842</c:v>
                </c:pt>
                <c:pt idx="392">
                  <c:v>-15.579227467622118</c:v>
                </c:pt>
                <c:pt idx="393">
                  <c:v>-15.36538547657568</c:v>
                </c:pt>
                <c:pt idx="394">
                  <c:v>-15.094379962763558</c:v>
                </c:pt>
                <c:pt idx="395">
                  <c:v>-14.637612731620768</c:v>
                </c:pt>
                <c:pt idx="396">
                  <c:v>-12.843384267270864</c:v>
                </c:pt>
                <c:pt idx="397">
                  <c:v>-12.331542033428635</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-6.4132620442430062</c:v>
                </c:pt>
                <c:pt idx="406">
                  <c:v>-6.5662989592223404</c:v>
                </c:pt>
                <c:pt idx="407">
                  <c:v>-6.9323297075352173</c:v>
                </c:pt>
                <c:pt idx="408">
                  <c:v>-7.3102231283985804</c:v>
                </c:pt>
                <c:pt idx="409">
                  <c:v>-7.5771111006150083</c:v>
                </c:pt>
                <c:pt idx="410">
                  <c:v>-7.2484247910441395</c:v>
                </c:pt>
                <c:pt idx="411">
                  <c:v>-6.247476353504851</c:v>
                </c:pt>
                <c:pt idx="412">
                  <c:v>-5.2944169525301845</c:v>
                </c:pt>
                <c:pt idx="413">
                  <c:v>-4.2904941952803384</c:v>
                </c:pt>
                <c:pt idx="414">
                  <c:v>-2.7170511405051911</c:v>
                </c:pt>
                <c:pt idx="415">
                  <c:v>-0.52814019496608466</c:v>
                </c:pt>
                <c:pt idx="416">
                  <c:v>1.5665112561691628</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14.933782804484268</c:v>
                </c:pt>
                <c:pt idx="426">
                  <c:v>15.122420942147444</c:v>
                </c:pt>
                <c:pt idx="427">
                  <c:v>15.320830500219214</c:v>
                </c:pt>
                <c:pt idx="428">
                  <c:v>15.699605015485504</c:v>
                </c:pt>
                <c:pt idx="429">
                  <c:v>15.942327778418445</c:v>
                </c:pt>
                <c:pt idx="430">
                  <c:v>15.35897513356797</c:v>
                </c:pt>
                <c:pt idx="431">
                  <c:v>15.463833108397894</c:v>
                </c:pt>
                <c:pt idx="432">
                  <c:v>15.636120835661927</c:v>
                </c:pt>
                <c:pt idx="433">
                  <c:v>15.507866579067068</c:v>
                </c:pt>
                <c:pt idx="434">
                  <c:v>14.894756014258716</c:v>
                </c:pt>
                <c:pt idx="435">
                  <c:v>14.209651005702909</c:v>
                </c:pt>
                <c:pt idx="436">
                  <c:v>13.894497577607568</c:v>
                </c:pt>
                <c:pt idx="437">
                  <c:v>13.528154006630713</c:v>
                </c:pt>
                <c:pt idx="438">
                  <c:v>13.361246039920967</c:v>
                </c:pt>
                <c:pt idx="439">
                  <c:v>13.311828407020045</c:v>
                </c:pt>
                <c:pt idx="440">
                  <c:v>13.286370167035658</c:v>
                </c:pt>
                <c:pt idx="441">
                  <c:v>13.177474032586456</c:v>
                </c:pt>
                <c:pt idx="442">
                  <c:v>12.965521271864416</c:v>
                </c:pt>
                <c:pt idx="443">
                  <c:v>12.637188158964619</c:v>
                </c:pt>
                <c:pt idx="444">
                  <c:v>12.168525925709266</c:v>
                </c:pt>
                <c:pt idx="445">
                  <c:v>10.343340387856168</c:v>
                </c:pt>
                <c:pt idx="446">
                  <c:v>9.7183225265947453</c:v>
                </c:pt>
                <c:pt idx="447">
                  <c:v>9.1644866201334878</c:v>
                </c:pt>
                <c:pt idx="448">
                  <c:v>8.6441709294979159</c:v>
                </c:pt>
                <c:pt idx="449">
                  <c:v>8.078516424179071</c:v>
                </c:pt>
                <c:pt idx="450">
                  <c:v>7.657442888892362</c:v>
                </c:pt>
                <c:pt idx="451">
                  <c:v>7.3373221013730108</c:v>
                </c:pt>
                <c:pt idx="452">
                  <c:v>6.9322225008458433</c:v>
                </c:pt>
                <c:pt idx="453">
                  <c:v>6.4443180256516737</c:v>
                </c:pt>
                <c:pt idx="454">
                  <c:v>5.7760804870447524</c:v>
                </c:pt>
                <c:pt idx="455">
                  <c:v>5.0958313825066597</c:v>
                </c:pt>
                <c:pt idx="456">
                  <c:v>4.377394633400769</c:v>
                </c:pt>
                <c:pt idx="457">
                  <c:v>3.5368808128398657</c:v>
                </c:pt>
                <c:pt idx="458">
                  <c:v>2.7956241360984961</c:v>
                </c:pt>
                <c:pt idx="459">
                  <c:v>2.2101038168784441</c:v>
                </c:pt>
                <c:pt idx="460">
                  <c:v>1.8361234872815828</c:v>
                </c:pt>
                <c:pt idx="461">
                  <c:v>1.6852222206737237</c:v>
                </c:pt>
                <c:pt idx="462">
                  <c:v>1.7060782791953386</c:v>
                </c:pt>
                <c:pt idx="463">
                  <c:v>1.8017520022123108</c:v>
                </c:pt>
                <c:pt idx="464">
                  <c:v>1.9115393245662362</c:v>
                </c:pt>
                <c:pt idx="465">
                  <c:v>1.9430900932902659</c:v>
                </c:pt>
                <c:pt idx="466">
                  <c:v>1.8125821019422708</c:v>
                </c:pt>
                <c:pt idx="467">
                  <c:v>1.4724477123035342</c:v>
                </c:pt>
                <c:pt idx="468">
                  <c:v>1.086822365517748</c:v>
                </c:pt>
                <c:pt idx="469">
                  <c:v>0.69893971710227765</c:v>
                </c:pt>
                <c:pt idx="470">
                  <c:v>0.33942572816749883</c:v>
                </c:pt>
                <c:pt idx="471">
                  <c:v>0.1350918157916397</c:v>
                </c:pt>
                <c:pt idx="472">
                  <c:v>2.1080326514777469E-3</c:v>
                </c:pt>
                <c:pt idx="473">
                  <c:v>-0.29522619080921736</c:v>
                </c:pt>
                <c:pt idx="474">
                  <c:v>-0.86633048509406752</c:v>
                </c:pt>
                <c:pt idx="475">
                  <c:v>-1.5538345596503258</c:v>
                </c:pt>
                <c:pt idx="476">
                  <c:v>-2.3026820809622675</c:v>
                </c:pt>
                <c:pt idx="477">
                  <c:v>-8.2085010730261239</c:v>
                </c:pt>
                <c:pt idx="478">
                  <c:v>-9.0117817110374485</c:v>
                </c:pt>
                <c:pt idx="479">
                  <c:v>-9.8624137738348505</c:v>
                </c:pt>
                <c:pt idx="480">
                  <c:v>-10.726168299629592</c:v>
                </c:pt>
                <c:pt idx="481">
                  <c:v>-11.584547314765524</c:v>
                </c:pt>
                <c:pt idx="482">
                  <c:v>-12.486017538029175</c:v>
                </c:pt>
                <c:pt idx="483">
                  <c:v>-13.12134928850125</c:v>
                </c:pt>
                <c:pt idx="484">
                  <c:v>-13.77239958098327</c:v>
                </c:pt>
                <c:pt idx="485">
                  <c:v>-14.318237335926472</c:v>
                </c:pt>
                <c:pt idx="486">
                  <c:v>-14.69690241638405</c:v>
                </c:pt>
                <c:pt idx="487">
                  <c:v>-14.850793560355555</c:v>
                </c:pt>
                <c:pt idx="488">
                  <c:v>-15.036695524237254</c:v>
                </c:pt>
                <c:pt idx="489">
                  <c:v>-15.787089855723268</c:v>
                </c:pt>
                <c:pt idx="490">
                  <c:v>-15.690568050884309</c:v>
                </c:pt>
                <c:pt idx="491">
                  <c:v>-15.50944721942167</c:v>
                </c:pt>
                <c:pt idx="492">
                  <c:v>-15.439201911229674</c:v>
                </c:pt>
                <c:pt idx="493">
                  <c:v>-15.735782081806009</c:v>
                </c:pt>
                <c:pt idx="494">
                  <c:v>-15.898795322869077</c:v>
                </c:pt>
                <c:pt idx="495">
                  <c:v>-15.751387698021674</c:v>
                </c:pt>
                <c:pt idx="496">
                  <c:v>-16.106079118056453</c:v>
                </c:pt>
                <c:pt idx="497">
                  <c:v>-16.463386045197414</c:v>
                </c:pt>
                <c:pt idx="498">
                  <c:v>-16.80230853160441</c:v>
                </c:pt>
                <c:pt idx="499">
                  <c:v>-16.892357138493963</c:v>
                </c:pt>
                <c:pt idx="500">
                  <c:v>-16.772805757157531</c:v>
                </c:pt>
                <c:pt idx="501">
                  <c:v>-16.636543179651792</c:v>
                </c:pt>
                <c:pt idx="502">
                  <c:v>-16.593504488089764</c:v>
                </c:pt>
                <c:pt idx="503">
                  <c:v>-16.297970398930346</c:v>
                </c:pt>
                <c:pt idx="504">
                  <c:v>-15.810850414243914</c:v>
                </c:pt>
                <c:pt idx="505">
                  <c:v>-15.278142407833215</c:v>
                </c:pt>
                <c:pt idx="506">
                  <c:v>-14.921503321411098</c:v>
                </c:pt>
                <c:pt idx="507">
                  <c:v>-14.781934932347127</c:v>
                </c:pt>
                <c:pt idx="508">
                  <c:v>-14.731482601677925</c:v>
                </c:pt>
                <c:pt idx="509">
                  <c:v>-14.705880017029106</c:v>
                </c:pt>
                <c:pt idx="510">
                  <c:v>-14.710482653837786</c:v>
                </c:pt>
                <c:pt idx="511">
                  <c:v>-13.931733019685472</c:v>
                </c:pt>
                <c:pt idx="512">
                  <c:v>-13.660303730580861</c:v>
                </c:pt>
                <c:pt idx="513">
                  <c:v>-13.218134890424125</c:v>
                </c:pt>
                <c:pt idx="514">
                  <c:v>-12.467658900232067</c:v>
                </c:pt>
                <c:pt idx="515">
                  <c:v>-11.519047925572849</c:v>
                </c:pt>
                <c:pt idx="516">
                  <c:v>-10.383109147097255</c:v>
                </c:pt>
                <c:pt idx="517">
                  <c:v>-9.1882628708879128</c:v>
                </c:pt>
                <c:pt idx="518">
                  <c:v>-8.0034621333459324</c:v>
                </c:pt>
                <c:pt idx="519">
                  <c:v>-6.6917230889891313</c:v>
                </c:pt>
                <c:pt idx="520">
                  <c:v>-1.7175670955239455</c:v>
                </c:pt>
                <c:pt idx="521">
                  <c:v>-0.38111399823834846</c:v>
                </c:pt>
                <c:pt idx="522">
                  <c:v>0.7920575074408307</c:v>
                </c:pt>
                <c:pt idx="523">
                  <c:v>2.0608247960894652</c:v>
                </c:pt>
                <c:pt idx="524">
                  <c:v>3.3187238877307408</c:v>
                </c:pt>
                <c:pt idx="525">
                  <c:v>4.3626585761574441</c:v>
                </c:pt>
                <c:pt idx="526">
                  <c:v>5.1948433225349788</c:v>
                </c:pt>
                <c:pt idx="527">
                  <c:v>8.2406209844640337</c:v>
                </c:pt>
                <c:pt idx="528">
                  <c:v>8.9927164694265702</c:v>
                </c:pt>
                <c:pt idx="529">
                  <c:v>9.5540902864923396</c:v>
                </c:pt>
                <c:pt idx="530">
                  <c:v>9.9497155235144685</c:v>
                </c:pt>
                <c:pt idx="531">
                  <c:v>10.248062891702048</c:v>
                </c:pt>
                <c:pt idx="532">
                  <c:v>10.77213017757572</c:v>
                </c:pt>
                <c:pt idx="533">
                  <c:v>11.399788817643266</c:v>
                </c:pt>
                <c:pt idx="534">
                  <c:v>11.965948434423977</c:v>
                </c:pt>
                <c:pt idx="535">
                  <c:v>12.426483805040874</c:v>
                </c:pt>
                <c:pt idx="536">
                  <c:v>13.436813431514169</c:v>
                </c:pt>
                <c:pt idx="537">
                  <c:v>13.74310294366866</c:v>
                </c:pt>
                <c:pt idx="538">
                  <c:v>13.89420008492371</c:v>
                </c:pt>
                <c:pt idx="539">
                  <c:v>13.980138132188753</c:v>
                </c:pt>
                <c:pt idx="540">
                  <c:v>14.197177258894699</c:v>
                </c:pt>
                <c:pt idx="541">
                  <c:v>14.426592536594756</c:v>
                </c:pt>
                <c:pt idx="542">
                  <c:v>14.563100242000672</c:v>
                </c:pt>
                <c:pt idx="543">
                  <c:v>14.631595503945302</c:v>
                </c:pt>
                <c:pt idx="544">
                  <c:v>14.938813011135011</c:v>
                </c:pt>
                <c:pt idx="545">
                  <c:v>14.969465837656159</c:v>
                </c:pt>
                <c:pt idx="546">
                  <c:v>14.932509353659029</c:v>
                </c:pt>
                <c:pt idx="547">
                  <c:v>14.881753459026726</c:v>
                </c:pt>
                <c:pt idx="548">
                  <c:v>14.837538912453581</c:v>
                </c:pt>
                <c:pt idx="549">
                  <c:v>14.705993567152632</c:v>
                </c:pt>
                <c:pt idx="550">
                  <c:v>14.499220518333175</c:v>
                </c:pt>
                <c:pt idx="551">
                  <c:v>13.867321924501868</c:v>
                </c:pt>
                <c:pt idx="552">
                  <c:v>13.61355808488463</c:v>
                </c:pt>
                <c:pt idx="553">
                  <c:v>13.148934163030528</c:v>
                </c:pt>
                <c:pt idx="554">
                  <c:v>12.419675927822142</c:v>
                </c:pt>
                <c:pt idx="555">
                  <c:v>11.562469428493706</c:v>
                </c:pt>
                <c:pt idx="556">
                  <c:v>10.690414932710553</c:v>
                </c:pt>
                <c:pt idx="557">
                  <c:v>9.9895733200890504</c:v>
                </c:pt>
                <c:pt idx="558">
                  <c:v>6.756629132185358</c:v>
                </c:pt>
                <c:pt idx="559">
                  <c:v>5.4971030989701433</c:v>
                </c:pt>
                <c:pt idx="560">
                  <c:v>4.5180361210743794</c:v>
                </c:pt>
                <c:pt idx="561">
                  <c:v>3.7628991339016977</c:v>
                </c:pt>
                <c:pt idx="562">
                  <c:v>3.1528890955215729</c:v>
                </c:pt>
                <c:pt idx="563">
                  <c:v>2.5824386780132587</c:v>
                </c:pt>
                <c:pt idx="564">
                  <c:v>2.0532717452322826</c:v>
                </c:pt>
                <c:pt idx="565">
                  <c:v>1.5313007203058788</c:v>
                </c:pt>
                <c:pt idx="566">
                  <c:v>0.7321649446468117</c:v>
                </c:pt>
                <c:pt idx="567">
                  <c:v>-3.7520152861489464</c:v>
                </c:pt>
                <c:pt idx="568">
                  <c:v>-5.0785040481273676</c:v>
                </c:pt>
                <c:pt idx="569">
                  <c:v>-6.5279582235533926</c:v>
                </c:pt>
                <c:pt idx="570">
                  <c:v>-8.3105598845521627</c:v>
                </c:pt>
                <c:pt idx="571">
                  <c:v>-9.9095669713529144</c:v>
                </c:pt>
                <c:pt idx="572">
                  <c:v>-11.207154470877319</c:v>
                </c:pt>
                <c:pt idx="573">
                  <c:v>-12.342558369649961</c:v>
                </c:pt>
                <c:pt idx="574">
                  <c:v>-14.290004065973321</c:v>
                </c:pt>
                <c:pt idx="575">
                  <c:v>-14.874534690782632</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-20.828699583175549</c:v>
                </c:pt>
                <c:pt idx="586">
                  <c:v>-21.200309837130416</c:v>
                </c:pt>
                <c:pt idx="587">
                  <c:v>-21.32015081848769</c:v>
                </c:pt>
                <c:pt idx="588">
                  <c:v>-21.191599372772949</c:v>
                </c:pt>
                <c:pt idx="589">
                  <c:v>-21.052647825681966</c:v>
                </c:pt>
                <c:pt idx="590">
                  <c:v>-21.052400724616035</c:v>
                </c:pt>
                <c:pt idx="591">
                  <c:v>-20.875376185271588</c:v>
                </c:pt>
                <c:pt idx="592">
                  <c:v>-20.694183105585733</c:v>
                </c:pt>
                <c:pt idx="593">
                  <c:v>-20.419274366335912</c:v>
                </c:pt>
                <c:pt idx="594">
                  <c:v>-20.229888702413625</c:v>
                </c:pt>
                <c:pt idx="595">
                  <c:v>-20.146154833084694</c:v>
                </c:pt>
                <c:pt idx="596">
                  <c:v>-20.099290021331612</c:v>
                </c:pt>
                <c:pt idx="597">
                  <c:v>-19.993989753807455</c:v>
                </c:pt>
                <c:pt idx="598">
                  <c:v>-19.949161856246803</c:v>
                </c:pt>
                <c:pt idx="599">
                  <c:v>-20.14391695954869</c:v>
                </c:pt>
                <c:pt idx="600">
                  <c:v>-20.081513922779699</c:v>
                </c:pt>
                <c:pt idx="601">
                  <c:v>-19.756649483504361</c:v>
                </c:pt>
                <c:pt idx="602">
                  <c:v>-19.403684128163889</c:v>
                </c:pt>
                <c:pt idx="603">
                  <c:v>-19.092313107048867</c:v>
                </c:pt>
                <c:pt idx="604">
                  <c:v>-18.829693851281696</c:v>
                </c:pt>
                <c:pt idx="605">
                  <c:v>-18.619164957328671</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-7.4041494613528496</c:v>
                </c:pt>
                <c:pt idx="616">
                  <c:v>-6.5171634890251511</c:v>
                </c:pt>
                <c:pt idx="617">
                  <c:v>-5.262155995914469</c:v>
                </c:pt>
                <c:pt idx="618">
                  <c:v>-3.8241660653373684</c:v>
                </c:pt>
                <c:pt idx="619">
                  <c:v>-2.3214471909059826</c:v>
                </c:pt>
                <c:pt idx="620">
                  <c:v>-0.44040687042323157</c:v>
                </c:pt>
                <c:pt idx="621">
                  <c:v>1.499426048833199</c:v>
                </c:pt>
                <c:pt idx="622">
                  <c:v>2.9329847803497677</c:v>
                </c:pt>
                <c:pt idx="623">
                  <c:v>4.0888496112005184</c:v>
                </c:pt>
                <c:pt idx="624">
                  <c:v>5.9040092851256727</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-0.10329939295166936</c:v>
                </c:pt>
                <c:pt idx="643">
                  <c:v>-0.4473100667263738</c:v>
                </c:pt>
                <c:pt idx="644">
                  <c:v>-0.97033316845793993</c:v>
                </c:pt>
                <c:pt idx="645">
                  <c:v>-1.9626696481457202</c:v>
                </c:pt>
                <c:pt idx="646">
                  <c:v>-5.4095766740122713</c:v>
                </c:pt>
                <c:pt idx="647">
                  <c:v>-6.0773952326886729</c:v>
                </c:pt>
                <c:pt idx="648">
                  <c:v>-6.2515140577781878</c:v>
                </c:pt>
                <c:pt idx="649">
                  <c:v>-6.0050110128126164</c:v>
                </c:pt>
                <c:pt idx="650">
                  <c:v>-5.9198315718914216</c:v>
                </c:pt>
                <c:pt idx="651">
                  <c:v>-5.8561696553674238</c:v>
                </c:pt>
                <c:pt idx="652">
                  <c:v>-5.9905267618767226</c:v>
                </c:pt>
                <c:pt idx="653">
                  <c:v>-6.1472926565788795</c:v>
                </c:pt>
                <c:pt idx="654">
                  <c:v>-7.6981693734643297</c:v>
                </c:pt>
                <c:pt idx="655">
                  <c:v>-7.9496202074646289</c:v>
                </c:pt>
                <c:pt idx="656">
                  <c:v>-8.0168996957370098</c:v>
                </c:pt>
                <c:pt idx="657">
                  <c:v>-7.9073516576769913</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-5.833191684743678</c:v>
                </c:pt>
                <c:pt idx="670">
                  <c:v>-4.1366986739571994</c:v>
                </c:pt>
                <c:pt idx="671">
                  <c:v>-2.8313976141300969</c:v>
                </c:pt>
                <c:pt idx="672">
                  <c:v>-1.956501987325197</c:v>
                </c:pt>
                <c:pt idx="673">
                  <c:v>-1.1180325182738797</c:v>
                </c:pt>
                <c:pt idx="674">
                  <c:v>1.7831279902836179E-2</c:v>
                </c:pt>
                <c:pt idx="675">
                  <c:v>3.5355466492219989</c:v>
                </c:pt>
                <c:pt idx="676">
                  <c:v>4.7943701690219545</c:v>
                </c:pt>
                <c:pt idx="677">
                  <c:v>6.2446415730247509</c:v>
                </c:pt>
                <c:pt idx="678">
                  <c:v>7.6809311789972643</c:v>
                </c:pt>
                <c:pt idx="679">
                  <c:v>8.7894826349075412</c:v>
                </c:pt>
                <c:pt idx="680">
                  <c:v>9.7714581350248579</c:v>
                </c:pt>
                <c:pt idx="681">
                  <c:v>11.033077858380025</c:v>
                </c:pt>
                <c:pt idx="682">
                  <c:v>12.413926654033787</c:v>
                </c:pt>
                <c:pt idx="683">
                  <c:v>15.248154858938568</c:v>
                </c:pt>
                <c:pt idx="684">
                  <c:v>15.275644245400141</c:v>
                </c:pt>
                <c:pt idx="685">
                  <c:v>14.718130206179818</c:v>
                </c:pt>
                <c:pt idx="686">
                  <c:v>13.774716246569096</c:v>
                </c:pt>
                <c:pt idx="687">
                  <c:v>12.917898916241356</c:v>
                </c:pt>
                <c:pt idx="688">
                  <c:v>12.06987962847451</c:v>
                </c:pt>
                <c:pt idx="689">
                  <c:v>11.169115343207096</c:v>
                </c:pt>
                <c:pt idx="690">
                  <c:v>10.323780926912002</c:v>
                </c:pt>
                <c:pt idx="691">
                  <c:v>9.5958050597202771</c:v>
                </c:pt>
                <c:pt idx="692">
                  <c:v>8.9500140508446719</c:v>
                </c:pt>
                <c:pt idx="693">
                  <c:v>8.4627130281997296</c:v>
                </c:pt>
                <c:pt idx="694">
                  <c:v>8.064830774139125</c:v>
                </c:pt>
                <c:pt idx="695">
                  <c:v>7.6303522431827417</c:v>
                </c:pt>
                <c:pt idx="696">
                  <c:v>7.0527379663480962</c:v>
                </c:pt>
                <c:pt idx="697">
                  <c:v>6.237572226441074</c:v>
                </c:pt>
                <c:pt idx="698">
                  <c:v>5.1709791917846362</c:v>
                </c:pt>
                <c:pt idx="699">
                  <c:v>0.84961718117833129</c:v>
                </c:pt>
                <c:pt idx="700">
                  <c:v>-0.93861665381002979</c:v>
                </c:pt>
                <c:pt idx="701">
                  <c:v>-2.9262675756637266</c:v>
                </c:pt>
                <c:pt idx="702">
                  <c:v>-4.8083126928643827</c:v>
                </c:pt>
                <c:pt idx="703">
                  <c:v>-6.3959139708790849</c:v>
                </c:pt>
                <c:pt idx="704">
                  <c:v>-7.5847551447701314</c:v>
                </c:pt>
                <c:pt idx="705">
                  <c:v>-8.418901255858799</c:v>
                </c:pt>
                <c:pt idx="706">
                  <c:v>-9.130642180793842</c:v>
                </c:pt>
                <c:pt idx="707">
                  <c:v>-11.136584956372754</c:v>
                </c:pt>
                <c:pt idx="708">
                  <c:v>-11.877077334946062</c:v>
                </c:pt>
                <c:pt idx="709">
                  <c:v>-12.405605872712584</c:v>
                </c:pt>
                <c:pt idx="710">
                  <c:v>-12.916701946333461</c:v>
                </c:pt>
                <c:pt idx="711">
                  <c:v>-13.599049986976302</c:v>
                </c:pt>
                <c:pt idx="712">
                  <c:v>-14.304981304785302</c:v>
                </c:pt>
                <c:pt idx="713">
                  <c:v>-14.908612781281509</c:v>
                </c:pt>
                <c:pt idx="714">
                  <c:v>-15.401126490464492</c:v>
                </c:pt>
                <c:pt idx="715">
                  <c:v>-15.662303817406938</c:v>
                </c:pt>
                <c:pt idx="716">
                  <c:v>-15.499962666958197</c:v>
                </c:pt>
                <c:pt idx="717">
                  <c:v>-15.840087873787057</c:v>
                </c:pt>
                <c:pt idx="718">
                  <c:v>-16.345488480332023</c:v>
                </c:pt>
                <c:pt idx="719">
                  <c:v>-16.738572849037404</c:v>
                </c:pt>
                <c:pt idx="720">
                  <c:v>-16.85546015303359</c:v>
                </c:pt>
                <c:pt idx="721">
                  <c:v>-16.665996169608803</c:v>
                </c:pt>
                <c:pt idx="722">
                  <c:v>-16.19259666892702</c:v>
                </c:pt>
                <c:pt idx="723">
                  <c:v>-14.167185122137965</c:v>
                </c:pt>
                <c:pt idx="724">
                  <c:v>-13.708155125214072</c:v>
                </c:pt>
                <c:pt idx="725">
                  <c:v>-13.399003156669462</c:v>
                </c:pt>
                <c:pt idx="726">
                  <c:v>-13.165969548311114</c:v>
                </c:pt>
                <c:pt idx="727">
                  <c:v>-12.875424229321474</c:v>
                </c:pt>
                <c:pt idx="728">
                  <c:v>-12.200274600935918</c:v>
                </c:pt>
                <c:pt idx="729">
                  <c:v>-10.912049317597791</c:v>
                </c:pt>
                <c:pt idx="730">
                  <c:v>-9.7915446416986356</c:v>
                </c:pt>
                <c:pt idx="731">
                  <c:v>-9.4835698942029616</c:v>
                </c:pt>
                <c:pt idx="732">
                  <c:v>-9.5844047358297768</c:v>
                </c:pt>
                <c:pt idx="733">
                  <c:v>-9.6385168336382208</c:v>
                </c:pt>
                <c:pt idx="734">
                  <c:v>-9.5950070108054568</c:v>
                </c:pt>
                <c:pt idx="735">
                  <c:v>-9.4767907037787324</c:v>
                </c:pt>
                <c:pt idx="736">
                  <c:v>-9.131397447934047</c:v>
                </c:pt>
                <c:pt idx="737">
                  <c:v>-8.5722013607941339</c:v>
                </c:pt>
                <c:pt idx="738">
                  <c:v>-7.9354580378936319</c:v>
                </c:pt>
                <c:pt idx="739">
                  <c:v>-7.5099366454738714</c:v>
                </c:pt>
                <c:pt idx="740">
                  <c:v>-5.0404441091243424</c:v>
                </c:pt>
                <c:pt idx="741">
                  <c:v>-3.7934575348290025</c:v>
                </c:pt>
                <c:pt idx="742">
                  <c:v>-2.2346764676901358</c:v>
                </c:pt>
                <c:pt idx="743">
                  <c:v>-0.89262443666889835</c:v>
                </c:pt>
                <c:pt idx="744">
                  <c:v>0.20027064143926054</c:v>
                </c:pt>
                <c:pt idx="745">
                  <c:v>1.4648647603959957</c:v>
                </c:pt>
                <c:pt idx="746">
                  <c:v>2.8998922861480985</c:v>
                </c:pt>
                <c:pt idx="747">
                  <c:v>4.0654142076298232</c:v>
                </c:pt>
                <c:pt idx="748">
                  <c:v>6.66288415498307</c:v>
                </c:pt>
                <c:pt idx="749">
                  <c:v>7.5654376889377346</c:v>
                </c:pt>
                <c:pt idx="750">
                  <c:v>8.6336124815694539</c:v>
                </c:pt>
                <c:pt idx="751">
                  <c:v>9.7001865529646061</c:v>
                </c:pt>
                <c:pt idx="752">
                  <c:v>10.704402856566801</c:v>
                </c:pt>
                <c:pt idx="753">
                  <c:v>11.573400918587364</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15.965733015320319</c:v>
                </c:pt>
                <c:pt idx="765">
                  <c:v>15.801710879425865</c:v>
                </c:pt>
                <c:pt idx="766">
                  <c:v>15.615060782157077</c:v>
                </c:pt>
                <c:pt idx="767">
                  <c:v>15.621875186001006</c:v>
                </c:pt>
                <c:pt idx="768">
                  <c:v>15.733672025899748</c:v>
                </c:pt>
                <c:pt idx="769">
                  <c:v>15.661198558218558</c:v>
                </c:pt>
                <c:pt idx="770">
                  <c:v>15.336282664851495</c:v>
                </c:pt>
                <c:pt idx="771">
                  <c:v>12.703750173810153</c:v>
                </c:pt>
                <c:pt idx="772">
                  <c:v>11.557601552672224</c:v>
                </c:pt>
                <c:pt idx="773">
                  <c:v>10.545374044301548</c:v>
                </c:pt>
                <c:pt idx="774">
                  <c:v>9.554542445015386</c:v>
                </c:pt>
                <c:pt idx="775">
                  <c:v>8.4067916322529044</c:v>
                </c:pt>
                <c:pt idx="776">
                  <c:v>6.9850966855641561</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-8.8311948485859624</c:v>
                </c:pt>
                <c:pt idx="786">
                  <c:v>-10.062167057789342</c:v>
                </c:pt>
                <c:pt idx="787">
                  <c:v>-12.710433269038734</c:v>
                </c:pt>
                <c:pt idx="788">
                  <c:v>-13.176850191440934</c:v>
                </c:pt>
                <c:pt idx="789">
                  <c:v>-13.543240055922169</c:v>
                </c:pt>
                <c:pt idx="790">
                  <c:v>-13.84314091269095</c:v>
                </c:pt>
                <c:pt idx="791">
                  <c:v>-14.198112825827678</c:v>
                </c:pt>
                <c:pt idx="792">
                  <c:v>-14.644793840732138</c:v>
                </c:pt>
                <c:pt idx="793">
                  <c:v>-15.090331026623588</c:v>
                </c:pt>
                <c:pt idx="794">
                  <c:v>-15.421416098630974</c:v>
                </c:pt>
                <c:pt idx="795">
                  <c:v>-15.55759853525042</c:v>
                </c:pt>
                <c:pt idx="796">
                  <c:v>-15.810864985314112</c:v>
                </c:pt>
                <c:pt idx="797">
                  <c:v>-16.00218617306523</c:v>
                </c:pt>
                <c:pt idx="798">
                  <c:v>-15.927794788265119</c:v>
                </c:pt>
                <c:pt idx="799">
                  <c:v>-15.614751736841328</c:v>
                </c:pt>
                <c:pt idx="800">
                  <c:v>-15.158850877249234</c:v>
                </c:pt>
                <c:pt idx="801">
                  <c:v>-14.671049695029605</c:v>
                </c:pt>
                <c:pt idx="802">
                  <c:v>-14.155054099044099</c:v>
                </c:pt>
                <c:pt idx="803">
                  <c:v>-13.558237633519704</c:v>
                </c:pt>
                <c:pt idx="804">
                  <c:v>-12.673141043298401</c:v>
                </c:pt>
                <c:pt idx="805">
                  <c:v>-11.375883517801842</c:v>
                </c:pt>
                <c:pt idx="806">
                  <c:v>-9.89449896691589</c:v>
                </c:pt>
                <c:pt idx="807">
                  <c:v>-8.491521952062115</c:v>
                </c:pt>
                <c:pt idx="808">
                  <c:v>-7.3627399975808743</c:v>
                </c:pt>
                <c:pt idx="809">
                  <c:v>-6.3485018333004746</c:v>
                </c:pt>
                <c:pt idx="810">
                  <c:v>-5.0911966645530295</c:v>
                </c:pt>
                <c:pt idx="811">
                  <c:v>-3.5243996874042152</c:v>
                </c:pt>
                <c:pt idx="812">
                  <c:v>-1.7615286215338699</c:v>
                </c:pt>
                <c:pt idx="813">
                  <c:v>-4.1072119717369945E-2</c:v>
                </c:pt>
                <c:pt idx="814">
                  <c:v>1.693219385608927</c:v>
                </c:pt>
                <c:pt idx="815">
                  <c:v>3.4150917856403593</c:v>
                </c:pt>
                <c:pt idx="816">
                  <c:v>5.2961464115748873</c:v>
                </c:pt>
                <c:pt idx="817">
                  <c:v>7.204272871739704</c:v>
                </c:pt>
                <c:pt idx="818">
                  <c:v>9.0199348112145543</c:v>
                </c:pt>
                <c:pt idx="819">
                  <c:v>10.549074261338916</c:v>
                </c:pt>
                <c:pt idx="820">
                  <c:v>11.854627886383366</c:v>
                </c:pt>
                <c:pt idx="821">
                  <c:v>12.849369503350875</c:v>
                </c:pt>
                <c:pt idx="822">
                  <c:v>13.741458385898495</c:v>
                </c:pt>
                <c:pt idx="823">
                  <c:v>14.750456884393557</c:v>
                </c:pt>
                <c:pt idx="824">
                  <c:v>15.760522562000952</c:v>
                </c:pt>
                <c:pt idx="825">
                  <c:v>16.734882894485139</c:v>
                </c:pt>
                <c:pt idx="826">
                  <c:v>17.804651103845604</c:v>
                </c:pt>
                <c:pt idx="827">
                  <c:v>18.753238096951687</c:v>
                </c:pt>
                <c:pt idx="828">
                  <c:v>19.349722159936476</c:v>
                </c:pt>
                <c:pt idx="829">
                  <c:v>19.85592994305938</c:v>
                </c:pt>
                <c:pt idx="830">
                  <c:v>20.510783284871259</c:v>
                </c:pt>
                <c:pt idx="831">
                  <c:v>21.294575723578831</c:v>
                </c:pt>
                <c:pt idx="832">
                  <c:v>21.907751251075247</c:v>
                </c:pt>
                <c:pt idx="833">
                  <c:v>22.344016075713512</c:v>
                </c:pt>
                <c:pt idx="834">
                  <c:v>22.653151955368095</c:v>
                </c:pt>
                <c:pt idx="835">
                  <c:v>22.825107887220469</c:v>
                </c:pt>
                <c:pt idx="836">
                  <c:v>22.809154386703057</c:v>
                </c:pt>
                <c:pt idx="837">
                  <c:v>22.414463861068825</c:v>
                </c:pt>
                <c:pt idx="838">
                  <c:v>21.411674004529306</c:v>
                </c:pt>
                <c:pt idx="839">
                  <c:v>20.035752431451826</c:v>
                </c:pt>
                <c:pt idx="840">
                  <c:v>18.865163951534733</c:v>
                </c:pt>
                <c:pt idx="841">
                  <c:v>18.228526268893315</c:v>
                </c:pt>
                <c:pt idx="842">
                  <c:v>18.013497342751126</c:v>
                </c:pt>
                <c:pt idx="843">
                  <c:v>17.079647924708134</c:v>
                </c:pt>
                <c:pt idx="844">
                  <c:v>16.552305563127476</c:v>
                </c:pt>
                <c:pt idx="845">
                  <c:v>15.820786079957898</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0.53574661439108795</c:v>
                </c:pt>
                <c:pt idx="854">
                  <c:v>-1.524285795263012</c:v>
                </c:pt>
                <c:pt idx="855">
                  <c:v>-3.5726891248361978</c:v>
                </c:pt>
                <c:pt idx="856">
                  <c:v>-5.1442368780076801</c:v>
                </c:pt>
                <c:pt idx="857">
                  <c:v>-6.396946088353678</c:v>
                </c:pt>
                <c:pt idx="858">
                  <c:v>-7.6325036312198478</c:v>
                </c:pt>
                <c:pt idx="859">
                  <c:v>-9.5624822571057582</c:v>
                </c:pt>
                <c:pt idx="860">
                  <c:v>-10.098256866671747</c:v>
                </c:pt>
                <c:pt idx="861">
                  <c:v>-10.43942663709768</c:v>
                </c:pt>
                <c:pt idx="862">
                  <c:v>-10.772846723109364</c:v>
                </c:pt>
                <c:pt idx="863">
                  <c:v>-11.295715917911593</c:v>
                </c:pt>
                <c:pt idx="864">
                  <c:v>-12.00751968058697</c:v>
                </c:pt>
                <c:pt idx="865">
                  <c:v>-12.685984227449742</c:v>
                </c:pt>
                <c:pt idx="866">
                  <c:v>-13.160487790265265</c:v>
                </c:pt>
                <c:pt idx="867">
                  <c:v>-13.460553178702055</c:v>
                </c:pt>
                <c:pt idx="868">
                  <c:v>-12.462460367363786</c:v>
                </c:pt>
                <c:pt idx="869">
                  <c:v>-12.554552870416968</c:v>
                </c:pt>
                <c:pt idx="870">
                  <c:v>-12.716072273217492</c:v>
                </c:pt>
                <c:pt idx="871">
                  <c:v>-12.792943472032292</c:v>
                </c:pt>
                <c:pt idx="872">
                  <c:v>-12.807315707865818</c:v>
                </c:pt>
                <c:pt idx="873">
                  <c:v>-12.774284609475671</c:v>
                </c:pt>
                <c:pt idx="874">
                  <c:v>-12.832672709268522</c:v>
                </c:pt>
                <c:pt idx="875">
                  <c:v>-13.065846867741774</c:v>
                </c:pt>
                <c:pt idx="876">
                  <c:v>-13.248179830109118</c:v>
                </c:pt>
                <c:pt idx="877">
                  <c:v>-13.651762958478727</c:v>
                </c:pt>
                <c:pt idx="878">
                  <c:v>-14.188170498907818</c:v>
                </c:pt>
                <c:pt idx="879">
                  <c:v>-14.67101994576123</c:v>
                </c:pt>
                <c:pt idx="880">
                  <c:v>-14.975404745829168</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-5.5732283100897515</c:v>
                </c:pt>
                <c:pt idx="889">
                  <c:v>-4.7339656284028422</c:v>
                </c:pt>
                <c:pt idx="890">
                  <c:v>-3.7551703781995398</c:v>
                </c:pt>
                <c:pt idx="891">
                  <c:v>-2.8580569049345383</c:v>
                </c:pt>
                <c:pt idx="892">
                  <c:v>-2.0986004302397374</c:v>
                </c:pt>
                <c:pt idx="893">
                  <c:v>-1.4290828240618245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96053248"/>
        <c:axId val="19606323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960532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063232"/>
        <c:crosses val="autoZero"/>
        <c:auto val="1"/>
        <c:lblAlgn val="ctr"/>
        <c:lblOffset val="100"/>
      </c:catAx>
      <c:valAx>
        <c:axId val="1960632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0532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12.359466222450111</c:v>
                </c:pt>
                <c:pt idx="7">
                  <c:v>12.358555222449851</c:v>
                </c:pt>
                <c:pt idx="8">
                  <c:v>12.355766322449528</c:v>
                </c:pt>
                <c:pt idx="9">
                  <c:v>12.353583822449812</c:v>
                </c:pt>
                <c:pt idx="10">
                  <c:v>12.356253017399057</c:v>
                </c:pt>
                <c:pt idx="11">
                  <c:v>12.313391122449815</c:v>
                </c:pt>
                <c:pt idx="12">
                  <c:v>11.797899822449979</c:v>
                </c:pt>
                <c:pt idx="13">
                  <c:v>11.221973222450067</c:v>
                </c:pt>
                <c:pt idx="14">
                  <c:v>10.93099542245041</c:v>
                </c:pt>
                <c:pt idx="15">
                  <c:v>10.93827332245008</c:v>
                </c:pt>
                <c:pt idx="16">
                  <c:v>10.758840022449904</c:v>
                </c:pt>
                <c:pt idx="17">
                  <c:v>10.208484122450068</c:v>
                </c:pt>
                <c:pt idx="18">
                  <c:v>9.5779899224499268</c:v>
                </c:pt>
                <c:pt idx="19">
                  <c:v>9.2740803591848078</c:v>
                </c:pt>
                <c:pt idx="20">
                  <c:v>9.4926001224497725</c:v>
                </c:pt>
                <c:pt idx="21">
                  <c:v>10.376529222449671</c:v>
                </c:pt>
                <c:pt idx="22">
                  <c:v>10.790335322450021</c:v>
                </c:pt>
                <c:pt idx="23">
                  <c:v>11.078518269924222</c:v>
                </c:pt>
                <c:pt idx="24">
                  <c:v>12.218699622449805</c:v>
                </c:pt>
                <c:pt idx="25">
                  <c:v>13.248364622449998</c:v>
                </c:pt>
                <c:pt idx="26">
                  <c:v>13.783963022450118</c:v>
                </c:pt>
                <c:pt idx="27">
                  <c:v>13.823923422449719</c:v>
                </c:pt>
                <c:pt idx="28">
                  <c:v>13.508393825480168</c:v>
                </c:pt>
                <c:pt idx="29">
                  <c:v>12.95004572245054</c:v>
                </c:pt>
                <c:pt idx="30">
                  <c:v>12.351754022449756</c:v>
                </c:pt>
                <c:pt idx="31">
                  <c:v>11.926509122449859</c:v>
                </c:pt>
                <c:pt idx="32">
                  <c:v>11.868315378120286</c:v>
                </c:pt>
                <c:pt idx="33">
                  <c:v>12.769779422449885</c:v>
                </c:pt>
                <c:pt idx="34">
                  <c:v>14.661927922449394</c:v>
                </c:pt>
                <c:pt idx="35">
                  <c:v>16.748295522449862</c:v>
                </c:pt>
                <c:pt idx="36">
                  <c:v>19.240835122450108</c:v>
                </c:pt>
                <c:pt idx="37">
                  <c:v>21.107309122449948</c:v>
                </c:pt>
                <c:pt idx="38">
                  <c:v>22.88784302244969</c:v>
                </c:pt>
                <c:pt idx="39">
                  <c:v>24.189989722449731</c:v>
                </c:pt>
                <c:pt idx="40">
                  <c:v>25.041086122449968</c:v>
                </c:pt>
                <c:pt idx="41">
                  <c:v>25.419368522450135</c:v>
                </c:pt>
                <c:pt idx="42">
                  <c:v>25.43004692244984</c:v>
                </c:pt>
                <c:pt idx="43">
                  <c:v>24.728388222450207</c:v>
                </c:pt>
                <c:pt idx="44">
                  <c:v>23.178575322450165</c:v>
                </c:pt>
                <c:pt idx="45">
                  <c:v>21.152611422450441</c:v>
                </c:pt>
                <c:pt idx="46">
                  <c:v>18.147522222449727</c:v>
                </c:pt>
                <c:pt idx="47">
                  <c:v>15.13687692244995</c:v>
                </c:pt>
                <c:pt idx="48">
                  <c:v>11.545975522449538</c:v>
                </c:pt>
                <c:pt idx="49">
                  <c:v>8.0099187265314651</c:v>
                </c:pt>
                <c:pt idx="50">
                  <c:v>4.9255841224501982</c:v>
                </c:pt>
                <c:pt idx="51">
                  <c:v>1.5058053224500156</c:v>
                </c:pt>
                <c:pt idx="52">
                  <c:v>-1.718206277550193</c:v>
                </c:pt>
                <c:pt idx="53">
                  <c:v>-4.7175346775500957</c:v>
                </c:pt>
                <c:pt idx="54">
                  <c:v>-7.0055511714275269</c:v>
                </c:pt>
                <c:pt idx="55">
                  <c:v>-9.0501339775503595</c:v>
                </c:pt>
                <c:pt idx="56">
                  <c:v>-10.368666777550146</c:v>
                </c:pt>
                <c:pt idx="57">
                  <c:v>-11.355824177550046</c:v>
                </c:pt>
                <c:pt idx="58">
                  <c:v>-12.195191977550023</c:v>
                </c:pt>
                <c:pt idx="59">
                  <c:v>-12.001279777549914</c:v>
                </c:pt>
                <c:pt idx="60">
                  <c:v>-11.145837477550089</c:v>
                </c:pt>
                <c:pt idx="61">
                  <c:v>-9.8597050775501067</c:v>
                </c:pt>
                <c:pt idx="62">
                  <c:v>-8.638326052018563</c:v>
                </c:pt>
                <c:pt idx="63">
                  <c:v>-6.465855377550576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21.856834822449621</c:v>
                </c:pt>
                <c:pt idx="75">
                  <c:v>22.026755687398037</c:v>
                </c:pt>
                <c:pt idx="76">
                  <c:v>21.345342722449772</c:v>
                </c:pt>
                <c:pt idx="77">
                  <c:v>20.287474122450071</c:v>
                </c:pt>
                <c:pt idx="78">
                  <c:v>18.234295122449797</c:v>
                </c:pt>
                <c:pt idx="79">
                  <c:v>15.852194656470653</c:v>
                </c:pt>
                <c:pt idx="80">
                  <c:v>12.462418822449926</c:v>
                </c:pt>
                <c:pt idx="81">
                  <c:v>8.516582822449708</c:v>
                </c:pt>
                <c:pt idx="82">
                  <c:v>5.029643722449614</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-14.982852477549539</c:v>
                </c:pt>
                <c:pt idx="95">
                  <c:v>-10.386549877550058</c:v>
                </c:pt>
                <c:pt idx="96">
                  <c:v>-8.3145264775501175</c:v>
                </c:pt>
                <c:pt idx="97">
                  <c:v>12.338983522449581</c:v>
                </c:pt>
                <c:pt idx="98">
                  <c:v>16.443442022449865</c:v>
                </c:pt>
                <c:pt idx="99">
                  <c:v>20.673243419357132</c:v>
                </c:pt>
                <c:pt idx="100">
                  <c:v>25.30329382245019</c:v>
                </c:pt>
                <c:pt idx="101">
                  <c:v>29.080024322449532</c:v>
                </c:pt>
                <c:pt idx="102">
                  <c:v>189.98193881306244</c:v>
                </c:pt>
                <c:pt idx="103">
                  <c:v>34.831357073669324</c:v>
                </c:pt>
                <c:pt idx="104">
                  <c:v>33.460934202949922</c:v>
                </c:pt>
                <c:pt idx="105">
                  <c:v>172.42554927270984</c:v>
                </c:pt>
                <c:pt idx="106">
                  <c:v>31.31968442245012</c:v>
                </c:pt>
                <c:pt idx="107">
                  <c:v>31.205585308163901</c:v>
                </c:pt>
                <c:pt idx="108">
                  <c:v>31.199485622449831</c:v>
                </c:pt>
                <c:pt idx="109">
                  <c:v>31.158765422449846</c:v>
                </c:pt>
                <c:pt idx="110">
                  <c:v>30.896294431540781</c:v>
                </c:pt>
                <c:pt idx="111">
                  <c:v>20.58196232245006</c:v>
                </c:pt>
                <c:pt idx="112">
                  <c:v>18.135201122450049</c:v>
                </c:pt>
                <c:pt idx="113">
                  <c:v>13.930297322450162</c:v>
                </c:pt>
                <c:pt idx="114">
                  <c:v>10.643919122449999</c:v>
                </c:pt>
                <c:pt idx="115">
                  <c:v>7.1255326224496365</c:v>
                </c:pt>
                <c:pt idx="116">
                  <c:v>3.9138760487660731</c:v>
                </c:pt>
                <c:pt idx="117">
                  <c:v>1.6939609692587696</c:v>
                </c:pt>
                <c:pt idx="118">
                  <c:v>-11.189710921994418</c:v>
                </c:pt>
                <c:pt idx="119">
                  <c:v>-13.995528777550103</c:v>
                </c:pt>
                <c:pt idx="120">
                  <c:v>-18.624872577550232</c:v>
                </c:pt>
                <c:pt idx="121">
                  <c:v>-22.880016881590617</c:v>
                </c:pt>
                <c:pt idx="122">
                  <c:v>-26.266260977550029</c:v>
                </c:pt>
                <c:pt idx="123">
                  <c:v>-30.846632277550142</c:v>
                </c:pt>
                <c:pt idx="124">
                  <c:v>-35.156680177550228</c:v>
                </c:pt>
                <c:pt idx="125">
                  <c:v>-38.729125048978922</c:v>
                </c:pt>
                <c:pt idx="126">
                  <c:v>-52.142646477550315</c:v>
                </c:pt>
                <c:pt idx="127">
                  <c:v>-55.612858677550122</c:v>
                </c:pt>
                <c:pt idx="128">
                  <c:v>-59.954976777549668</c:v>
                </c:pt>
                <c:pt idx="129">
                  <c:v>-62.196602977550086</c:v>
                </c:pt>
                <c:pt idx="130">
                  <c:v>-64.930966269217052</c:v>
                </c:pt>
                <c:pt idx="131">
                  <c:v>-67.492978977549768</c:v>
                </c:pt>
                <c:pt idx="132">
                  <c:v>-69.136799877549478</c:v>
                </c:pt>
                <c:pt idx="133">
                  <c:v>-70.123123868854378</c:v>
                </c:pt>
                <c:pt idx="134">
                  <c:v>-72.818928528832345</c:v>
                </c:pt>
                <c:pt idx="135">
                  <c:v>-73.021145777550359</c:v>
                </c:pt>
                <c:pt idx="136">
                  <c:v>-73.080310877550176</c:v>
                </c:pt>
                <c:pt idx="137">
                  <c:v>-72.472050177549747</c:v>
                </c:pt>
                <c:pt idx="138">
                  <c:v>-71.530878277550272</c:v>
                </c:pt>
                <c:pt idx="139">
                  <c:v>-70.473821638840533</c:v>
                </c:pt>
                <c:pt idx="140">
                  <c:v>-69.740954477549934</c:v>
                </c:pt>
                <c:pt idx="141">
                  <c:v>-69.217856477550214</c:v>
                </c:pt>
                <c:pt idx="142">
                  <c:v>-65.919443568459172</c:v>
                </c:pt>
                <c:pt idx="143">
                  <c:v>-65.248558497752384</c:v>
                </c:pt>
                <c:pt idx="144">
                  <c:v>-64.035394277549898</c:v>
                </c:pt>
                <c:pt idx="145">
                  <c:v>-62.332589877550021</c:v>
                </c:pt>
                <c:pt idx="146">
                  <c:v>-61.380035577550345</c:v>
                </c:pt>
                <c:pt idx="147">
                  <c:v>-60.775956275530035</c:v>
                </c:pt>
                <c:pt idx="148">
                  <c:v>-60.497185477550175</c:v>
                </c:pt>
                <c:pt idx="149">
                  <c:v>-60.440718144216788</c:v>
                </c:pt>
                <c:pt idx="150">
                  <c:v>-67.74962204717022</c:v>
                </c:pt>
                <c:pt idx="151">
                  <c:v>-70.989295577549811</c:v>
                </c:pt>
                <c:pt idx="152">
                  <c:v>-74.305880945635252</c:v>
                </c:pt>
                <c:pt idx="153">
                  <c:v>-77.417728277550054</c:v>
                </c:pt>
                <c:pt idx="154">
                  <c:v>-79.362436677550036</c:v>
                </c:pt>
                <c:pt idx="155">
                  <c:v>-80.589582781897803</c:v>
                </c:pt>
                <c:pt idx="156">
                  <c:v>-81.115102977550038</c:v>
                </c:pt>
                <c:pt idx="157">
                  <c:v>-80.9130729775502</c:v>
                </c:pt>
                <c:pt idx="158">
                  <c:v>-79.950083077550119</c:v>
                </c:pt>
                <c:pt idx="159">
                  <c:v>-78.102071853893975</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-34.314130151019334</c:v>
                </c:pt>
                <c:pt idx="172">
                  <c:v>-32.891494983297036</c:v>
                </c:pt>
                <c:pt idx="173">
                  <c:v>-30.70857097755032</c:v>
                </c:pt>
                <c:pt idx="174">
                  <c:v>-29.04511517754981</c:v>
                </c:pt>
                <c:pt idx="175">
                  <c:v>-27.504590577550189</c:v>
                </c:pt>
                <c:pt idx="176">
                  <c:v>-25.723584635444887</c:v>
                </c:pt>
                <c:pt idx="177">
                  <c:v>-19.512209554473095</c:v>
                </c:pt>
                <c:pt idx="178">
                  <c:v>-17.965770377550186</c:v>
                </c:pt>
                <c:pt idx="179">
                  <c:v>-16.090060877550485</c:v>
                </c:pt>
                <c:pt idx="180">
                  <c:v>-13.877028577550471</c:v>
                </c:pt>
                <c:pt idx="181">
                  <c:v>-11.833850377549854</c:v>
                </c:pt>
                <c:pt idx="182">
                  <c:v>-9.630481845971099</c:v>
                </c:pt>
                <c:pt idx="183">
                  <c:v>-6.8595542775502336</c:v>
                </c:pt>
                <c:pt idx="184">
                  <c:v>-4.5184153073375546</c:v>
                </c:pt>
                <c:pt idx="185">
                  <c:v>5.3844455914154059</c:v>
                </c:pt>
                <c:pt idx="186">
                  <c:v>7.0149666224501974</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38.98381045944982</c:v>
                </c:pt>
                <c:pt idx="198">
                  <c:v>41.093988713449882</c:v>
                </c:pt>
                <c:pt idx="199">
                  <c:v>43.640516912449939</c:v>
                </c:pt>
                <c:pt idx="200">
                  <c:v>45.844758585668202</c:v>
                </c:pt>
                <c:pt idx="201">
                  <c:v>51.869890522449893</c:v>
                </c:pt>
                <c:pt idx="202">
                  <c:v>52.125898392449955</c:v>
                </c:pt>
                <c:pt idx="203">
                  <c:v>51.924380582449899</c:v>
                </c:pt>
                <c:pt idx="204">
                  <c:v>51.467015672449861</c:v>
                </c:pt>
                <c:pt idx="205">
                  <c:v>50.679167332449936</c:v>
                </c:pt>
                <c:pt idx="206">
                  <c:v>49.916584171385978</c:v>
                </c:pt>
                <c:pt idx="207">
                  <c:v>49.062986072449888</c:v>
                </c:pt>
                <c:pt idx="208">
                  <c:v>48.465582226153629</c:v>
                </c:pt>
                <c:pt idx="209">
                  <c:v>37.0918883203665</c:v>
                </c:pt>
                <c:pt idx="210">
                  <c:v>35.098379314449964</c:v>
                </c:pt>
                <c:pt idx="211">
                  <c:v>32.469649357249843</c:v>
                </c:pt>
                <c:pt idx="212">
                  <c:v>-6.694980697549874</c:v>
                </c:pt>
                <c:pt idx="213">
                  <c:v>26.361156334949904</c:v>
                </c:pt>
                <c:pt idx="214">
                  <c:v>14.13730682141906</c:v>
                </c:pt>
                <c:pt idx="215">
                  <c:v>10.336312922449537</c:v>
                </c:pt>
                <c:pt idx="216">
                  <c:v>6.6918976224499405</c:v>
                </c:pt>
                <c:pt idx="217">
                  <c:v>2.8963938224497077</c:v>
                </c:pt>
                <c:pt idx="218">
                  <c:v>-0.3816787775497526</c:v>
                </c:pt>
                <c:pt idx="219">
                  <c:v>-3.4035070151846014</c:v>
                </c:pt>
                <c:pt idx="220">
                  <c:v>-5.6878754775499578</c:v>
                </c:pt>
                <c:pt idx="221">
                  <c:v>-7.3261791091292405</c:v>
                </c:pt>
                <c:pt idx="222">
                  <c:v>-10.579223144216787</c:v>
                </c:pt>
                <c:pt idx="223">
                  <c:v>-10.786559577550003</c:v>
                </c:pt>
                <c:pt idx="224">
                  <c:v>-11.026371177550017</c:v>
                </c:pt>
                <c:pt idx="225">
                  <c:v>-10.850468177549811</c:v>
                </c:pt>
                <c:pt idx="226">
                  <c:v>-10.203680413720322</c:v>
                </c:pt>
                <c:pt idx="227">
                  <c:v>-8.6874897775499456</c:v>
                </c:pt>
                <c:pt idx="228">
                  <c:v>-6.9481159775500831</c:v>
                </c:pt>
                <c:pt idx="229">
                  <c:v>-4.8335821775498555</c:v>
                </c:pt>
                <c:pt idx="230">
                  <c:v>-3.1832636204078142</c:v>
                </c:pt>
                <c:pt idx="231">
                  <c:v>6.5965235224498713</c:v>
                </c:pt>
                <c:pt idx="232">
                  <c:v>8.9476339264900009</c:v>
                </c:pt>
                <c:pt idx="233">
                  <c:v>12.181128922450011</c:v>
                </c:pt>
                <c:pt idx="234">
                  <c:v>14.768093522449732</c:v>
                </c:pt>
                <c:pt idx="235">
                  <c:v>17.668368422449905</c:v>
                </c:pt>
                <c:pt idx="236">
                  <c:v>19.956105022450114</c:v>
                </c:pt>
                <c:pt idx="237">
                  <c:v>22.05654797897164</c:v>
                </c:pt>
                <c:pt idx="238">
                  <c:v>24.03324733823883</c:v>
                </c:pt>
                <c:pt idx="239">
                  <c:v>32.594481476207363</c:v>
                </c:pt>
                <c:pt idx="240">
                  <c:v>33.156231088449886</c:v>
                </c:pt>
                <c:pt idx="241">
                  <c:v>33.148439230530762</c:v>
                </c:pt>
                <c:pt idx="242">
                  <c:v>33.149859602449887</c:v>
                </c:pt>
                <c:pt idx="243">
                  <c:v>29.903367966894365</c:v>
                </c:pt>
                <c:pt idx="244">
                  <c:v>28.075869622449975</c:v>
                </c:pt>
                <c:pt idx="245">
                  <c:v>24.495491822450077</c:v>
                </c:pt>
                <c:pt idx="246">
                  <c:v>20.657811422449829</c:v>
                </c:pt>
                <c:pt idx="247">
                  <c:v>16.759309822449467</c:v>
                </c:pt>
                <c:pt idx="248">
                  <c:v>12.804678370934795</c:v>
                </c:pt>
                <c:pt idx="249">
                  <c:v>9.4527237224499743</c:v>
                </c:pt>
                <c:pt idx="250">
                  <c:v>6.842137424888648</c:v>
                </c:pt>
                <c:pt idx="251">
                  <c:v>-2.8353238639137683</c:v>
                </c:pt>
                <c:pt idx="252">
                  <c:v>-5.4165038775501841</c:v>
                </c:pt>
                <c:pt idx="253">
                  <c:v>-7.7341663722869205</c:v>
                </c:pt>
                <c:pt idx="254">
                  <c:v>-10.044592177550181</c:v>
                </c:pt>
                <c:pt idx="255">
                  <c:v>-12.008697177550147</c:v>
                </c:pt>
                <c:pt idx="256">
                  <c:v>-13.948951677550058</c:v>
                </c:pt>
                <c:pt idx="257">
                  <c:v>-15.6466029775506</c:v>
                </c:pt>
                <c:pt idx="258">
                  <c:v>-16.60388017320259</c:v>
                </c:pt>
                <c:pt idx="259">
                  <c:v>-19.548816154969252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1.8925875224500457</c:v>
                </c:pt>
                <c:pt idx="270">
                  <c:v>13.571132643328653</c:v>
                </c:pt>
                <c:pt idx="271">
                  <c:v>16.628387722449691</c:v>
                </c:pt>
                <c:pt idx="272">
                  <c:v>20.03220192244979</c:v>
                </c:pt>
                <c:pt idx="273">
                  <c:v>22.695966422449992</c:v>
                </c:pt>
                <c:pt idx="274">
                  <c:v>26.163634841131611</c:v>
                </c:pt>
                <c:pt idx="275">
                  <c:v>29.03967612244973</c:v>
                </c:pt>
                <c:pt idx="276">
                  <c:v>190.19720667932981</c:v>
                </c:pt>
                <c:pt idx="277">
                  <c:v>35.319300269449876</c:v>
                </c:pt>
                <c:pt idx="278">
                  <c:v>45.391569401021272</c:v>
                </c:pt>
                <c:pt idx="279">
                  <c:v>47.769746277449912</c:v>
                </c:pt>
                <c:pt idx="280">
                  <c:v>50.709258582449912</c:v>
                </c:pt>
                <c:pt idx="281">
                  <c:v>53.603262202449883</c:v>
                </c:pt>
                <c:pt idx="282">
                  <c:v>55.401083292449904</c:v>
                </c:pt>
                <c:pt idx="283">
                  <c:v>56.002999092342314</c:v>
                </c:pt>
                <c:pt idx="284">
                  <c:v>55.654186212449872</c:v>
                </c:pt>
                <c:pt idx="285">
                  <c:v>54.112548782449913</c:v>
                </c:pt>
                <c:pt idx="286">
                  <c:v>52.90502224658789</c:v>
                </c:pt>
                <c:pt idx="287">
                  <c:v>36.875649522449876</c:v>
                </c:pt>
                <c:pt idx="288">
                  <c:v>66.321131537249784</c:v>
                </c:pt>
                <c:pt idx="289">
                  <c:v>30.12525830968422</c:v>
                </c:pt>
                <c:pt idx="290">
                  <c:v>26.220585422450021</c:v>
                </c:pt>
                <c:pt idx="291">
                  <c:v>22.694535222449844</c:v>
                </c:pt>
                <c:pt idx="292">
                  <c:v>19.222999482046106</c:v>
                </c:pt>
                <c:pt idx="293">
                  <c:v>8.3508023459793144</c:v>
                </c:pt>
                <c:pt idx="294">
                  <c:v>5.1728623103287283</c:v>
                </c:pt>
                <c:pt idx="295">
                  <c:v>1.1106596224497309</c:v>
                </c:pt>
                <c:pt idx="296">
                  <c:v>-1.9957877775499639</c:v>
                </c:pt>
                <c:pt idx="297">
                  <c:v>-6.5878345775500602</c:v>
                </c:pt>
                <c:pt idx="298">
                  <c:v>-10.228720777550294</c:v>
                </c:pt>
                <c:pt idx="299">
                  <c:v>-14.470433952297627</c:v>
                </c:pt>
                <c:pt idx="300">
                  <c:v>-18.019024477550591</c:v>
                </c:pt>
                <c:pt idx="301">
                  <c:v>-20.050778877549927</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3.0865948355813972</c:v>
                </c:pt>
                <c:pt idx="310">
                  <c:v>8.6444848224501509</c:v>
                </c:pt>
                <c:pt idx="311">
                  <c:v>13.276318522449998</c:v>
                </c:pt>
                <c:pt idx="312">
                  <c:v>17.076892522450038</c:v>
                </c:pt>
                <c:pt idx="313">
                  <c:v>19.346452108308284</c:v>
                </c:pt>
                <c:pt idx="314">
                  <c:v>20.631975922449968</c:v>
                </c:pt>
                <c:pt idx="315">
                  <c:v>26.918578848536306</c:v>
                </c:pt>
                <c:pt idx="316">
                  <c:v>26.886933922449632</c:v>
                </c:pt>
                <c:pt idx="317">
                  <c:v>26.064108922450025</c:v>
                </c:pt>
                <c:pt idx="318">
                  <c:v>24.639281622450316</c:v>
                </c:pt>
                <c:pt idx="319">
                  <c:v>22.234963845030506</c:v>
                </c:pt>
                <c:pt idx="320">
                  <c:v>19.865728722449742</c:v>
                </c:pt>
                <c:pt idx="321">
                  <c:v>17.853157870276132</c:v>
                </c:pt>
                <c:pt idx="322">
                  <c:v>7.8238955224498117</c:v>
                </c:pt>
                <c:pt idx="323">
                  <c:v>6.0910454224503834</c:v>
                </c:pt>
                <c:pt idx="324">
                  <c:v>1.6996019224497161</c:v>
                </c:pt>
                <c:pt idx="325">
                  <c:v>-1.3875401510194638</c:v>
                </c:pt>
                <c:pt idx="326">
                  <c:v>-3.8423315775500866</c:v>
                </c:pt>
                <c:pt idx="327">
                  <c:v>-5.7557242775506268</c:v>
                </c:pt>
                <c:pt idx="328">
                  <c:v>-7.7819364775500866</c:v>
                </c:pt>
                <c:pt idx="329">
                  <c:v>-9.600712639166245</c:v>
                </c:pt>
                <c:pt idx="330">
                  <c:v>-10.622003750277448</c:v>
                </c:pt>
                <c:pt idx="331">
                  <c:v>-17.758625956716543</c:v>
                </c:pt>
                <c:pt idx="332">
                  <c:v>-18.990873877550037</c:v>
                </c:pt>
                <c:pt idx="333">
                  <c:v>-20.222642577549905</c:v>
                </c:pt>
                <c:pt idx="334">
                  <c:v>-21.38061180363712</c:v>
                </c:pt>
                <c:pt idx="335">
                  <c:v>-22.018496277550124</c:v>
                </c:pt>
                <c:pt idx="336">
                  <c:v>-22.514016477550143</c:v>
                </c:pt>
                <c:pt idx="337">
                  <c:v>-19.633911829662797</c:v>
                </c:pt>
                <c:pt idx="338">
                  <c:v>-17.483163577549981</c:v>
                </c:pt>
                <c:pt idx="339">
                  <c:v>-15.646534939088594</c:v>
                </c:pt>
                <c:pt idx="340">
                  <c:v>-12.434405877550301</c:v>
                </c:pt>
                <c:pt idx="341">
                  <c:v>-9.6428398775507027</c:v>
                </c:pt>
                <c:pt idx="342">
                  <c:v>-7.2600342775496838</c:v>
                </c:pt>
                <c:pt idx="343">
                  <c:v>-4.9321262394549015</c:v>
                </c:pt>
                <c:pt idx="344">
                  <c:v>8.3367520224500424</c:v>
                </c:pt>
                <c:pt idx="345">
                  <c:v>10.675163822450168</c:v>
                </c:pt>
                <c:pt idx="346">
                  <c:v>13.115727722450078</c:v>
                </c:pt>
                <c:pt idx="347">
                  <c:v>16.565443622449781</c:v>
                </c:pt>
                <c:pt idx="348">
                  <c:v>19.354968875985485</c:v>
                </c:pt>
                <c:pt idx="349">
                  <c:v>21.890092423549127</c:v>
                </c:pt>
                <c:pt idx="350">
                  <c:v>30.978205627713088</c:v>
                </c:pt>
                <c:pt idx="351">
                  <c:v>51.086975093649897</c:v>
                </c:pt>
                <c:pt idx="352">
                  <c:v>35.611800255449836</c:v>
                </c:pt>
                <c:pt idx="353">
                  <c:v>38.266762853449883</c:v>
                </c:pt>
                <c:pt idx="354">
                  <c:v>40.497678194449882</c:v>
                </c:pt>
                <c:pt idx="355">
                  <c:v>42.861569767347774</c:v>
                </c:pt>
                <c:pt idx="356">
                  <c:v>45.814150242449912</c:v>
                </c:pt>
                <c:pt idx="357">
                  <c:v>48.410380362449885</c:v>
                </c:pt>
                <c:pt idx="358">
                  <c:v>49.736411522449913</c:v>
                </c:pt>
                <c:pt idx="359">
                  <c:v>54.503945744672109</c:v>
                </c:pt>
                <c:pt idx="360">
                  <c:v>54.22246828244996</c:v>
                </c:pt>
                <c:pt idx="361">
                  <c:v>53.392054782449883</c:v>
                </c:pt>
                <c:pt idx="362">
                  <c:v>52.1472215931569</c:v>
                </c:pt>
                <c:pt idx="363">
                  <c:v>50.131641972449899</c:v>
                </c:pt>
                <c:pt idx="364">
                  <c:v>48.179584372449902</c:v>
                </c:pt>
                <c:pt idx="365">
                  <c:v>46.393252490191813</c:v>
                </c:pt>
                <c:pt idx="366">
                  <c:v>28.525629844288737</c:v>
                </c:pt>
                <c:pt idx="367">
                  <c:v>23.272398624490595</c:v>
                </c:pt>
                <c:pt idx="368">
                  <c:v>18.019297022449891</c:v>
                </c:pt>
                <c:pt idx="369">
                  <c:v>13.669888822449689</c:v>
                </c:pt>
                <c:pt idx="370">
                  <c:v>9.0393411224498692</c:v>
                </c:pt>
                <c:pt idx="371">
                  <c:v>5.4729402224500374</c:v>
                </c:pt>
                <c:pt idx="372">
                  <c:v>3.5707235224498675</c:v>
                </c:pt>
                <c:pt idx="373">
                  <c:v>-8.0743454249185493</c:v>
                </c:pt>
                <c:pt idx="374">
                  <c:v>-10.598208877550263</c:v>
                </c:pt>
                <c:pt idx="375">
                  <c:v>-14.485622977549879</c:v>
                </c:pt>
                <c:pt idx="376">
                  <c:v>-17.052923277550128</c:v>
                </c:pt>
                <c:pt idx="377">
                  <c:v>-20.637080577550233</c:v>
                </c:pt>
                <c:pt idx="378">
                  <c:v>-23.439131877549489</c:v>
                </c:pt>
                <c:pt idx="379">
                  <c:v>-26.781778102550021</c:v>
                </c:pt>
                <c:pt idx="380">
                  <c:v>-36.824974526330536</c:v>
                </c:pt>
                <c:pt idx="381">
                  <c:v>-37.616505877549912</c:v>
                </c:pt>
                <c:pt idx="382">
                  <c:v>-37.774567477549894</c:v>
                </c:pt>
                <c:pt idx="383">
                  <c:v>-37.321020377550241</c:v>
                </c:pt>
                <c:pt idx="384">
                  <c:v>-36.272569977549963</c:v>
                </c:pt>
                <c:pt idx="385">
                  <c:v>-34.91221142491824</c:v>
                </c:pt>
                <c:pt idx="386">
                  <c:v>-32.912620663596542</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3.4950471335609135</c:v>
                </c:pt>
                <c:pt idx="396">
                  <c:v>5.3553091224495404</c:v>
                </c:pt>
                <c:pt idx="397">
                  <c:v>7.6012075224500961</c:v>
                </c:pt>
                <c:pt idx="398">
                  <c:v>9.7407620224501663</c:v>
                </c:pt>
                <c:pt idx="399">
                  <c:v>12.019207222450035</c:v>
                </c:pt>
                <c:pt idx="400">
                  <c:v>13.873174022450286</c:v>
                </c:pt>
                <c:pt idx="401">
                  <c:v>16.431773922449928</c:v>
                </c:pt>
                <c:pt idx="402">
                  <c:v>18.38110438664765</c:v>
                </c:pt>
                <c:pt idx="403">
                  <c:v>20.362650795177416</c:v>
                </c:pt>
                <c:pt idx="404">
                  <c:v>26.241169311923674</c:v>
                </c:pt>
                <c:pt idx="405">
                  <c:v>26.552174622449996</c:v>
                </c:pt>
                <c:pt idx="406">
                  <c:v>26.536161222449827</c:v>
                </c:pt>
                <c:pt idx="407">
                  <c:v>26.038455222449606</c:v>
                </c:pt>
                <c:pt idx="408">
                  <c:v>24.828584533685689</c:v>
                </c:pt>
                <c:pt idx="409">
                  <c:v>23.255564422450135</c:v>
                </c:pt>
                <c:pt idx="410">
                  <c:v>22.019564522449997</c:v>
                </c:pt>
                <c:pt idx="411">
                  <c:v>11.114157560911465</c:v>
                </c:pt>
                <c:pt idx="412">
                  <c:v>8.7763436224501667</c:v>
                </c:pt>
                <c:pt idx="413">
                  <c:v>5.8351123224494756</c:v>
                </c:pt>
                <c:pt idx="414">
                  <c:v>2.6680360477024361</c:v>
                </c:pt>
                <c:pt idx="415">
                  <c:v>0.21528482244971769</c:v>
                </c:pt>
                <c:pt idx="416">
                  <c:v>-2.5831195775500411</c:v>
                </c:pt>
                <c:pt idx="417">
                  <c:v>-4.9697890775496214</c:v>
                </c:pt>
                <c:pt idx="418">
                  <c:v>-6.6129908171727907</c:v>
                </c:pt>
                <c:pt idx="419">
                  <c:v>-13.626521412614949</c:v>
                </c:pt>
                <c:pt idx="420">
                  <c:v>-15.166603144216737</c:v>
                </c:pt>
                <c:pt idx="421">
                  <c:v>-16.386413977550099</c:v>
                </c:pt>
                <c:pt idx="422">
                  <c:v>-17.894403577549959</c:v>
                </c:pt>
                <c:pt idx="423">
                  <c:v>-19.371671077550133</c:v>
                </c:pt>
                <c:pt idx="424">
                  <c:v>-20.990199709873089</c:v>
                </c:pt>
                <c:pt idx="425">
                  <c:v>-23.095009477549809</c:v>
                </c:pt>
                <c:pt idx="426">
                  <c:v>-24.405056699772189</c:v>
                </c:pt>
                <c:pt idx="427">
                  <c:v>-33.633581746367575</c:v>
                </c:pt>
                <c:pt idx="428">
                  <c:v>-35.618316577550189</c:v>
                </c:pt>
                <c:pt idx="429">
                  <c:v>-37.948139377549772</c:v>
                </c:pt>
                <c:pt idx="430">
                  <c:v>-40.071637386640496</c:v>
                </c:pt>
                <c:pt idx="431">
                  <c:v>-41.958025977550136</c:v>
                </c:pt>
                <c:pt idx="432">
                  <c:v>-43.149309477550247</c:v>
                </c:pt>
                <c:pt idx="433">
                  <c:v>-43.649759290050113</c:v>
                </c:pt>
                <c:pt idx="434">
                  <c:v>-43.693199503866055</c:v>
                </c:pt>
                <c:pt idx="435">
                  <c:v>-42.928974659368336</c:v>
                </c:pt>
                <c:pt idx="436">
                  <c:v>-41.615244477549794</c:v>
                </c:pt>
                <c:pt idx="437">
                  <c:v>-39.805120877550252</c:v>
                </c:pt>
                <c:pt idx="438">
                  <c:v>-37.511737689671442</c:v>
                </c:pt>
                <c:pt idx="439">
                  <c:v>-35.666011377549992</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-23.134850777549953</c:v>
                </c:pt>
                <c:pt idx="448">
                  <c:v>-21.607225877550484</c:v>
                </c:pt>
                <c:pt idx="449">
                  <c:v>-19.935773177550089</c:v>
                </c:pt>
                <c:pt idx="450">
                  <c:v>-18.812546477550093</c:v>
                </c:pt>
                <c:pt idx="451">
                  <c:v>-10.609176477550108</c:v>
                </c:pt>
                <c:pt idx="452">
                  <c:v>-9.2290800129035517</c:v>
                </c:pt>
                <c:pt idx="453">
                  <c:v>-7.0270162449919749</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c:v>
                </c:pt>
                <c:pt idx="468">
                  <c:v>14.545745946692335</c:v>
                </c:pt>
                <c:pt idx="469">
                  <c:v>13.367789474831152</c:v>
                </c:pt>
                <c:pt idx="470">
                  <c:v>10.541515022449488</c:v>
                </c:pt>
                <c:pt idx="471">
                  <c:v>7.4396125123488224</c:v>
                </c:pt>
                <c:pt idx="472">
                  <c:v>4.8859974224497762</c:v>
                </c:pt>
                <c:pt idx="473">
                  <c:v>2.055462422449831</c:v>
                </c:pt>
                <c:pt idx="474">
                  <c:v>0.25671182753487187</c:v>
                </c:pt>
                <c:pt idx="475">
                  <c:v>-14.090767310883479</c:v>
                </c:pt>
                <c:pt idx="476">
                  <c:v>-16.188698177550187</c:v>
                </c:pt>
                <c:pt idx="477">
                  <c:v>-18.441094777550433</c:v>
                </c:pt>
                <c:pt idx="478">
                  <c:v>-20.130329977549927</c:v>
                </c:pt>
                <c:pt idx="479">
                  <c:v>-21.743740661223569</c:v>
                </c:pt>
                <c:pt idx="480">
                  <c:v>-22.619266001359648</c:v>
                </c:pt>
                <c:pt idx="481">
                  <c:v>-27.509993830491485</c:v>
                </c:pt>
                <c:pt idx="482">
                  <c:v>-28.036994777550028</c:v>
                </c:pt>
                <c:pt idx="483">
                  <c:v>-28.328608277550089</c:v>
                </c:pt>
                <c:pt idx="484">
                  <c:v>-29.600770477550014</c:v>
                </c:pt>
                <c:pt idx="485">
                  <c:v>-31.409496707435046</c:v>
                </c:pt>
                <c:pt idx="486">
                  <c:v>-33.33930387755035</c:v>
                </c:pt>
                <c:pt idx="487">
                  <c:v>-35.678230277550043</c:v>
                </c:pt>
                <c:pt idx="488">
                  <c:v>-37.130279496417955</c:v>
                </c:pt>
                <c:pt idx="489">
                  <c:v>-43.110703510517595</c:v>
                </c:pt>
                <c:pt idx="490">
                  <c:v>-44.600214106416246</c:v>
                </c:pt>
                <c:pt idx="491">
                  <c:v>-45.742899277549576</c:v>
                </c:pt>
                <c:pt idx="492">
                  <c:v>-46.917474777550098</c:v>
                </c:pt>
                <c:pt idx="493">
                  <c:v>-48.813895277550394</c:v>
                </c:pt>
                <c:pt idx="494">
                  <c:v>-50.420706477550105</c:v>
                </c:pt>
                <c:pt idx="495">
                  <c:v>-51.639888677549905</c:v>
                </c:pt>
                <c:pt idx="496">
                  <c:v>-52.092236477550131</c:v>
                </c:pt>
                <c:pt idx="497">
                  <c:v>-55.374384372286805</c:v>
                </c:pt>
                <c:pt idx="498">
                  <c:v>-55.775520577550402</c:v>
                </c:pt>
                <c:pt idx="499">
                  <c:v>-56.170666777549997</c:v>
                </c:pt>
                <c:pt idx="500">
                  <c:v>-57.008770588661349</c:v>
                </c:pt>
                <c:pt idx="501">
                  <c:v>-58.201772077550316</c:v>
                </c:pt>
                <c:pt idx="502">
                  <c:v>-59.793716777550195</c:v>
                </c:pt>
                <c:pt idx="503">
                  <c:v>-61.70146077754984</c:v>
                </c:pt>
                <c:pt idx="504">
                  <c:v>-62.670266477550101</c:v>
                </c:pt>
                <c:pt idx="505">
                  <c:v>-67.888409086245787</c:v>
                </c:pt>
                <c:pt idx="506">
                  <c:v>-68.925021987753809</c:v>
                </c:pt>
                <c:pt idx="507">
                  <c:v>-70.546572777550168</c:v>
                </c:pt>
                <c:pt idx="508">
                  <c:v>-71.824963077549981</c:v>
                </c:pt>
                <c:pt idx="509">
                  <c:v>-72.630405377549849</c:v>
                </c:pt>
                <c:pt idx="510">
                  <c:v>-72.942335353954434</c:v>
                </c:pt>
                <c:pt idx="511">
                  <c:v>-72.770009777550058</c:v>
                </c:pt>
                <c:pt idx="512">
                  <c:v>-72.286242347115547</c:v>
                </c:pt>
                <c:pt idx="513">
                  <c:v>-68.606613242255975</c:v>
                </c:pt>
                <c:pt idx="514">
                  <c:v>-67.906879577549589</c:v>
                </c:pt>
                <c:pt idx="515">
                  <c:v>-65.561200435883265</c:v>
                </c:pt>
                <c:pt idx="516">
                  <c:v>-63.077870012903595</c:v>
                </c:pt>
                <c:pt idx="517">
                  <c:v>-60.851168777550278</c:v>
                </c:pt>
                <c:pt idx="518">
                  <c:v>-58.307459177550335</c:v>
                </c:pt>
                <c:pt idx="519">
                  <c:v>-55.742597577550242</c:v>
                </c:pt>
                <c:pt idx="520">
                  <c:v>-53.088997395917644</c:v>
                </c:pt>
                <c:pt idx="521">
                  <c:v>-51.346696477550068</c:v>
                </c:pt>
                <c:pt idx="522">
                  <c:v>-42.382336227550013</c:v>
                </c:pt>
                <c:pt idx="523">
                  <c:v>-39.63231837755022</c:v>
                </c:pt>
                <c:pt idx="524">
                  <c:v>-36.341698977549996</c:v>
                </c:pt>
                <c:pt idx="525">
                  <c:v>-33.626703447247294</c:v>
                </c:pt>
                <c:pt idx="526">
                  <c:v>-30.756682021028581</c:v>
                </c:pt>
                <c:pt idx="527">
                  <c:v>-28.598811977550227</c:v>
                </c:pt>
                <c:pt idx="528">
                  <c:v>-26.715374877550026</c:v>
                </c:pt>
                <c:pt idx="529">
                  <c:v>-24.748739577550143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-8.3909921593683912</c:v>
                </c:pt>
                <c:pt idx="539">
                  <c:v>-9.8940239285306859</c:v>
                </c:pt>
                <c:pt idx="540">
                  <c:v>-10.571294640815637</c:v>
                </c:pt>
                <c:pt idx="541">
                  <c:v>-11.59885777754992</c:v>
                </c:pt>
                <c:pt idx="542">
                  <c:v>-12.736995277549951</c:v>
                </c:pt>
                <c:pt idx="543">
                  <c:v>-14.452616877550717</c:v>
                </c:pt>
                <c:pt idx="544">
                  <c:v>-17.026223952297556</c:v>
                </c:pt>
                <c:pt idx="545">
                  <c:v>-19.485538477550509</c:v>
                </c:pt>
                <c:pt idx="546">
                  <c:v>-21.971982921994794</c:v>
                </c:pt>
                <c:pt idx="547">
                  <c:v>-31.733283838660789</c:v>
                </c:pt>
                <c:pt idx="548">
                  <c:v>-32.830209742855928</c:v>
                </c:pt>
                <c:pt idx="549">
                  <c:v>-36.904743577550477</c:v>
                </c:pt>
                <c:pt idx="550">
                  <c:v>-39.610318577550551</c:v>
                </c:pt>
                <c:pt idx="551">
                  <c:v>-41.743291877550092</c:v>
                </c:pt>
                <c:pt idx="552">
                  <c:v>-44.590145972499663</c:v>
                </c:pt>
                <c:pt idx="553">
                  <c:v>-47.120269077549807</c:v>
                </c:pt>
                <c:pt idx="554">
                  <c:v>-49.024229377550256</c:v>
                </c:pt>
                <c:pt idx="555">
                  <c:v>-50.309426477550033</c:v>
                </c:pt>
                <c:pt idx="556">
                  <c:v>-55.008404939088422</c:v>
                </c:pt>
                <c:pt idx="557">
                  <c:v>-56.222988416325776</c:v>
                </c:pt>
                <c:pt idx="558">
                  <c:v>-57.937918977550368</c:v>
                </c:pt>
                <c:pt idx="559">
                  <c:v>-59.126972777550193</c:v>
                </c:pt>
                <c:pt idx="560">
                  <c:v>-60.266415777549994</c:v>
                </c:pt>
                <c:pt idx="561">
                  <c:v>-61.148592395917518</c:v>
                </c:pt>
                <c:pt idx="562">
                  <c:v>-61.97485887755019</c:v>
                </c:pt>
                <c:pt idx="563">
                  <c:v>-62.506837466560924</c:v>
                </c:pt>
                <c:pt idx="564">
                  <c:v>-61.930413204822813</c:v>
                </c:pt>
                <c:pt idx="565">
                  <c:v>-61.512738677550232</c:v>
                </c:pt>
                <c:pt idx="566">
                  <c:v>-61.057375559182454</c:v>
                </c:pt>
                <c:pt idx="567">
                  <c:v>-60.384221677550045</c:v>
                </c:pt>
                <c:pt idx="568">
                  <c:v>-59.995872077550217</c:v>
                </c:pt>
                <c:pt idx="569">
                  <c:v>-59.977125277550073</c:v>
                </c:pt>
                <c:pt idx="570">
                  <c:v>-60.22008117142795</c:v>
                </c:pt>
                <c:pt idx="571">
                  <c:v>-60.362360977550431</c:v>
                </c:pt>
                <c:pt idx="572">
                  <c:v>-60.41036865146279</c:v>
                </c:pt>
                <c:pt idx="573">
                  <c:v>-59.380045602550041</c:v>
                </c:pt>
                <c:pt idx="574">
                  <c:v>-58.291050477550051</c:v>
                </c:pt>
                <c:pt idx="575">
                  <c:v>-56.58144377754995</c:v>
                </c:pt>
                <c:pt idx="576">
                  <c:v>-54.748587954822803</c:v>
                </c:pt>
                <c:pt idx="577">
                  <c:v>-52.740781177550005</c:v>
                </c:pt>
                <c:pt idx="578">
                  <c:v>-50.772845477550192</c:v>
                </c:pt>
                <c:pt idx="579">
                  <c:v>-48.556299777550393</c:v>
                </c:pt>
                <c:pt idx="580">
                  <c:v>-47.380016477550086</c:v>
                </c:pt>
                <c:pt idx="581">
                  <c:v>-42.920735688076363</c:v>
                </c:pt>
                <c:pt idx="582">
                  <c:v>-41.833167077549568</c:v>
                </c:pt>
                <c:pt idx="583">
                  <c:v>-39.852605661223549</c:v>
                </c:pt>
                <c:pt idx="584">
                  <c:v>-37.464627177550234</c:v>
                </c:pt>
                <c:pt idx="585">
                  <c:v>-34.977283977550357</c:v>
                </c:pt>
                <c:pt idx="586">
                  <c:v>-32.880787877550198</c:v>
                </c:pt>
                <c:pt idx="587">
                  <c:v>-30.668476577550109</c:v>
                </c:pt>
                <c:pt idx="588">
                  <c:v>-29.046721834693123</c:v>
                </c:pt>
                <c:pt idx="589">
                  <c:v>-27.453169998677222</c:v>
                </c:pt>
                <c:pt idx="590">
                  <c:v>-20.552719124609126</c:v>
                </c:pt>
                <c:pt idx="591">
                  <c:v>-18.817630177549926</c:v>
                </c:pt>
                <c:pt idx="592">
                  <c:v>-17.012443877549892</c:v>
                </c:pt>
                <c:pt idx="593">
                  <c:v>-15.069789877549846</c:v>
                </c:pt>
                <c:pt idx="594">
                  <c:v>-13.224315048978793</c:v>
                </c:pt>
                <c:pt idx="595">
                  <c:v>-11.68316837754989</c:v>
                </c:pt>
                <c:pt idx="596">
                  <c:v>-10.100895477549869</c:v>
                </c:pt>
                <c:pt idx="597">
                  <c:v>-3.9359140160115382</c:v>
                </c:pt>
                <c:pt idx="598">
                  <c:v>-1.996712134115828</c:v>
                </c:pt>
                <c:pt idx="599">
                  <c:v>2.4103822449745852E-2</c:v>
                </c:pt>
                <c:pt idx="600">
                  <c:v>2.8588378081641679</c:v>
                </c:pt>
                <c:pt idx="601">
                  <c:v>5.1210400224501029</c:v>
                </c:pt>
                <c:pt idx="602">
                  <c:v>7.2252823224498854</c:v>
                </c:pt>
                <c:pt idx="603">
                  <c:v>10.235154022449677</c:v>
                </c:pt>
                <c:pt idx="604">
                  <c:v>12.455492322449627</c:v>
                </c:pt>
                <c:pt idx="605">
                  <c:v>13.14735352244988</c:v>
                </c:pt>
                <c:pt idx="606">
                  <c:v>20.738039001902003</c:v>
                </c:pt>
                <c:pt idx="607">
                  <c:v>22.90705602244973</c:v>
                </c:pt>
                <c:pt idx="608">
                  <c:v>24.749368622449737</c:v>
                </c:pt>
                <c:pt idx="609">
                  <c:v>26.730562822449727</c:v>
                </c:pt>
                <c:pt idx="610">
                  <c:v>28.231350822449592</c:v>
                </c:pt>
                <c:pt idx="611">
                  <c:v>29.757014022449908</c:v>
                </c:pt>
                <c:pt idx="612">
                  <c:v>30.900810543726557</c:v>
                </c:pt>
                <c:pt idx="613">
                  <c:v>31.649723522450216</c:v>
                </c:pt>
                <c:pt idx="614">
                  <c:v>31.645411222449887</c:v>
                </c:pt>
                <c:pt idx="615">
                  <c:v>31.538340822449783</c:v>
                </c:pt>
                <c:pt idx="616">
                  <c:v>31.221898722449694</c:v>
                </c:pt>
                <c:pt idx="617">
                  <c:v>30.521773022449093</c:v>
                </c:pt>
                <c:pt idx="618">
                  <c:v>29.051590971429587</c:v>
                </c:pt>
                <c:pt idx="619">
                  <c:v>27.40496272245014</c:v>
                </c:pt>
                <c:pt idx="620">
                  <c:v>25.770134935493221</c:v>
                </c:pt>
                <c:pt idx="621">
                  <c:v>19.102527272450029</c:v>
                </c:pt>
                <c:pt idx="622">
                  <c:v>18.092271522449693</c:v>
                </c:pt>
                <c:pt idx="623">
                  <c:v>15.975078622449672</c:v>
                </c:pt>
                <c:pt idx="624">
                  <c:v>14.086074951021402</c:v>
                </c:pt>
                <c:pt idx="625">
                  <c:v>11.904937022449626</c:v>
                </c:pt>
                <c:pt idx="626">
                  <c:v>9.685586922450268</c:v>
                </c:pt>
                <c:pt idx="627">
                  <c:v>7.1143601224498294</c:v>
                </c:pt>
                <c:pt idx="628">
                  <c:v>4.7598780224499535</c:v>
                </c:pt>
                <c:pt idx="629">
                  <c:v>3.5655668557833762</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-20.273619277550026</c:v>
                </c:pt>
                <c:pt idx="638">
                  <c:v>-23.167900277550217</c:v>
                </c:pt>
                <c:pt idx="639">
                  <c:v>-25.748417277550104</c:v>
                </c:pt>
                <c:pt idx="640">
                  <c:v>-28.290674777549846</c:v>
                </c:pt>
                <c:pt idx="641">
                  <c:v>-30.48312933469315</c:v>
                </c:pt>
                <c:pt idx="642">
                  <c:v>-32.728651777550482</c:v>
                </c:pt>
                <c:pt idx="643">
                  <c:v>-34.587145377550229</c:v>
                </c:pt>
                <c:pt idx="644">
                  <c:v>-36.046124277550717</c:v>
                </c:pt>
                <c:pt idx="645">
                  <c:v>-36.645814255327956</c:v>
                </c:pt>
                <c:pt idx="646">
                  <c:v>-38.333634554473164</c:v>
                </c:pt>
                <c:pt idx="647">
                  <c:v>-38.211257466561094</c:v>
                </c:pt>
                <c:pt idx="648">
                  <c:v>-37.861865240436643</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-25.328029077549672</c:v>
                </c:pt>
                <c:pt idx="658">
                  <c:v>-23.767900177550274</c:v>
                </c:pt>
                <c:pt idx="659">
                  <c:v>-21.794724303637082</c:v>
                </c:pt>
                <c:pt idx="660">
                  <c:v>-20.333815390594275</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14.751860722450047</c:v>
                </c:pt>
                <c:pt idx="676">
                  <c:v>16.529061422449722</c:v>
                </c:pt>
                <c:pt idx="677">
                  <c:v>17.665328318368182</c:v>
                </c:pt>
                <c:pt idx="678">
                  <c:v>18.809087322449891</c:v>
                </c:pt>
                <c:pt idx="679">
                  <c:v>20.009419322449816</c:v>
                </c:pt>
                <c:pt idx="680">
                  <c:v>20.743564868603887</c:v>
                </c:pt>
                <c:pt idx="681">
                  <c:v>25.552162972998993</c:v>
                </c:pt>
                <c:pt idx="682">
                  <c:v>26.33404002245021</c:v>
                </c:pt>
                <c:pt idx="683">
                  <c:v>27.250594440816592</c:v>
                </c:pt>
                <c:pt idx="684">
                  <c:v>28.2821057224497</c:v>
                </c:pt>
                <c:pt idx="685">
                  <c:v>29.167319822450025</c:v>
                </c:pt>
                <c:pt idx="686">
                  <c:v>29.99953922245027</c:v>
                </c:pt>
                <c:pt idx="687">
                  <c:v>30.629112158813342</c:v>
                </c:pt>
                <c:pt idx="688">
                  <c:v>32.367894453005341</c:v>
                </c:pt>
                <c:pt idx="689">
                  <c:v>32.855814970747744</c:v>
                </c:pt>
                <c:pt idx="690">
                  <c:v>33.166552055449912</c:v>
                </c:pt>
                <c:pt idx="691">
                  <c:v>32.872701312049912</c:v>
                </c:pt>
                <c:pt idx="692">
                  <c:v>32.415981200849885</c:v>
                </c:pt>
                <c:pt idx="693">
                  <c:v>175.88121807555018</c:v>
                </c:pt>
                <c:pt idx="694">
                  <c:v>31.218982195919153</c:v>
                </c:pt>
                <c:pt idx="695">
                  <c:v>30.618362897449543</c:v>
                </c:pt>
                <c:pt idx="696">
                  <c:v>27.84566892785503</c:v>
                </c:pt>
                <c:pt idx="697">
                  <c:v>26.73859442244979</c:v>
                </c:pt>
                <c:pt idx="698">
                  <c:v>25.198672822449929</c:v>
                </c:pt>
                <c:pt idx="699">
                  <c:v>23.744645893583709</c:v>
                </c:pt>
                <c:pt idx="700">
                  <c:v>22.518185522449954</c:v>
                </c:pt>
                <c:pt idx="701">
                  <c:v>22.077617222449788</c:v>
                </c:pt>
                <c:pt idx="702">
                  <c:v>22.13955542244998</c:v>
                </c:pt>
                <c:pt idx="703">
                  <c:v>22.277844422449991</c:v>
                </c:pt>
                <c:pt idx="704">
                  <c:v>22.315875022449408</c:v>
                </c:pt>
                <c:pt idx="705">
                  <c:v>22.000184392015314</c:v>
                </c:pt>
                <c:pt idx="706">
                  <c:v>21.864230022449732</c:v>
                </c:pt>
                <c:pt idx="707">
                  <c:v>21.706324522449528</c:v>
                </c:pt>
                <c:pt idx="708">
                  <c:v>21.467295971429277</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13.335886022449976</c:v>
                </c:pt>
                <c:pt idx="717">
                  <c:v>13.730342222449593</c:v>
                </c:pt>
                <c:pt idx="718">
                  <c:v>14.639764134694499</c:v>
                </c:pt>
                <c:pt idx="719">
                  <c:v>15.673363122449889</c:v>
                </c:pt>
                <c:pt idx="720">
                  <c:v>16.184849404802861</c:v>
                </c:pt>
                <c:pt idx="721">
                  <c:v>22.466245129592863</c:v>
                </c:pt>
                <c:pt idx="722">
                  <c:v>24.340214922450031</c:v>
                </c:pt>
                <c:pt idx="723">
                  <c:v>26.85862522245019</c:v>
                </c:pt>
                <c:pt idx="724">
                  <c:v>29.065706073470302</c:v>
                </c:pt>
                <c:pt idx="725">
                  <c:v>172.45350769724993</c:v>
                </c:pt>
                <c:pt idx="726">
                  <c:v>34.717769283449876</c:v>
                </c:pt>
                <c:pt idx="727">
                  <c:v>38.005078176449913</c:v>
                </c:pt>
                <c:pt idx="728">
                  <c:v>41.096046338449923</c:v>
                </c:pt>
                <c:pt idx="729">
                  <c:v>43.851191442739747</c:v>
                </c:pt>
                <c:pt idx="730">
                  <c:v>46.874126522449878</c:v>
                </c:pt>
                <c:pt idx="731">
                  <c:v>57.130627334949928</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58.623475032449939</c:v>
                </c:pt>
                <c:pt idx="741">
                  <c:v>55.886874202449896</c:v>
                </c:pt>
                <c:pt idx="742">
                  <c:v>52.351693492449797</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21.694665359184278</c:v>
                </c:pt>
                <c:pt idx="752">
                  <c:v>18.826857022449246</c:v>
                </c:pt>
                <c:pt idx="753">
                  <c:v>16.575502222450012</c:v>
                </c:pt>
                <c:pt idx="754">
                  <c:v>14.466916201021254</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11.595345293283273</c:v>
                </c:pt>
                <c:pt idx="765">
                  <c:v>13.928472822450232</c:v>
                </c:pt>
                <c:pt idx="766">
                  <c:v>16.726862422449692</c:v>
                </c:pt>
                <c:pt idx="767">
                  <c:v>19.454049722450037</c:v>
                </c:pt>
                <c:pt idx="768">
                  <c:v>21.915139722449766</c:v>
                </c:pt>
                <c:pt idx="769">
                  <c:v>24.227365122449896</c:v>
                </c:pt>
                <c:pt idx="770">
                  <c:v>27.418482373024748</c:v>
                </c:pt>
                <c:pt idx="771">
                  <c:v>36.530449572449875</c:v>
                </c:pt>
                <c:pt idx="772">
                  <c:v>39.04665292044993</c:v>
                </c:pt>
                <c:pt idx="773">
                  <c:v>41.734305192449959</c:v>
                </c:pt>
                <c:pt idx="774">
                  <c:v>43.768663407449893</c:v>
                </c:pt>
                <c:pt idx="775">
                  <c:v>45.304285022449896</c:v>
                </c:pt>
                <c:pt idx="776">
                  <c:v>46.792385349610413</c:v>
                </c:pt>
                <c:pt idx="777">
                  <c:v>47.830286532449875</c:v>
                </c:pt>
                <c:pt idx="778">
                  <c:v>48.746919491199883</c:v>
                </c:pt>
                <c:pt idx="779">
                  <c:v>54.153431732976202</c:v>
                </c:pt>
                <c:pt idx="780">
                  <c:v>54.978867052449857</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56.937283637834419</c:v>
                </c:pt>
                <c:pt idx="789">
                  <c:v>54.59885070244993</c:v>
                </c:pt>
                <c:pt idx="790">
                  <c:v>51.75570299244994</c:v>
                </c:pt>
                <c:pt idx="791">
                  <c:v>48.848837552449844</c:v>
                </c:pt>
                <c:pt idx="792">
                  <c:v>45.269057832449938</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18.455613522449877</c:v>
                </c:pt>
                <c:pt idx="801">
                  <c:v>16.997433087667453</c:v>
                </c:pt>
                <c:pt idx="802">
                  <c:v>12.369357035963828</c:v>
                </c:pt>
                <c:pt idx="803">
                  <c:v>11.613113322449891</c:v>
                </c:pt>
                <c:pt idx="804">
                  <c:v>9.789069848980569</c:v>
                </c:pt>
                <c:pt idx="805">
                  <c:v>8.6246217224500619</c:v>
                </c:pt>
                <c:pt idx="806">
                  <c:v>7.8199150224494014</c:v>
                </c:pt>
                <c:pt idx="807">
                  <c:v>6.8057000224497699</c:v>
                </c:pt>
                <c:pt idx="808">
                  <c:v>5.9102904224497248</c:v>
                </c:pt>
                <c:pt idx="809">
                  <c:v>5.3179451719344906</c:v>
                </c:pt>
                <c:pt idx="810">
                  <c:v>5.0131185224497807</c:v>
                </c:pt>
                <c:pt idx="811">
                  <c:v>4.9351580679043821</c:v>
                </c:pt>
                <c:pt idx="812">
                  <c:v>5.3272043224494832</c:v>
                </c:pt>
                <c:pt idx="813">
                  <c:v>6.0505781224500481</c:v>
                </c:pt>
                <c:pt idx="814">
                  <c:v>6.8983015224496569</c:v>
                </c:pt>
                <c:pt idx="815">
                  <c:v>7.8865318224501095</c:v>
                </c:pt>
                <c:pt idx="816">
                  <c:v>8.8015898111096877</c:v>
                </c:pt>
                <c:pt idx="817">
                  <c:v>9.7823317224498112</c:v>
                </c:pt>
                <c:pt idx="818">
                  <c:v>10.769158022449885</c:v>
                </c:pt>
                <c:pt idx="819">
                  <c:v>11.452172218102124</c:v>
                </c:pt>
                <c:pt idx="820">
                  <c:v>14.299474452682404</c:v>
                </c:pt>
                <c:pt idx="821">
                  <c:v>14.965416222449619</c:v>
                </c:pt>
                <c:pt idx="822">
                  <c:v>15.953300647450449</c:v>
                </c:pt>
                <c:pt idx="823">
                  <c:v>17.186901722449925</c:v>
                </c:pt>
                <c:pt idx="824">
                  <c:v>18.170814122449716</c:v>
                </c:pt>
                <c:pt idx="825">
                  <c:v>19.406122422449826</c:v>
                </c:pt>
                <c:pt idx="826">
                  <c:v>20.511457622449932</c:v>
                </c:pt>
                <c:pt idx="827">
                  <c:v>21.386434862656444</c:v>
                </c:pt>
                <c:pt idx="828">
                  <c:v>22.100406855783156</c:v>
                </c:pt>
                <c:pt idx="829">
                  <c:v>24.577974772449735</c:v>
                </c:pt>
                <c:pt idx="830">
                  <c:v>25.442830522449782</c:v>
                </c:pt>
                <c:pt idx="831">
                  <c:v>26.523462522449989</c:v>
                </c:pt>
                <c:pt idx="832">
                  <c:v>27.33072342244963</c:v>
                </c:pt>
                <c:pt idx="833">
                  <c:v>28.16949483558129</c:v>
                </c:pt>
                <c:pt idx="834">
                  <c:v>28.823828726531524</c:v>
                </c:pt>
                <c:pt idx="835">
                  <c:v>29.424112122449987</c:v>
                </c:pt>
                <c:pt idx="836">
                  <c:v>29.783626922449908</c:v>
                </c:pt>
                <c:pt idx="837">
                  <c:v>29.963838522449777</c:v>
                </c:pt>
                <c:pt idx="838">
                  <c:v>30.5979279486792</c:v>
                </c:pt>
                <c:pt idx="839">
                  <c:v>30.467090269437989</c:v>
                </c:pt>
                <c:pt idx="840">
                  <c:v>30.177778898794486</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21.219139501830909</c:v>
                </c:pt>
                <c:pt idx="851">
                  <c:v>19.992773722449527</c:v>
                </c:pt>
                <c:pt idx="852">
                  <c:v>18.821005322449928</c:v>
                </c:pt>
                <c:pt idx="853">
                  <c:v>17.825848522449718</c:v>
                </c:pt>
                <c:pt idx="854">
                  <c:v>17.070426080589584</c:v>
                </c:pt>
                <c:pt idx="855">
                  <c:v>9.646576495422801</c:v>
                </c:pt>
                <c:pt idx="856">
                  <c:v>8.6889383224498999</c:v>
                </c:pt>
                <c:pt idx="857">
                  <c:v>7.5078948224497903</c:v>
                </c:pt>
                <c:pt idx="858">
                  <c:v>6.5607581224494709</c:v>
                </c:pt>
                <c:pt idx="859">
                  <c:v>5.9945657951768974</c:v>
                </c:pt>
                <c:pt idx="860">
                  <c:v>2.5592624113387741</c:v>
                </c:pt>
                <c:pt idx="861">
                  <c:v>2.7875938224496259</c:v>
                </c:pt>
                <c:pt idx="862">
                  <c:v>3.2027013224498262</c:v>
                </c:pt>
                <c:pt idx="863">
                  <c:v>3.7647615224496795</c:v>
                </c:pt>
                <c:pt idx="864">
                  <c:v>4.6796601891167393</c:v>
                </c:pt>
                <c:pt idx="865">
                  <c:v>5.5221015821510662</c:v>
                </c:pt>
                <c:pt idx="866">
                  <c:v>10.115715397449648</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25.134580522449539</c:v>
                </c:pt>
                <c:pt idx="877">
                  <c:v>25.626937522449992</c:v>
                </c:pt>
                <c:pt idx="878">
                  <c:v>26.165398022449978</c:v>
                </c:pt>
                <c:pt idx="879">
                  <c:v>26.119831607556307</c:v>
                </c:pt>
                <c:pt idx="880">
                  <c:v>16.855048727929287</c:v>
                </c:pt>
                <c:pt idx="881">
                  <c:v>14.678025522449929</c:v>
                </c:pt>
                <c:pt idx="882">
                  <c:v>12.276711822449926</c:v>
                </c:pt>
                <c:pt idx="883">
                  <c:v>9.9755034193571923</c:v>
                </c:pt>
                <c:pt idx="884">
                  <c:v>4.289440291680398</c:v>
                </c:pt>
                <c:pt idx="885">
                  <c:v>3.1817259224499432</c:v>
                </c:pt>
                <c:pt idx="886">
                  <c:v>2.0056957224495875</c:v>
                </c:pt>
                <c:pt idx="887">
                  <c:v>0.85578052244963554</c:v>
                </c:pt>
                <c:pt idx="888">
                  <c:v>-0.71322206196569449</c:v>
                </c:pt>
                <c:pt idx="889">
                  <c:v>-3.419126977550178</c:v>
                </c:pt>
                <c:pt idx="890">
                  <c:v>-5.7762319775501734</c:v>
                </c:pt>
                <c:pt idx="891">
                  <c:v>-6.7452706775503373</c:v>
                </c:pt>
                <c:pt idx="892">
                  <c:v>-7.1449579061213839</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12.820481522449928</c:v>
                </c:pt>
                <c:pt idx="5">
                  <c:v>12.818057822450175</c:v>
                </c:pt>
                <c:pt idx="6">
                  <c:v>12.817196622450099</c:v>
                </c:pt>
                <c:pt idx="7">
                  <c:v>12.816354522449657</c:v>
                </c:pt>
                <c:pt idx="8">
                  <c:v>12.815628522449829</c:v>
                </c:pt>
                <c:pt idx="9">
                  <c:v>12.813735622449757</c:v>
                </c:pt>
                <c:pt idx="10">
                  <c:v>12.812239886085981</c:v>
                </c:pt>
                <c:pt idx="11">
                  <c:v>12.763870222449984</c:v>
                </c:pt>
                <c:pt idx="12">
                  <c:v>12.289853322450448</c:v>
                </c:pt>
                <c:pt idx="13">
                  <c:v>11.646167522450213</c:v>
                </c:pt>
                <c:pt idx="14">
                  <c:v>11.347358622450441</c:v>
                </c:pt>
                <c:pt idx="15">
                  <c:v>11.337150722450048</c:v>
                </c:pt>
                <c:pt idx="16">
                  <c:v>11.146916622450098</c:v>
                </c:pt>
                <c:pt idx="17">
                  <c:v>10.580229822449866</c:v>
                </c:pt>
                <c:pt idx="18">
                  <c:v>9.9595378224497573</c:v>
                </c:pt>
                <c:pt idx="19">
                  <c:v>9.5564260734702611</c:v>
                </c:pt>
                <c:pt idx="20">
                  <c:v>9.8687042224498605</c:v>
                </c:pt>
                <c:pt idx="21">
                  <c:v>10.773644322449725</c:v>
                </c:pt>
                <c:pt idx="22">
                  <c:v>11.318253222449551</c:v>
                </c:pt>
                <c:pt idx="23">
                  <c:v>11.726441502248274</c:v>
                </c:pt>
                <c:pt idx="24">
                  <c:v>12.906205622450358</c:v>
                </c:pt>
                <c:pt idx="25">
                  <c:v>13.853012022449871</c:v>
                </c:pt>
                <c:pt idx="26">
                  <c:v>14.204095822449952</c:v>
                </c:pt>
                <c:pt idx="27">
                  <c:v>14.103905422449568</c:v>
                </c:pt>
                <c:pt idx="28">
                  <c:v>13.675355441641925</c:v>
                </c:pt>
                <c:pt idx="29">
                  <c:v>13.106920922449973</c:v>
                </c:pt>
                <c:pt idx="30">
                  <c:v>12.587681222449973</c:v>
                </c:pt>
                <c:pt idx="31">
                  <c:v>12.180014622450148</c:v>
                </c:pt>
                <c:pt idx="32">
                  <c:v>12.127282903893178</c:v>
                </c:pt>
                <c:pt idx="33">
                  <c:v>13.024268322449545</c:v>
                </c:pt>
                <c:pt idx="34">
                  <c:v>14.861231122450221</c:v>
                </c:pt>
                <c:pt idx="35">
                  <c:v>16.844365122449911</c:v>
                </c:pt>
                <c:pt idx="36">
                  <c:v>19.451477022450547</c:v>
                </c:pt>
                <c:pt idx="37">
                  <c:v>21.29587202244959</c:v>
                </c:pt>
                <c:pt idx="38">
                  <c:v>23.061509122449849</c:v>
                </c:pt>
                <c:pt idx="39">
                  <c:v>24.341302622449774</c:v>
                </c:pt>
                <c:pt idx="40">
                  <c:v>25.153920322449547</c:v>
                </c:pt>
                <c:pt idx="41">
                  <c:v>25.498733022450104</c:v>
                </c:pt>
                <c:pt idx="42">
                  <c:v>25.495716122449789</c:v>
                </c:pt>
                <c:pt idx="43">
                  <c:v>24.796547622449989</c:v>
                </c:pt>
                <c:pt idx="44">
                  <c:v>23.25351442244969</c:v>
                </c:pt>
                <c:pt idx="45">
                  <c:v>21.096190222449849</c:v>
                </c:pt>
                <c:pt idx="46">
                  <c:v>18.284632922449767</c:v>
                </c:pt>
                <c:pt idx="47">
                  <c:v>15.260740422449629</c:v>
                </c:pt>
                <c:pt idx="48">
                  <c:v>11.776754822449874</c:v>
                </c:pt>
                <c:pt idx="49">
                  <c:v>8.2584143387762605</c:v>
                </c:pt>
                <c:pt idx="50">
                  <c:v>5.003902622449715</c:v>
                </c:pt>
                <c:pt idx="51">
                  <c:v>1.735817422449685</c:v>
                </c:pt>
                <c:pt idx="52">
                  <c:v>-1.5029757775500618</c:v>
                </c:pt>
                <c:pt idx="53">
                  <c:v>-4.5069584775497695</c:v>
                </c:pt>
                <c:pt idx="54">
                  <c:v>-6.7810040285711182</c:v>
                </c:pt>
                <c:pt idx="55">
                  <c:v>-8.9167689775499461</c:v>
                </c:pt>
                <c:pt idx="56">
                  <c:v>-10.282875677550038</c:v>
                </c:pt>
                <c:pt idx="57">
                  <c:v>-11.325594577550069</c:v>
                </c:pt>
                <c:pt idx="58">
                  <c:v>-12.23129067755038</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c:v>
                </c:pt>
                <c:pt idx="72">
                  <c:v>18.338436022449713</c:v>
                </c:pt>
                <c:pt idx="73">
                  <c:v>20.38033722244996</c:v>
                </c:pt>
                <c:pt idx="74">
                  <c:v>21.441648322449822</c:v>
                </c:pt>
                <c:pt idx="75">
                  <c:v>21.669316099769318</c:v>
                </c:pt>
                <c:pt idx="76">
                  <c:v>21.067913422449458</c:v>
                </c:pt>
                <c:pt idx="77">
                  <c:v>19.981659922449779</c:v>
                </c:pt>
                <c:pt idx="78">
                  <c:v>17.946738622449637</c:v>
                </c:pt>
                <c:pt idx="79">
                  <c:v>15.490508470903052</c:v>
                </c:pt>
                <c:pt idx="80">
                  <c:v>12.336377322449863</c:v>
                </c:pt>
                <c:pt idx="81">
                  <c:v>8.1185972224498926</c:v>
                </c:pt>
                <c:pt idx="82">
                  <c:v>4.6775195224498365</c:v>
                </c:pt>
                <c:pt idx="83">
                  <c:v>1.4745317224501648</c:v>
                </c:pt>
                <c:pt idx="84">
                  <c:v>-15.921676477550108</c:v>
                </c:pt>
                <c:pt idx="85">
                  <c:v>-32.794626203577678</c:v>
                </c:pt>
                <c:pt idx="86">
                  <c:v>-35.328212477550132</c:v>
                </c:pt>
                <c:pt idx="87">
                  <c:v>-36.454398477550264</c:v>
                </c:pt>
                <c:pt idx="88">
                  <c:v>-36.897730825376215</c:v>
                </c:pt>
                <c:pt idx="89">
                  <c:v>-33.294533144216388</c:v>
                </c:pt>
                <c:pt idx="90">
                  <c:v>-30.424310077550526</c:v>
                </c:pt>
                <c:pt idx="91">
                  <c:v>-26.39944607755012</c:v>
                </c:pt>
                <c:pt idx="92">
                  <c:v>-22.550097377550316</c:v>
                </c:pt>
                <c:pt idx="93">
                  <c:v>-18.752360577550029</c:v>
                </c:pt>
                <c:pt idx="94">
                  <c:v>-14.995757877550018</c:v>
                </c:pt>
                <c:pt idx="95">
                  <c:v>-10.752447577550171</c:v>
                </c:pt>
                <c:pt idx="96">
                  <c:v>-8.661446477550129</c:v>
                </c:pt>
                <c:pt idx="97">
                  <c:v>11.418120499194021</c:v>
                </c:pt>
                <c:pt idx="98">
                  <c:v>15.037148222449646</c:v>
                </c:pt>
                <c:pt idx="99">
                  <c:v>19.027288264717896</c:v>
                </c:pt>
                <c:pt idx="100">
                  <c:v>23.691120122449547</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30.854664422450085</c:v>
                </c:pt>
                <c:pt idx="109">
                  <c:v>30.805532722449829</c:v>
                </c:pt>
                <c:pt idx="110">
                  <c:v>30.531118067904451</c:v>
                </c:pt>
                <c:pt idx="111">
                  <c:v>20.480052722449869</c:v>
                </c:pt>
                <c:pt idx="112">
                  <c:v>18.117819022450206</c:v>
                </c:pt>
                <c:pt idx="113">
                  <c:v>14.161996522449584</c:v>
                </c:pt>
                <c:pt idx="114">
                  <c:v>10.825957922450002</c:v>
                </c:pt>
                <c:pt idx="115">
                  <c:v>7.4633119224500604</c:v>
                </c:pt>
                <c:pt idx="116">
                  <c:v>4.0349108908710845</c:v>
                </c:pt>
                <c:pt idx="117">
                  <c:v>1.691054799045532</c:v>
                </c:pt>
                <c:pt idx="118">
                  <c:v>-11.154127810883523</c:v>
                </c:pt>
                <c:pt idx="119">
                  <c:v>-12.20704227754946</c:v>
                </c:pt>
                <c:pt idx="120">
                  <c:v>-17.630491377549927</c:v>
                </c:pt>
                <c:pt idx="121">
                  <c:v>-22.71076940684307</c:v>
                </c:pt>
                <c:pt idx="122">
                  <c:v>-26.23903297755027</c:v>
                </c:pt>
                <c:pt idx="123">
                  <c:v>-30.771377477549692</c:v>
                </c:pt>
                <c:pt idx="124">
                  <c:v>-34.819771277550245</c:v>
                </c:pt>
                <c:pt idx="125">
                  <c:v>-38.552466477550105</c:v>
                </c:pt>
                <c:pt idx="126">
                  <c:v>-53.167084949772146</c:v>
                </c:pt>
                <c:pt idx="127">
                  <c:v>-54.829726477550096</c:v>
                </c:pt>
                <c:pt idx="128">
                  <c:v>-55.934080477550104</c:v>
                </c:pt>
                <c:pt idx="129">
                  <c:v>-61.88485057754994</c:v>
                </c:pt>
                <c:pt idx="130">
                  <c:v>-64.370018040049942</c:v>
                </c:pt>
                <c:pt idx="131">
                  <c:v>-66.743339977549979</c:v>
                </c:pt>
                <c:pt idx="132">
                  <c:v>-68.536957677550078</c:v>
                </c:pt>
                <c:pt idx="133">
                  <c:v>-69.671614303637085</c:v>
                </c:pt>
                <c:pt idx="134">
                  <c:v>-73.222223657037361</c:v>
                </c:pt>
                <c:pt idx="135">
                  <c:v>-73.682543777549924</c:v>
                </c:pt>
                <c:pt idx="136">
                  <c:v>-74.159847377550079</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-65.678424577550274</c:v>
                </c:pt>
                <c:pt idx="145">
                  <c:v>-63.854085477550143</c:v>
                </c:pt>
                <c:pt idx="146">
                  <c:v>-62.802125477550391</c:v>
                </c:pt>
                <c:pt idx="147">
                  <c:v>-62.099666174519967</c:v>
                </c:pt>
                <c:pt idx="148">
                  <c:v>-61.756848277549949</c:v>
                </c:pt>
                <c:pt idx="149">
                  <c:v>-61.685296477550104</c:v>
                </c:pt>
                <c:pt idx="150">
                  <c:v>-68.411743692740387</c:v>
                </c:pt>
                <c:pt idx="151">
                  <c:v>-71.500476977549837</c:v>
                </c:pt>
                <c:pt idx="152">
                  <c:v>-74.462141477550148</c:v>
                </c:pt>
                <c:pt idx="153">
                  <c:v>-77.657289477550208</c:v>
                </c:pt>
                <c:pt idx="154">
                  <c:v>-79.596637477550019</c:v>
                </c:pt>
                <c:pt idx="155">
                  <c:v>-81.025324629724054</c:v>
                </c:pt>
                <c:pt idx="156">
                  <c:v>-81.665947177549853</c:v>
                </c:pt>
                <c:pt idx="157">
                  <c:v>-81.891625777550246</c:v>
                </c:pt>
                <c:pt idx="158">
                  <c:v>-81.17544557754988</c:v>
                </c:pt>
                <c:pt idx="159">
                  <c:v>-79.434110778625325</c:v>
                </c:pt>
                <c:pt idx="160">
                  <c:v>-77.145348677549876</c:v>
                </c:pt>
                <c:pt idx="161">
                  <c:v>-74.015517777549718</c:v>
                </c:pt>
                <c:pt idx="162">
                  <c:v>-70.655018651462825</c:v>
                </c:pt>
                <c:pt idx="163">
                  <c:v>-68.726875568459036</c:v>
                </c:pt>
                <c:pt idx="164">
                  <c:v>-57.824196477550025</c:v>
                </c:pt>
                <c:pt idx="165">
                  <c:v>-54.890043177549806</c:v>
                </c:pt>
                <c:pt idx="166">
                  <c:v>-51.4810114775497</c:v>
                </c:pt>
                <c:pt idx="167">
                  <c:v>-48.397622754145942</c:v>
                </c:pt>
                <c:pt idx="168">
                  <c:v>-45.23220047754981</c:v>
                </c:pt>
                <c:pt idx="169">
                  <c:v>-43.611494513264276</c:v>
                </c:pt>
                <c:pt idx="170">
                  <c:v>-35.136238477550165</c:v>
                </c:pt>
                <c:pt idx="171">
                  <c:v>-34.575222191836275</c:v>
                </c:pt>
                <c:pt idx="172">
                  <c:v>-32.634702454561605</c:v>
                </c:pt>
                <c:pt idx="173">
                  <c:v>-30.774744977549794</c:v>
                </c:pt>
                <c:pt idx="174">
                  <c:v>-28.940328877549678</c:v>
                </c:pt>
                <c:pt idx="175">
                  <c:v>-27.352444077549922</c:v>
                </c:pt>
                <c:pt idx="176">
                  <c:v>-25.805228319655299</c:v>
                </c:pt>
                <c:pt idx="177">
                  <c:v>-19.157702246780982</c:v>
                </c:pt>
                <c:pt idx="178">
                  <c:v>-17.495680077549697</c:v>
                </c:pt>
                <c:pt idx="179">
                  <c:v>-15.743571677550648</c:v>
                </c:pt>
                <c:pt idx="180">
                  <c:v>-13.443674677550604</c:v>
                </c:pt>
                <c:pt idx="181">
                  <c:v>-11.518111377550003</c:v>
                </c:pt>
                <c:pt idx="182">
                  <c:v>-9.1483594249187465</c:v>
                </c:pt>
                <c:pt idx="183">
                  <c:v>-6.5546380775503765</c:v>
                </c:pt>
                <c:pt idx="184">
                  <c:v>-4.3970822222305177</c:v>
                </c:pt>
                <c:pt idx="185">
                  <c:v>5.5212131776220019</c:v>
                </c:pt>
                <c:pt idx="186">
                  <c:v>7.2961491224499184</c:v>
                </c:pt>
                <c:pt idx="187">
                  <c:v>10.089460022449641</c:v>
                </c:pt>
                <c:pt idx="188">
                  <c:v>12.147090922450172</c:v>
                </c:pt>
                <c:pt idx="189">
                  <c:v>14.22573884159895</c:v>
                </c:pt>
                <c:pt idx="190">
                  <c:v>16.560045822450064</c:v>
                </c:pt>
                <c:pt idx="191">
                  <c:v>18.846130022449671</c:v>
                </c:pt>
                <c:pt idx="192">
                  <c:v>20.729749564116318</c:v>
                </c:pt>
                <c:pt idx="193">
                  <c:v>29.825453711129427</c:v>
                </c:pt>
                <c:pt idx="194">
                  <c:v>193.92595815769025</c:v>
                </c:pt>
                <c:pt idx="195">
                  <c:v>34.432113051021318</c:v>
                </c:pt>
                <c:pt idx="196">
                  <c:v>36.666632526449938</c:v>
                </c:pt>
                <c:pt idx="197">
                  <c:v>38.956059841449886</c:v>
                </c:pt>
                <c:pt idx="198">
                  <c:v>41.082572202449938</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49.406484150109399</c:v>
                </c:pt>
                <c:pt idx="207">
                  <c:v>48.623307392449959</c:v>
                </c:pt>
                <c:pt idx="208">
                  <c:v>48.028635522449946</c:v>
                </c:pt>
                <c:pt idx="209">
                  <c:v>36.772230426616545</c:v>
                </c:pt>
                <c:pt idx="210">
                  <c:v>34.831378589449884</c:v>
                </c:pt>
                <c:pt idx="211">
                  <c:v>140.08429990825007</c:v>
                </c:pt>
                <c:pt idx="212">
                  <c:v>28.769176422449704</c:v>
                </c:pt>
                <c:pt idx="213">
                  <c:v>26.082635084949956</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c:v>
                </c:pt>
                <c:pt idx="222">
                  <c:v>-10.656966477550185</c:v>
                </c:pt>
                <c:pt idx="223">
                  <c:v>-10.772932377549854</c:v>
                </c:pt>
                <c:pt idx="224">
                  <c:v>-11.057029177550334</c:v>
                </c:pt>
                <c:pt idx="225">
                  <c:v>-10.89429517755039</c:v>
                </c:pt>
                <c:pt idx="226">
                  <c:v>-10.232002754145553</c:v>
                </c:pt>
                <c:pt idx="227">
                  <c:v>-8.8015119775493922</c:v>
                </c:pt>
                <c:pt idx="228">
                  <c:v>-7.0212519775501789</c:v>
                </c:pt>
                <c:pt idx="229">
                  <c:v>-4.8297553775497803</c:v>
                </c:pt>
                <c:pt idx="230">
                  <c:v>-3.2863015324947202</c:v>
                </c:pt>
                <c:pt idx="231">
                  <c:v>6.8791963795927416</c:v>
                </c:pt>
                <c:pt idx="232">
                  <c:v>8.7400396840660335</c:v>
                </c:pt>
                <c:pt idx="233">
                  <c:v>11.950513122450019</c:v>
                </c:pt>
                <c:pt idx="234">
                  <c:v>14.50487872244948</c:v>
                </c:pt>
                <c:pt idx="235">
                  <c:v>17.298141822450162</c:v>
                </c:pt>
                <c:pt idx="236">
                  <c:v>19.659547622449928</c:v>
                </c:pt>
                <c:pt idx="237">
                  <c:v>22.012018522449893</c:v>
                </c:pt>
                <c:pt idx="238">
                  <c:v>23.859252732976326</c:v>
                </c:pt>
                <c:pt idx="239">
                  <c:v>32.420906359621604</c:v>
                </c:pt>
                <c:pt idx="240">
                  <c:v>33.162363104449931</c:v>
                </c:pt>
                <c:pt idx="241">
                  <c:v>33.442753762853933</c:v>
                </c:pt>
                <c:pt idx="242">
                  <c:v>33.548495049116546</c:v>
                </c:pt>
                <c:pt idx="243">
                  <c:v>30.271062411338647</c:v>
                </c:pt>
                <c:pt idx="244">
                  <c:v>28.358834422450233</c:v>
                </c:pt>
                <c:pt idx="245">
                  <c:v>24.796439622450244</c:v>
                </c:pt>
                <c:pt idx="246">
                  <c:v>20.872452822450015</c:v>
                </c:pt>
                <c:pt idx="247">
                  <c:v>16.803713522449886</c:v>
                </c:pt>
                <c:pt idx="248">
                  <c:v>12.822484936591303</c:v>
                </c:pt>
                <c:pt idx="249">
                  <c:v>9.4118198224496528</c:v>
                </c:pt>
                <c:pt idx="250">
                  <c:v>7.0450903517182395</c:v>
                </c:pt>
                <c:pt idx="251">
                  <c:v>-2.4304753411859972</c:v>
                </c:pt>
                <c:pt idx="252">
                  <c:v>-5.4165455775508065</c:v>
                </c:pt>
                <c:pt idx="253">
                  <c:v>-7.5318327933395945</c:v>
                </c:pt>
                <c:pt idx="254">
                  <c:v>-10.095620077549755</c:v>
                </c:pt>
                <c:pt idx="255">
                  <c:v>-11.945243277549807</c:v>
                </c:pt>
                <c:pt idx="256">
                  <c:v>-14.017620877550002</c:v>
                </c:pt>
                <c:pt idx="257">
                  <c:v>-15.293120577550118</c:v>
                </c:pt>
                <c:pt idx="258">
                  <c:v>-17.541645607984286</c:v>
                </c:pt>
                <c:pt idx="259">
                  <c:v>-19.008999058195027</c:v>
                </c:pt>
                <c:pt idx="260">
                  <c:v>-24.308352246780835</c:v>
                </c:pt>
                <c:pt idx="261">
                  <c:v>-23.215757077549885</c:v>
                </c:pt>
                <c:pt idx="262">
                  <c:v>-21.911895177550235</c:v>
                </c:pt>
                <c:pt idx="263">
                  <c:v>-20.99846895177717</c:v>
                </c:pt>
                <c:pt idx="264">
                  <c:v>-11.835491909648891</c:v>
                </c:pt>
                <c:pt idx="265">
                  <c:v>-10.004476677549844</c:v>
                </c:pt>
                <c:pt idx="266">
                  <c:v>-7.5221918775501653</c:v>
                </c:pt>
                <c:pt idx="267">
                  <c:v>-4.5850913775497295</c:v>
                </c:pt>
                <c:pt idx="268">
                  <c:v>-1.6723775775501801</c:v>
                </c:pt>
                <c:pt idx="269">
                  <c:v>1.4938678301423058</c:v>
                </c:pt>
                <c:pt idx="270">
                  <c:v>13.064886709262954</c:v>
                </c:pt>
                <c:pt idx="271">
                  <c:v>16.142794622449827</c:v>
                </c:pt>
                <c:pt idx="272">
                  <c:v>19.48758892244976</c:v>
                </c:pt>
                <c:pt idx="273">
                  <c:v>22.421364222450507</c:v>
                </c:pt>
                <c:pt idx="274">
                  <c:v>25.611681324647698</c:v>
                </c:pt>
                <c:pt idx="275">
                  <c:v>28.431039522450106</c:v>
                </c:pt>
                <c:pt idx="276">
                  <c:v>-119.64646683794976</c:v>
                </c:pt>
                <c:pt idx="277">
                  <c:v>34.862759368449929</c:v>
                </c:pt>
                <c:pt idx="278">
                  <c:v>45.103187122449881</c:v>
                </c:pt>
                <c:pt idx="279">
                  <c:v>47.368240252449858</c:v>
                </c:pt>
                <c:pt idx="280">
                  <c:v>50.394886462449819</c:v>
                </c:pt>
                <c:pt idx="281">
                  <c:v>53.355413782449858</c:v>
                </c:pt>
                <c:pt idx="282">
                  <c:v>55.26484725244989</c:v>
                </c:pt>
                <c:pt idx="283">
                  <c:v>55.997728404170353</c:v>
                </c:pt>
                <c:pt idx="284">
                  <c:v>55.698858852449909</c:v>
                </c:pt>
                <c:pt idx="285">
                  <c:v>54.32944871244986</c:v>
                </c:pt>
                <c:pt idx="286">
                  <c:v>52.734049022449867</c:v>
                </c:pt>
                <c:pt idx="287">
                  <c:v>37.480931146259408</c:v>
                </c:pt>
                <c:pt idx="288">
                  <c:v>34.979943767449875</c:v>
                </c:pt>
                <c:pt idx="289">
                  <c:v>165.61796437638591</c:v>
                </c:pt>
                <c:pt idx="290">
                  <c:v>27.273210922449749</c:v>
                </c:pt>
                <c:pt idx="291">
                  <c:v>24.184126622449828</c:v>
                </c:pt>
                <c:pt idx="292">
                  <c:v>20.420280593156921</c:v>
                </c:pt>
                <c:pt idx="293">
                  <c:v>9.2505335224499152</c:v>
                </c:pt>
                <c:pt idx="294">
                  <c:v>6.8330572598237325</c:v>
                </c:pt>
                <c:pt idx="295">
                  <c:v>2.1055543224499358</c:v>
                </c:pt>
                <c:pt idx="296">
                  <c:v>-1.5804681775496476</c:v>
                </c:pt>
                <c:pt idx="297">
                  <c:v>-5.9306126775505561</c:v>
                </c:pt>
                <c:pt idx="298">
                  <c:v>-9.1685926775505493</c:v>
                </c:pt>
                <c:pt idx="299">
                  <c:v>-14.174124558358386</c:v>
                </c:pt>
                <c:pt idx="300">
                  <c:v>-17.985267777549883</c:v>
                </c:pt>
                <c:pt idx="301">
                  <c:v>-19.955174477550116</c:v>
                </c:pt>
                <c:pt idx="302">
                  <c:v>-27.161125839252605</c:v>
                </c:pt>
                <c:pt idx="303">
                  <c:v>-25.560770977550309</c:v>
                </c:pt>
                <c:pt idx="304">
                  <c:v>-23.35741933469243</c:v>
                </c:pt>
                <c:pt idx="305">
                  <c:v>-20.61528147755012</c:v>
                </c:pt>
                <c:pt idx="306">
                  <c:v>-17.614320732869228</c:v>
                </c:pt>
                <c:pt idx="307">
                  <c:v>-6.8373264775501363</c:v>
                </c:pt>
                <c:pt idx="308">
                  <c:v>-3.6540011775501</c:v>
                </c:pt>
                <c:pt idx="309">
                  <c:v>2.5413885729546752</c:v>
                </c:pt>
                <c:pt idx="310">
                  <c:v>7.9014430224500893</c:v>
                </c:pt>
                <c:pt idx="311">
                  <c:v>12.38251172244996</c:v>
                </c:pt>
                <c:pt idx="312">
                  <c:v>16.238257122449731</c:v>
                </c:pt>
                <c:pt idx="313">
                  <c:v>18.227445037601587</c:v>
                </c:pt>
                <c:pt idx="314">
                  <c:v>20.173951122450063</c:v>
                </c:pt>
                <c:pt idx="315">
                  <c:v>26.46968080505922</c:v>
                </c:pt>
                <c:pt idx="316">
                  <c:v>26.466898422449781</c:v>
                </c:pt>
                <c:pt idx="317">
                  <c:v>25.692387122449844</c:v>
                </c:pt>
                <c:pt idx="318">
                  <c:v>24.444477222450047</c:v>
                </c:pt>
                <c:pt idx="319">
                  <c:v>21.922204812772627</c:v>
                </c:pt>
                <c:pt idx="320">
                  <c:v>19.417225122449619</c:v>
                </c:pt>
                <c:pt idx="321">
                  <c:v>17.793316565928251</c:v>
                </c:pt>
                <c:pt idx="322">
                  <c:v>7.8839035224498559</c:v>
                </c:pt>
                <c:pt idx="323">
                  <c:v>6.163783022449735</c:v>
                </c:pt>
                <c:pt idx="324">
                  <c:v>1.6490513224499919</c:v>
                </c:pt>
                <c:pt idx="325">
                  <c:v>-1.201486069387244</c:v>
                </c:pt>
                <c:pt idx="326">
                  <c:v>-3.9000590775500825</c:v>
                </c:pt>
                <c:pt idx="327">
                  <c:v>-5.7421582775500841</c:v>
                </c:pt>
                <c:pt idx="328">
                  <c:v>-7.9202247775499135</c:v>
                </c:pt>
                <c:pt idx="329">
                  <c:v>-9.6785557704797309</c:v>
                </c:pt>
                <c:pt idx="330">
                  <c:v>-10.298039432095566</c:v>
                </c:pt>
                <c:pt idx="331">
                  <c:v>-18.035595540049787</c:v>
                </c:pt>
                <c:pt idx="332">
                  <c:v>-19.292253077550249</c:v>
                </c:pt>
                <c:pt idx="333">
                  <c:v>-20.485380077550346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-9.5804887775499754</c:v>
                </c:pt>
                <c:pt idx="342">
                  <c:v>-7.6495108775498766</c:v>
                </c:pt>
                <c:pt idx="343">
                  <c:v>-5.0497686204073826</c:v>
                </c:pt>
                <c:pt idx="344">
                  <c:v>8.1595318557832499</c:v>
                </c:pt>
                <c:pt idx="345">
                  <c:v>10.494685922449646</c:v>
                </c:pt>
                <c:pt idx="346">
                  <c:v>12.73194452245</c:v>
                </c:pt>
                <c:pt idx="347">
                  <c:v>16.437496522449827</c:v>
                </c:pt>
                <c:pt idx="348">
                  <c:v>19.195169078005343</c:v>
                </c:pt>
                <c:pt idx="349">
                  <c:v>21.744247148823721</c:v>
                </c:pt>
                <c:pt idx="350">
                  <c:v>30.724093785607927</c:v>
                </c:pt>
                <c:pt idx="351">
                  <c:v>68.823132540049741</c:v>
                </c:pt>
                <c:pt idx="352">
                  <c:v>34.847010010449885</c:v>
                </c:pt>
                <c:pt idx="353">
                  <c:v>38.041131620449889</c:v>
                </c:pt>
                <c:pt idx="354">
                  <c:v>40.208415299449946</c:v>
                </c:pt>
                <c:pt idx="355">
                  <c:v>42.754589456123313</c:v>
                </c:pt>
                <c:pt idx="356">
                  <c:v>45.483432147449882</c:v>
                </c:pt>
                <c:pt idx="357">
                  <c:v>47.985179097449915</c:v>
                </c:pt>
                <c:pt idx="358">
                  <c:v>49.336112122449954</c:v>
                </c:pt>
                <c:pt idx="359">
                  <c:v>52.918181522449885</c:v>
                </c:pt>
                <c:pt idx="360">
                  <c:v>52.646709112449912</c:v>
                </c:pt>
                <c:pt idx="361">
                  <c:v>51.850604902449874</c:v>
                </c:pt>
                <c:pt idx="362">
                  <c:v>50.802737583055929</c:v>
                </c:pt>
                <c:pt idx="363">
                  <c:v>48.993531512449913</c:v>
                </c:pt>
                <c:pt idx="364">
                  <c:v>47.25706455244984</c:v>
                </c:pt>
                <c:pt idx="365">
                  <c:v>45.275100371912238</c:v>
                </c:pt>
                <c:pt idx="366">
                  <c:v>28.217761108656422</c:v>
                </c:pt>
                <c:pt idx="367">
                  <c:v>23.203304644899021</c:v>
                </c:pt>
                <c:pt idx="368">
                  <c:v>17.631792722449891</c:v>
                </c:pt>
                <c:pt idx="369">
                  <c:v>13.26341302244945</c:v>
                </c:pt>
                <c:pt idx="370">
                  <c:v>8.4303076224499307</c:v>
                </c:pt>
                <c:pt idx="371">
                  <c:v>4.8721493224501584</c:v>
                </c:pt>
                <c:pt idx="372">
                  <c:v>2.4942835224499902</c:v>
                </c:pt>
                <c:pt idx="373">
                  <c:v>-8.1955741968483125</c:v>
                </c:pt>
                <c:pt idx="374">
                  <c:v>-11.475312977549422</c:v>
                </c:pt>
                <c:pt idx="375">
                  <c:v>-14.878370777550531</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-37.497880577549878</c:v>
                </c:pt>
                <c:pt idx="384">
                  <c:v>-36.45567467755005</c:v>
                </c:pt>
                <c:pt idx="385">
                  <c:v>-35.212174372286803</c:v>
                </c:pt>
                <c:pt idx="386">
                  <c:v>-33.102241593829177</c:v>
                </c:pt>
                <c:pt idx="387">
                  <c:v>-20.86933028707347</c:v>
                </c:pt>
                <c:pt idx="388">
                  <c:v>-17.873133577549925</c:v>
                </c:pt>
                <c:pt idx="389">
                  <c:v>-14.818252677550419</c:v>
                </c:pt>
                <c:pt idx="390">
                  <c:v>-12.240876926988523</c:v>
                </c:pt>
                <c:pt idx="391">
                  <c:v>-9.6401705775500837</c:v>
                </c:pt>
                <c:pt idx="392">
                  <c:v>-7.0652903775499789</c:v>
                </c:pt>
                <c:pt idx="393">
                  <c:v>-5.5097129775499241</c:v>
                </c:pt>
                <c:pt idx="394">
                  <c:v>-3.4305564775501387</c:v>
                </c:pt>
                <c:pt idx="395">
                  <c:v>3.3397010224497587</c:v>
                </c:pt>
                <c:pt idx="396">
                  <c:v>4.6644666224499014</c:v>
                </c:pt>
                <c:pt idx="397">
                  <c:v>6.9596394048031538</c:v>
                </c:pt>
                <c:pt idx="398">
                  <c:v>9.4864130224499768</c:v>
                </c:pt>
                <c:pt idx="399">
                  <c:v>11.717787222450028</c:v>
                </c:pt>
                <c:pt idx="400">
                  <c:v>13.547407922449764</c:v>
                </c:pt>
                <c:pt idx="401">
                  <c:v>16.272302222449703</c:v>
                </c:pt>
                <c:pt idx="402">
                  <c:v>18.258545003930916</c:v>
                </c:pt>
                <c:pt idx="403">
                  <c:v>19.615932613359206</c:v>
                </c:pt>
                <c:pt idx="404">
                  <c:v>26.348600232976523</c:v>
                </c:pt>
                <c:pt idx="405">
                  <c:v>26.746618722450108</c:v>
                </c:pt>
                <c:pt idx="406">
                  <c:v>26.754552822449767</c:v>
                </c:pt>
                <c:pt idx="407">
                  <c:v>26.245856522450225</c:v>
                </c:pt>
                <c:pt idx="408">
                  <c:v>25.050080601101349</c:v>
                </c:pt>
                <c:pt idx="409">
                  <c:v>23.46391052245005</c:v>
                </c:pt>
                <c:pt idx="410">
                  <c:v>22.458942522449895</c:v>
                </c:pt>
                <c:pt idx="411">
                  <c:v>11.304981599372894</c:v>
                </c:pt>
                <c:pt idx="412">
                  <c:v>8.9565125224505948</c:v>
                </c:pt>
                <c:pt idx="413">
                  <c:v>6.8189192224498045</c:v>
                </c:pt>
                <c:pt idx="414">
                  <c:v>2.9140985729549982</c:v>
                </c:pt>
                <c:pt idx="415">
                  <c:v>0.62950012245002562</c:v>
                </c:pt>
                <c:pt idx="416">
                  <c:v>-2.2591506775503092</c:v>
                </c:pt>
                <c:pt idx="417">
                  <c:v>-4.9750493775506239</c:v>
                </c:pt>
                <c:pt idx="418">
                  <c:v>-6.5153608171727626</c:v>
                </c:pt>
                <c:pt idx="419">
                  <c:v>-13.610909334693332</c:v>
                </c:pt>
                <c:pt idx="420">
                  <c:v>-15.246496165049944</c:v>
                </c:pt>
                <c:pt idx="421">
                  <c:v>-16.467117677550171</c:v>
                </c:pt>
                <c:pt idx="422">
                  <c:v>-18.144285577549823</c:v>
                </c:pt>
                <c:pt idx="423">
                  <c:v>-19.61750927755017</c:v>
                </c:pt>
                <c:pt idx="424">
                  <c:v>-21.385337285630996</c:v>
                </c:pt>
                <c:pt idx="425">
                  <c:v>-23.491073877550157</c:v>
                </c:pt>
                <c:pt idx="426">
                  <c:v>-24.690940033105527</c:v>
                </c:pt>
                <c:pt idx="427">
                  <c:v>-33.989293466797164</c:v>
                </c:pt>
                <c:pt idx="428">
                  <c:v>-35.902204677550195</c:v>
                </c:pt>
                <c:pt idx="429">
                  <c:v>-38.317685177549798</c:v>
                </c:pt>
                <c:pt idx="430">
                  <c:v>-39.853567500277222</c:v>
                </c:pt>
                <c:pt idx="431">
                  <c:v>-42.308999577549997</c:v>
                </c:pt>
                <c:pt idx="432">
                  <c:v>-43.315496877550615</c:v>
                </c:pt>
                <c:pt idx="433">
                  <c:v>-43.969213977550062</c:v>
                </c:pt>
                <c:pt idx="434">
                  <c:v>-44.014135161760507</c:v>
                </c:pt>
                <c:pt idx="435">
                  <c:v>-43.249312235125991</c:v>
                </c:pt>
                <c:pt idx="436">
                  <c:v>-42.025891577549906</c:v>
                </c:pt>
                <c:pt idx="437">
                  <c:v>-40.587442877549876</c:v>
                </c:pt>
                <c:pt idx="438">
                  <c:v>-37.782059406843196</c:v>
                </c:pt>
                <c:pt idx="439">
                  <c:v>-35.911025677550548</c:v>
                </c:pt>
                <c:pt idx="440">
                  <c:v>-33.86989869977257</c:v>
                </c:pt>
                <c:pt idx="441">
                  <c:v>-32.998889977550022</c:v>
                </c:pt>
                <c:pt idx="442">
                  <c:v>-28.383634303636946</c:v>
                </c:pt>
                <c:pt idx="443">
                  <c:v>-27.637739477549442</c:v>
                </c:pt>
                <c:pt idx="444">
                  <c:v>-25.9396452775499</c:v>
                </c:pt>
                <c:pt idx="445">
                  <c:v>-24.713107777550327</c:v>
                </c:pt>
                <c:pt idx="446">
                  <c:v>-24.043569640815587</c:v>
                </c:pt>
                <c:pt idx="447">
                  <c:v>-22.828857777549644</c:v>
                </c:pt>
                <c:pt idx="448">
                  <c:v>-21.292850477550274</c:v>
                </c:pt>
                <c:pt idx="449">
                  <c:v>-19.588865977549826</c:v>
                </c:pt>
                <c:pt idx="450">
                  <c:v>-18.483346477550068</c:v>
                </c:pt>
                <c:pt idx="451">
                  <c:v>-9.8987924775501881</c:v>
                </c:pt>
                <c:pt idx="452">
                  <c:v>-8.7606391038129061</c:v>
                </c:pt>
                <c:pt idx="453">
                  <c:v>-6.8659777566201345</c:v>
                </c:pt>
                <c:pt idx="454">
                  <c:v>-4.7690493775502603</c:v>
                </c:pt>
                <c:pt idx="455">
                  <c:v>-2.9921098775498933</c:v>
                </c:pt>
                <c:pt idx="456">
                  <c:v>-1.1272233775501646</c:v>
                </c:pt>
                <c:pt idx="457">
                  <c:v>0.66606622245009905</c:v>
                </c:pt>
                <c:pt idx="458">
                  <c:v>1.7720035224498645</c:v>
                </c:pt>
                <c:pt idx="459">
                  <c:v>7.3944346094062476</c:v>
                </c:pt>
                <c:pt idx="460">
                  <c:v>8.2799336224499367</c:v>
                </c:pt>
                <c:pt idx="461">
                  <c:v>9.3295928224498361</c:v>
                </c:pt>
                <c:pt idx="462">
                  <c:v>10.020382122450281</c:v>
                </c:pt>
                <c:pt idx="463">
                  <c:v>10.697891622449578</c:v>
                </c:pt>
                <c:pt idx="464">
                  <c:v>11.43556678087711</c:v>
                </c:pt>
                <c:pt idx="465">
                  <c:v>12.796496422449918</c:v>
                </c:pt>
                <c:pt idx="466">
                  <c:v>14.396656122449468</c:v>
                </c:pt>
                <c:pt idx="467">
                  <c:v>15.276108067904346</c:v>
                </c:pt>
                <c:pt idx="468">
                  <c:v>14.731203522449647</c:v>
                </c:pt>
                <c:pt idx="469">
                  <c:v>13.486401260545422</c:v>
                </c:pt>
                <c:pt idx="470">
                  <c:v>10.684429422449821</c:v>
                </c:pt>
                <c:pt idx="471">
                  <c:v>7.7947539264903005</c:v>
                </c:pt>
                <c:pt idx="472">
                  <c:v>5.3251008224503042</c:v>
                </c:pt>
                <c:pt idx="473">
                  <c:v>2.3315830224498457</c:v>
                </c:pt>
                <c:pt idx="474">
                  <c:v>0.50278030211089264</c:v>
                </c:pt>
                <c:pt idx="475">
                  <c:v>-14.038161477550386</c:v>
                </c:pt>
                <c:pt idx="476">
                  <c:v>-15.995126977550029</c:v>
                </c:pt>
                <c:pt idx="477">
                  <c:v>-18.343526677550301</c:v>
                </c:pt>
                <c:pt idx="478">
                  <c:v>-20.008855477550231</c:v>
                </c:pt>
                <c:pt idx="479">
                  <c:v>-21.76368545714184</c:v>
                </c:pt>
                <c:pt idx="480">
                  <c:v>-22.694076001359718</c:v>
                </c:pt>
                <c:pt idx="481">
                  <c:v>-27.946548830491263</c:v>
                </c:pt>
                <c:pt idx="482">
                  <c:v>-28.234791677549943</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-46.273032377550145</c:v>
                </c:pt>
                <c:pt idx="492">
                  <c:v>-47.629116177550173</c:v>
                </c:pt>
                <c:pt idx="493">
                  <c:v>-49.395092577550002</c:v>
                </c:pt>
                <c:pt idx="494">
                  <c:v>-50.897787184620896</c:v>
                </c:pt>
                <c:pt idx="495">
                  <c:v>-52.207209377550299</c:v>
                </c:pt>
                <c:pt idx="496">
                  <c:v>-52.712376477550066</c:v>
                </c:pt>
                <c:pt idx="497">
                  <c:v>-56.095048056497347</c:v>
                </c:pt>
                <c:pt idx="498">
                  <c:v>-56.605874777550206</c:v>
                </c:pt>
                <c:pt idx="499">
                  <c:v>-57.095142777550294</c:v>
                </c:pt>
                <c:pt idx="500">
                  <c:v>-58.115730255327811</c:v>
                </c:pt>
                <c:pt idx="501">
                  <c:v>-59.411291077549969</c:v>
                </c:pt>
                <c:pt idx="502">
                  <c:v>-60.844213377550105</c:v>
                </c:pt>
                <c:pt idx="503">
                  <c:v>-62.812076277550176</c:v>
                </c:pt>
                <c:pt idx="504">
                  <c:v>-63.715734477550114</c:v>
                </c:pt>
                <c:pt idx="505">
                  <c:v>-68.958566912332714</c:v>
                </c:pt>
                <c:pt idx="506">
                  <c:v>-69.941062395917712</c:v>
                </c:pt>
                <c:pt idx="507">
                  <c:v>-71.515042177550157</c:v>
                </c:pt>
                <c:pt idx="508">
                  <c:v>-72.805176577550014</c:v>
                </c:pt>
                <c:pt idx="509">
                  <c:v>-73.628775877549828</c:v>
                </c:pt>
                <c:pt idx="510">
                  <c:v>-74.028332994403854</c:v>
                </c:pt>
                <c:pt idx="511">
                  <c:v>-73.878981677549845</c:v>
                </c:pt>
                <c:pt idx="512">
                  <c:v>-73.406064521028327</c:v>
                </c:pt>
                <c:pt idx="513">
                  <c:v>-69.878036477550054</c:v>
                </c:pt>
                <c:pt idx="514">
                  <c:v>-68.923665877549709</c:v>
                </c:pt>
                <c:pt idx="515">
                  <c:v>-66.598763560883384</c:v>
                </c:pt>
                <c:pt idx="516">
                  <c:v>-63.974586376540024</c:v>
                </c:pt>
                <c:pt idx="517">
                  <c:v>-61.706554477549872</c:v>
                </c:pt>
                <c:pt idx="518">
                  <c:v>-58.969110977550386</c:v>
                </c:pt>
                <c:pt idx="519">
                  <c:v>-56.385213877550058</c:v>
                </c:pt>
                <c:pt idx="520">
                  <c:v>-53.956055457142043</c:v>
                </c:pt>
                <c:pt idx="521">
                  <c:v>-51.918926477550094</c:v>
                </c:pt>
                <c:pt idx="522">
                  <c:v>-42.709254977549932</c:v>
                </c:pt>
                <c:pt idx="523">
                  <c:v>-40.310510177550185</c:v>
                </c:pt>
                <c:pt idx="524">
                  <c:v>-36.988486977550075</c:v>
                </c:pt>
                <c:pt idx="525">
                  <c:v>-34.295364861387867</c:v>
                </c:pt>
                <c:pt idx="526">
                  <c:v>-31.342929412332722</c:v>
                </c:pt>
                <c:pt idx="527">
                  <c:v>-29.139074277550087</c:v>
                </c:pt>
                <c:pt idx="528">
                  <c:v>-27.373573177550288</c:v>
                </c:pt>
                <c:pt idx="529">
                  <c:v>-25.179799977549976</c:v>
                </c:pt>
                <c:pt idx="530">
                  <c:v>-24.057313352549926</c:v>
                </c:pt>
                <c:pt idx="531">
                  <c:v>-18.14354397755006</c:v>
                </c:pt>
                <c:pt idx="532">
                  <c:v>-17.129633077549613</c:v>
                </c:pt>
                <c:pt idx="533">
                  <c:v>-14.976442077550569</c:v>
                </c:pt>
                <c:pt idx="534">
                  <c:v>-13.103519177549829</c:v>
                </c:pt>
                <c:pt idx="535">
                  <c:v>-11.341247677550228</c:v>
                </c:pt>
                <c:pt idx="536">
                  <c:v>-10.011904861388222</c:v>
                </c:pt>
                <c:pt idx="537">
                  <c:v>-8.9256341775501724</c:v>
                </c:pt>
                <c:pt idx="538">
                  <c:v>-8.0252786366415485</c:v>
                </c:pt>
                <c:pt idx="539">
                  <c:v>-9.3598315755892241</c:v>
                </c:pt>
                <c:pt idx="540">
                  <c:v>-10.231617395917763</c:v>
                </c:pt>
                <c:pt idx="541">
                  <c:v>-11.271159377549878</c:v>
                </c:pt>
                <c:pt idx="542">
                  <c:v>-12.41861167755015</c:v>
                </c:pt>
                <c:pt idx="543">
                  <c:v>-14.0349368775504</c:v>
                </c:pt>
                <c:pt idx="544">
                  <c:v>-16.796539608863373</c:v>
                </c:pt>
                <c:pt idx="545">
                  <c:v>-19.306005477550258</c:v>
                </c:pt>
                <c:pt idx="546">
                  <c:v>-21.387518810883563</c:v>
                </c:pt>
                <c:pt idx="547">
                  <c:v>-31.201983005327889</c:v>
                </c:pt>
                <c:pt idx="548">
                  <c:v>-33.60557341632601</c:v>
                </c:pt>
                <c:pt idx="549">
                  <c:v>-36.690156977550444</c:v>
                </c:pt>
                <c:pt idx="550">
                  <c:v>-39.413898277550075</c:v>
                </c:pt>
                <c:pt idx="551">
                  <c:v>-41.872014577550104</c:v>
                </c:pt>
                <c:pt idx="552">
                  <c:v>-44.463826982600921</c:v>
                </c:pt>
                <c:pt idx="553">
                  <c:v>-46.890725577550505</c:v>
                </c:pt>
                <c:pt idx="554">
                  <c:v>-48.776041277549396</c:v>
                </c:pt>
                <c:pt idx="555">
                  <c:v>-49.901546477550063</c:v>
                </c:pt>
                <c:pt idx="556">
                  <c:v>-55.073669554473248</c:v>
                </c:pt>
                <c:pt idx="557">
                  <c:v>-56.150000048978683</c:v>
                </c:pt>
                <c:pt idx="558">
                  <c:v>-57.976298377549909</c:v>
                </c:pt>
                <c:pt idx="559">
                  <c:v>-59.216996677549815</c:v>
                </c:pt>
                <c:pt idx="560">
                  <c:v>-60.409506077550276</c:v>
                </c:pt>
                <c:pt idx="561">
                  <c:v>-61.357150763264038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-49.899424477550468</c:v>
                </c:pt>
                <c:pt idx="580">
                  <c:v>-48.031666477550033</c:v>
                </c:pt>
                <c:pt idx="581">
                  <c:v>-43.697705951234255</c:v>
                </c:pt>
                <c:pt idx="582">
                  <c:v>-42.316983677549828</c:v>
                </c:pt>
                <c:pt idx="583">
                  <c:v>-40.231494130611075</c:v>
                </c:pt>
                <c:pt idx="584">
                  <c:v>-37.796541877550212</c:v>
                </c:pt>
                <c:pt idx="585">
                  <c:v>-35.317006377549554</c:v>
                </c:pt>
                <c:pt idx="586">
                  <c:v>-33.171804777550314</c:v>
                </c:pt>
                <c:pt idx="587">
                  <c:v>-30.835832877549816</c:v>
                </c:pt>
                <c:pt idx="588">
                  <c:v>-29.388355525168862</c:v>
                </c:pt>
                <c:pt idx="589">
                  <c:v>-28.149961266282048</c:v>
                </c:pt>
                <c:pt idx="590">
                  <c:v>-20.537758830491356</c:v>
                </c:pt>
                <c:pt idx="591">
                  <c:v>-18.623548677550186</c:v>
                </c:pt>
                <c:pt idx="592">
                  <c:v>-16.82696017755017</c:v>
                </c:pt>
                <c:pt idx="593">
                  <c:v>-14.901503677549938</c:v>
                </c:pt>
                <c:pt idx="594">
                  <c:v>-12.987208314285256</c:v>
                </c:pt>
                <c:pt idx="595">
                  <c:v>-11.368524577550016</c:v>
                </c:pt>
                <c:pt idx="596">
                  <c:v>-9.7059719219948413</c:v>
                </c:pt>
                <c:pt idx="597">
                  <c:v>-3.4955490929343966</c:v>
                </c:pt>
                <c:pt idx="598">
                  <c:v>-1.9581883967416349</c:v>
                </c:pt>
                <c:pt idx="599">
                  <c:v>0.59270012244977077</c:v>
                </c:pt>
                <c:pt idx="600">
                  <c:v>3.1499755632663402</c:v>
                </c:pt>
                <c:pt idx="601">
                  <c:v>5.1788295224493774</c:v>
                </c:pt>
                <c:pt idx="602">
                  <c:v>7.2600551224495291</c:v>
                </c:pt>
                <c:pt idx="603">
                  <c:v>10.296444222449779</c:v>
                </c:pt>
                <c:pt idx="604">
                  <c:v>12.702711522449732</c:v>
                </c:pt>
                <c:pt idx="605">
                  <c:v>13.874956855783289</c:v>
                </c:pt>
                <c:pt idx="606">
                  <c:v>20.633887632039425</c:v>
                </c:pt>
                <c:pt idx="607">
                  <c:v>23.180266422449591</c:v>
                </c:pt>
                <c:pt idx="608">
                  <c:v>24.982913222449728</c:v>
                </c:pt>
                <c:pt idx="609">
                  <c:v>27.021920222449893</c:v>
                </c:pt>
                <c:pt idx="610">
                  <c:v>28.535646822449856</c:v>
                </c:pt>
                <c:pt idx="611">
                  <c:v>29.936716422449727</c:v>
                </c:pt>
                <c:pt idx="612">
                  <c:v>31.22473682032215</c:v>
                </c:pt>
                <c:pt idx="613">
                  <c:v>31.928308585988315</c:v>
                </c:pt>
                <c:pt idx="614">
                  <c:v>31.888302062869858</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17.830241022450132</c:v>
                </c:pt>
                <c:pt idx="623">
                  <c:v>15.775654822450218</c:v>
                </c:pt>
                <c:pt idx="624">
                  <c:v>14.088995767347818</c:v>
                </c:pt>
                <c:pt idx="625">
                  <c:v>11.734507422449798</c:v>
                </c:pt>
                <c:pt idx="626">
                  <c:v>9.5882773224503399</c:v>
                </c:pt>
                <c:pt idx="627">
                  <c:v>7.0216593224498407</c:v>
                </c:pt>
                <c:pt idx="628">
                  <c:v>5.0337771224502914</c:v>
                </c:pt>
                <c:pt idx="629">
                  <c:v>3.3735696335609449</c:v>
                </c:pt>
                <c:pt idx="630">
                  <c:v>-3.1298976896713682</c:v>
                </c:pt>
                <c:pt idx="631">
                  <c:v>-4.4321516775499665</c:v>
                </c:pt>
                <c:pt idx="632">
                  <c:v>-6.6549524775500322</c:v>
                </c:pt>
                <c:pt idx="633">
                  <c:v>-8.5939815775502968</c:v>
                </c:pt>
                <c:pt idx="634">
                  <c:v>-10.549496177550084</c:v>
                </c:pt>
                <c:pt idx="635">
                  <c:v>-11.968112173752019</c:v>
                </c:pt>
                <c:pt idx="636">
                  <c:v>-14.142412293876914</c:v>
                </c:pt>
                <c:pt idx="637">
                  <c:v>-20.861564677549786</c:v>
                </c:pt>
                <c:pt idx="638">
                  <c:v>-23.016942477550373</c:v>
                </c:pt>
                <c:pt idx="639">
                  <c:v>-25.585999277550172</c:v>
                </c:pt>
                <c:pt idx="640">
                  <c:v>-28.288462277549883</c:v>
                </c:pt>
                <c:pt idx="641">
                  <c:v>-30.552157599999276</c:v>
                </c:pt>
                <c:pt idx="642">
                  <c:v>-32.724578277550016</c:v>
                </c:pt>
                <c:pt idx="643">
                  <c:v>-34.517261377549957</c:v>
                </c:pt>
                <c:pt idx="644">
                  <c:v>-36.034834077550094</c:v>
                </c:pt>
                <c:pt idx="645">
                  <c:v>-36.655096477549954</c:v>
                </c:pt>
                <c:pt idx="646">
                  <c:v>-38.186128016011892</c:v>
                </c:pt>
                <c:pt idx="647">
                  <c:v>-38.050832191835326</c:v>
                </c:pt>
                <c:pt idx="648">
                  <c:v>-37.667694415694363</c:v>
                </c:pt>
                <c:pt idx="649">
                  <c:v>-37.246738577549813</c:v>
                </c:pt>
                <c:pt idx="650">
                  <c:v>-36.896676177550226</c:v>
                </c:pt>
                <c:pt idx="651">
                  <c:v>-36.573562437145803</c:v>
                </c:pt>
                <c:pt idx="652">
                  <c:v>-35.708086177550371</c:v>
                </c:pt>
                <c:pt idx="653">
                  <c:v>-34.715996579591121</c:v>
                </c:pt>
                <c:pt idx="654">
                  <c:v>-33.933266477550127</c:v>
                </c:pt>
                <c:pt idx="655">
                  <c:v>-27.799981843403799</c:v>
                </c:pt>
                <c:pt idx="656">
                  <c:v>-26.605434077550129</c:v>
                </c:pt>
                <c:pt idx="657">
                  <c:v>-24.685205377550187</c:v>
                </c:pt>
                <c:pt idx="658">
                  <c:v>-23.043773277549963</c:v>
                </c:pt>
                <c:pt idx="659">
                  <c:v>-21.117546912332756</c:v>
                </c:pt>
                <c:pt idx="660">
                  <c:v>-19.939662781897788</c:v>
                </c:pt>
                <c:pt idx="661">
                  <c:v>-17.959830877550139</c:v>
                </c:pt>
                <c:pt idx="662">
                  <c:v>-17.089246477550091</c:v>
                </c:pt>
                <c:pt idx="663">
                  <c:v>-12.512800906121226</c:v>
                </c:pt>
                <c:pt idx="664">
                  <c:v>-10.407031677550236</c:v>
                </c:pt>
                <c:pt idx="665">
                  <c:v>-7.4611134775496168</c:v>
                </c:pt>
                <c:pt idx="666">
                  <c:v>-4.4523255591826967</c:v>
                </c:pt>
                <c:pt idx="667">
                  <c:v>-1.4459946775503139</c:v>
                </c:pt>
                <c:pt idx="668">
                  <c:v>0.87942262244971026</c:v>
                </c:pt>
                <c:pt idx="669">
                  <c:v>3.7852785224498287</c:v>
                </c:pt>
                <c:pt idx="670">
                  <c:v>5.8673297224494547</c:v>
                </c:pt>
                <c:pt idx="671">
                  <c:v>6.9683950224500961</c:v>
                </c:pt>
                <c:pt idx="672">
                  <c:v>11.772641983988279</c:v>
                </c:pt>
                <c:pt idx="673">
                  <c:v>12.522309501831471</c:v>
                </c:pt>
                <c:pt idx="674">
                  <c:v>14.086169222450025</c:v>
                </c:pt>
                <c:pt idx="675">
                  <c:v>15.307365622450122</c:v>
                </c:pt>
                <c:pt idx="676">
                  <c:v>16.70043622244992</c:v>
                </c:pt>
                <c:pt idx="677">
                  <c:v>17.716020563266312</c:v>
                </c:pt>
                <c:pt idx="678">
                  <c:v>18.758032222449636</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28.469747613358773</c:v>
                </c:pt>
                <c:pt idx="688">
                  <c:v>30.137067689116297</c:v>
                </c:pt>
                <c:pt idx="689">
                  <c:v>30.732762777769434</c:v>
                </c:pt>
                <c:pt idx="690">
                  <c:v>31.28214332244977</c:v>
                </c:pt>
                <c:pt idx="691">
                  <c:v>31.424798522449926</c:v>
                </c:pt>
                <c:pt idx="692">
                  <c:v>31.396260022450228</c:v>
                </c:pt>
                <c:pt idx="693">
                  <c:v>31.341994722449673</c:v>
                </c:pt>
                <c:pt idx="694">
                  <c:v>31.288491991837489</c:v>
                </c:pt>
                <c:pt idx="695">
                  <c:v>31.240724980783316</c:v>
                </c:pt>
                <c:pt idx="696">
                  <c:v>30.892293387314346</c:v>
                </c:pt>
                <c:pt idx="697">
                  <c:v>30.54146672244994</c:v>
                </c:pt>
                <c:pt idx="698">
                  <c:v>29.619920522450052</c:v>
                </c:pt>
                <c:pt idx="699">
                  <c:v>28.567936512140676</c:v>
                </c:pt>
                <c:pt idx="700">
                  <c:v>27.320765922449631</c:v>
                </c:pt>
                <c:pt idx="701">
                  <c:v>26.55626852244993</c:v>
                </c:pt>
                <c:pt idx="702">
                  <c:v>25.887702622449829</c:v>
                </c:pt>
                <c:pt idx="703">
                  <c:v>25.322000122449737</c:v>
                </c:pt>
                <c:pt idx="704">
                  <c:v>24.860081397450124</c:v>
                </c:pt>
                <c:pt idx="705">
                  <c:v>23.160964500710321</c:v>
                </c:pt>
                <c:pt idx="706">
                  <c:v>22.64090152244993</c:v>
                </c:pt>
                <c:pt idx="707">
                  <c:v>22.181309222449286</c:v>
                </c:pt>
                <c:pt idx="708">
                  <c:v>21.599183624490703</c:v>
                </c:pt>
                <c:pt idx="709">
                  <c:v>20.697533122450231</c:v>
                </c:pt>
                <c:pt idx="710">
                  <c:v>19.745470122450371</c:v>
                </c:pt>
                <c:pt idx="711">
                  <c:v>18.484914905428667</c:v>
                </c:pt>
                <c:pt idx="712">
                  <c:v>14.600201225152398</c:v>
                </c:pt>
                <c:pt idx="713">
                  <c:v>13.645081769872561</c:v>
                </c:pt>
                <c:pt idx="714">
                  <c:v>12.874883522449846</c:v>
                </c:pt>
                <c:pt idx="715">
                  <c:v>12.503864222449836</c:v>
                </c:pt>
                <c:pt idx="716">
                  <c:v>12.465878622449946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40.670552280449954</c:v>
                </c:pt>
                <c:pt idx="729">
                  <c:v>42.984750609406333</c:v>
                </c:pt>
                <c:pt idx="730">
                  <c:v>45.313305137834504</c:v>
                </c:pt>
                <c:pt idx="731">
                  <c:v>56.878762897449903</c:v>
                </c:pt>
                <c:pt idx="732">
                  <c:v>59.46940128244988</c:v>
                </c:pt>
                <c:pt idx="733">
                  <c:v>61.098996592449879</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49.690952522449919</c:v>
                </c:pt>
                <c:pt idx="744">
                  <c:v>46.995058326573648</c:v>
                </c:pt>
                <c:pt idx="745">
                  <c:v>44.507044897449845</c:v>
                </c:pt>
                <c:pt idx="746">
                  <c:v>34.742483595177156</c:v>
                </c:pt>
                <c:pt idx="747">
                  <c:v>190.40752182444982</c:v>
                </c:pt>
                <c:pt idx="748">
                  <c:v>29.069915022449543</c:v>
                </c:pt>
                <c:pt idx="749">
                  <c:v>26.34760192245011</c:v>
                </c:pt>
                <c:pt idx="750">
                  <c:v>23.998999322449627</c:v>
                </c:pt>
                <c:pt idx="751">
                  <c:v>21.90014454285825</c:v>
                </c:pt>
                <c:pt idx="752">
                  <c:v>19.358164122450098</c:v>
                </c:pt>
                <c:pt idx="753">
                  <c:v>17.100098222450121</c:v>
                </c:pt>
                <c:pt idx="754">
                  <c:v>15.490154058164174</c:v>
                </c:pt>
                <c:pt idx="755">
                  <c:v>10.400730665307124</c:v>
                </c:pt>
                <c:pt idx="756">
                  <c:v>9.571833222449964</c:v>
                </c:pt>
                <c:pt idx="757">
                  <c:v>8.3902807224499547</c:v>
                </c:pt>
                <c:pt idx="758">
                  <c:v>7.6452550530619545</c:v>
                </c:pt>
                <c:pt idx="759">
                  <c:v>6.8567545224497852</c:v>
                </c:pt>
                <c:pt idx="760">
                  <c:v>6.5211410224497683</c:v>
                </c:pt>
                <c:pt idx="761">
                  <c:v>6.5693823224491164</c:v>
                </c:pt>
                <c:pt idx="762">
                  <c:v>6.9887205116972684</c:v>
                </c:pt>
                <c:pt idx="763">
                  <c:v>10.407086704268391</c:v>
                </c:pt>
                <c:pt idx="764">
                  <c:v>12.703943001616798</c:v>
                </c:pt>
                <c:pt idx="765">
                  <c:v>15.18441722244931</c:v>
                </c:pt>
                <c:pt idx="766">
                  <c:v>17.270922622449547</c:v>
                </c:pt>
                <c:pt idx="767">
                  <c:v>20.040969622449808</c:v>
                </c:pt>
                <c:pt idx="768">
                  <c:v>22.107615622449821</c:v>
                </c:pt>
                <c:pt idx="769">
                  <c:v>24.392999922450592</c:v>
                </c:pt>
                <c:pt idx="770">
                  <c:v>27.700157200610633</c:v>
                </c:pt>
                <c:pt idx="771">
                  <c:v>36.735636884949955</c:v>
                </c:pt>
                <c:pt idx="772">
                  <c:v>39.192758289449962</c:v>
                </c:pt>
                <c:pt idx="773">
                  <c:v>41.878392917449929</c:v>
                </c:pt>
                <c:pt idx="774">
                  <c:v>43.905189837449882</c:v>
                </c:pt>
                <c:pt idx="775">
                  <c:v>45.444290192449877</c:v>
                </c:pt>
                <c:pt idx="776">
                  <c:v>46.957658065659714</c:v>
                </c:pt>
                <c:pt idx="777">
                  <c:v>47.828535707449944</c:v>
                </c:pt>
                <c:pt idx="778">
                  <c:v>48.764308470366544</c:v>
                </c:pt>
                <c:pt idx="779">
                  <c:v>53.977238864555162</c:v>
                </c:pt>
                <c:pt idx="780">
                  <c:v>54.845620802449872</c:v>
                </c:pt>
                <c:pt idx="781">
                  <c:v>55.494887862449843</c:v>
                </c:pt>
                <c:pt idx="782">
                  <c:v>55.977882573996212</c:v>
                </c:pt>
                <c:pt idx="783">
                  <c:v>56.506558432449907</c:v>
                </c:pt>
                <c:pt idx="784">
                  <c:v>56.843871522449874</c:v>
                </c:pt>
                <c:pt idx="785">
                  <c:v>57.444422522449855</c:v>
                </c:pt>
                <c:pt idx="786">
                  <c:v>57.886271572449843</c:v>
                </c:pt>
                <c:pt idx="787">
                  <c:v>58.118041296259392</c:v>
                </c:pt>
                <c:pt idx="788">
                  <c:v>56.00186820193705</c:v>
                </c:pt>
                <c:pt idx="789">
                  <c:v>53.948390482449881</c:v>
                </c:pt>
                <c:pt idx="790">
                  <c:v>51.072419262449912</c:v>
                </c:pt>
                <c:pt idx="791">
                  <c:v>47.924153262449913</c:v>
                </c:pt>
                <c:pt idx="792">
                  <c:v>44.721887102449877</c:v>
                </c:pt>
                <c:pt idx="793">
                  <c:v>42.030306777551978</c:v>
                </c:pt>
                <c:pt idx="794">
                  <c:v>39.144288180058595</c:v>
                </c:pt>
                <c:pt idx="795">
                  <c:v>28.685929732976099</c:v>
                </c:pt>
                <c:pt idx="796">
                  <c:v>25.998725222450187</c:v>
                </c:pt>
                <c:pt idx="797">
                  <c:v>24.150568222449571</c:v>
                </c:pt>
                <c:pt idx="798">
                  <c:v>22.350673522450251</c:v>
                </c:pt>
                <c:pt idx="799">
                  <c:v>21.068862285336145</c:v>
                </c:pt>
                <c:pt idx="800">
                  <c:v>19.361043322449827</c:v>
                </c:pt>
                <c:pt idx="801">
                  <c:v>18.09093015288434</c:v>
                </c:pt>
                <c:pt idx="802">
                  <c:v>14.585358522449525</c:v>
                </c:pt>
                <c:pt idx="803">
                  <c:v>13.599487822450129</c:v>
                </c:pt>
                <c:pt idx="804">
                  <c:v>12.479399134694489</c:v>
                </c:pt>
                <c:pt idx="805">
                  <c:v>11.703177322450539</c:v>
                </c:pt>
                <c:pt idx="806">
                  <c:v>11.220606822449756</c:v>
                </c:pt>
                <c:pt idx="807">
                  <c:v>10.619560222449975</c:v>
                </c:pt>
                <c:pt idx="808">
                  <c:v>10.036547322449877</c:v>
                </c:pt>
                <c:pt idx="809">
                  <c:v>9.7039404296670284</c:v>
                </c:pt>
                <c:pt idx="810">
                  <c:v>9.478670709950018</c:v>
                </c:pt>
                <c:pt idx="811">
                  <c:v>9.7601035224497821</c:v>
                </c:pt>
                <c:pt idx="812">
                  <c:v>10.12017462244998</c:v>
                </c:pt>
                <c:pt idx="813">
                  <c:v>10.851730322450152</c:v>
                </c:pt>
                <c:pt idx="814">
                  <c:v>11.449701222449942</c:v>
                </c:pt>
                <c:pt idx="815">
                  <c:v>12.257235022449407</c:v>
                </c:pt>
                <c:pt idx="816">
                  <c:v>12.993623625542996</c:v>
                </c:pt>
                <c:pt idx="817">
                  <c:v>13.841987722450101</c:v>
                </c:pt>
                <c:pt idx="818">
                  <c:v>14.699497622450195</c:v>
                </c:pt>
                <c:pt idx="819">
                  <c:v>15.335923522449924</c:v>
                </c:pt>
                <c:pt idx="820">
                  <c:v>17.891703987566366</c:v>
                </c:pt>
                <c:pt idx="821">
                  <c:v>18.492827722449505</c:v>
                </c:pt>
                <c:pt idx="822">
                  <c:v>19.304289897450275</c:v>
                </c:pt>
                <c:pt idx="823">
                  <c:v>20.484217922450028</c:v>
                </c:pt>
                <c:pt idx="824">
                  <c:v>21.27913562245055</c:v>
                </c:pt>
                <c:pt idx="825">
                  <c:v>22.26103872244969</c:v>
                </c:pt>
                <c:pt idx="826">
                  <c:v>23.055572322449425</c:v>
                </c:pt>
                <c:pt idx="827">
                  <c:v>23.864635275027869</c:v>
                </c:pt>
                <c:pt idx="828">
                  <c:v>24.311540189116595</c:v>
                </c:pt>
                <c:pt idx="829">
                  <c:v>26.310819415306895</c:v>
                </c:pt>
                <c:pt idx="830">
                  <c:v>26.979843622449806</c:v>
                </c:pt>
                <c:pt idx="831">
                  <c:v>27.85819312244999</c:v>
                </c:pt>
                <c:pt idx="832">
                  <c:v>28.687086622450288</c:v>
                </c:pt>
                <c:pt idx="833">
                  <c:v>29.577697057803533</c:v>
                </c:pt>
                <c:pt idx="834">
                  <c:v>30.407152502042067</c:v>
                </c:pt>
                <c:pt idx="835">
                  <c:v>31.21367582245011</c:v>
                </c:pt>
                <c:pt idx="836">
                  <c:v>165.03440694779985</c:v>
                </c:pt>
                <c:pt idx="837">
                  <c:v>32.238756998878543</c:v>
                </c:pt>
                <c:pt idx="838">
                  <c:v>33.830918168351523</c:v>
                </c:pt>
                <c:pt idx="839">
                  <c:v>33.96858000076314</c:v>
                </c:pt>
                <c:pt idx="840">
                  <c:v>33.952148955783194</c:v>
                </c:pt>
                <c:pt idx="841">
                  <c:v>33.325018539449928</c:v>
                </c:pt>
                <c:pt idx="842">
                  <c:v>32.789724325449882</c:v>
                </c:pt>
                <c:pt idx="843">
                  <c:v>32.560969568649874</c:v>
                </c:pt>
                <c:pt idx="844">
                  <c:v>139.57600194859424</c:v>
                </c:pt>
                <c:pt idx="845">
                  <c:v>30.968498726531717</c:v>
                </c:pt>
                <c:pt idx="846">
                  <c:v>26.816412728798955</c:v>
                </c:pt>
                <c:pt idx="847">
                  <c:v>25.538334922450218</c:v>
                </c:pt>
                <c:pt idx="848">
                  <c:v>24.27140012244967</c:v>
                </c:pt>
                <c:pt idx="849">
                  <c:v>22.79616102244983</c:v>
                </c:pt>
                <c:pt idx="850">
                  <c:v>21.755619295645431</c:v>
                </c:pt>
                <c:pt idx="851">
                  <c:v>20.485942922449851</c:v>
                </c:pt>
                <c:pt idx="852">
                  <c:v>19.276795022449875</c:v>
                </c:pt>
                <c:pt idx="853">
                  <c:v>18.307892022449607</c:v>
                </c:pt>
                <c:pt idx="854">
                  <c:v>17.434703522450008</c:v>
                </c:pt>
                <c:pt idx="855">
                  <c:v>10.114116090017168</c:v>
                </c:pt>
                <c:pt idx="856">
                  <c:v>9.5843572224497127</c:v>
                </c:pt>
                <c:pt idx="857">
                  <c:v>8.2089518224500555</c:v>
                </c:pt>
                <c:pt idx="858">
                  <c:v>7.3085206224501178</c:v>
                </c:pt>
                <c:pt idx="859">
                  <c:v>6.7085362497225276</c:v>
                </c:pt>
                <c:pt idx="860">
                  <c:v>3.5704535224500376</c:v>
                </c:pt>
                <c:pt idx="861">
                  <c:v>3.8534338224499436</c:v>
                </c:pt>
                <c:pt idx="862">
                  <c:v>4.2784930224499709</c:v>
                </c:pt>
                <c:pt idx="863">
                  <c:v>4.8140767224501495</c:v>
                </c:pt>
                <c:pt idx="864">
                  <c:v>5.7356593557832776</c:v>
                </c:pt>
                <c:pt idx="865">
                  <c:v>6.2777232239423935</c:v>
                </c:pt>
                <c:pt idx="866">
                  <c:v>11.341751334949922</c:v>
                </c:pt>
                <c:pt idx="867">
                  <c:v>11.834203722450139</c:v>
                </c:pt>
                <c:pt idx="868">
                  <c:v>13.571463422450126</c:v>
                </c:pt>
                <c:pt idx="869">
                  <c:v>15.109309822449832</c:v>
                </c:pt>
                <c:pt idx="870">
                  <c:v>16.572938058532173</c:v>
                </c:pt>
                <c:pt idx="871">
                  <c:v>18.253799583055869</c:v>
                </c:pt>
                <c:pt idx="872">
                  <c:v>22.243178785607967</c:v>
                </c:pt>
                <c:pt idx="873">
                  <c:v>23.608119022449415</c:v>
                </c:pt>
                <c:pt idx="874">
                  <c:v>24.478317422449862</c:v>
                </c:pt>
                <c:pt idx="875">
                  <c:v>25.417441254408775</c:v>
                </c:pt>
                <c:pt idx="876">
                  <c:v>25.89443522244953</c:v>
                </c:pt>
                <c:pt idx="877">
                  <c:v>26.260197722449927</c:v>
                </c:pt>
                <c:pt idx="878">
                  <c:v>26.638027222450027</c:v>
                </c:pt>
                <c:pt idx="879">
                  <c:v>26.48261607564147</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0.47962222244964942</c:v>
                </c:pt>
                <c:pt idx="888">
                  <c:v>-1.1269312827451738</c:v>
                </c:pt>
                <c:pt idx="889">
                  <c:v>-3.6076766775497342</c:v>
                </c:pt>
                <c:pt idx="890">
                  <c:v>-6.2195232775501097</c:v>
                </c:pt>
                <c:pt idx="891">
                  <c:v>-7.0453772775499264</c:v>
                </c:pt>
                <c:pt idx="892">
                  <c:v>-7.8102413346930231</c:v>
                </c:pt>
                <c:pt idx="893">
                  <c:v>-5.8898977275500499</c:v>
                </c:pt>
                <c:pt idx="894">
                  <c:v>-4.5483716354450792</c:v>
                </c:pt>
                <c:pt idx="895">
                  <c:v>-2.1118736775496529</c:v>
                </c:pt>
                <c:pt idx="896">
                  <c:v>0.77948072245007516</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12.281877904472546</c:v>
                </c:pt>
                <c:pt idx="1">
                  <c:v>12.289628067904818</c:v>
                </c:pt>
                <c:pt idx="2">
                  <c:v>12.291419422449533</c:v>
                </c:pt>
                <c:pt idx="3">
                  <c:v>12.292825322449819</c:v>
                </c:pt>
                <c:pt idx="4">
                  <c:v>12.302901922449479</c:v>
                </c:pt>
                <c:pt idx="5">
                  <c:v>12.331492222449794</c:v>
                </c:pt>
                <c:pt idx="6">
                  <c:v>12.36410912245006</c:v>
                </c:pt>
                <c:pt idx="7">
                  <c:v>12.33477912245009</c:v>
                </c:pt>
                <c:pt idx="8">
                  <c:v>12.329790522449384</c:v>
                </c:pt>
                <c:pt idx="9">
                  <c:v>12.356587622449572</c:v>
                </c:pt>
                <c:pt idx="10">
                  <c:v>12.40704897699565</c:v>
                </c:pt>
                <c:pt idx="11">
                  <c:v>12.346260122450092</c:v>
                </c:pt>
                <c:pt idx="12">
                  <c:v>11.869692422450129</c:v>
                </c:pt>
                <c:pt idx="13">
                  <c:v>11.21718492245023</c:v>
                </c:pt>
                <c:pt idx="14">
                  <c:v>10.802425222450308</c:v>
                </c:pt>
                <c:pt idx="15">
                  <c:v>10.875113622449973</c:v>
                </c:pt>
                <c:pt idx="16">
                  <c:v>10.790262922450111</c:v>
                </c:pt>
                <c:pt idx="17">
                  <c:v>10.138603422449901</c:v>
                </c:pt>
                <c:pt idx="18">
                  <c:v>9.418023222449591</c:v>
                </c:pt>
                <c:pt idx="19">
                  <c:v>8.9048713795923682</c:v>
                </c:pt>
                <c:pt idx="20">
                  <c:v>8.6800628224495711</c:v>
                </c:pt>
                <c:pt idx="21">
                  <c:v>8.704759622449755</c:v>
                </c:pt>
                <c:pt idx="22">
                  <c:v>8.8588870224497605</c:v>
                </c:pt>
                <c:pt idx="23">
                  <c:v>8.9292438254798014</c:v>
                </c:pt>
                <c:pt idx="24">
                  <c:v>9.6266901224500607</c:v>
                </c:pt>
                <c:pt idx="25">
                  <c:v>10.319697422449718</c:v>
                </c:pt>
                <c:pt idx="26">
                  <c:v>10.581371022449645</c:v>
                </c:pt>
                <c:pt idx="27">
                  <c:v>10.555833122449522</c:v>
                </c:pt>
                <c:pt idx="28">
                  <c:v>10.440174835580915</c:v>
                </c:pt>
                <c:pt idx="29">
                  <c:v>10.255363922450011</c:v>
                </c:pt>
                <c:pt idx="30">
                  <c:v>10.161073922449617</c:v>
                </c:pt>
                <c:pt idx="31">
                  <c:v>10.112555322449948</c:v>
                </c:pt>
                <c:pt idx="32">
                  <c:v>10.412937336882681</c:v>
                </c:pt>
                <c:pt idx="33">
                  <c:v>11.569145722449804</c:v>
                </c:pt>
                <c:pt idx="34">
                  <c:v>13.703052322449794</c:v>
                </c:pt>
                <c:pt idx="35">
                  <c:v>16.060394022450538</c:v>
                </c:pt>
                <c:pt idx="36">
                  <c:v>18.559135122449781</c:v>
                </c:pt>
                <c:pt idx="37">
                  <c:v>20.324671922449994</c:v>
                </c:pt>
                <c:pt idx="38">
                  <c:v>22.092873622450444</c:v>
                </c:pt>
                <c:pt idx="39">
                  <c:v>23.30560452245043</c:v>
                </c:pt>
                <c:pt idx="40">
                  <c:v>24.181086922450504</c:v>
                </c:pt>
                <c:pt idx="41">
                  <c:v>24.690783422449641</c:v>
                </c:pt>
                <c:pt idx="42">
                  <c:v>25.039229922449927</c:v>
                </c:pt>
                <c:pt idx="43">
                  <c:v>24.749004822449621</c:v>
                </c:pt>
                <c:pt idx="44">
                  <c:v>23.477567422449617</c:v>
                </c:pt>
                <c:pt idx="45">
                  <c:v>21.641456922449603</c:v>
                </c:pt>
                <c:pt idx="46">
                  <c:v>19.036854122450187</c:v>
                </c:pt>
                <c:pt idx="47">
                  <c:v>16.192807222449318</c:v>
                </c:pt>
                <c:pt idx="48">
                  <c:v>12.780368222450146</c:v>
                </c:pt>
                <c:pt idx="49">
                  <c:v>9.3763572979598564</c:v>
                </c:pt>
                <c:pt idx="50">
                  <c:v>6.3422926224500653</c:v>
                </c:pt>
                <c:pt idx="51">
                  <c:v>3.1668775224495982</c:v>
                </c:pt>
                <c:pt idx="52">
                  <c:v>1.3619522450170507E-2</c:v>
                </c:pt>
                <c:pt idx="53">
                  <c:v>-2.9599206775501159</c:v>
                </c:pt>
                <c:pt idx="54">
                  <c:v>-5.2984257632645892</c:v>
                </c:pt>
                <c:pt idx="55">
                  <c:v>-7.3265769775500962</c:v>
                </c:pt>
                <c:pt idx="56">
                  <c:v>-8.7544801775502208</c:v>
                </c:pt>
                <c:pt idx="57">
                  <c:v>-10.173190177550023</c:v>
                </c:pt>
                <c:pt idx="58">
                  <c:v>-11.398863777549964</c:v>
                </c:pt>
                <c:pt idx="59">
                  <c:v>-11.967440277550155</c:v>
                </c:pt>
                <c:pt idx="60">
                  <c:v>-11.856095977549488</c:v>
                </c:pt>
                <c:pt idx="61">
                  <c:v>-11.220193977550048</c:v>
                </c:pt>
                <c:pt idx="62">
                  <c:v>-10.467944562656072</c:v>
                </c:pt>
                <c:pt idx="63">
                  <c:v>-8.9413182775497511</c:v>
                </c:pt>
                <c:pt idx="64">
                  <c:v>-6.8354167775501367</c:v>
                </c:pt>
                <c:pt idx="65">
                  <c:v>31.795703522449863</c:v>
                </c:pt>
                <c:pt idx="66">
                  <c:v>-1.7436019414674022</c:v>
                </c:pt>
                <c:pt idx="67">
                  <c:v>0.83303982244976371</c:v>
                </c:pt>
                <c:pt idx="68">
                  <c:v>3.4557979224497597</c:v>
                </c:pt>
                <c:pt idx="69">
                  <c:v>6.1545045224501331</c:v>
                </c:pt>
                <c:pt idx="70">
                  <c:v>8.7689803224498917</c:v>
                </c:pt>
                <c:pt idx="71">
                  <c:v>11.688503316264224</c:v>
                </c:pt>
                <c:pt idx="72">
                  <c:v>13.751314722450347</c:v>
                </c:pt>
                <c:pt idx="73">
                  <c:v>15.867746622449761</c:v>
                </c:pt>
                <c:pt idx="74">
                  <c:v>17.195314922450031</c:v>
                </c:pt>
                <c:pt idx="75">
                  <c:v>17.93817568739869</c:v>
                </c:pt>
                <c:pt idx="76">
                  <c:v>17.778648822449846</c:v>
                </c:pt>
                <c:pt idx="77">
                  <c:v>17.114504022449914</c:v>
                </c:pt>
                <c:pt idx="78">
                  <c:v>15.361325322450018</c:v>
                </c:pt>
                <c:pt idx="79">
                  <c:v>13.458050945129955</c:v>
                </c:pt>
                <c:pt idx="80">
                  <c:v>10.482873722449851</c:v>
                </c:pt>
                <c:pt idx="81">
                  <c:v>6.6991038224500965</c:v>
                </c:pt>
                <c:pt idx="82">
                  <c:v>3.5568313224502788</c:v>
                </c:pt>
                <c:pt idx="83">
                  <c:v>-0.12865287755008117</c:v>
                </c:pt>
                <c:pt idx="84">
                  <c:v>-15.222576477550119</c:v>
                </c:pt>
                <c:pt idx="85">
                  <c:v>-31.802090450153237</c:v>
                </c:pt>
                <c:pt idx="86">
                  <c:v>-33.860318077550261</c:v>
                </c:pt>
                <c:pt idx="87">
                  <c:v>-34.93869777754972</c:v>
                </c:pt>
                <c:pt idx="88">
                  <c:v>-35.684038651463055</c:v>
                </c:pt>
                <c:pt idx="89">
                  <c:v>-32.617762129724298</c:v>
                </c:pt>
                <c:pt idx="90">
                  <c:v>-29.832648377549784</c:v>
                </c:pt>
                <c:pt idx="91">
                  <c:v>-26.306038477550175</c:v>
                </c:pt>
                <c:pt idx="92">
                  <c:v>-23.116346877549489</c:v>
                </c:pt>
                <c:pt idx="93">
                  <c:v>-20.005305877550263</c:v>
                </c:pt>
                <c:pt idx="94">
                  <c:v>-17.122936477549526</c:v>
                </c:pt>
                <c:pt idx="95">
                  <c:v>-13.256656677550652</c:v>
                </c:pt>
                <c:pt idx="96">
                  <c:v>-11.513926477550143</c:v>
                </c:pt>
                <c:pt idx="97">
                  <c:v>6.4819239875659784</c:v>
                </c:pt>
                <c:pt idx="98">
                  <c:v>10.830207122449934</c:v>
                </c:pt>
                <c:pt idx="99">
                  <c:v>15.278168264718278</c:v>
                </c:pt>
                <c:pt idx="100">
                  <c:v>19.990531522450233</c:v>
                </c:pt>
                <c:pt idx="101">
                  <c:v>24.269041022449727</c:v>
                </c:pt>
                <c:pt idx="102">
                  <c:v>27.703949440816785</c:v>
                </c:pt>
                <c:pt idx="103">
                  <c:v>32.841448222449884</c:v>
                </c:pt>
                <c:pt idx="104">
                  <c:v>-119.47767598885029</c:v>
                </c:pt>
                <c:pt idx="105">
                  <c:v>30.480314922449026</c:v>
                </c:pt>
                <c:pt idx="106">
                  <c:v>30.038897622449774</c:v>
                </c:pt>
                <c:pt idx="107">
                  <c:v>30.266945546259329</c:v>
                </c:pt>
                <c:pt idx="108">
                  <c:v>30.966690922450169</c:v>
                </c:pt>
                <c:pt idx="109">
                  <c:v>89.587965257349794</c:v>
                </c:pt>
                <c:pt idx="110">
                  <c:v>32.085318545177216</c:v>
                </c:pt>
                <c:pt idx="111">
                  <c:v>23.389869122449674</c:v>
                </c:pt>
                <c:pt idx="112">
                  <c:v>21.274279622449654</c:v>
                </c:pt>
                <c:pt idx="113">
                  <c:v>17.375092922449909</c:v>
                </c:pt>
                <c:pt idx="114">
                  <c:v>13.982974922449996</c:v>
                </c:pt>
                <c:pt idx="115">
                  <c:v>9.4758547224500091</c:v>
                </c:pt>
                <c:pt idx="116">
                  <c:v>5.2700582592913463</c:v>
                </c:pt>
                <c:pt idx="117">
                  <c:v>2.5066226713857134</c:v>
                </c:pt>
                <c:pt idx="118">
                  <c:v>-10.611396255327675</c:v>
                </c:pt>
                <c:pt idx="119">
                  <c:v>-13.557796477550454</c:v>
                </c:pt>
                <c:pt idx="120">
                  <c:v>-16.143459977549703</c:v>
                </c:pt>
                <c:pt idx="121">
                  <c:v>-23.175673346236664</c:v>
                </c:pt>
                <c:pt idx="122">
                  <c:v>-26.428812977550251</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-60.544761060883573</c:v>
                </c:pt>
                <c:pt idx="131">
                  <c:v>-63.309821677549884</c:v>
                </c:pt>
                <c:pt idx="132">
                  <c:v>-65.214301877549858</c:v>
                </c:pt>
                <c:pt idx="133">
                  <c:v>-66.680847781897882</c:v>
                </c:pt>
                <c:pt idx="134">
                  <c:v>-68.32648314421688</c:v>
                </c:pt>
                <c:pt idx="135">
                  <c:v>-67.131617277550049</c:v>
                </c:pt>
                <c:pt idx="136">
                  <c:v>-66.732840077550065</c:v>
                </c:pt>
                <c:pt idx="137">
                  <c:v>-66.525661777550155</c:v>
                </c:pt>
                <c:pt idx="138">
                  <c:v>-66.026639177550464</c:v>
                </c:pt>
                <c:pt idx="139">
                  <c:v>-66.251695509808371</c:v>
                </c:pt>
                <c:pt idx="140">
                  <c:v>-67.670576477549929</c:v>
                </c:pt>
                <c:pt idx="141">
                  <c:v>-67.481798277549885</c:v>
                </c:pt>
                <c:pt idx="142">
                  <c:v>-66.042073386640979</c:v>
                </c:pt>
                <c:pt idx="143">
                  <c:v>-65.423132437145938</c:v>
                </c:pt>
                <c:pt idx="144">
                  <c:v>-64.298434577549898</c:v>
                </c:pt>
                <c:pt idx="145">
                  <c:v>-62.804651577549947</c:v>
                </c:pt>
                <c:pt idx="146">
                  <c:v>-62.031116177549883</c:v>
                </c:pt>
                <c:pt idx="147">
                  <c:v>-61.241165972499928</c:v>
                </c:pt>
                <c:pt idx="148">
                  <c:v>-60.579899277549856</c:v>
                </c:pt>
                <c:pt idx="149">
                  <c:v>-60.343856477550077</c:v>
                </c:pt>
                <c:pt idx="150">
                  <c:v>-64.191443692739909</c:v>
                </c:pt>
                <c:pt idx="151">
                  <c:v>-66.882004777549696</c:v>
                </c:pt>
                <c:pt idx="152">
                  <c:v>-69.662845520103318</c:v>
                </c:pt>
                <c:pt idx="153">
                  <c:v>-72.988139277549919</c:v>
                </c:pt>
                <c:pt idx="154">
                  <c:v>-75.078913677550389</c:v>
                </c:pt>
                <c:pt idx="155">
                  <c:v>-76.463105934072217</c:v>
                </c:pt>
                <c:pt idx="156">
                  <c:v>-77.151136577549707</c:v>
                </c:pt>
                <c:pt idx="157">
                  <c:v>-77.2389577775497</c:v>
                </c:pt>
                <c:pt idx="158">
                  <c:v>-76.442230477550368</c:v>
                </c:pt>
                <c:pt idx="159">
                  <c:v>-74.922946800130958</c:v>
                </c:pt>
                <c:pt idx="160">
                  <c:v>-73.067063277550005</c:v>
                </c:pt>
                <c:pt idx="161">
                  <c:v>-70.461299377550333</c:v>
                </c:pt>
                <c:pt idx="162">
                  <c:v>-67.612592347115338</c:v>
                </c:pt>
                <c:pt idx="163">
                  <c:v>-65.975391932095476</c:v>
                </c:pt>
                <c:pt idx="164">
                  <c:v>-57.018648016011646</c:v>
                </c:pt>
                <c:pt idx="165">
                  <c:v>-55.727939377549909</c:v>
                </c:pt>
                <c:pt idx="166">
                  <c:v>-53.714504277550276</c:v>
                </c:pt>
                <c:pt idx="167">
                  <c:v>-50.500391477550195</c:v>
                </c:pt>
                <c:pt idx="168">
                  <c:v>-47.243072677549634</c:v>
                </c:pt>
                <c:pt idx="169">
                  <c:v>-45.591710406121734</c:v>
                </c:pt>
                <c:pt idx="170">
                  <c:v>-37.063530477550081</c:v>
                </c:pt>
                <c:pt idx="171">
                  <c:v>-36.721395048979133</c:v>
                </c:pt>
                <c:pt idx="172">
                  <c:v>-34.878616477549471</c:v>
                </c:pt>
                <c:pt idx="173">
                  <c:v>-33.420921677550005</c:v>
                </c:pt>
                <c:pt idx="174">
                  <c:v>-32.992430277550433</c:v>
                </c:pt>
                <c:pt idx="175">
                  <c:v>-32.141114177549497</c:v>
                </c:pt>
                <c:pt idx="176">
                  <c:v>-30.996404503866195</c:v>
                </c:pt>
                <c:pt idx="177">
                  <c:v>-23.037438592934532</c:v>
                </c:pt>
                <c:pt idx="178">
                  <c:v>-20.628245377550542</c:v>
                </c:pt>
                <c:pt idx="179">
                  <c:v>-18.598864277550064</c:v>
                </c:pt>
                <c:pt idx="180">
                  <c:v>-15.991774977549923</c:v>
                </c:pt>
                <c:pt idx="181">
                  <c:v>-13.889378277549934</c:v>
                </c:pt>
                <c:pt idx="182">
                  <c:v>-10.963981003865666</c:v>
                </c:pt>
                <c:pt idx="183">
                  <c:v>-8.0171285775503698</c:v>
                </c:pt>
                <c:pt idx="184">
                  <c:v>-5.2992013711665624</c:v>
                </c:pt>
                <c:pt idx="185">
                  <c:v>4.3622476603809686</c:v>
                </c:pt>
                <c:pt idx="186">
                  <c:v>6.1340087224497495</c:v>
                </c:pt>
                <c:pt idx="187">
                  <c:v>8.8163749224499668</c:v>
                </c:pt>
                <c:pt idx="188">
                  <c:v>11.179290322449702</c:v>
                </c:pt>
                <c:pt idx="189">
                  <c:v>13.034981182024142</c:v>
                </c:pt>
                <c:pt idx="190">
                  <c:v>15.771146022450321</c:v>
                </c:pt>
                <c:pt idx="191">
                  <c:v>18.284161422449731</c:v>
                </c:pt>
                <c:pt idx="192">
                  <c:v>20.317898105783051</c:v>
                </c:pt>
                <c:pt idx="193">
                  <c:v>29.129741635657247</c:v>
                </c:pt>
                <c:pt idx="194">
                  <c:v>-76.677926208550119</c:v>
                </c:pt>
                <c:pt idx="195">
                  <c:v>33.690975231241111</c:v>
                </c:pt>
                <c:pt idx="196">
                  <c:v>36.482377845449889</c:v>
                </c:pt>
                <c:pt idx="197">
                  <c:v>39.560850462449878</c:v>
                </c:pt>
                <c:pt idx="198">
                  <c:v>41.748644562449876</c:v>
                </c:pt>
                <c:pt idx="199">
                  <c:v>44.313758107449893</c:v>
                </c:pt>
                <c:pt idx="200">
                  <c:v>46.1310554937142</c:v>
                </c:pt>
                <c:pt idx="201">
                  <c:v>53.505626647449887</c:v>
                </c:pt>
                <c:pt idx="202">
                  <c:v>53.438718352449925</c:v>
                </c:pt>
                <c:pt idx="203">
                  <c:v>52.729803192449928</c:v>
                </c:pt>
                <c:pt idx="204">
                  <c:v>52.055921912449882</c:v>
                </c:pt>
                <c:pt idx="205">
                  <c:v>51.388768572449891</c:v>
                </c:pt>
                <c:pt idx="206">
                  <c:v>50.483727533088128</c:v>
                </c:pt>
                <c:pt idx="207">
                  <c:v>49.388124402449854</c:v>
                </c:pt>
                <c:pt idx="208">
                  <c:v>48.518454485412775</c:v>
                </c:pt>
                <c:pt idx="209">
                  <c:v>35.863995303699888</c:v>
                </c:pt>
                <c:pt idx="210">
                  <c:v>33.911406167449819</c:v>
                </c:pt>
                <c:pt idx="211">
                  <c:v>-73.305054245549798</c:v>
                </c:pt>
                <c:pt idx="212">
                  <c:v>27.850953122450125</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-11.140351777550743</c:v>
                </c:pt>
                <c:pt idx="224">
                  <c:v>-11.09167097754975</c:v>
                </c:pt>
                <c:pt idx="225">
                  <c:v>-10.975183777550029</c:v>
                </c:pt>
                <c:pt idx="226">
                  <c:v>-10.601767434996958</c:v>
                </c:pt>
                <c:pt idx="227">
                  <c:v>-9.4644506775503991</c:v>
                </c:pt>
                <c:pt idx="228">
                  <c:v>-7.8603321775501342</c:v>
                </c:pt>
                <c:pt idx="229">
                  <c:v>-6.3135314775501845</c:v>
                </c:pt>
                <c:pt idx="230">
                  <c:v>-5.0297392248027393</c:v>
                </c:pt>
                <c:pt idx="231">
                  <c:v>4.5777799510213724</c:v>
                </c:pt>
                <c:pt idx="232">
                  <c:v>5.883674330530738</c:v>
                </c:pt>
                <c:pt idx="233">
                  <c:v>6.411902222449811</c:v>
                </c:pt>
                <c:pt idx="234">
                  <c:v>8.995600022449926</c:v>
                </c:pt>
                <c:pt idx="235">
                  <c:v>12.289525922449883</c:v>
                </c:pt>
                <c:pt idx="236">
                  <c:v>15.079796222449586</c:v>
                </c:pt>
                <c:pt idx="237">
                  <c:v>17.512111674623959</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22.856719222449335</c:v>
                </c:pt>
                <c:pt idx="246">
                  <c:v>19.434851922449756</c:v>
                </c:pt>
                <c:pt idx="247">
                  <c:v>15.853572322449956</c:v>
                </c:pt>
                <c:pt idx="248">
                  <c:v>12.764343825480323</c:v>
                </c:pt>
                <c:pt idx="249">
                  <c:v>10.39695882244942</c:v>
                </c:pt>
                <c:pt idx="250">
                  <c:v>7.9727080346444605</c:v>
                </c:pt>
                <c:pt idx="251">
                  <c:v>-1.5736239775496004</c:v>
                </c:pt>
                <c:pt idx="252">
                  <c:v>-2.5713127775506752</c:v>
                </c:pt>
                <c:pt idx="253">
                  <c:v>-3.6461860564977853</c:v>
                </c:pt>
                <c:pt idx="254">
                  <c:v>-6.5001566775499846</c:v>
                </c:pt>
                <c:pt idx="255">
                  <c:v>-10.983321377550073</c:v>
                </c:pt>
                <c:pt idx="256">
                  <c:v>-13.790195877550019</c:v>
                </c:pt>
                <c:pt idx="257">
                  <c:v>-15.129168877550081</c:v>
                </c:pt>
                <c:pt idx="258">
                  <c:v>-16.692699412332527</c:v>
                </c:pt>
                <c:pt idx="259">
                  <c:v>-18.766366638840527</c:v>
                </c:pt>
                <c:pt idx="260">
                  <c:v>-20.973216477550245</c:v>
                </c:pt>
                <c:pt idx="261">
                  <c:v>-19.994858177550043</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10.458039456515946</c:v>
                </c:pt>
                <c:pt idx="271">
                  <c:v>13.754485822449826</c:v>
                </c:pt>
                <c:pt idx="272">
                  <c:v>17.157189922449614</c:v>
                </c:pt>
                <c:pt idx="273">
                  <c:v>19.9724767224495</c:v>
                </c:pt>
                <c:pt idx="274">
                  <c:v>23.593829346625483</c:v>
                </c:pt>
                <c:pt idx="275">
                  <c:v>26.862603322449289</c:v>
                </c:pt>
                <c:pt idx="276">
                  <c:v>-9.5163731625501686</c:v>
                </c:pt>
                <c:pt idx="277">
                  <c:v>34.005434927449883</c:v>
                </c:pt>
                <c:pt idx="278">
                  <c:v>45.501223893878446</c:v>
                </c:pt>
                <c:pt idx="279">
                  <c:v>47.914600927449925</c:v>
                </c:pt>
                <c:pt idx="280">
                  <c:v>51.378009072449899</c:v>
                </c:pt>
                <c:pt idx="281">
                  <c:v>54.854701852449864</c:v>
                </c:pt>
                <c:pt idx="282">
                  <c:v>56.908164442449852</c:v>
                </c:pt>
                <c:pt idx="283">
                  <c:v>58.58532729664342</c:v>
                </c:pt>
                <c:pt idx="284">
                  <c:v>59.416337302449882</c:v>
                </c:pt>
                <c:pt idx="285">
                  <c:v>58.800212272449869</c:v>
                </c:pt>
                <c:pt idx="286">
                  <c:v>57.535619419001584</c:v>
                </c:pt>
                <c:pt idx="287">
                  <c:v>40.735568808164224</c:v>
                </c:pt>
                <c:pt idx="288">
                  <c:v>38.552050565449875</c:v>
                </c:pt>
                <c:pt idx="289">
                  <c:v>34.628084729896642</c:v>
                </c:pt>
                <c:pt idx="290">
                  <c:v>1.2611041128500617</c:v>
                </c:pt>
                <c:pt idx="291">
                  <c:v>26.64865142244917</c:v>
                </c:pt>
                <c:pt idx="292">
                  <c:v>22.841695138611591</c:v>
                </c:pt>
                <c:pt idx="293">
                  <c:v>11.61955352244977</c:v>
                </c:pt>
                <c:pt idx="294">
                  <c:v>7.3931701891163764</c:v>
                </c:pt>
                <c:pt idx="295">
                  <c:v>2.0950548224500087</c:v>
                </c:pt>
                <c:pt idx="296">
                  <c:v>-3.577844677550587</c:v>
                </c:pt>
                <c:pt idx="297">
                  <c:v>-10.042731677550051</c:v>
                </c:pt>
                <c:pt idx="298">
                  <c:v>-14.377091277549756</c:v>
                </c:pt>
                <c:pt idx="299">
                  <c:v>-19.436826780580162</c:v>
                </c:pt>
                <c:pt idx="300">
                  <c:v>-22.686243077549918</c:v>
                </c:pt>
                <c:pt idx="301">
                  <c:v>-24.364660877550087</c:v>
                </c:pt>
                <c:pt idx="302">
                  <c:v>-28.999264030741649</c:v>
                </c:pt>
                <c:pt idx="303">
                  <c:v>-26.967657177549789</c:v>
                </c:pt>
                <c:pt idx="304">
                  <c:v>-24.612753400627554</c:v>
                </c:pt>
                <c:pt idx="305">
                  <c:v>-21.970890077549569</c:v>
                </c:pt>
                <c:pt idx="306">
                  <c:v>-18.806901796699101</c:v>
                </c:pt>
                <c:pt idx="307">
                  <c:v>-7.7903724775501084</c:v>
                </c:pt>
                <c:pt idx="308">
                  <c:v>-4.466170977549865</c:v>
                </c:pt>
                <c:pt idx="309">
                  <c:v>1.3529207951773667</c:v>
                </c:pt>
                <c:pt idx="310">
                  <c:v>6.3829510224496975</c:v>
                </c:pt>
                <c:pt idx="311">
                  <c:v>10.647069722449681</c:v>
                </c:pt>
                <c:pt idx="312">
                  <c:v>14.369126622449915</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c:v>
                </c:pt>
                <c:pt idx="321">
                  <c:v>17.700679174623765</c:v>
                </c:pt>
                <c:pt idx="322">
                  <c:v>8.5918435224498637</c:v>
                </c:pt>
                <c:pt idx="323">
                  <c:v>7.0799012224498199</c:v>
                </c:pt>
                <c:pt idx="324">
                  <c:v>2.8344539224501348</c:v>
                </c:pt>
                <c:pt idx="325">
                  <c:v>-4.3708518365718867E-2</c:v>
                </c:pt>
                <c:pt idx="326">
                  <c:v>-2.8416096775498798</c:v>
                </c:pt>
                <c:pt idx="327">
                  <c:v>-4.8226546775498118</c:v>
                </c:pt>
                <c:pt idx="328">
                  <c:v>-6.9217091775501896</c:v>
                </c:pt>
                <c:pt idx="329">
                  <c:v>-8.7227968815913357</c:v>
                </c:pt>
                <c:pt idx="330">
                  <c:v>-9.7269671593681686</c:v>
                </c:pt>
                <c:pt idx="331">
                  <c:v>-16.523339290050629</c:v>
                </c:pt>
                <c:pt idx="332">
                  <c:v>-17.942153077550131</c:v>
                </c:pt>
                <c:pt idx="333">
                  <c:v>-20.108801077550233</c:v>
                </c:pt>
                <c:pt idx="334">
                  <c:v>-22.377703868854695</c:v>
                </c:pt>
                <c:pt idx="335">
                  <c:v>-22.940260377550459</c:v>
                </c:pt>
                <c:pt idx="336">
                  <c:v>-23.29891647755008</c:v>
                </c:pt>
                <c:pt idx="337">
                  <c:v>-20.530803519803491</c:v>
                </c:pt>
                <c:pt idx="338">
                  <c:v>-18.304165377550071</c:v>
                </c:pt>
                <c:pt idx="339">
                  <c:v>-16.19715131271527</c:v>
                </c:pt>
                <c:pt idx="340">
                  <c:v>-13.656846477550273</c:v>
                </c:pt>
                <c:pt idx="341">
                  <c:v>-10.640316977550318</c:v>
                </c:pt>
                <c:pt idx="342">
                  <c:v>-8.9494008775502447</c:v>
                </c:pt>
                <c:pt idx="343">
                  <c:v>-6.3677526680261485</c:v>
                </c:pt>
                <c:pt idx="344">
                  <c:v>7.9405086891171424</c:v>
                </c:pt>
                <c:pt idx="345">
                  <c:v>10.977609622450103</c:v>
                </c:pt>
                <c:pt idx="346">
                  <c:v>13.864519122449604</c:v>
                </c:pt>
                <c:pt idx="347">
                  <c:v>17.687305422449292</c:v>
                </c:pt>
                <c:pt idx="348">
                  <c:v>20.94798342143968</c:v>
                </c:pt>
                <c:pt idx="349">
                  <c:v>24.68192462135093</c:v>
                </c:pt>
                <c:pt idx="350">
                  <c:v>33.639461601397173</c:v>
                </c:pt>
                <c:pt idx="351">
                  <c:v>35.798865425449883</c:v>
                </c:pt>
                <c:pt idx="352">
                  <c:v>37.761012931449955</c:v>
                </c:pt>
                <c:pt idx="353">
                  <c:v>39.267138575449913</c:v>
                </c:pt>
                <c:pt idx="354">
                  <c:v>41.997885072449876</c:v>
                </c:pt>
                <c:pt idx="355">
                  <c:v>47.078554522449913</c:v>
                </c:pt>
                <c:pt idx="356">
                  <c:v>52.122743142449963</c:v>
                </c:pt>
                <c:pt idx="357">
                  <c:v>55.444203712449877</c:v>
                </c:pt>
                <c:pt idx="358">
                  <c:v>58.257850522449885</c:v>
                </c:pt>
                <c:pt idx="359">
                  <c:v>61.87567352244988</c:v>
                </c:pt>
                <c:pt idx="360">
                  <c:v>60.799789952449913</c:v>
                </c:pt>
                <c:pt idx="361">
                  <c:v>59.207959932449938</c:v>
                </c:pt>
                <c:pt idx="362">
                  <c:v>57.493648936591313</c:v>
                </c:pt>
                <c:pt idx="363">
                  <c:v>54.653175352449892</c:v>
                </c:pt>
                <c:pt idx="364">
                  <c:v>52.230375502449959</c:v>
                </c:pt>
                <c:pt idx="365">
                  <c:v>49.638701307396097</c:v>
                </c:pt>
                <c:pt idx="366">
                  <c:v>29.26767547647243</c:v>
                </c:pt>
                <c:pt idx="367">
                  <c:v>22.448429951021204</c:v>
                </c:pt>
                <c:pt idx="368">
                  <c:v>13.170956122449956</c:v>
                </c:pt>
                <c:pt idx="369">
                  <c:v>9.1313192224490329</c:v>
                </c:pt>
                <c:pt idx="370">
                  <c:v>4.0748376224498486</c:v>
                </c:pt>
                <c:pt idx="371">
                  <c:v>1.1684601224494884</c:v>
                </c:pt>
                <c:pt idx="372">
                  <c:v>-0.25025416985775489</c:v>
                </c:pt>
                <c:pt idx="373">
                  <c:v>-11.627445600356818</c:v>
                </c:pt>
                <c:pt idx="374">
                  <c:v>-13.932876577549379</c:v>
                </c:pt>
                <c:pt idx="375">
                  <c:v>-18.160715577549809</c:v>
                </c:pt>
                <c:pt idx="376">
                  <c:v>-22.112560577550386</c:v>
                </c:pt>
                <c:pt idx="377">
                  <c:v>-23.554652577550456</c:v>
                </c:pt>
                <c:pt idx="378">
                  <c:v>-26.61475357755009</c:v>
                </c:pt>
                <c:pt idx="379">
                  <c:v>-29.887712102550182</c:v>
                </c:pt>
                <c:pt idx="380">
                  <c:v>-37.005197940964976</c:v>
                </c:pt>
                <c:pt idx="381">
                  <c:v>-37.679335277550216</c:v>
                </c:pt>
                <c:pt idx="382">
                  <c:v>-37.925578777550854</c:v>
                </c:pt>
                <c:pt idx="383">
                  <c:v>-37.675680477549996</c:v>
                </c:pt>
                <c:pt idx="384">
                  <c:v>-37.010242677550295</c:v>
                </c:pt>
                <c:pt idx="385">
                  <c:v>-36.009871740708348</c:v>
                </c:pt>
                <c:pt idx="386">
                  <c:v>-34.128130547317632</c:v>
                </c:pt>
                <c:pt idx="387">
                  <c:v>-22.00963969183578</c:v>
                </c:pt>
                <c:pt idx="388">
                  <c:v>-19.468035877550051</c:v>
                </c:pt>
                <c:pt idx="389">
                  <c:v>-16.334706577550289</c:v>
                </c:pt>
                <c:pt idx="390">
                  <c:v>-14.60083209552816</c:v>
                </c:pt>
                <c:pt idx="391">
                  <c:v>-13.222498777550044</c:v>
                </c:pt>
                <c:pt idx="392">
                  <c:v>-10.351587977550125</c:v>
                </c:pt>
                <c:pt idx="393">
                  <c:v>-8.1309226775502719</c:v>
                </c:pt>
                <c:pt idx="394">
                  <c:v>-6.3897564775500895</c:v>
                </c:pt>
                <c:pt idx="395">
                  <c:v>-0.24616647755041779</c:v>
                </c:pt>
                <c:pt idx="396">
                  <c:v>7.9066422450154134E-2</c:v>
                </c:pt>
                <c:pt idx="397">
                  <c:v>1.7745189342150256</c:v>
                </c:pt>
                <c:pt idx="398">
                  <c:v>4.4989710224498083</c:v>
                </c:pt>
                <c:pt idx="399">
                  <c:v>7.088124422450079</c:v>
                </c:pt>
                <c:pt idx="400">
                  <c:v>9.2519668224503206</c:v>
                </c:pt>
                <c:pt idx="401">
                  <c:v>12.705415322449976</c:v>
                </c:pt>
                <c:pt idx="402">
                  <c:v>14.450648584178484</c:v>
                </c:pt>
                <c:pt idx="403">
                  <c:v>15.68664556790455</c:v>
                </c:pt>
                <c:pt idx="404">
                  <c:v>24.194852864554829</c:v>
                </c:pt>
                <c:pt idx="405">
                  <c:v>25.010075822449771</c:v>
                </c:pt>
                <c:pt idx="406">
                  <c:v>25.265598822449672</c:v>
                </c:pt>
                <c:pt idx="407">
                  <c:v>25.132177122449711</c:v>
                </c:pt>
                <c:pt idx="408">
                  <c:v>24.438432174134945</c:v>
                </c:pt>
                <c:pt idx="409">
                  <c:v>23.41274362244997</c:v>
                </c:pt>
                <c:pt idx="410">
                  <c:v>22.631764522449878</c:v>
                </c:pt>
                <c:pt idx="411">
                  <c:v>12.851261407065266</c:v>
                </c:pt>
                <c:pt idx="412">
                  <c:v>10.408119722450261</c:v>
                </c:pt>
                <c:pt idx="413">
                  <c:v>7.8043308224493675</c:v>
                </c:pt>
                <c:pt idx="414">
                  <c:v>4.1268672598240244</c:v>
                </c:pt>
                <c:pt idx="415">
                  <c:v>1.6024642224492418</c:v>
                </c:pt>
                <c:pt idx="416">
                  <c:v>-0.74908367755003336</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-18.041026275529518</c:v>
                </c:pt>
                <c:pt idx="425">
                  <c:v>-19.772891477550193</c:v>
                </c:pt>
                <c:pt idx="426">
                  <c:v>-20.368260921994732</c:v>
                </c:pt>
                <c:pt idx="427">
                  <c:v>-33.156092821636136</c:v>
                </c:pt>
                <c:pt idx="428">
                  <c:v>-34.726327677550131</c:v>
                </c:pt>
                <c:pt idx="429">
                  <c:v>-37.007883477550088</c:v>
                </c:pt>
                <c:pt idx="430">
                  <c:v>-38.117714432095767</c:v>
                </c:pt>
                <c:pt idx="431">
                  <c:v>-41.223539377550068</c:v>
                </c:pt>
                <c:pt idx="432">
                  <c:v>-42.724522977550421</c:v>
                </c:pt>
                <c:pt idx="433">
                  <c:v>-43.343763977550246</c:v>
                </c:pt>
                <c:pt idx="434">
                  <c:v>-43.660346477550455</c:v>
                </c:pt>
                <c:pt idx="435">
                  <c:v>-42.816024659368189</c:v>
                </c:pt>
                <c:pt idx="436">
                  <c:v>-41.507568877550256</c:v>
                </c:pt>
                <c:pt idx="437">
                  <c:v>-39.834997277549775</c:v>
                </c:pt>
                <c:pt idx="438">
                  <c:v>-38.546565164418446</c:v>
                </c:pt>
                <c:pt idx="439">
                  <c:v>-38.337113177550037</c:v>
                </c:pt>
                <c:pt idx="440">
                  <c:v>-37.893606780580484</c:v>
                </c:pt>
                <c:pt idx="441">
                  <c:v>-37.481028477550041</c:v>
                </c:pt>
                <c:pt idx="442">
                  <c:v>-29.903299955810922</c:v>
                </c:pt>
                <c:pt idx="443">
                  <c:v>-28.720137577550233</c:v>
                </c:pt>
                <c:pt idx="444">
                  <c:v>-26.997530777550146</c:v>
                </c:pt>
                <c:pt idx="445">
                  <c:v>-25.755539377549763</c:v>
                </c:pt>
                <c:pt idx="446">
                  <c:v>-25.136188824488514</c:v>
                </c:pt>
                <c:pt idx="447">
                  <c:v>-23.852159477550092</c:v>
                </c:pt>
                <c:pt idx="448">
                  <c:v>-22.14749697754991</c:v>
                </c:pt>
                <c:pt idx="449">
                  <c:v>-20.465379377549979</c:v>
                </c:pt>
                <c:pt idx="450">
                  <c:v>-19.379776477550109</c:v>
                </c:pt>
                <c:pt idx="451">
                  <c:v>-10.548076477550142</c:v>
                </c:pt>
                <c:pt idx="452">
                  <c:v>-9.8084755684586504</c:v>
                </c:pt>
                <c:pt idx="453">
                  <c:v>-7.9557555473175157</c:v>
                </c:pt>
                <c:pt idx="454">
                  <c:v>-5.737505277549892</c:v>
                </c:pt>
                <c:pt idx="455">
                  <c:v>-4.8335573775498464</c:v>
                </c:pt>
                <c:pt idx="456">
                  <c:v>-3.141416277550408</c:v>
                </c:pt>
                <c:pt idx="457">
                  <c:v>-1.1108106775502335</c:v>
                </c:pt>
                <c:pt idx="458">
                  <c:v>0.2492035224499034</c:v>
                </c:pt>
                <c:pt idx="459">
                  <c:v>6.1111083050586501</c:v>
                </c:pt>
                <c:pt idx="460">
                  <c:v>7.2338550224500011</c:v>
                </c:pt>
                <c:pt idx="461">
                  <c:v>8.4082961224492863</c:v>
                </c:pt>
                <c:pt idx="462">
                  <c:v>9.0200719224493184</c:v>
                </c:pt>
                <c:pt idx="463">
                  <c:v>9.5590860224497654</c:v>
                </c:pt>
                <c:pt idx="464">
                  <c:v>10.243172511214159</c:v>
                </c:pt>
                <c:pt idx="465">
                  <c:v>11.921151122450009</c:v>
                </c:pt>
                <c:pt idx="466">
                  <c:v>13.555215422450118</c:v>
                </c:pt>
                <c:pt idx="467">
                  <c:v>14.538068431540422</c:v>
                </c:pt>
                <c:pt idx="468">
                  <c:v>13.798633522449936</c:v>
                </c:pt>
                <c:pt idx="469">
                  <c:v>12.619647927211787</c:v>
                </c:pt>
                <c:pt idx="470">
                  <c:v>10.333288522449251</c:v>
                </c:pt>
                <c:pt idx="471">
                  <c:v>7.298283926490484</c:v>
                </c:pt>
                <c:pt idx="472">
                  <c:v>4.6375640224500465</c:v>
                </c:pt>
                <c:pt idx="473">
                  <c:v>1.8683766224498584</c:v>
                </c:pt>
                <c:pt idx="474">
                  <c:v>-6.5700884329402326E-2</c:v>
                </c:pt>
                <c:pt idx="475">
                  <c:v>-12.814683769216771</c:v>
                </c:pt>
                <c:pt idx="476">
                  <c:v>-14.75424467755025</c:v>
                </c:pt>
                <c:pt idx="477">
                  <c:v>-16.141611577549583</c:v>
                </c:pt>
                <c:pt idx="478">
                  <c:v>-18.249979077549941</c:v>
                </c:pt>
                <c:pt idx="479">
                  <c:v>-20.381964946937984</c:v>
                </c:pt>
                <c:pt idx="480">
                  <c:v>-21.4069950489787</c:v>
                </c:pt>
                <c:pt idx="481">
                  <c:v>-26.932573242255906</c:v>
                </c:pt>
                <c:pt idx="482">
                  <c:v>-27.335487777550071</c:v>
                </c:pt>
                <c:pt idx="483">
                  <c:v>-27.710840577550027</c:v>
                </c:pt>
                <c:pt idx="484">
                  <c:v>-29.159072677550032</c:v>
                </c:pt>
                <c:pt idx="485">
                  <c:v>-30.694058661457749</c:v>
                </c:pt>
                <c:pt idx="486">
                  <c:v>-32.945581977550177</c:v>
                </c:pt>
                <c:pt idx="487">
                  <c:v>-35.399991677549821</c:v>
                </c:pt>
                <c:pt idx="488">
                  <c:v>-36.521241760569154</c:v>
                </c:pt>
                <c:pt idx="489">
                  <c:v>-40.78013823579235</c:v>
                </c:pt>
                <c:pt idx="490">
                  <c:v>-41.740733797138013</c:v>
                </c:pt>
                <c:pt idx="491">
                  <c:v>-43.603142377550014</c:v>
                </c:pt>
                <c:pt idx="492">
                  <c:v>-45.355221877550576</c:v>
                </c:pt>
                <c:pt idx="493">
                  <c:v>-47.544151077549856</c:v>
                </c:pt>
                <c:pt idx="494">
                  <c:v>-49.361070719974322</c:v>
                </c:pt>
                <c:pt idx="495">
                  <c:v>-50.807448277550222</c:v>
                </c:pt>
                <c:pt idx="496">
                  <c:v>-51.391856477550093</c:v>
                </c:pt>
                <c:pt idx="497">
                  <c:v>-53.172207530181893</c:v>
                </c:pt>
                <c:pt idx="498">
                  <c:v>-53.682485677550254</c:v>
                </c:pt>
                <c:pt idx="499">
                  <c:v>-53.79577137754994</c:v>
                </c:pt>
                <c:pt idx="500">
                  <c:v>-54.172212810883607</c:v>
                </c:pt>
                <c:pt idx="501">
                  <c:v>-55.831199477549795</c:v>
                </c:pt>
                <c:pt idx="502">
                  <c:v>-57.54281307754971</c:v>
                </c:pt>
                <c:pt idx="503">
                  <c:v>-59.585351677550051</c:v>
                </c:pt>
                <c:pt idx="504">
                  <c:v>-60.455636477550044</c:v>
                </c:pt>
                <c:pt idx="505">
                  <c:v>-63.492869521028325</c:v>
                </c:pt>
                <c:pt idx="506">
                  <c:v>-64.839290253060511</c:v>
                </c:pt>
                <c:pt idx="507">
                  <c:v>-66.598802577550146</c:v>
                </c:pt>
                <c:pt idx="508">
                  <c:v>-68.036122477550478</c:v>
                </c:pt>
                <c:pt idx="509">
                  <c:v>-68.979827377550407</c:v>
                </c:pt>
                <c:pt idx="510">
                  <c:v>-69.468461533729666</c:v>
                </c:pt>
                <c:pt idx="511">
                  <c:v>-69.635182377549981</c:v>
                </c:pt>
                <c:pt idx="512">
                  <c:v>-69.566002999289552</c:v>
                </c:pt>
                <c:pt idx="513">
                  <c:v>-66.663302948138409</c:v>
                </c:pt>
                <c:pt idx="514">
                  <c:v>-65.616848477549695</c:v>
                </c:pt>
                <c:pt idx="515">
                  <c:v>-64.403652415050232</c:v>
                </c:pt>
                <c:pt idx="516">
                  <c:v>-62.225093346236889</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-36.671077487651203</c:v>
                </c:pt>
                <c:pt idx="526">
                  <c:v>-37.303798325376164</c:v>
                </c:pt>
                <c:pt idx="527">
                  <c:v>-36.011932177550555</c:v>
                </c:pt>
                <c:pt idx="528">
                  <c:v>-34.725863077549917</c:v>
                </c:pt>
                <c:pt idx="529">
                  <c:v>-31.877875977550381</c:v>
                </c:pt>
                <c:pt idx="530">
                  <c:v>-31.065346477549816</c:v>
                </c:pt>
                <c:pt idx="531">
                  <c:v>-21.433516477550093</c:v>
                </c:pt>
                <c:pt idx="532">
                  <c:v>-20.363893277549899</c:v>
                </c:pt>
                <c:pt idx="533">
                  <c:v>-18.433194277549944</c:v>
                </c:pt>
                <c:pt idx="534">
                  <c:v>-17.457503477550027</c:v>
                </c:pt>
                <c:pt idx="535">
                  <c:v>-17.155204977550312</c:v>
                </c:pt>
                <c:pt idx="536">
                  <c:v>-15.348247891691548</c:v>
                </c:pt>
                <c:pt idx="537">
                  <c:v>-13.875626277550005</c:v>
                </c:pt>
                <c:pt idx="538">
                  <c:v>-12.479779091187011</c:v>
                </c:pt>
                <c:pt idx="539">
                  <c:v>-11.746639614804717</c:v>
                </c:pt>
                <c:pt idx="540">
                  <c:v>-10.140436069386723</c:v>
                </c:pt>
                <c:pt idx="541">
                  <c:v>-10.641397977550032</c:v>
                </c:pt>
                <c:pt idx="542">
                  <c:v>-11.79897337755064</c:v>
                </c:pt>
                <c:pt idx="543">
                  <c:v>-12.895499577550364</c:v>
                </c:pt>
                <c:pt idx="544">
                  <c:v>-17.069387992701927</c:v>
                </c:pt>
                <c:pt idx="545">
                  <c:v>-19.677629377550321</c:v>
                </c:pt>
                <c:pt idx="546">
                  <c:v>-22.142914366439157</c:v>
                </c:pt>
                <c:pt idx="547">
                  <c:v>-30.148396755328243</c:v>
                </c:pt>
                <c:pt idx="548">
                  <c:v>-32.590287191836254</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-60.217214436733386</c:v>
                </c:pt>
                <c:pt idx="562">
                  <c:v>-61.357042777550063</c:v>
                </c:pt>
                <c:pt idx="563">
                  <c:v>-62.211574279747545</c:v>
                </c:pt>
                <c:pt idx="564">
                  <c:v>-61.208444659368205</c:v>
                </c:pt>
                <c:pt idx="565">
                  <c:v>-59.797226277550266</c:v>
                </c:pt>
                <c:pt idx="566">
                  <c:v>-59.269759640815835</c:v>
                </c:pt>
                <c:pt idx="567">
                  <c:v>-58.549627777550185</c:v>
                </c:pt>
                <c:pt idx="568">
                  <c:v>-58.471936177550134</c:v>
                </c:pt>
                <c:pt idx="569">
                  <c:v>-58.549191177550171</c:v>
                </c:pt>
                <c:pt idx="570">
                  <c:v>-58.547934538774626</c:v>
                </c:pt>
                <c:pt idx="571">
                  <c:v>-58.32676457755035</c:v>
                </c:pt>
                <c:pt idx="572">
                  <c:v>-58.273720390593638</c:v>
                </c:pt>
                <c:pt idx="573">
                  <c:v>-57.463999102550112</c:v>
                </c:pt>
                <c:pt idx="574">
                  <c:v>-56.340673277550394</c:v>
                </c:pt>
                <c:pt idx="575">
                  <c:v>-54.664115077550363</c:v>
                </c:pt>
                <c:pt idx="576">
                  <c:v>-53.195456591186627</c:v>
                </c:pt>
                <c:pt idx="577">
                  <c:v>-51.211823777549995</c:v>
                </c:pt>
                <c:pt idx="578">
                  <c:v>-49.75162307755059</c:v>
                </c:pt>
                <c:pt idx="579">
                  <c:v>-48.257014477550491</c:v>
                </c:pt>
                <c:pt idx="580">
                  <c:v>-46.873336477550104</c:v>
                </c:pt>
                <c:pt idx="581">
                  <c:v>-43.890150951234496</c:v>
                </c:pt>
                <c:pt idx="582">
                  <c:v>-43.417438177550544</c:v>
                </c:pt>
                <c:pt idx="583">
                  <c:v>-41.26912739591765</c:v>
                </c:pt>
                <c:pt idx="584">
                  <c:v>-38.986855877550475</c:v>
                </c:pt>
                <c:pt idx="585">
                  <c:v>-37.341871577549441</c:v>
                </c:pt>
                <c:pt idx="586">
                  <c:v>-37.230631677550122</c:v>
                </c:pt>
                <c:pt idx="587">
                  <c:v>-35.689358077549883</c:v>
                </c:pt>
                <c:pt idx="588">
                  <c:v>-33.876434572788497</c:v>
                </c:pt>
                <c:pt idx="589">
                  <c:v>-31.690800421211968</c:v>
                </c:pt>
                <c:pt idx="590">
                  <c:v>-22.238448830491276</c:v>
                </c:pt>
                <c:pt idx="591">
                  <c:v>-20.298864177550495</c:v>
                </c:pt>
                <c:pt idx="592">
                  <c:v>-18.139960577550077</c:v>
                </c:pt>
                <c:pt idx="593">
                  <c:v>-16.736766577549872</c:v>
                </c:pt>
                <c:pt idx="594">
                  <c:v>-15.237852089794698</c:v>
                </c:pt>
                <c:pt idx="595">
                  <c:v>-15.092311477550101</c:v>
                </c:pt>
                <c:pt idx="596">
                  <c:v>-12.964358144217062</c:v>
                </c:pt>
                <c:pt idx="597">
                  <c:v>-5.3699357083196109</c:v>
                </c:pt>
                <c:pt idx="598">
                  <c:v>-3.5169311240151417</c:v>
                </c:pt>
                <c:pt idx="599">
                  <c:v>-1.6878225775501219</c:v>
                </c:pt>
                <c:pt idx="600">
                  <c:v>0.99256893061303231</c:v>
                </c:pt>
                <c:pt idx="601">
                  <c:v>2.9937484224495563</c:v>
                </c:pt>
                <c:pt idx="602">
                  <c:v>4.723368622450133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32.146183771219071</c:v>
                </c:pt>
                <c:pt idx="614">
                  <c:v>32.344134408249843</c:v>
                </c:pt>
                <c:pt idx="615">
                  <c:v>32.463533289949929</c:v>
                </c:pt>
                <c:pt idx="616">
                  <c:v>194.04414104034979</c:v>
                </c:pt>
                <c:pt idx="617">
                  <c:v>31.026112822449427</c:v>
                </c:pt>
                <c:pt idx="618">
                  <c:v>29.776455971429932</c:v>
                </c:pt>
                <c:pt idx="619">
                  <c:v>28.332095822449503</c:v>
                </c:pt>
                <c:pt idx="620">
                  <c:v>27.247225696363273</c:v>
                </c:pt>
                <c:pt idx="621">
                  <c:v>21.468625605783345</c:v>
                </c:pt>
                <c:pt idx="622">
                  <c:v>20.356738622450031</c:v>
                </c:pt>
                <c:pt idx="623">
                  <c:v>17.876235822449505</c:v>
                </c:pt>
                <c:pt idx="624">
                  <c:v>15.21741576734766</c:v>
                </c:pt>
                <c:pt idx="625">
                  <c:v>11.319258922450018</c:v>
                </c:pt>
                <c:pt idx="626">
                  <c:v>8.6320142224501719</c:v>
                </c:pt>
                <c:pt idx="627">
                  <c:v>5.4030397224496838</c:v>
                </c:pt>
                <c:pt idx="628">
                  <c:v>4.3897399224502784</c:v>
                </c:pt>
                <c:pt idx="629">
                  <c:v>4.1416874113387792</c:v>
                </c:pt>
                <c:pt idx="630">
                  <c:v>-3.6547817805804104</c:v>
                </c:pt>
                <c:pt idx="631">
                  <c:v>-4.4663889775496557</c:v>
                </c:pt>
                <c:pt idx="632">
                  <c:v>-7.0441858775506239</c:v>
                </c:pt>
                <c:pt idx="633">
                  <c:v>-9.1714054775497225</c:v>
                </c:pt>
                <c:pt idx="634">
                  <c:v>-11.107955977550233</c:v>
                </c:pt>
                <c:pt idx="635">
                  <c:v>-11.708777996537691</c:v>
                </c:pt>
                <c:pt idx="636">
                  <c:v>-13.596930763264169</c:v>
                </c:pt>
                <c:pt idx="637">
                  <c:v>-20.677226477550093</c:v>
                </c:pt>
                <c:pt idx="638">
                  <c:v>-23.294669077550424</c:v>
                </c:pt>
                <c:pt idx="639">
                  <c:v>-25.886172477550197</c:v>
                </c:pt>
                <c:pt idx="640">
                  <c:v>-28.843049077550283</c:v>
                </c:pt>
                <c:pt idx="641">
                  <c:v>-31.165243824489046</c:v>
                </c:pt>
                <c:pt idx="642">
                  <c:v>-33.409319277550111</c:v>
                </c:pt>
                <c:pt idx="643">
                  <c:v>-35.057094377549895</c:v>
                </c:pt>
                <c:pt idx="644">
                  <c:v>-36.917165077550194</c:v>
                </c:pt>
                <c:pt idx="645">
                  <c:v>-37.77973647754996</c:v>
                </c:pt>
                <c:pt idx="646">
                  <c:v>-39.386384939088643</c:v>
                </c:pt>
                <c:pt idx="647">
                  <c:v>-39.283574389638275</c:v>
                </c:pt>
                <c:pt idx="648">
                  <c:v>-38.600227920849221</c:v>
                </c:pt>
                <c:pt idx="649">
                  <c:v>-37.99724807755004</c:v>
                </c:pt>
                <c:pt idx="650">
                  <c:v>-38.692124377550236</c:v>
                </c:pt>
                <c:pt idx="651">
                  <c:v>-39.373103144216472</c:v>
                </c:pt>
                <c:pt idx="652">
                  <c:v>-38.451139877550276</c:v>
                </c:pt>
                <c:pt idx="653">
                  <c:v>-37.403685253060253</c:v>
                </c:pt>
                <c:pt idx="654">
                  <c:v>-36.420303144216781</c:v>
                </c:pt>
                <c:pt idx="655">
                  <c:v>-30.18615013608661</c:v>
                </c:pt>
                <c:pt idx="656">
                  <c:v>-29.09424997754995</c:v>
                </c:pt>
                <c:pt idx="657">
                  <c:v>-27.117639177549762</c:v>
                </c:pt>
                <c:pt idx="658">
                  <c:v>-25.478705077549918</c:v>
                </c:pt>
                <c:pt idx="659">
                  <c:v>-24.729888977550193</c:v>
                </c:pt>
                <c:pt idx="660">
                  <c:v>-23.958168216680036</c:v>
                </c:pt>
                <c:pt idx="661">
                  <c:v>-22.400152177550247</c:v>
                </c:pt>
                <c:pt idx="662">
                  <c:v>-21.17609647755009</c:v>
                </c:pt>
                <c:pt idx="663">
                  <c:v>-15.481939334692896</c:v>
                </c:pt>
                <c:pt idx="664">
                  <c:v>-12.608701677550098</c:v>
                </c:pt>
                <c:pt idx="665">
                  <c:v>-9.3962979775501196</c:v>
                </c:pt>
                <c:pt idx="666">
                  <c:v>-6.695289130611485</c:v>
                </c:pt>
                <c:pt idx="667">
                  <c:v>-3.347829077550418</c:v>
                </c:pt>
                <c:pt idx="668">
                  <c:v>-0.90936787755029513</c:v>
                </c:pt>
                <c:pt idx="669">
                  <c:v>1.9501331224497294</c:v>
                </c:pt>
                <c:pt idx="670">
                  <c:v>4.4773795224497004</c:v>
                </c:pt>
                <c:pt idx="671">
                  <c:v>4.6669675224500455</c:v>
                </c:pt>
                <c:pt idx="672">
                  <c:v>11.824029676296021</c:v>
                </c:pt>
                <c:pt idx="673">
                  <c:v>13.285380120387885</c:v>
                </c:pt>
                <c:pt idx="674">
                  <c:v>13.787139622449654</c:v>
                </c:pt>
                <c:pt idx="675">
                  <c:v>15.895495222450034</c:v>
                </c:pt>
                <c:pt idx="676">
                  <c:v>18.850730622449959</c:v>
                </c:pt>
                <c:pt idx="677">
                  <c:v>18.902467297961024</c:v>
                </c:pt>
                <c:pt idx="678">
                  <c:v>21.245347822450029</c:v>
                </c:pt>
                <c:pt idx="679">
                  <c:v>22.393469722450305</c:v>
                </c:pt>
                <c:pt idx="680">
                  <c:v>22.710979483988574</c:v>
                </c:pt>
                <c:pt idx="681">
                  <c:v>27.617253632339242</c:v>
                </c:pt>
                <c:pt idx="682">
                  <c:v>28.078445522449627</c:v>
                </c:pt>
                <c:pt idx="683">
                  <c:v>29.412940665307197</c:v>
                </c:pt>
                <c:pt idx="684">
                  <c:v>-18.853724623949887</c:v>
                </c:pt>
                <c:pt idx="685">
                  <c:v>-80.173502083858224</c:v>
                </c:pt>
                <c:pt idx="686">
                  <c:v>32.747178540649912</c:v>
                </c:pt>
                <c:pt idx="687">
                  <c:v>33.576606549722563</c:v>
                </c:pt>
                <c:pt idx="688">
                  <c:v>31.572714078005216</c:v>
                </c:pt>
                <c:pt idx="689">
                  <c:v>30.61417894798182</c:v>
                </c:pt>
                <c:pt idx="690">
                  <c:v>29.566908722450307</c:v>
                </c:pt>
                <c:pt idx="691">
                  <c:v>28.277830822449999</c:v>
                </c:pt>
                <c:pt idx="692">
                  <c:v>27.106228422450211</c:v>
                </c:pt>
                <c:pt idx="693">
                  <c:v>25.593752522449627</c:v>
                </c:pt>
                <c:pt idx="694">
                  <c:v>24.164233726532046</c:v>
                </c:pt>
                <c:pt idx="695">
                  <c:v>22.910179772449709</c:v>
                </c:pt>
                <c:pt idx="696">
                  <c:v>16.715117981909437</c:v>
                </c:pt>
                <c:pt idx="697">
                  <c:v>15.824378822449461</c:v>
                </c:pt>
                <c:pt idx="698">
                  <c:v>16.47033862244934</c:v>
                </c:pt>
                <c:pt idx="699">
                  <c:v>17.31410228533634</c:v>
                </c:pt>
                <c:pt idx="700">
                  <c:v>23.705460122450265</c:v>
                </c:pt>
                <c:pt idx="701">
                  <c:v>27.592018722450035</c:v>
                </c:pt>
                <c:pt idx="702">
                  <c:v>29.143879822449691</c:v>
                </c:pt>
                <c:pt idx="703">
                  <c:v>29.521933522450041</c:v>
                </c:pt>
                <c:pt idx="704">
                  <c:v>28.594763022449893</c:v>
                </c:pt>
                <c:pt idx="705">
                  <c:v>27.135233413754378</c:v>
                </c:pt>
                <c:pt idx="706">
                  <c:v>26.537860722449768</c:v>
                </c:pt>
                <c:pt idx="707">
                  <c:v>26.551150722450249</c:v>
                </c:pt>
                <c:pt idx="708">
                  <c:v>26.904943828572556</c:v>
                </c:pt>
                <c:pt idx="709">
                  <c:v>25.319631622450331</c:v>
                </c:pt>
                <c:pt idx="710">
                  <c:v>22.654978022450006</c:v>
                </c:pt>
                <c:pt idx="711">
                  <c:v>19.952586075641126</c:v>
                </c:pt>
                <c:pt idx="712">
                  <c:v>16.079270144071558</c:v>
                </c:pt>
                <c:pt idx="713">
                  <c:v>16.519870429666245</c:v>
                </c:pt>
                <c:pt idx="714">
                  <c:v>16.583011222449699</c:v>
                </c:pt>
                <c:pt idx="715">
                  <c:v>15.318529722450219</c:v>
                </c:pt>
                <c:pt idx="716">
                  <c:v>14.870327422449606</c:v>
                </c:pt>
                <c:pt idx="717">
                  <c:v>15.193052122450542</c:v>
                </c:pt>
                <c:pt idx="718">
                  <c:v>16.040614951021446</c:v>
                </c:pt>
                <c:pt idx="719">
                  <c:v>17.152384322450754</c:v>
                </c:pt>
                <c:pt idx="720">
                  <c:v>17.334803522449924</c:v>
                </c:pt>
                <c:pt idx="721">
                  <c:v>23.749140486735488</c:v>
                </c:pt>
                <c:pt idx="722">
                  <c:v>25.565277622450111</c:v>
                </c:pt>
                <c:pt idx="723">
                  <c:v>28.157469122449974</c:v>
                </c:pt>
                <c:pt idx="724">
                  <c:v>-46.629907346427785</c:v>
                </c:pt>
                <c:pt idx="725">
                  <c:v>33.70673571064993</c:v>
                </c:pt>
                <c:pt idx="726">
                  <c:v>35.811439112449875</c:v>
                </c:pt>
                <c:pt idx="727">
                  <c:v>40.265281061449876</c:v>
                </c:pt>
                <c:pt idx="728">
                  <c:v>44.23251875244997</c:v>
                </c:pt>
                <c:pt idx="729">
                  <c:v>45.899263573174494</c:v>
                </c:pt>
                <c:pt idx="730">
                  <c:v>49.995233522449936</c:v>
                </c:pt>
                <c:pt idx="731">
                  <c:v>58.871217747449855</c:v>
                </c:pt>
                <c:pt idx="732">
                  <c:v>61.664379132449923</c:v>
                </c:pt>
                <c:pt idx="733">
                  <c:v>65.075371442449651</c:v>
                </c:pt>
                <c:pt idx="734">
                  <c:v>71.425660859799308</c:v>
                </c:pt>
                <c:pt idx="735">
                  <c:v>74.099440635851849</c:v>
                </c:pt>
                <c:pt idx="736">
                  <c:v>74.870460326797641</c:v>
                </c:pt>
                <c:pt idx="737">
                  <c:v>70.946003672449905</c:v>
                </c:pt>
                <c:pt idx="738">
                  <c:v>68.730355232449725</c:v>
                </c:pt>
                <c:pt idx="739">
                  <c:v>66.211789675511127</c:v>
                </c:pt>
                <c:pt idx="740">
                  <c:v>64.278197522449759</c:v>
                </c:pt>
                <c:pt idx="741">
                  <c:v>61.557374452449871</c:v>
                </c:pt>
                <c:pt idx="742">
                  <c:v>57.443539132449942</c:v>
                </c:pt>
                <c:pt idx="743">
                  <c:v>53.622020442449916</c:v>
                </c:pt>
                <c:pt idx="744">
                  <c:v>50.430332182243646</c:v>
                </c:pt>
                <c:pt idx="745">
                  <c:v>46.547509522449886</c:v>
                </c:pt>
                <c:pt idx="746">
                  <c:v>34.941717749722564</c:v>
                </c:pt>
                <c:pt idx="747">
                  <c:v>193.92569675235001</c:v>
                </c:pt>
                <c:pt idx="748">
                  <c:v>28.68690512244968</c:v>
                </c:pt>
                <c:pt idx="749">
                  <c:v>25.423095722449595</c:v>
                </c:pt>
                <c:pt idx="750">
                  <c:v>22.547793322449621</c:v>
                </c:pt>
                <c:pt idx="751">
                  <c:v>19.362488930613409</c:v>
                </c:pt>
                <c:pt idx="752">
                  <c:v>12.306150722449871</c:v>
                </c:pt>
                <c:pt idx="753">
                  <c:v>9.6253272224504531</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0.93231482244951358</c:v>
                </c:pt>
                <c:pt idx="762">
                  <c:v>1.465238683740067</c:v>
                </c:pt>
                <c:pt idx="763">
                  <c:v>5.8228486739654617</c:v>
                </c:pt>
                <c:pt idx="764">
                  <c:v>8.1267535224497749</c:v>
                </c:pt>
                <c:pt idx="765">
                  <c:v>10.825897722449708</c:v>
                </c:pt>
                <c:pt idx="766">
                  <c:v>12.45931132244985</c:v>
                </c:pt>
                <c:pt idx="767">
                  <c:v>15.291158422450058</c:v>
                </c:pt>
                <c:pt idx="768">
                  <c:v>17.661657322449454</c:v>
                </c:pt>
                <c:pt idx="769">
                  <c:v>20.118333822449443</c:v>
                </c:pt>
                <c:pt idx="770">
                  <c:v>26.008596855783185</c:v>
                </c:pt>
                <c:pt idx="771">
                  <c:v>35.266195389116561</c:v>
                </c:pt>
                <c:pt idx="772">
                  <c:v>37.841565681449836</c:v>
                </c:pt>
                <c:pt idx="773">
                  <c:v>40.572029802449883</c:v>
                </c:pt>
                <c:pt idx="774">
                  <c:v>43.014767322449885</c:v>
                </c:pt>
                <c:pt idx="775">
                  <c:v>45.275429572449887</c:v>
                </c:pt>
                <c:pt idx="776">
                  <c:v>47.697436022449914</c:v>
                </c:pt>
                <c:pt idx="777">
                  <c:v>48.955349072449891</c:v>
                </c:pt>
                <c:pt idx="778">
                  <c:v>49.914379147449878</c:v>
                </c:pt>
                <c:pt idx="779">
                  <c:v>54.670289482976145</c:v>
                </c:pt>
                <c:pt idx="780">
                  <c:v>55.579415302449938</c:v>
                </c:pt>
                <c:pt idx="781">
                  <c:v>56.479644422449894</c:v>
                </c:pt>
                <c:pt idx="782">
                  <c:v>58.029774573996207</c:v>
                </c:pt>
                <c:pt idx="783">
                  <c:v>58.378228702449931</c:v>
                </c:pt>
                <c:pt idx="784">
                  <c:v>59.759486732449858</c:v>
                </c:pt>
                <c:pt idx="785">
                  <c:v>64.41809476244984</c:v>
                </c:pt>
                <c:pt idx="786">
                  <c:v>66.000852282449799</c:v>
                </c:pt>
                <c:pt idx="787">
                  <c:v>65.338680522449764</c:v>
                </c:pt>
                <c:pt idx="788">
                  <c:v>56.253000368603708</c:v>
                </c:pt>
                <c:pt idx="789">
                  <c:v>54.185937002449911</c:v>
                </c:pt>
                <c:pt idx="790">
                  <c:v>51.369767812449901</c:v>
                </c:pt>
                <c:pt idx="791">
                  <c:v>48.278039892449961</c:v>
                </c:pt>
                <c:pt idx="792">
                  <c:v>45.114365812449911</c:v>
                </c:pt>
                <c:pt idx="793">
                  <c:v>42.447726757143727</c:v>
                </c:pt>
                <c:pt idx="794">
                  <c:v>38.56355574853692</c:v>
                </c:pt>
                <c:pt idx="795">
                  <c:v>24.986020154028523</c:v>
                </c:pt>
                <c:pt idx="796">
                  <c:v>20.48070792244982</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0.31059432244987345</c:v>
                </c:pt>
                <c:pt idx="808">
                  <c:v>0.77336842244997783</c:v>
                </c:pt>
                <c:pt idx="809">
                  <c:v>-0.46750472497294088</c:v>
                </c:pt>
                <c:pt idx="810">
                  <c:v>-0.95488741505008146</c:v>
                </c:pt>
                <c:pt idx="811">
                  <c:v>-0.7885264775502776</c:v>
                </c:pt>
                <c:pt idx="812">
                  <c:v>0.41467672244945714</c:v>
                </c:pt>
                <c:pt idx="813">
                  <c:v>4.8134995224491774</c:v>
                </c:pt>
                <c:pt idx="814">
                  <c:v>6.6105022224502648</c:v>
                </c:pt>
                <c:pt idx="815">
                  <c:v>7.7610768224492688</c:v>
                </c:pt>
                <c:pt idx="816">
                  <c:v>8.0910335224502035</c:v>
                </c:pt>
                <c:pt idx="817">
                  <c:v>9.1748535224498085</c:v>
                </c:pt>
                <c:pt idx="818">
                  <c:v>9.6880689224504479</c:v>
                </c:pt>
                <c:pt idx="819">
                  <c:v>10.83211352244977</c:v>
                </c:pt>
                <c:pt idx="820">
                  <c:v>12.642738406170935</c:v>
                </c:pt>
                <c:pt idx="821">
                  <c:v>14.598943122449569</c:v>
                </c:pt>
                <c:pt idx="822">
                  <c:v>15.099202147449642</c:v>
                </c:pt>
                <c:pt idx="823">
                  <c:v>17.914649722449866</c:v>
                </c:pt>
                <c:pt idx="824">
                  <c:v>19.383748022449314</c:v>
                </c:pt>
                <c:pt idx="825">
                  <c:v>22.659884622449695</c:v>
                </c:pt>
                <c:pt idx="826">
                  <c:v>22.4147585224502</c:v>
                </c:pt>
                <c:pt idx="827">
                  <c:v>23.74736651214085</c:v>
                </c:pt>
                <c:pt idx="828">
                  <c:v>25.958453522449886</c:v>
                </c:pt>
                <c:pt idx="829">
                  <c:v>26.322626379593018</c:v>
                </c:pt>
                <c:pt idx="830">
                  <c:v>28.471390822450104</c:v>
                </c:pt>
                <c:pt idx="831">
                  <c:v>27.299634322449972</c:v>
                </c:pt>
                <c:pt idx="832">
                  <c:v>26.122887822450483</c:v>
                </c:pt>
                <c:pt idx="833">
                  <c:v>25.512237966894393</c:v>
                </c:pt>
                <c:pt idx="834">
                  <c:v>25.175921175511206</c:v>
                </c:pt>
                <c:pt idx="835">
                  <c:v>24.82838842244983</c:v>
                </c:pt>
                <c:pt idx="836">
                  <c:v>24.536994322450667</c:v>
                </c:pt>
                <c:pt idx="837">
                  <c:v>24.29180280816411</c:v>
                </c:pt>
                <c:pt idx="838">
                  <c:v>22.702558932286109</c:v>
                </c:pt>
                <c:pt idx="839">
                  <c:v>22.815484365823664</c:v>
                </c:pt>
                <c:pt idx="840">
                  <c:v>24.555448791267526</c:v>
                </c:pt>
                <c:pt idx="841">
                  <c:v>26.231755222450204</c:v>
                </c:pt>
                <c:pt idx="842">
                  <c:v>30.202107522449609</c:v>
                </c:pt>
                <c:pt idx="843">
                  <c:v>-58.255686747525232</c:v>
                </c:pt>
                <c:pt idx="844">
                  <c:v>33.364689120387986</c:v>
                </c:pt>
                <c:pt idx="845">
                  <c:v>32.889119395919273</c:v>
                </c:pt>
                <c:pt idx="846">
                  <c:v>30.981157173243187</c:v>
                </c:pt>
                <c:pt idx="847">
                  <c:v>28.939615222450101</c:v>
                </c:pt>
                <c:pt idx="848">
                  <c:v>27.772693222450272</c:v>
                </c:pt>
                <c:pt idx="849">
                  <c:v>24.419467322450082</c:v>
                </c:pt>
                <c:pt idx="850">
                  <c:v>22.920046409047536</c:v>
                </c:pt>
                <c:pt idx="851">
                  <c:v>20.615674822449904</c:v>
                </c:pt>
                <c:pt idx="852">
                  <c:v>19.4318624224498</c:v>
                </c:pt>
                <c:pt idx="853">
                  <c:v>18.797473522449678</c:v>
                </c:pt>
                <c:pt idx="854">
                  <c:v>18.468509568961295</c:v>
                </c:pt>
                <c:pt idx="855">
                  <c:v>6.832340144071253</c:v>
                </c:pt>
                <c:pt idx="856">
                  <c:v>6.3874869224503872</c:v>
                </c:pt>
                <c:pt idx="857">
                  <c:v>6.3410228224501335</c:v>
                </c:pt>
                <c:pt idx="858">
                  <c:v>4.5077946224498362</c:v>
                </c:pt>
                <c:pt idx="859">
                  <c:v>4.493693976995047</c:v>
                </c:pt>
                <c:pt idx="860">
                  <c:v>1.7145779668943262</c:v>
                </c:pt>
                <c:pt idx="861">
                  <c:v>1.8009262224495317</c:v>
                </c:pt>
                <c:pt idx="862">
                  <c:v>1.867782922449948</c:v>
                </c:pt>
                <c:pt idx="863">
                  <c:v>1.754948122450203</c:v>
                </c:pt>
                <c:pt idx="864">
                  <c:v>2.7453006057832283</c:v>
                </c:pt>
                <c:pt idx="865">
                  <c:v>3.4504788955842072</c:v>
                </c:pt>
                <c:pt idx="866">
                  <c:v>6.1076375849497415</c:v>
                </c:pt>
                <c:pt idx="867">
                  <c:v>6.0941318224497181</c:v>
                </c:pt>
                <c:pt idx="868">
                  <c:v>7.7881343224500768</c:v>
                </c:pt>
                <c:pt idx="869">
                  <c:v>10.372327822450387</c:v>
                </c:pt>
                <c:pt idx="870">
                  <c:v>12.887537439976306</c:v>
                </c:pt>
                <c:pt idx="871">
                  <c:v>15.713380492146912</c:v>
                </c:pt>
                <c:pt idx="872">
                  <c:v>21.294310539993774</c:v>
                </c:pt>
                <c:pt idx="873">
                  <c:v>24.68678212245009</c:v>
                </c:pt>
                <c:pt idx="874">
                  <c:v>26.428686922449586</c:v>
                </c:pt>
                <c:pt idx="875">
                  <c:v>25.070748264717189</c:v>
                </c:pt>
                <c:pt idx="876">
                  <c:v>27.386278222450045</c:v>
                </c:pt>
                <c:pt idx="877">
                  <c:v>28.981537322449874</c:v>
                </c:pt>
                <c:pt idx="878">
                  <c:v>29.655180622449933</c:v>
                </c:pt>
                <c:pt idx="879">
                  <c:v>29.320930011811793</c:v>
                </c:pt>
                <c:pt idx="880">
                  <c:v>18.148929412860269</c:v>
                </c:pt>
                <c:pt idx="881">
                  <c:v>17.409169322449515</c:v>
                </c:pt>
                <c:pt idx="882">
                  <c:v>15.219915922450657</c:v>
                </c:pt>
                <c:pt idx="883">
                  <c:v>12.618999708016833</c:v>
                </c:pt>
                <c:pt idx="884">
                  <c:v>7.028304753218805</c:v>
                </c:pt>
                <c:pt idx="885">
                  <c:v>5.8120539224500165</c:v>
                </c:pt>
                <c:pt idx="886">
                  <c:v>4.7396435224498914</c:v>
                </c:pt>
                <c:pt idx="887">
                  <c:v>3.5863352224501752</c:v>
                </c:pt>
                <c:pt idx="888">
                  <c:v>2.1514145614114852</c:v>
                </c:pt>
                <c:pt idx="889">
                  <c:v>2.0965522449643011E-2</c:v>
                </c:pt>
                <c:pt idx="890">
                  <c:v>-2.9054911775504335</c:v>
                </c:pt>
                <c:pt idx="891">
                  <c:v>-3.9305315775493792</c:v>
                </c:pt>
                <c:pt idx="892">
                  <c:v>-4.4305433346930059</c:v>
                </c:pt>
                <c:pt idx="893">
                  <c:v>-3.7875164775504437</c:v>
                </c:pt>
                <c:pt idx="894">
                  <c:v>-2.476228267023683</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c:v>
                </c:pt>
                <c:pt idx="17">
                  <c:v>-28.378235440740383</c:v>
                </c:pt>
                <c:pt idx="18">
                  <c:v>-28.433508367143617</c:v>
                </c:pt>
                <c:pt idx="19">
                  <c:v>-28.823585631230372</c:v>
                </c:pt>
                <c:pt idx="20">
                  <c:v>-29.477107845064126</c:v>
                </c:pt>
                <c:pt idx="21">
                  <c:v>-29.98905268352609</c:v>
                </c:pt>
                <c:pt idx="22">
                  <c:v>-29.961459933534858</c:v>
                </c:pt>
                <c:pt idx="23">
                  <c:v>-29.139403864405125</c:v>
                </c:pt>
                <c:pt idx="24">
                  <c:v>-28.279132735086886</c:v>
                </c:pt>
                <c:pt idx="25">
                  <c:v>-27.855508010309126</c:v>
                </c:pt>
                <c:pt idx="26">
                  <c:v>-26.77715167286809</c:v>
                </c:pt>
                <c:pt idx="27">
                  <c:v>-25.393492557934589</c:v>
                </c:pt>
                <c:pt idx="28">
                  <c:v>-24.353409564963094</c:v>
                </c:pt>
                <c:pt idx="29">
                  <c:v>-23.846724882854129</c:v>
                </c:pt>
                <c:pt idx="30">
                  <c:v>-23.751920642918634</c:v>
                </c:pt>
                <c:pt idx="31">
                  <c:v>-23.988287687155818</c:v>
                </c:pt>
                <c:pt idx="32">
                  <c:v>-24.352642155264327</c:v>
                </c:pt>
                <c:pt idx="33">
                  <c:v>-24.565923767235127</c:v>
                </c:pt>
                <c:pt idx="34">
                  <c:v>-24.580174273919113</c:v>
                </c:pt>
                <c:pt idx="35">
                  <c:v>-24.004267294173829</c:v>
                </c:pt>
                <c:pt idx="36">
                  <c:v>-22.302288579009833</c:v>
                </c:pt>
                <c:pt idx="37">
                  <c:v>-19.988320057189334</c:v>
                </c:pt>
                <c:pt idx="38">
                  <c:v>-17.716466785355379</c:v>
                </c:pt>
                <c:pt idx="39">
                  <c:v>-15.711511806912618</c:v>
                </c:pt>
                <c:pt idx="40">
                  <c:v>-13.905291655327829</c:v>
                </c:pt>
                <c:pt idx="41">
                  <c:v>-12.337556210187175</c:v>
                </c:pt>
                <c:pt idx="42">
                  <c:v>-11.296798090961403</c:v>
                </c:pt>
                <c:pt idx="43">
                  <c:v>-10.722285076934867</c:v>
                </c:pt>
                <c:pt idx="44">
                  <c:v>-10.51337964305613</c:v>
                </c:pt>
                <c:pt idx="45">
                  <c:v>-10.86798606518111</c:v>
                </c:pt>
                <c:pt idx="46">
                  <c:v>-12.053682619978638</c:v>
                </c:pt>
                <c:pt idx="47">
                  <c:v>-14.039549496421134</c:v>
                </c:pt>
                <c:pt idx="48">
                  <c:v>-16.636614484704097</c:v>
                </c:pt>
                <c:pt idx="49">
                  <c:v>-19.710245752932593</c:v>
                </c:pt>
                <c:pt idx="50">
                  <c:v>-23.183333197451617</c:v>
                </c:pt>
                <c:pt idx="51">
                  <c:v>-26.791411893599339</c:v>
                </c:pt>
                <c:pt idx="52">
                  <c:v>-30.121838846525886</c:v>
                </c:pt>
                <c:pt idx="53">
                  <c:v>-33.359783216707321</c:v>
                </c:pt>
                <c:pt idx="54">
                  <c:v>-36.942037119385105</c:v>
                </c:pt>
                <c:pt idx="55">
                  <c:v>-40.092967915179926</c:v>
                </c:pt>
                <c:pt idx="56">
                  <c:v>-42.836316734518938</c:v>
                </c:pt>
                <c:pt idx="57">
                  <c:v>-45.109908820734113</c:v>
                </c:pt>
                <c:pt idx="58">
                  <c:v>-46.79091490881418</c:v>
                </c:pt>
                <c:pt idx="59">
                  <c:v>-47.982541889194891</c:v>
                </c:pt>
                <c:pt idx="60">
                  <c:v>-49.038551061927166</c:v>
                </c:pt>
                <c:pt idx="61">
                  <c:v>-49.290625719871663</c:v>
                </c:pt>
                <c:pt idx="62">
                  <c:v>-48.543955511085102</c:v>
                </c:pt>
                <c:pt idx="63">
                  <c:v>-47.326800015662563</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-24.795709544752068</c:v>
                </c:pt>
                <c:pt idx="72">
                  <c:v>-21.200161969001357</c:v>
                </c:pt>
                <c:pt idx="73">
                  <c:v>-17.870011866409101</c:v>
                </c:pt>
                <c:pt idx="74">
                  <c:v>-15.024524701785111</c:v>
                </c:pt>
                <c:pt idx="75">
                  <c:v>-12.638958797881132</c:v>
                </c:pt>
                <c:pt idx="76">
                  <c:v>-10.910018745769861</c:v>
                </c:pt>
                <c:pt idx="77">
                  <c:v>-10.70914197158792</c:v>
                </c:pt>
                <c:pt idx="78">
                  <c:v>-19.991433409195345</c:v>
                </c:pt>
                <c:pt idx="79">
                  <c:v>-23.858153458937096</c:v>
                </c:pt>
                <c:pt idx="80">
                  <c:v>-28.143986058709885</c:v>
                </c:pt>
                <c:pt idx="81">
                  <c:v>-32.694754714416177</c:v>
                </c:pt>
                <c:pt idx="82">
                  <c:v>-49.064079576969078</c:v>
                </c:pt>
                <c:pt idx="83">
                  <c:v>-54.049454687383069</c:v>
                </c:pt>
                <c:pt idx="84">
                  <c:v>-58.465999501159651</c:v>
                </c:pt>
                <c:pt idx="85">
                  <c:v>-61.856891538515114</c:v>
                </c:pt>
                <c:pt idx="86">
                  <c:v>-64.251496362984497</c:v>
                </c:pt>
                <c:pt idx="87">
                  <c:v>-65.759004717844348</c:v>
                </c:pt>
                <c:pt idx="88">
                  <c:v>-66.57613576523633</c:v>
                </c:pt>
                <c:pt idx="89">
                  <c:v>-66.784234933228873</c:v>
                </c:pt>
                <c:pt idx="90">
                  <c:v>-55.787219951030295</c:v>
                </c:pt>
                <c:pt idx="91">
                  <c:v>-51.83645396820512</c:v>
                </c:pt>
                <c:pt idx="92">
                  <c:v>-47.993669329826574</c:v>
                </c:pt>
                <c:pt idx="93">
                  <c:v>-44.127255272559388</c:v>
                </c:pt>
                <c:pt idx="94">
                  <c:v>-39.757775015623878</c:v>
                </c:pt>
                <c:pt idx="95">
                  <c:v>-35.146138142545979</c:v>
                </c:pt>
                <c:pt idx="96">
                  <c:v>-16.161068179675617</c:v>
                </c:pt>
                <c:pt idx="97">
                  <c:v>-11.210080795003108</c:v>
                </c:pt>
                <c:pt idx="98">
                  <c:v>-6.1989634605170885</c:v>
                </c:pt>
                <c:pt idx="99">
                  <c:v>-1.3387975565840691</c:v>
                </c:pt>
                <c:pt idx="100">
                  <c:v>3.0553466652263808</c:v>
                </c:pt>
                <c:pt idx="101">
                  <c:v>6.7710181439476633</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6.7363584248953794</c:v>
                </c:pt>
                <c:pt idx="111">
                  <c:v>-0.87620979001283672</c:v>
                </c:pt>
                <c:pt idx="112">
                  <c:v>-4.7866867636533721</c:v>
                </c:pt>
                <c:pt idx="113">
                  <c:v>-8.9266920925703968</c:v>
                </c:pt>
                <c:pt idx="114">
                  <c:v>-12.607558141537101</c:v>
                </c:pt>
                <c:pt idx="115">
                  <c:v>-16.281075514084392</c:v>
                </c:pt>
                <c:pt idx="116">
                  <c:v>-20.010618651664146</c:v>
                </c:pt>
                <c:pt idx="117">
                  <c:v>-23.559189096994633</c:v>
                </c:pt>
                <c:pt idx="118">
                  <c:v>-27.012897018108891</c:v>
                </c:pt>
                <c:pt idx="119">
                  <c:v>-38.632043271843855</c:v>
                </c:pt>
                <c:pt idx="120">
                  <c:v>-42.421667789002015</c:v>
                </c:pt>
                <c:pt idx="121">
                  <c:v>-46.190645099645607</c:v>
                </c:pt>
                <c:pt idx="122">
                  <c:v>-49.805518771543376</c:v>
                </c:pt>
                <c:pt idx="123">
                  <c:v>-53.622813751067355</c:v>
                </c:pt>
                <c:pt idx="124">
                  <c:v>-58.174189534699877</c:v>
                </c:pt>
                <c:pt idx="125">
                  <c:v>-63.253863754614535</c:v>
                </c:pt>
                <c:pt idx="126">
                  <c:v>-68.534594458577729</c:v>
                </c:pt>
                <c:pt idx="127">
                  <c:v>-80.743252214628342</c:v>
                </c:pt>
                <c:pt idx="128">
                  <c:v>-83.477863248853367</c:v>
                </c:pt>
                <c:pt idx="129">
                  <c:v>-85.748414838414078</c:v>
                </c:pt>
                <c:pt idx="130">
                  <c:v>-88.10828708847977</c:v>
                </c:pt>
                <c:pt idx="131">
                  <c:v>-90.576475817607715</c:v>
                </c:pt>
                <c:pt idx="132">
                  <c:v>-92.726932646338099</c:v>
                </c:pt>
                <c:pt idx="133">
                  <c:v>-94.526629815483588</c:v>
                </c:pt>
                <c:pt idx="134">
                  <c:v>-96.091999890223605</c:v>
                </c:pt>
                <c:pt idx="135">
                  <c:v>-98.700449741379444</c:v>
                </c:pt>
                <c:pt idx="136">
                  <c:v>-99.372797777949245</c:v>
                </c:pt>
                <c:pt idx="137">
                  <c:v>-99.679470236043244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c:v>
                </c:pt>
                <c:pt idx="155">
                  <c:v>-105.83255148654479</c:v>
                </c:pt>
                <c:pt idx="156">
                  <c:v>-108.62869129332472</c:v>
                </c:pt>
                <c:pt idx="157">
                  <c:v>-112.08049040423887</c:v>
                </c:pt>
                <c:pt idx="158">
                  <c:v>-111.71172575887412</c:v>
                </c:pt>
                <c:pt idx="159">
                  <c:v>-110.59316298164728</c:v>
                </c:pt>
                <c:pt idx="160">
                  <c:v>-108.76777701568727</c:v>
                </c:pt>
                <c:pt idx="161">
                  <c:v>-106.25956641366287</c:v>
                </c:pt>
                <c:pt idx="162">
                  <c:v>-103.36622299738239</c:v>
                </c:pt>
                <c:pt idx="163">
                  <c:v>-91.492180155101849</c:v>
                </c:pt>
                <c:pt idx="164">
                  <c:v>-87.98742006092796</c:v>
                </c:pt>
                <c:pt idx="165">
                  <c:v>-84.804345484206891</c:v>
                </c:pt>
                <c:pt idx="166">
                  <c:v>-81.577941401647124</c:v>
                </c:pt>
                <c:pt idx="167">
                  <c:v>-78.109832406122734</c:v>
                </c:pt>
                <c:pt idx="168">
                  <c:v>-75.189979356072058</c:v>
                </c:pt>
                <c:pt idx="169">
                  <c:v>-73.122431916946951</c:v>
                </c:pt>
                <c:pt idx="170">
                  <c:v>-67.23545726502131</c:v>
                </c:pt>
                <c:pt idx="171">
                  <c:v>-64.677748737427379</c:v>
                </c:pt>
                <c:pt idx="172">
                  <c:v>-62.465175436309934</c:v>
                </c:pt>
                <c:pt idx="173">
                  <c:v>-60.557205501313511</c:v>
                </c:pt>
                <c:pt idx="174">
                  <c:v>-58.588241066337027</c:v>
                </c:pt>
                <c:pt idx="175">
                  <c:v>-56.325431572091851</c:v>
                </c:pt>
                <c:pt idx="176">
                  <c:v>-53.893087675728289</c:v>
                </c:pt>
                <c:pt idx="177">
                  <c:v>-51.554814608765327</c:v>
                </c:pt>
                <c:pt idx="178">
                  <c:v>-44.813703248088103</c:v>
                </c:pt>
                <c:pt idx="179">
                  <c:v>-42.631345489602822</c:v>
                </c:pt>
                <c:pt idx="180">
                  <c:v>-40.431653014567594</c:v>
                </c:pt>
                <c:pt idx="181">
                  <c:v>-38.121506970170913</c:v>
                </c:pt>
                <c:pt idx="182">
                  <c:v>-35.790412583807637</c:v>
                </c:pt>
                <c:pt idx="183">
                  <c:v>-33.284387642317292</c:v>
                </c:pt>
                <c:pt idx="184">
                  <c:v>-30.616206117267865</c:v>
                </c:pt>
                <c:pt idx="185">
                  <c:v>-27.932613256939341</c:v>
                </c:pt>
                <c:pt idx="186">
                  <c:v>-19.296179650224829</c:v>
                </c:pt>
                <c:pt idx="187">
                  <c:v>-16.511944407822163</c:v>
                </c:pt>
                <c:pt idx="188">
                  <c:v>-13.994422891920896</c:v>
                </c:pt>
                <c:pt idx="189">
                  <c:v>-11.91210038758337</c:v>
                </c:pt>
                <c:pt idx="190">
                  <c:v>-9.887289897441109</c:v>
                </c:pt>
                <c:pt idx="191">
                  <c:v>-7.5578177568965739</c:v>
                </c:pt>
                <c:pt idx="192">
                  <c:v>-5.0729840085433855</c:v>
                </c:pt>
                <c:pt idx="193">
                  <c:v>-2.5693632936413762</c:v>
                </c:pt>
                <c:pt idx="194">
                  <c:v>5.3293953116418322</c:v>
                </c:pt>
                <c:pt idx="195">
                  <c:v>7.9097861385593831</c:v>
                </c:pt>
                <c:pt idx="196">
                  <c:v>10.233638703018613</c:v>
                </c:pt>
                <c:pt idx="197">
                  <c:v>12.241716747514108</c:v>
                </c:pt>
                <c:pt idx="198">
                  <c:v>14.213609967606402</c:v>
                </c:pt>
                <c:pt idx="199">
                  <c:v>16.349204304702681</c:v>
                </c:pt>
                <c:pt idx="200">
                  <c:v>18.740870630009425</c:v>
                </c:pt>
                <c:pt idx="201">
                  <c:v>20.977597908544084</c:v>
                </c:pt>
                <c:pt idx="202">
                  <c:v>22.850038717297871</c:v>
                </c:pt>
                <c:pt idx="203">
                  <c:v>22.025685276094826</c:v>
                </c:pt>
                <c:pt idx="204">
                  <c:v>21.138209958659193</c:v>
                </c:pt>
                <c:pt idx="205">
                  <c:v>20.230733418821107</c:v>
                </c:pt>
                <c:pt idx="206">
                  <c:v>19.332747502726075</c:v>
                </c:pt>
                <c:pt idx="207">
                  <c:v>16.393228364888891</c:v>
                </c:pt>
                <c:pt idx="208">
                  <c:v>13.819889935962399</c:v>
                </c:pt>
                <c:pt idx="209">
                  <c:v>10.80192987005708</c:v>
                </c:pt>
                <c:pt idx="210">
                  <c:v>8.4678289862036706</c:v>
                </c:pt>
                <c:pt idx="211">
                  <c:v>5.9353186960596318</c:v>
                </c:pt>
                <c:pt idx="212">
                  <c:v>2.9750212120754052</c:v>
                </c:pt>
                <c:pt idx="213">
                  <c:v>-0.52963202758385863</c:v>
                </c:pt>
                <c:pt idx="214">
                  <c:v>-4.2709971601428594</c:v>
                </c:pt>
                <c:pt idx="215">
                  <c:v>-11.550723274825122</c:v>
                </c:pt>
                <c:pt idx="216">
                  <c:v>-15.127823875664848</c:v>
                </c:pt>
                <c:pt idx="217">
                  <c:v>-18.70339451413037</c:v>
                </c:pt>
                <c:pt idx="218">
                  <c:v>-22.188556518846585</c:v>
                </c:pt>
                <c:pt idx="219">
                  <c:v>-25.477295639847085</c:v>
                </c:pt>
                <c:pt idx="220">
                  <c:v>-28.389751443245103</c:v>
                </c:pt>
                <c:pt idx="221">
                  <c:v>-30.867401653975325</c:v>
                </c:pt>
                <c:pt idx="222">
                  <c:v>-32.96092931131912</c:v>
                </c:pt>
                <c:pt idx="223">
                  <c:v>-34.563960745578896</c:v>
                </c:pt>
                <c:pt idx="224">
                  <c:v>-36.458826431415517</c:v>
                </c:pt>
                <c:pt idx="225">
                  <c:v>-36.482951266691529</c:v>
                </c:pt>
                <c:pt idx="226">
                  <c:v>-36.088114119663594</c:v>
                </c:pt>
                <c:pt idx="227">
                  <c:v>-34.945110800638389</c:v>
                </c:pt>
                <c:pt idx="228">
                  <c:v>-32.971964468506037</c:v>
                </c:pt>
                <c:pt idx="229">
                  <c:v>-31.010207856269602</c:v>
                </c:pt>
                <c:pt idx="230">
                  <c:v>-29.077471958907125</c:v>
                </c:pt>
                <c:pt idx="231">
                  <c:v>-26.757976144446104</c:v>
                </c:pt>
                <c:pt idx="232">
                  <c:v>-3.9681374654256012</c:v>
                </c:pt>
                <c:pt idx="233">
                  <c:v>-1.250924289054379</c:v>
                </c:pt>
                <c:pt idx="234">
                  <c:v>1.328344565455126</c:v>
                </c:pt>
                <c:pt idx="235">
                  <c:v>3.2573308407458823</c:v>
                </c:pt>
                <c:pt idx="236">
                  <c:v>5.9626928799971495</c:v>
                </c:pt>
                <c:pt idx="237">
                  <c:v>7.145426650514338</c:v>
                </c:pt>
                <c:pt idx="238">
                  <c:v>9.4906209758366646</c:v>
                </c:pt>
                <c:pt idx="239">
                  <c:v>11.30740029631384</c:v>
                </c:pt>
                <c:pt idx="240">
                  <c:v>12.256637523429152</c:v>
                </c:pt>
                <c:pt idx="241">
                  <c:v>12.627646113608922</c:v>
                </c:pt>
                <c:pt idx="242">
                  <c:v>12.939059026551121</c:v>
                </c:pt>
                <c:pt idx="243">
                  <c:v>13.176198337510385</c:v>
                </c:pt>
                <c:pt idx="244">
                  <c:v>9.9053136345638961</c:v>
                </c:pt>
                <c:pt idx="245">
                  <c:v>6.837112518508115</c:v>
                </c:pt>
                <c:pt idx="246">
                  <c:v>3.2697356785343787</c:v>
                </c:pt>
                <c:pt idx="247">
                  <c:v>-0.37412956609611581</c:v>
                </c:pt>
                <c:pt idx="248">
                  <c:v>-4.1402509469745885</c:v>
                </c:pt>
                <c:pt idx="249">
                  <c:v>-7.8790515711731697</c:v>
                </c:pt>
                <c:pt idx="250">
                  <c:v>-11.340807580077151</c:v>
                </c:pt>
                <c:pt idx="251">
                  <c:v>-14.522478477032868</c:v>
                </c:pt>
                <c:pt idx="252">
                  <c:v>-17.609685125691154</c:v>
                </c:pt>
                <c:pt idx="253">
                  <c:v>-33.008100722674925</c:v>
                </c:pt>
                <c:pt idx="254">
                  <c:v>-34.771137079123179</c:v>
                </c:pt>
                <c:pt idx="255">
                  <c:v>-36.904196049999342</c:v>
                </c:pt>
                <c:pt idx="256">
                  <c:v>-39.182863725677336</c:v>
                </c:pt>
                <c:pt idx="257">
                  <c:v>-45.786837030379083</c:v>
                </c:pt>
                <c:pt idx="258">
                  <c:v>-45.300240997093034</c:v>
                </c:pt>
                <c:pt idx="259">
                  <c:v>-44.055555892984188</c:v>
                </c:pt>
                <c:pt idx="260">
                  <c:v>-42.946886872442562</c:v>
                </c:pt>
                <c:pt idx="261">
                  <c:v>-42.034742733108402</c:v>
                </c:pt>
                <c:pt idx="262">
                  <c:v>-41.155432072024162</c:v>
                </c:pt>
                <c:pt idx="263">
                  <c:v>-36.9492692272418</c:v>
                </c:pt>
                <c:pt idx="264">
                  <c:v>-35.210872550551606</c:v>
                </c:pt>
                <c:pt idx="265">
                  <c:v>-33.413482467525874</c:v>
                </c:pt>
                <c:pt idx="266">
                  <c:v>-31.464052980703858</c:v>
                </c:pt>
                <c:pt idx="267">
                  <c:v>-29.055921346037877</c:v>
                </c:pt>
                <c:pt idx="268">
                  <c:v>-26.18694561620412</c:v>
                </c:pt>
                <c:pt idx="269">
                  <c:v>-23.053825525253103</c:v>
                </c:pt>
                <c:pt idx="270">
                  <c:v>-19.499548077416087</c:v>
                </c:pt>
                <c:pt idx="271">
                  <c:v>-8.3088155735411249</c:v>
                </c:pt>
                <c:pt idx="272">
                  <c:v>-4.8125698414043825</c:v>
                </c:pt>
                <c:pt idx="273">
                  <c:v>-1.4160387998701078</c:v>
                </c:pt>
                <c:pt idx="274">
                  <c:v>1.7356448345533693</c:v>
                </c:pt>
                <c:pt idx="275">
                  <c:v>4.8835497047639134</c:v>
                </c:pt>
                <c:pt idx="276">
                  <c:v>8.1499562321266552</c:v>
                </c:pt>
                <c:pt idx="277">
                  <c:v>11.092894714444167</c:v>
                </c:pt>
                <c:pt idx="278">
                  <c:v>14.309885885635634</c:v>
                </c:pt>
                <c:pt idx="279">
                  <c:v>17.64207593806006</c:v>
                </c:pt>
                <c:pt idx="280">
                  <c:v>29.335913497790663</c:v>
                </c:pt>
                <c:pt idx="281">
                  <c:v>211.56116566186788</c:v>
                </c:pt>
                <c:pt idx="282">
                  <c:v>32.401386294481348</c:v>
                </c:pt>
                <c:pt idx="283">
                  <c:v>122.05592885864972</c:v>
                </c:pt>
                <c:pt idx="284">
                  <c:v>30.667573320098874</c:v>
                </c:pt>
                <c:pt idx="285">
                  <c:v>28.043391570118629</c:v>
                </c:pt>
                <c:pt idx="286">
                  <c:v>16.133756460291391</c:v>
                </c:pt>
                <c:pt idx="287">
                  <c:v>11.822322490125853</c:v>
                </c:pt>
                <c:pt idx="288">
                  <c:v>7.7406257272433834</c:v>
                </c:pt>
                <c:pt idx="289">
                  <c:v>3.4646285998755673</c:v>
                </c:pt>
                <c:pt idx="290">
                  <c:v>-0.81591470140361366</c:v>
                </c:pt>
                <c:pt idx="291">
                  <c:v>-4.488650093182156</c:v>
                </c:pt>
                <c:pt idx="292">
                  <c:v>-8.1993091237441433</c:v>
                </c:pt>
                <c:pt idx="293">
                  <c:v>-12.266638811380886</c:v>
                </c:pt>
                <c:pt idx="294">
                  <c:v>-16.122629696410588</c:v>
                </c:pt>
                <c:pt idx="295">
                  <c:v>-34.494413027374122</c:v>
                </c:pt>
                <c:pt idx="296">
                  <c:v>-38.081013966003326</c:v>
                </c:pt>
                <c:pt idx="297">
                  <c:v>-41.526158954845968</c:v>
                </c:pt>
                <c:pt idx="298">
                  <c:v>-44.765045587568878</c:v>
                </c:pt>
                <c:pt idx="299">
                  <c:v>-47.830361631719072</c:v>
                </c:pt>
                <c:pt idx="300">
                  <c:v>-53.631464109760039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-5.9564377105961395</c:v>
                </c:pt>
                <c:pt idx="313">
                  <c:v>-3.4710599756210989</c:v>
                </c:pt>
                <c:pt idx="314">
                  <c:v>-1.2573209888851398</c:v>
                </c:pt>
                <c:pt idx="315">
                  <c:v>2.1775562524696026</c:v>
                </c:pt>
                <c:pt idx="316">
                  <c:v>3.2155507253748667</c:v>
                </c:pt>
                <c:pt idx="317">
                  <c:v>3.5833245379641623</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-28.476721304420838</c:v>
                </c:pt>
                <c:pt idx="326">
                  <c:v>-30.478771782864584</c:v>
                </c:pt>
                <c:pt idx="327">
                  <c:v>-32.529674202764085</c:v>
                </c:pt>
                <c:pt idx="328">
                  <c:v>-34.206304112752626</c:v>
                </c:pt>
                <c:pt idx="329">
                  <c:v>-35.782714201703101</c:v>
                </c:pt>
                <c:pt idx="330">
                  <c:v>-41.34265575340109</c:v>
                </c:pt>
                <c:pt idx="331">
                  <c:v>-42.59932313426193</c:v>
                </c:pt>
                <c:pt idx="332">
                  <c:v>-43.904973596210489</c:v>
                </c:pt>
                <c:pt idx="333">
                  <c:v>-45.076468214557366</c:v>
                </c:pt>
                <c:pt idx="334">
                  <c:v>-45.880480441720074</c:v>
                </c:pt>
                <c:pt idx="335">
                  <c:v>-46.491945689848293</c:v>
                </c:pt>
                <c:pt idx="336">
                  <c:v>-46.847508945585133</c:v>
                </c:pt>
                <c:pt idx="337">
                  <c:v>-41.982102313392858</c:v>
                </c:pt>
                <c:pt idx="338">
                  <c:v>-39.570313340099659</c:v>
                </c:pt>
                <c:pt idx="339">
                  <c:v>-36.881810029103875</c:v>
                </c:pt>
                <c:pt idx="340">
                  <c:v>-33.893584660512815</c:v>
                </c:pt>
                <c:pt idx="341">
                  <c:v>-30.888825984235844</c:v>
                </c:pt>
                <c:pt idx="342">
                  <c:v>-27.968433804586585</c:v>
                </c:pt>
                <c:pt idx="343">
                  <c:v>-19.054513593447069</c:v>
                </c:pt>
                <c:pt idx="344">
                  <c:v>-16.169344547565618</c:v>
                </c:pt>
                <c:pt idx="345">
                  <c:v>-13.261162924768627</c:v>
                </c:pt>
                <c:pt idx="346">
                  <c:v>-10.37464362637915</c:v>
                </c:pt>
                <c:pt idx="347">
                  <c:v>-7.6208522067088538</c:v>
                </c:pt>
                <c:pt idx="348">
                  <c:v>-4.985086455896095</c:v>
                </c:pt>
                <c:pt idx="349">
                  <c:v>-2.5372486548554027</c:v>
                </c:pt>
                <c:pt idx="350">
                  <c:v>-0.17409791398759486</c:v>
                </c:pt>
                <c:pt idx="351">
                  <c:v>2.2374044949249026</c:v>
                </c:pt>
                <c:pt idx="352">
                  <c:v>9.4437604139786515</c:v>
                </c:pt>
                <c:pt idx="353">
                  <c:v>11.727231685809176</c:v>
                </c:pt>
                <c:pt idx="354">
                  <c:v>13.942490920872416</c:v>
                </c:pt>
                <c:pt idx="355">
                  <c:v>16.151980012124891</c:v>
                </c:pt>
                <c:pt idx="356">
                  <c:v>18.34623747796411</c:v>
                </c:pt>
                <c:pt idx="357">
                  <c:v>20.42887083179988</c:v>
                </c:pt>
                <c:pt idx="358">
                  <c:v>22.293744398081113</c:v>
                </c:pt>
                <c:pt idx="359">
                  <c:v>21.888979495203074</c:v>
                </c:pt>
                <c:pt idx="360">
                  <c:v>20.135768897112911</c:v>
                </c:pt>
                <c:pt idx="361">
                  <c:v>17.969371317551889</c:v>
                </c:pt>
                <c:pt idx="362">
                  <c:v>15.563308774858598</c:v>
                </c:pt>
                <c:pt idx="363">
                  <c:v>13.058085242231101</c:v>
                </c:pt>
                <c:pt idx="364">
                  <c:v>10.351120385254632</c:v>
                </c:pt>
                <c:pt idx="365">
                  <c:v>7.413165208955399</c:v>
                </c:pt>
                <c:pt idx="366">
                  <c:v>-4.7973382159908384</c:v>
                </c:pt>
                <c:pt idx="367">
                  <c:v>-9.6822943674075947</c:v>
                </c:pt>
                <c:pt idx="368">
                  <c:v>-14.481509484571371</c:v>
                </c:pt>
                <c:pt idx="369">
                  <c:v>-18.870864681299903</c:v>
                </c:pt>
                <c:pt idx="370">
                  <c:v>-22.739425542914329</c:v>
                </c:pt>
                <c:pt idx="371">
                  <c:v>-26.228682018364616</c:v>
                </c:pt>
                <c:pt idx="372">
                  <c:v>-29.485219074158845</c:v>
                </c:pt>
                <c:pt idx="373">
                  <c:v>-40.742929930853954</c:v>
                </c:pt>
                <c:pt idx="374">
                  <c:v>-43.398536622295609</c:v>
                </c:pt>
                <c:pt idx="375">
                  <c:v>-45.977018639012854</c:v>
                </c:pt>
                <c:pt idx="376">
                  <c:v>-48.593414580467105</c:v>
                </c:pt>
                <c:pt idx="377">
                  <c:v>-51.296197540287906</c:v>
                </c:pt>
                <c:pt idx="378">
                  <c:v>-54.114232808599382</c:v>
                </c:pt>
                <c:pt idx="379">
                  <c:v>-57.071144947266895</c:v>
                </c:pt>
                <c:pt idx="380">
                  <c:v>-65.187391346793206</c:v>
                </c:pt>
                <c:pt idx="381">
                  <c:v>-65.551716672761358</c:v>
                </c:pt>
                <c:pt idx="382">
                  <c:v>-65.199397908662078</c:v>
                </c:pt>
                <c:pt idx="383">
                  <c:v>-64.295704990060898</c:v>
                </c:pt>
                <c:pt idx="384">
                  <c:v>-62.837961697057821</c:v>
                </c:pt>
                <c:pt idx="385">
                  <c:v>-60.846042969446763</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-25.569919076271617</c:v>
                </c:pt>
                <c:pt idx="397">
                  <c:v>-14.38761350801335</c:v>
                </c:pt>
                <c:pt idx="398">
                  <c:v>-11.722579334133371</c:v>
                </c:pt>
                <c:pt idx="399">
                  <c:v>-9.1041920130810752</c:v>
                </c:pt>
                <c:pt idx="400">
                  <c:v>-6.5438752639163615</c:v>
                </c:pt>
                <c:pt idx="401">
                  <c:v>-3.9608276451935751</c:v>
                </c:pt>
                <c:pt idx="402">
                  <c:v>-1.4321932597311218</c:v>
                </c:pt>
                <c:pt idx="403">
                  <c:v>0.9267950120748496</c:v>
                </c:pt>
                <c:pt idx="404">
                  <c:v>5.5020624938598894</c:v>
                </c:pt>
                <c:pt idx="405">
                  <c:v>6.1097829769391545</c:v>
                </c:pt>
                <c:pt idx="406">
                  <c:v>6.3732376407328726</c:v>
                </c:pt>
                <c:pt idx="407">
                  <c:v>6.1453558163926463</c:v>
                </c:pt>
                <c:pt idx="408">
                  <c:v>5.3553318166501356</c:v>
                </c:pt>
                <c:pt idx="409">
                  <c:v>3.9751017602441436</c:v>
                </c:pt>
                <c:pt idx="410">
                  <c:v>1.9387946956908579</c:v>
                </c:pt>
                <c:pt idx="411">
                  <c:v>-0.73659950912159011</c:v>
                </c:pt>
                <c:pt idx="412">
                  <c:v>-10.572295337017152</c:v>
                </c:pt>
                <c:pt idx="413">
                  <c:v>-13.779412179616639</c:v>
                </c:pt>
                <c:pt idx="414">
                  <c:v>-16.868668492153603</c:v>
                </c:pt>
                <c:pt idx="415">
                  <c:v>-19.716341317311642</c:v>
                </c:pt>
                <c:pt idx="416">
                  <c:v>-22.46392060404083</c:v>
                </c:pt>
                <c:pt idx="417">
                  <c:v>-25.333824025345365</c:v>
                </c:pt>
                <c:pt idx="418">
                  <c:v>-28.192726288627096</c:v>
                </c:pt>
                <c:pt idx="419">
                  <c:v>-30.898540031055283</c:v>
                </c:pt>
                <c:pt idx="420">
                  <c:v>-38.426659179937374</c:v>
                </c:pt>
                <c:pt idx="421">
                  <c:v>-40.111089469521524</c:v>
                </c:pt>
                <c:pt idx="422">
                  <c:v>-41.940084203874875</c:v>
                </c:pt>
                <c:pt idx="423">
                  <c:v>-43.834260192387553</c:v>
                </c:pt>
                <c:pt idx="424">
                  <c:v>-46.03359810471332</c:v>
                </c:pt>
                <c:pt idx="425">
                  <c:v>-48.4746846432148</c:v>
                </c:pt>
                <c:pt idx="426">
                  <c:v>-51.007632065465344</c:v>
                </c:pt>
                <c:pt idx="427">
                  <c:v>-57.687200082517542</c:v>
                </c:pt>
                <c:pt idx="428">
                  <c:v>-59.765894390367912</c:v>
                </c:pt>
                <c:pt idx="429">
                  <c:v>-61.987458041817071</c:v>
                </c:pt>
                <c:pt idx="430">
                  <c:v>-64.334090046068383</c:v>
                </c:pt>
                <c:pt idx="431">
                  <c:v>-66.316756144083286</c:v>
                </c:pt>
                <c:pt idx="432">
                  <c:v>-67.706520537442856</c:v>
                </c:pt>
                <c:pt idx="433">
                  <c:v>-68.514559237012492</c:v>
                </c:pt>
                <c:pt idx="434">
                  <c:v>-68.671494520405659</c:v>
                </c:pt>
                <c:pt idx="435">
                  <c:v>-68.381603078192867</c:v>
                </c:pt>
                <c:pt idx="436">
                  <c:v>-67.783664640260739</c:v>
                </c:pt>
                <c:pt idx="437">
                  <c:v>-66.590886545332097</c:v>
                </c:pt>
                <c:pt idx="438">
                  <c:v>-64.806090724007873</c:v>
                </c:pt>
                <c:pt idx="439">
                  <c:v>-62.728489246424942</c:v>
                </c:pt>
                <c:pt idx="440">
                  <c:v>-60.470920480438878</c:v>
                </c:pt>
                <c:pt idx="441">
                  <c:v>-58.249128548889168</c:v>
                </c:pt>
                <c:pt idx="442">
                  <c:v>-56.259623761912827</c:v>
                </c:pt>
                <c:pt idx="443">
                  <c:v>-54.424552891273862</c:v>
                </c:pt>
                <c:pt idx="444">
                  <c:v>-49.158966386302595</c:v>
                </c:pt>
                <c:pt idx="445">
                  <c:v>-47.87323457735755</c:v>
                </c:pt>
                <c:pt idx="446">
                  <c:v>-47.018189605228578</c:v>
                </c:pt>
                <c:pt idx="447">
                  <c:v>-46.092810077102371</c:v>
                </c:pt>
                <c:pt idx="448">
                  <c:v>-44.722808911997589</c:v>
                </c:pt>
                <c:pt idx="449">
                  <c:v>-42.978651805543095</c:v>
                </c:pt>
                <c:pt idx="450">
                  <c:v>-40.943792133965886</c:v>
                </c:pt>
                <c:pt idx="451">
                  <c:v>-38.693878036873954</c:v>
                </c:pt>
                <c:pt idx="452">
                  <c:v>-34.244456031636076</c:v>
                </c:pt>
                <c:pt idx="453">
                  <c:v>-32.142049735499114</c:v>
                </c:pt>
                <c:pt idx="454">
                  <c:v>-30.062447164271081</c:v>
                </c:pt>
                <c:pt idx="455">
                  <c:v>-28.111487715074933</c:v>
                </c:pt>
                <c:pt idx="456">
                  <c:v>-26.286315458145083</c:v>
                </c:pt>
                <c:pt idx="457">
                  <c:v>-24.340771590050593</c:v>
                </c:pt>
                <c:pt idx="458">
                  <c:v>-22.23955526464934</c:v>
                </c:pt>
                <c:pt idx="459">
                  <c:v>-20.032718108178386</c:v>
                </c:pt>
                <c:pt idx="460">
                  <c:v>-17.749970532836102</c:v>
                </c:pt>
                <c:pt idx="461">
                  <c:v>-12.14178902463188</c:v>
                </c:pt>
                <c:pt idx="462">
                  <c:v>-11.463039431208173</c:v>
                </c:pt>
                <c:pt idx="463">
                  <c:v>-10.740183208199625</c:v>
                </c:pt>
                <c:pt idx="464">
                  <c:v>-9.648839190160869</c:v>
                </c:pt>
                <c:pt idx="465">
                  <c:v>-8.0651435660958271</c:v>
                </c:pt>
                <c:pt idx="466">
                  <c:v>-6.4389489871948973</c:v>
                </c:pt>
                <c:pt idx="467">
                  <c:v>-5.2586922986163529</c:v>
                </c:pt>
                <c:pt idx="468">
                  <c:v>-10.068743435007406</c:v>
                </c:pt>
                <c:pt idx="469">
                  <c:v>-12.636641997715145</c:v>
                </c:pt>
                <c:pt idx="470">
                  <c:v>-15.31609181707487</c:v>
                </c:pt>
                <c:pt idx="471">
                  <c:v>-17.946437129761815</c:v>
                </c:pt>
                <c:pt idx="472">
                  <c:v>-20.41489299517761</c:v>
                </c:pt>
                <c:pt idx="473">
                  <c:v>-22.902048400720567</c:v>
                </c:pt>
                <c:pt idx="474">
                  <c:v>-30.99535507868282</c:v>
                </c:pt>
                <c:pt idx="475">
                  <c:v>-33.725347083644834</c:v>
                </c:pt>
                <c:pt idx="476">
                  <c:v>-36.551556722355116</c:v>
                </c:pt>
                <c:pt idx="477">
                  <c:v>-39.059592471537144</c:v>
                </c:pt>
                <c:pt idx="478">
                  <c:v>-41.158550281053103</c:v>
                </c:pt>
                <c:pt idx="479">
                  <c:v>-42.929319018769633</c:v>
                </c:pt>
                <c:pt idx="480">
                  <c:v>-44.559039796666049</c:v>
                </c:pt>
                <c:pt idx="481">
                  <c:v>-46.013184035322048</c:v>
                </c:pt>
                <c:pt idx="482">
                  <c:v>-50.143319892670632</c:v>
                </c:pt>
                <c:pt idx="483">
                  <c:v>-50.623519226125993</c:v>
                </c:pt>
                <c:pt idx="484">
                  <c:v>-51.545377412280146</c:v>
                </c:pt>
                <c:pt idx="485">
                  <c:v>-53.319536352336875</c:v>
                </c:pt>
                <c:pt idx="486">
                  <c:v>-55.423074334928145</c:v>
                </c:pt>
                <c:pt idx="487">
                  <c:v>-57.572117769845853</c:v>
                </c:pt>
                <c:pt idx="488">
                  <c:v>-59.601625001625379</c:v>
                </c:pt>
                <c:pt idx="489">
                  <c:v>-61.727092444912131</c:v>
                </c:pt>
                <c:pt idx="490">
                  <c:v>-67.388001799252578</c:v>
                </c:pt>
                <c:pt idx="491">
                  <c:v>-68.865076045426008</c:v>
                </c:pt>
                <c:pt idx="492">
                  <c:v>-70.342912844275105</c:v>
                </c:pt>
                <c:pt idx="493">
                  <c:v>-71.956216883046835</c:v>
                </c:pt>
                <c:pt idx="494">
                  <c:v>-73.681266459407126</c:v>
                </c:pt>
                <c:pt idx="495">
                  <c:v>-75.023087174688186</c:v>
                </c:pt>
                <c:pt idx="496">
                  <c:v>-75.950030664352624</c:v>
                </c:pt>
                <c:pt idx="497">
                  <c:v>-76.642710200916113</c:v>
                </c:pt>
                <c:pt idx="498">
                  <c:v>-78.628863641739628</c:v>
                </c:pt>
                <c:pt idx="499">
                  <c:v>-79.440885100505113</c:v>
                </c:pt>
                <c:pt idx="500">
                  <c:v>-79.925630607871611</c:v>
                </c:pt>
                <c:pt idx="501">
                  <c:v>-80.748318090045103</c:v>
                </c:pt>
                <c:pt idx="502">
                  <c:v>-81.956264669082557</c:v>
                </c:pt>
                <c:pt idx="503">
                  <c:v>-83.476916129288611</c:v>
                </c:pt>
                <c:pt idx="504">
                  <c:v>-85.306629703106623</c:v>
                </c:pt>
                <c:pt idx="505">
                  <c:v>-87.303483166501437</c:v>
                </c:pt>
                <c:pt idx="506">
                  <c:v>-93.769254727101625</c:v>
                </c:pt>
                <c:pt idx="507">
                  <c:v>-95.756651565918247</c:v>
                </c:pt>
                <c:pt idx="508">
                  <c:v>-97.505529699127237</c:v>
                </c:pt>
                <c:pt idx="509">
                  <c:v>-98.928166426924079</c:v>
                </c:pt>
                <c:pt idx="510">
                  <c:v>-99.749921360602457</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-50.675484519587357</c:v>
                </c:pt>
                <c:pt idx="531">
                  <c:v>-48.08820643347488</c:v>
                </c:pt>
                <c:pt idx="532">
                  <c:v>-41.176836974190863</c:v>
                </c:pt>
                <c:pt idx="533">
                  <c:v>-38.934077272581391</c:v>
                </c:pt>
                <c:pt idx="534">
                  <c:v>-36.618457362801365</c:v>
                </c:pt>
                <c:pt idx="535">
                  <c:v>-34.46395949059459</c:v>
                </c:pt>
                <c:pt idx="536">
                  <c:v>-32.716402467753063</c:v>
                </c:pt>
                <c:pt idx="537">
                  <c:v>-31.143018304386857</c:v>
                </c:pt>
                <c:pt idx="538">
                  <c:v>-29.693434810712827</c:v>
                </c:pt>
                <c:pt idx="539">
                  <c:v>-28.969000055096132</c:v>
                </c:pt>
                <c:pt idx="540">
                  <c:v>-30.119920322279398</c:v>
                </c:pt>
                <c:pt idx="541">
                  <c:v>-31.071440350396887</c:v>
                </c:pt>
                <c:pt idx="542">
                  <c:v>-32.410254568187582</c:v>
                </c:pt>
                <c:pt idx="543">
                  <c:v>-34.025127425520139</c:v>
                </c:pt>
                <c:pt idx="544">
                  <c:v>-36.084286785216264</c:v>
                </c:pt>
                <c:pt idx="545">
                  <c:v>-38.500787071217495</c:v>
                </c:pt>
                <c:pt idx="546">
                  <c:v>-41.0713667108473</c:v>
                </c:pt>
                <c:pt idx="547">
                  <c:v>-43.827620641386055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-80.669857733882978</c:v>
                </c:pt>
                <c:pt idx="561">
                  <c:v>-81.616651878223138</c:v>
                </c:pt>
                <c:pt idx="562">
                  <c:v>-82.47266825503435</c:v>
                </c:pt>
                <c:pt idx="563">
                  <c:v>-83.081777846808734</c:v>
                </c:pt>
                <c:pt idx="564">
                  <c:v>-83.322516212115119</c:v>
                </c:pt>
                <c:pt idx="565">
                  <c:v>-83.153501511500949</c:v>
                </c:pt>
                <c:pt idx="566">
                  <c:v>-82.014082675752604</c:v>
                </c:pt>
                <c:pt idx="567">
                  <c:v>-81.600006858997858</c:v>
                </c:pt>
                <c:pt idx="568">
                  <c:v>-81.252710257104241</c:v>
                </c:pt>
                <c:pt idx="569">
                  <c:v>-81.203222045582123</c:v>
                </c:pt>
                <c:pt idx="570">
                  <c:v>-81.520618811364741</c:v>
                </c:pt>
                <c:pt idx="571">
                  <c:v>-81.888679188335374</c:v>
                </c:pt>
                <c:pt idx="572">
                  <c:v>-82.156947162327725</c:v>
                </c:pt>
                <c:pt idx="573">
                  <c:v>-82.365483462427079</c:v>
                </c:pt>
                <c:pt idx="574">
                  <c:v>-82.057548178246549</c:v>
                </c:pt>
                <c:pt idx="575">
                  <c:v>-81.329120949387232</c:v>
                </c:pt>
                <c:pt idx="576">
                  <c:v>-80.079360255815104</c:v>
                </c:pt>
                <c:pt idx="577">
                  <c:v>-78.450445743804579</c:v>
                </c:pt>
                <c:pt idx="578">
                  <c:v>-76.721670830488733</c:v>
                </c:pt>
                <c:pt idx="579">
                  <c:v>-74.912837600309871</c:v>
                </c:pt>
                <c:pt idx="580">
                  <c:v>-72.824720667044375</c:v>
                </c:pt>
                <c:pt idx="581">
                  <c:v>-70.748542297320142</c:v>
                </c:pt>
                <c:pt idx="582">
                  <c:v>-68.990115256087876</c:v>
                </c:pt>
                <c:pt idx="583">
                  <c:v>-64.049449046161357</c:v>
                </c:pt>
                <c:pt idx="584">
                  <c:v>-61.746578822831964</c:v>
                </c:pt>
                <c:pt idx="585">
                  <c:v>-59.074307684071911</c:v>
                </c:pt>
                <c:pt idx="586">
                  <c:v>-56.445472905665071</c:v>
                </c:pt>
                <c:pt idx="587">
                  <c:v>-53.942959592100102</c:v>
                </c:pt>
                <c:pt idx="588">
                  <c:v>-51.51636155443007</c:v>
                </c:pt>
                <c:pt idx="589">
                  <c:v>-49.11625372243688</c:v>
                </c:pt>
                <c:pt idx="590">
                  <c:v>-42.332167418630078</c:v>
                </c:pt>
                <c:pt idx="591">
                  <c:v>-40.245235599076608</c:v>
                </c:pt>
                <c:pt idx="592">
                  <c:v>-38.29864261392563</c:v>
                </c:pt>
                <c:pt idx="593">
                  <c:v>-36.365663865392044</c:v>
                </c:pt>
                <c:pt idx="594">
                  <c:v>-34.415996384422868</c:v>
                </c:pt>
                <c:pt idx="595">
                  <c:v>-32.539854523830876</c:v>
                </c:pt>
                <c:pt idx="596">
                  <c:v>-30.694826755201831</c:v>
                </c:pt>
                <c:pt idx="597">
                  <c:v>-28.809111701469561</c:v>
                </c:pt>
                <c:pt idx="598">
                  <c:v>-26.829937803285617</c:v>
                </c:pt>
                <c:pt idx="599">
                  <c:v>-19.721815182694634</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14.073144850595655</c:v>
                </c:pt>
                <c:pt idx="615">
                  <c:v>13.95354550615313</c:v>
                </c:pt>
                <c:pt idx="616">
                  <c:v>13.636527588196401</c:v>
                </c:pt>
                <c:pt idx="617">
                  <c:v>12.954310080057855</c:v>
                </c:pt>
                <c:pt idx="618">
                  <c:v>11.688968055386653</c:v>
                </c:pt>
                <c:pt idx="619">
                  <c:v>10.078699656246371</c:v>
                </c:pt>
                <c:pt idx="620">
                  <c:v>8.2023829428116812</c:v>
                </c:pt>
                <c:pt idx="621">
                  <c:v>6.1088601424914089</c:v>
                </c:pt>
                <c:pt idx="622">
                  <c:v>3.9359444375143937</c:v>
                </c:pt>
                <c:pt idx="623">
                  <c:v>-2.6002539625273795</c:v>
                </c:pt>
                <c:pt idx="624">
                  <c:v>-4.6181431943105924</c:v>
                </c:pt>
                <c:pt idx="625">
                  <c:v>-6.6323653734193897</c:v>
                </c:pt>
                <c:pt idx="626">
                  <c:v>-8.8425004487853975</c:v>
                </c:pt>
                <c:pt idx="627">
                  <c:v>-11.181934344343432</c:v>
                </c:pt>
                <c:pt idx="628">
                  <c:v>-13.475911357809121</c:v>
                </c:pt>
                <c:pt idx="629">
                  <c:v>-15.652018127166144</c:v>
                </c:pt>
                <c:pt idx="630">
                  <c:v>-21.479785663726176</c:v>
                </c:pt>
                <c:pt idx="631">
                  <c:v>-23.261298137225374</c:v>
                </c:pt>
                <c:pt idx="632">
                  <c:v>-25.084581012048858</c:v>
                </c:pt>
                <c:pt idx="633">
                  <c:v>-26.993323213767294</c:v>
                </c:pt>
                <c:pt idx="634">
                  <c:v>-28.858182208978356</c:v>
                </c:pt>
                <c:pt idx="635">
                  <c:v>-30.747025185787123</c:v>
                </c:pt>
                <c:pt idx="636">
                  <c:v>-32.723406295510387</c:v>
                </c:pt>
                <c:pt idx="637">
                  <c:v>-34.515919927032861</c:v>
                </c:pt>
                <c:pt idx="638">
                  <c:v>-36.316860494170854</c:v>
                </c:pt>
                <c:pt idx="639">
                  <c:v>-41.136212830391194</c:v>
                </c:pt>
                <c:pt idx="640">
                  <c:v>-43.676552642271986</c:v>
                </c:pt>
                <c:pt idx="641">
                  <c:v>-46.159681575408058</c:v>
                </c:pt>
                <c:pt idx="642">
                  <c:v>-48.457218787033327</c:v>
                </c:pt>
                <c:pt idx="643">
                  <c:v>-50.579398025471662</c:v>
                </c:pt>
                <c:pt idx="644">
                  <c:v>-52.519589453767978</c:v>
                </c:pt>
                <c:pt idx="645">
                  <c:v>-54.08334699673614</c:v>
                </c:pt>
                <c:pt idx="646">
                  <c:v>-55.271034931131368</c:v>
                </c:pt>
                <c:pt idx="647">
                  <c:v>-56.066047093915842</c:v>
                </c:pt>
                <c:pt idx="648">
                  <c:v>-55.971879124046822</c:v>
                </c:pt>
                <c:pt idx="649">
                  <c:v>-55.480897198621591</c:v>
                </c:pt>
                <c:pt idx="650">
                  <c:v>-55.049933511471323</c:v>
                </c:pt>
                <c:pt idx="651">
                  <c:v>-54.618333554254349</c:v>
                </c:pt>
                <c:pt idx="652">
                  <c:v>-53.877851193291512</c:v>
                </c:pt>
                <c:pt idx="653">
                  <c:v>-52.738563497175178</c:v>
                </c:pt>
                <c:pt idx="654">
                  <c:v>-51.342747252647037</c:v>
                </c:pt>
                <c:pt idx="655">
                  <c:v>-49.785619546633626</c:v>
                </c:pt>
                <c:pt idx="656">
                  <c:v>-46.272233378883143</c:v>
                </c:pt>
                <c:pt idx="657">
                  <c:v>-44.273019402110577</c:v>
                </c:pt>
                <c:pt idx="658">
                  <c:v>-42.299955639376662</c:v>
                </c:pt>
                <c:pt idx="659">
                  <c:v>-40.356446864090515</c:v>
                </c:pt>
                <c:pt idx="660">
                  <c:v>-38.409883021080063</c:v>
                </c:pt>
                <c:pt idx="661">
                  <c:v>-36.472576664688596</c:v>
                </c:pt>
                <c:pt idx="662">
                  <c:v>-34.647015845886052</c:v>
                </c:pt>
                <c:pt idx="663">
                  <c:v>-32.868568154158567</c:v>
                </c:pt>
                <c:pt idx="664">
                  <c:v>-30.884425521026884</c:v>
                </c:pt>
                <c:pt idx="665">
                  <c:v>-26.373936160457614</c:v>
                </c:pt>
                <c:pt idx="666">
                  <c:v>-23.63541522238782</c:v>
                </c:pt>
                <c:pt idx="667">
                  <c:v>-20.542351003497146</c:v>
                </c:pt>
                <c:pt idx="668">
                  <c:v>-17.31670947361286</c:v>
                </c:pt>
                <c:pt idx="669">
                  <c:v>-14.268116161062114</c:v>
                </c:pt>
                <c:pt idx="670">
                  <c:v>-11.550485280678156</c:v>
                </c:pt>
                <c:pt idx="671">
                  <c:v>-9.1254803466863841</c:v>
                </c:pt>
                <c:pt idx="672">
                  <c:v>-6.9926496559103626</c:v>
                </c:pt>
                <c:pt idx="673">
                  <c:v>-5.1257361397971062</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9.3526620829049278</c:v>
                </c:pt>
                <c:pt idx="684">
                  <c:v>10.061000662941099</c:v>
                </c:pt>
                <c:pt idx="685">
                  <c:v>10.778936721235448</c:v>
                </c:pt>
                <c:pt idx="686">
                  <c:v>11.39217478290837</c:v>
                </c:pt>
                <c:pt idx="687">
                  <c:v>11.998205021840841</c:v>
                </c:pt>
                <c:pt idx="688">
                  <c:v>12.597814275825938</c:v>
                </c:pt>
                <c:pt idx="689">
                  <c:v>14.300861536139877</c:v>
                </c:pt>
                <c:pt idx="690">
                  <c:v>14.976939766688684</c:v>
                </c:pt>
                <c:pt idx="691">
                  <c:v>15.504111373540383</c:v>
                </c:pt>
                <c:pt idx="692">
                  <c:v>15.84681323128812</c:v>
                </c:pt>
                <c:pt idx="693">
                  <c:v>16.100466421840895</c:v>
                </c:pt>
                <c:pt idx="694">
                  <c:v>16.448549861526111</c:v>
                </c:pt>
                <c:pt idx="695">
                  <c:v>16.876113632289929</c:v>
                </c:pt>
                <c:pt idx="696">
                  <c:v>17.289086904730368</c:v>
                </c:pt>
                <c:pt idx="697">
                  <c:v>17.533414610336386</c:v>
                </c:pt>
                <c:pt idx="698">
                  <c:v>17.145882426516131</c:v>
                </c:pt>
                <c:pt idx="699">
                  <c:v>16.510428339767312</c:v>
                </c:pt>
                <c:pt idx="700">
                  <c:v>15.644090788210361</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7.9052885348818682</c:v>
                </c:pt>
                <c:pt idx="710">
                  <c:v>6.7818687342451458</c:v>
                </c:pt>
                <c:pt idx="711">
                  <c:v>5.4960592129251324</c:v>
                </c:pt>
                <c:pt idx="712">
                  <c:v>4.0960610712416283</c:v>
                </c:pt>
                <c:pt idx="713">
                  <c:v>2.6344273024873583</c:v>
                </c:pt>
                <c:pt idx="714">
                  <c:v>0.16051214275935879</c:v>
                </c:pt>
                <c:pt idx="715">
                  <c:v>-0.75212255593962141</c:v>
                </c:pt>
                <c:pt idx="716">
                  <c:v>-1.4072961577323584</c:v>
                </c:pt>
                <c:pt idx="717">
                  <c:v>-1.7301327897340855</c:v>
                </c:pt>
                <c:pt idx="718">
                  <c:v>-1.5881134252321381</c:v>
                </c:pt>
                <c:pt idx="719">
                  <c:v>-1.0513151979826318</c:v>
                </c:pt>
                <c:pt idx="720">
                  <c:v>-0.25048917817687782</c:v>
                </c:pt>
                <c:pt idx="721">
                  <c:v>0.83114079304212463</c:v>
                </c:pt>
                <c:pt idx="722">
                  <c:v>2.4920388042060866</c:v>
                </c:pt>
                <c:pt idx="723">
                  <c:v>4.8650347315256344</c:v>
                </c:pt>
                <c:pt idx="724">
                  <c:v>11.739034252694836</c:v>
                </c:pt>
                <c:pt idx="725">
                  <c:v>14.148156720136358</c:v>
                </c:pt>
                <c:pt idx="726">
                  <c:v>16.69489808887068</c:v>
                </c:pt>
                <c:pt idx="727">
                  <c:v>19.433482168245149</c:v>
                </c:pt>
                <c:pt idx="728">
                  <c:v>22.392817961594091</c:v>
                </c:pt>
                <c:pt idx="729">
                  <c:v>25.565007948853889</c:v>
                </c:pt>
                <c:pt idx="730">
                  <c:v>34.310040272923054</c:v>
                </c:pt>
                <c:pt idx="731">
                  <c:v>36.912853396629856</c:v>
                </c:pt>
                <c:pt idx="732">
                  <c:v>39.146202843055917</c:v>
                </c:pt>
                <c:pt idx="733">
                  <c:v>41.046975428268802</c:v>
                </c:pt>
                <c:pt idx="734">
                  <c:v>42.683534136216295</c:v>
                </c:pt>
                <c:pt idx="735">
                  <c:v>43.889993555398313</c:v>
                </c:pt>
                <c:pt idx="736">
                  <c:v>44.285719841274805</c:v>
                </c:pt>
                <c:pt idx="737">
                  <c:v>43.907157669000618</c:v>
                </c:pt>
                <c:pt idx="738">
                  <c:v>42.746895524416786</c:v>
                </c:pt>
                <c:pt idx="739">
                  <c:v>38.876519350303106</c:v>
                </c:pt>
                <c:pt idx="740">
                  <c:v>36.387220024270398</c:v>
                </c:pt>
                <c:pt idx="741">
                  <c:v>33.622241475704094</c:v>
                </c:pt>
                <c:pt idx="742">
                  <c:v>30.368273823540854</c:v>
                </c:pt>
                <c:pt idx="743">
                  <c:v>26.597290562229404</c:v>
                </c:pt>
                <c:pt idx="744">
                  <c:v>22.753481091911127</c:v>
                </c:pt>
                <c:pt idx="745">
                  <c:v>18.735110200245284</c:v>
                </c:pt>
                <c:pt idx="746">
                  <c:v>14.522944074529377</c:v>
                </c:pt>
                <c:pt idx="747">
                  <c:v>10.493712878519124</c:v>
                </c:pt>
                <c:pt idx="748">
                  <c:v>3.7175143807294013</c:v>
                </c:pt>
                <c:pt idx="749">
                  <c:v>0.73388375628488389</c:v>
                </c:pt>
                <c:pt idx="750">
                  <c:v>-1.9921546316220726</c:v>
                </c:pt>
                <c:pt idx="751">
                  <c:v>-4.3561650656333484</c:v>
                </c:pt>
                <c:pt idx="752">
                  <c:v>-6.467566569125399</c:v>
                </c:pt>
                <c:pt idx="753">
                  <c:v>-8.4400329179803588</c:v>
                </c:pt>
                <c:pt idx="754">
                  <c:v>-10.277435159855639</c:v>
                </c:pt>
                <c:pt idx="755">
                  <c:v>-12.111146063939849</c:v>
                </c:pt>
                <c:pt idx="756">
                  <c:v>-15.740211958240838</c:v>
                </c:pt>
                <c:pt idx="757">
                  <c:v>-16.53858518122459</c:v>
                </c:pt>
                <c:pt idx="758">
                  <c:v>-17.092902691913309</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-3.8996340072538631</c:v>
                </c:pt>
                <c:pt idx="767">
                  <c:v>-1.0535300006573318</c:v>
                </c:pt>
                <c:pt idx="768">
                  <c:v>1.9048926722906288</c:v>
                </c:pt>
                <c:pt idx="769">
                  <c:v>4.8718928485803588</c:v>
                </c:pt>
                <c:pt idx="770">
                  <c:v>7.7466872924586383</c:v>
                </c:pt>
                <c:pt idx="771">
                  <c:v>10.480113212971871</c:v>
                </c:pt>
                <c:pt idx="772">
                  <c:v>19.387068452541115</c:v>
                </c:pt>
                <c:pt idx="773">
                  <c:v>22.337321612113925</c:v>
                </c:pt>
                <c:pt idx="774">
                  <c:v>24.668119720049418</c:v>
                </c:pt>
                <c:pt idx="775">
                  <c:v>26.463576707757859</c:v>
                </c:pt>
                <c:pt idx="776">
                  <c:v>27.845118160484361</c:v>
                </c:pt>
                <c:pt idx="777">
                  <c:v>28.909826262143582</c:v>
                </c:pt>
                <c:pt idx="778">
                  <c:v>29.784313898982127</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37.604240737293118</c:v>
                </c:pt>
                <c:pt idx="787">
                  <c:v>37.383818845564292</c:v>
                </c:pt>
                <c:pt idx="788">
                  <c:v>33.171193759594921</c:v>
                </c:pt>
                <c:pt idx="789">
                  <c:v>30.53445202248335</c:v>
                </c:pt>
                <c:pt idx="790">
                  <c:v>27.374530876356886</c:v>
                </c:pt>
                <c:pt idx="791">
                  <c:v>24.27228202619861</c:v>
                </c:pt>
                <c:pt idx="792">
                  <c:v>21.300317971983812</c:v>
                </c:pt>
                <c:pt idx="793">
                  <c:v>18.456278200336335</c:v>
                </c:pt>
                <c:pt idx="794">
                  <c:v>15.76338899720165</c:v>
                </c:pt>
                <c:pt idx="795">
                  <c:v>8.5803176483741179</c:v>
                </c:pt>
                <c:pt idx="796">
                  <c:v>6.5024733196206395</c:v>
                </c:pt>
                <c:pt idx="797">
                  <c:v>4.7449108285550956</c:v>
                </c:pt>
                <c:pt idx="798">
                  <c:v>3.2895329059526577</c:v>
                </c:pt>
                <c:pt idx="799">
                  <c:v>1.9102645401818281</c:v>
                </c:pt>
                <c:pt idx="800">
                  <c:v>0.67782399208883415</c:v>
                </c:pt>
                <c:pt idx="801">
                  <c:v>-0.45027797911487316</c:v>
                </c:pt>
                <c:pt idx="802">
                  <c:v>-1.4549047011953733</c:v>
                </c:pt>
                <c:pt idx="803">
                  <c:v>-2.3188623112810927</c:v>
                </c:pt>
                <c:pt idx="804">
                  <c:v>-3.978881201208111</c:v>
                </c:pt>
                <c:pt idx="805">
                  <c:v>-4.7428035571461145</c:v>
                </c:pt>
                <c:pt idx="806">
                  <c:v>-5.3460167225011084</c:v>
                </c:pt>
                <c:pt idx="807">
                  <c:v>-5.7709237014596333</c:v>
                </c:pt>
                <c:pt idx="808">
                  <c:v>-6.0584594873190838</c:v>
                </c:pt>
                <c:pt idx="809">
                  <c:v>-6.281076298283133</c:v>
                </c:pt>
                <c:pt idx="810">
                  <c:v>-6.4269569963958295</c:v>
                </c:pt>
                <c:pt idx="811">
                  <c:v>-6.4043718375403671</c:v>
                </c:pt>
                <c:pt idx="812">
                  <c:v>-6.0579640709311455</c:v>
                </c:pt>
                <c:pt idx="813">
                  <c:v>-4.3911939184646718</c:v>
                </c:pt>
                <c:pt idx="814">
                  <c:v>-3.2988833527676062</c:v>
                </c:pt>
                <c:pt idx="815">
                  <c:v>-2.344682247727607</c:v>
                </c:pt>
                <c:pt idx="816">
                  <c:v>-1.4695049135651446</c:v>
                </c:pt>
                <c:pt idx="817">
                  <c:v>-0.5413277399548807</c:v>
                </c:pt>
                <c:pt idx="818">
                  <c:v>0.43298144200164795</c:v>
                </c:pt>
                <c:pt idx="819">
                  <c:v>1.4771443346376418</c:v>
                </c:pt>
                <c:pt idx="820">
                  <c:v>2.6378077907808972</c:v>
                </c:pt>
                <c:pt idx="821">
                  <c:v>3.7900394542845959</c:v>
                </c:pt>
                <c:pt idx="822">
                  <c:v>5.8581697362183975</c:v>
                </c:pt>
                <c:pt idx="823">
                  <c:v>6.9336798579414314</c:v>
                </c:pt>
                <c:pt idx="824">
                  <c:v>7.9890041903731612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17.971139274073085</c:v>
                </c:pt>
                <c:pt idx="836">
                  <c:v>18.943427934291378</c:v>
                </c:pt>
                <c:pt idx="837">
                  <c:v>19.851467888844688</c:v>
                </c:pt>
                <c:pt idx="838">
                  <c:v>20.671022590918327</c:v>
                </c:pt>
                <c:pt idx="839">
                  <c:v>23.209031031562116</c:v>
                </c:pt>
                <c:pt idx="840">
                  <c:v>23.558513293989616</c:v>
                </c:pt>
                <c:pt idx="841">
                  <c:v>23.646435131753627</c:v>
                </c:pt>
                <c:pt idx="842">
                  <c:v>23.466462986327343</c:v>
                </c:pt>
                <c:pt idx="843">
                  <c:v>23.262273722180129</c:v>
                </c:pt>
                <c:pt idx="844">
                  <c:v>22.859985901240854</c:v>
                </c:pt>
                <c:pt idx="845">
                  <c:v>21.923104941680627</c:v>
                </c:pt>
                <c:pt idx="846">
                  <c:v>20.726470370164577</c:v>
                </c:pt>
                <c:pt idx="847">
                  <c:v>19.415656892331068</c:v>
                </c:pt>
                <c:pt idx="848">
                  <c:v>10.421022666168113</c:v>
                </c:pt>
                <c:pt idx="849">
                  <c:v>9.2599803621991157</c:v>
                </c:pt>
                <c:pt idx="850">
                  <c:v>8.0131338826731451</c:v>
                </c:pt>
                <c:pt idx="851">
                  <c:v>6.9315621957343776</c:v>
                </c:pt>
                <c:pt idx="852">
                  <c:v>5.8180118666663958</c:v>
                </c:pt>
                <c:pt idx="853">
                  <c:v>0.14521251901859955</c:v>
                </c:pt>
                <c:pt idx="854">
                  <c:v>-0.63940075664507534</c:v>
                </c:pt>
                <c:pt idx="855">
                  <c:v>-1.5347541660518416</c:v>
                </c:pt>
                <c:pt idx="856">
                  <c:v>-2.4091252343288527</c:v>
                </c:pt>
                <c:pt idx="857">
                  <c:v>-3.2524939221806597</c:v>
                </c:pt>
                <c:pt idx="858">
                  <c:v>-4.1068054837748837</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1.9529189197666335</c:v>
                </c:pt>
                <c:pt idx="867">
                  <c:v>3.3057359360478529</c:v>
                </c:pt>
                <c:pt idx="868">
                  <c:v>4.9373460960508506</c:v>
                </c:pt>
                <c:pt idx="869">
                  <c:v>6.7956043964478283</c:v>
                </c:pt>
                <c:pt idx="870">
                  <c:v>8.5766068824889228</c:v>
                </c:pt>
                <c:pt idx="871">
                  <c:v>10.273660575915159</c:v>
                </c:pt>
                <c:pt idx="872">
                  <c:v>11.933849461661367</c:v>
                </c:pt>
                <c:pt idx="873">
                  <c:v>18.714438708613645</c:v>
                </c:pt>
                <c:pt idx="874">
                  <c:v>18.930216830616672</c:v>
                </c:pt>
                <c:pt idx="875">
                  <c:v>18.700081347414191</c:v>
                </c:pt>
                <c:pt idx="876">
                  <c:v>18.113333491418125</c:v>
                </c:pt>
                <c:pt idx="877">
                  <c:v>14.483349619692575</c:v>
                </c:pt>
                <c:pt idx="878">
                  <c:v>13.081049248912421</c:v>
                </c:pt>
                <c:pt idx="879">
                  <c:v>11.189772903375371</c:v>
                </c:pt>
                <c:pt idx="880">
                  <c:v>8.8486584777178496</c:v>
                </c:pt>
                <c:pt idx="881">
                  <c:v>6.5439425854931201</c:v>
                </c:pt>
                <c:pt idx="882">
                  <c:v>3.9787056716143931</c:v>
                </c:pt>
                <c:pt idx="883">
                  <c:v>1.2515938815341467</c:v>
                </c:pt>
                <c:pt idx="884">
                  <c:v>-1.0466233133685978</c:v>
                </c:pt>
                <c:pt idx="885">
                  <c:v>-3.1991638051408984</c:v>
                </c:pt>
                <c:pt idx="886">
                  <c:v>-8.2014996413021493</c:v>
                </c:pt>
                <c:pt idx="887">
                  <c:v>-9.616831405890391</c:v>
                </c:pt>
                <c:pt idx="888">
                  <c:v>-11.293014469725135</c:v>
                </c:pt>
                <c:pt idx="889">
                  <c:v>-13.960773433737614</c:v>
                </c:pt>
                <c:pt idx="890">
                  <c:v>-16.709265840867836</c:v>
                </c:pt>
                <c:pt idx="891">
                  <c:v>-18.398810576102854</c:v>
                </c:pt>
                <c:pt idx="892">
                  <c:v>-19.289690666949358</c:v>
                </c:pt>
                <c:pt idx="893">
                  <c:v>-19.762249902581033</c:v>
                </c:pt>
                <c:pt idx="894">
                  <c:v>-17.208014146725354</c:v>
                </c:pt>
                <c:pt idx="895">
                  <c:v>-15.535046432388167</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96238720"/>
        <c:axId val="19624870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962387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248704"/>
        <c:crosses val="autoZero"/>
        <c:auto val="1"/>
        <c:lblAlgn val="ctr"/>
        <c:lblOffset val="100"/>
      </c:catAx>
      <c:valAx>
        <c:axId val="1962487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2387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-5.2735478393411395</c:v>
                </c:pt>
                <c:pt idx="5">
                  <c:v>-5.2652597193410884</c:v>
                </c:pt>
                <c:pt idx="6">
                  <c:v>-5.2608531393411511</c:v>
                </c:pt>
                <c:pt idx="7">
                  <c:v>-5.2549362793411145</c:v>
                </c:pt>
                <c:pt idx="8">
                  <c:v>-5.249715349341102</c:v>
                </c:pt>
                <c:pt idx="9">
                  <c:v>-5.2508220793410487</c:v>
                </c:pt>
                <c:pt idx="10">
                  <c:v>-5.2570852865128295</c:v>
                </c:pt>
                <c:pt idx="11">
                  <c:v>-5.2227829593410835</c:v>
                </c:pt>
                <c:pt idx="12">
                  <c:v>-5.0736817493411692</c:v>
                </c:pt>
                <c:pt idx="13">
                  <c:v>-4.9892220993411778</c:v>
                </c:pt>
                <c:pt idx="14">
                  <c:v>-5.6459030893412177</c:v>
                </c:pt>
                <c:pt idx="15">
                  <c:v>-6.5814852493410285</c:v>
                </c:pt>
                <c:pt idx="16">
                  <c:v>-6.8143489693410686</c:v>
                </c:pt>
                <c:pt idx="17">
                  <c:v>-7.0834498293410917</c:v>
                </c:pt>
                <c:pt idx="18">
                  <c:v>-7.6813097693410723</c:v>
                </c:pt>
                <c:pt idx="19">
                  <c:v>-7.7001529060758145</c:v>
                </c:pt>
                <c:pt idx="20">
                  <c:v>-6.2863984893410372</c:v>
                </c:pt>
                <c:pt idx="21">
                  <c:v>-5.269875289341087</c:v>
                </c:pt>
                <c:pt idx="22">
                  <c:v>-5.0998062593411788</c:v>
                </c:pt>
                <c:pt idx="23">
                  <c:v>-4.7593851956036524</c:v>
                </c:pt>
                <c:pt idx="24">
                  <c:v>-3.6951207893411349</c:v>
                </c:pt>
                <c:pt idx="25">
                  <c:v>-1.1946987193412055</c:v>
                </c:pt>
                <c:pt idx="26">
                  <c:v>2.5959712406588693</c:v>
                </c:pt>
                <c:pt idx="27">
                  <c:v>6.2408360906588172</c:v>
                </c:pt>
                <c:pt idx="28">
                  <c:v>9.7629786023760676</c:v>
                </c:pt>
                <c:pt idx="29">
                  <c:v>11.176042590659122</c:v>
                </c:pt>
                <c:pt idx="30">
                  <c:v>11.654400180658897</c:v>
                </c:pt>
                <c:pt idx="31">
                  <c:v>11.815423030658788</c:v>
                </c:pt>
                <c:pt idx="32">
                  <c:v>11.772328709009415</c:v>
                </c:pt>
                <c:pt idx="33">
                  <c:v>11.790494950658925</c:v>
                </c:pt>
                <c:pt idx="34">
                  <c:v>11.531630530658974</c:v>
                </c:pt>
                <c:pt idx="35">
                  <c:v>11.80869085065885</c:v>
                </c:pt>
                <c:pt idx="36">
                  <c:v>12.523608620658818</c:v>
                </c:pt>
                <c:pt idx="37">
                  <c:v>12.65188979065895</c:v>
                </c:pt>
                <c:pt idx="38">
                  <c:v>12.045193510658915</c:v>
                </c:pt>
                <c:pt idx="39">
                  <c:v>11.191249470658878</c:v>
                </c:pt>
                <c:pt idx="40">
                  <c:v>10.271495710658783</c:v>
                </c:pt>
                <c:pt idx="41">
                  <c:v>9.2017122406588889</c:v>
                </c:pt>
                <c:pt idx="42">
                  <c:v>7.9965898906589095</c:v>
                </c:pt>
                <c:pt idx="43">
                  <c:v>6.2426577706588384</c:v>
                </c:pt>
                <c:pt idx="44">
                  <c:v>4.1295640506589901</c:v>
                </c:pt>
                <c:pt idx="45">
                  <c:v>2.5062764906589874</c:v>
                </c:pt>
                <c:pt idx="46">
                  <c:v>2.0406783706588776</c:v>
                </c:pt>
                <c:pt idx="47">
                  <c:v>2.0711190706587788</c:v>
                </c:pt>
                <c:pt idx="48">
                  <c:v>1.8708397906588199</c:v>
                </c:pt>
                <c:pt idx="49">
                  <c:v>1.4260716959650765</c:v>
                </c:pt>
                <c:pt idx="50">
                  <c:v>1.1520137706588558</c:v>
                </c:pt>
                <c:pt idx="51">
                  <c:v>0.9258825006589575</c:v>
                </c:pt>
                <c:pt idx="52">
                  <c:v>0.62280305065884689</c:v>
                </c:pt>
                <c:pt idx="53">
                  <c:v>0.3977457806588664</c:v>
                </c:pt>
                <c:pt idx="54">
                  <c:v>-0.40734678362677851</c:v>
                </c:pt>
                <c:pt idx="55">
                  <c:v>-1.4186886893410673</c:v>
                </c:pt>
                <c:pt idx="56">
                  <c:v>-2.0884420893410836</c:v>
                </c:pt>
                <c:pt idx="57">
                  <c:v>-2.7739707593410294</c:v>
                </c:pt>
                <c:pt idx="58">
                  <c:v>-3.510387269341098</c:v>
                </c:pt>
                <c:pt idx="59">
                  <c:v>-3.480704549341215</c:v>
                </c:pt>
                <c:pt idx="60">
                  <c:v>-3.5345248693410158</c:v>
                </c:pt>
                <c:pt idx="61">
                  <c:v>-3.7614387793410797</c:v>
                </c:pt>
                <c:pt idx="62">
                  <c:v>-3.6849015055112804</c:v>
                </c:pt>
                <c:pt idx="63">
                  <c:v>-2.8525950193412344</c:v>
                </c:pt>
                <c:pt idx="64">
                  <c:v>-1.5911470293412604</c:v>
                </c:pt>
                <c:pt idx="65">
                  <c:v>-0.41707579934120576</c:v>
                </c:pt>
                <c:pt idx="66">
                  <c:v>0.14797141004038394</c:v>
                </c:pt>
                <c:pt idx="67">
                  <c:v>0.76171068065896463</c:v>
                </c:pt>
                <c:pt idx="68">
                  <c:v>2.4192232906587035</c:v>
                </c:pt>
                <c:pt idx="69">
                  <c:v>3.7224493306589324</c:v>
                </c:pt>
                <c:pt idx="70">
                  <c:v>4.7226110306589053</c:v>
                </c:pt>
                <c:pt idx="71">
                  <c:v>5.4274865131331467</c:v>
                </c:pt>
                <c:pt idx="72">
                  <c:v>5.1492820606587202</c:v>
                </c:pt>
                <c:pt idx="73">
                  <c:v>4.5291358406589408</c:v>
                </c:pt>
                <c:pt idx="74">
                  <c:v>4.1940316006588541</c:v>
                </c:pt>
                <c:pt idx="75">
                  <c:v>3.1671945028239663</c:v>
                </c:pt>
                <c:pt idx="76">
                  <c:v>2.3022122306589377</c:v>
                </c:pt>
                <c:pt idx="77">
                  <c:v>1.5020368706590259</c:v>
                </c:pt>
                <c:pt idx="78">
                  <c:v>-0.29061747934109439</c:v>
                </c:pt>
                <c:pt idx="79">
                  <c:v>-2.3428782291350059</c:v>
                </c:pt>
                <c:pt idx="80">
                  <c:v>-4.1353533093412125</c:v>
                </c:pt>
                <c:pt idx="81">
                  <c:v>-4.9497986893411019</c:v>
                </c:pt>
                <c:pt idx="82">
                  <c:v>-5.0141402093410861</c:v>
                </c:pt>
                <c:pt idx="83">
                  <c:v>-5.0535859893411441</c:v>
                </c:pt>
                <c:pt idx="84">
                  <c:v>-4.68575456934109</c:v>
                </c:pt>
                <c:pt idx="85">
                  <c:v>-7.7247063275507344E-3</c:v>
                </c:pt>
                <c:pt idx="86">
                  <c:v>0.12995101065889969</c:v>
                </c:pt>
                <c:pt idx="87">
                  <c:v>5.9373606589048344E-3</c:v>
                </c:pt>
                <c:pt idx="88">
                  <c:v>0.12339499587632474</c:v>
                </c:pt>
                <c:pt idx="89">
                  <c:v>2.0043482132675772</c:v>
                </c:pt>
                <c:pt idx="90">
                  <c:v>2.1920979206587377</c:v>
                </c:pt>
                <c:pt idx="91">
                  <c:v>2.2395021406589279</c:v>
                </c:pt>
                <c:pt idx="92">
                  <c:v>2.1033591606589139</c:v>
                </c:pt>
                <c:pt idx="93">
                  <c:v>2.2479925306588058</c:v>
                </c:pt>
                <c:pt idx="94">
                  <c:v>2.1586234306589187</c:v>
                </c:pt>
                <c:pt idx="95">
                  <c:v>2.3471063406589692</c:v>
                </c:pt>
                <c:pt idx="96">
                  <c:v>2.4777194306588912</c:v>
                </c:pt>
                <c:pt idx="97">
                  <c:v>5.2672545004263132</c:v>
                </c:pt>
                <c:pt idx="98">
                  <c:v>5.7623424706589361</c:v>
                </c:pt>
                <c:pt idx="99">
                  <c:v>6.0159164822051281</c:v>
                </c:pt>
                <c:pt idx="100">
                  <c:v>6.1818757106588293</c:v>
                </c:pt>
                <c:pt idx="101">
                  <c:v>6.1142741706588826</c:v>
                </c:pt>
                <c:pt idx="102">
                  <c:v>6.1327835122916294</c:v>
                </c:pt>
                <c:pt idx="103">
                  <c:v>4.2930451623661838</c:v>
                </c:pt>
                <c:pt idx="104">
                  <c:v>4.2066164806588322</c:v>
                </c:pt>
                <c:pt idx="105">
                  <c:v>4.7369608406588384</c:v>
                </c:pt>
                <c:pt idx="106">
                  <c:v>5.3089210206588859</c:v>
                </c:pt>
                <c:pt idx="107">
                  <c:v>5.3821909544682942</c:v>
                </c:pt>
                <c:pt idx="108">
                  <c:v>5.6305515206587362</c:v>
                </c:pt>
                <c:pt idx="109">
                  <c:v>6.1621405806588943</c:v>
                </c:pt>
                <c:pt idx="110">
                  <c:v>6.2063213397497918</c:v>
                </c:pt>
                <c:pt idx="111">
                  <c:v>2.6361653106589076</c:v>
                </c:pt>
                <c:pt idx="112">
                  <c:v>2.1070607606588254</c:v>
                </c:pt>
                <c:pt idx="113">
                  <c:v>1.1404357006589123</c:v>
                </c:pt>
                <c:pt idx="114">
                  <c:v>0.47523050065886707</c:v>
                </c:pt>
                <c:pt idx="115">
                  <c:v>-0.18115910934103854</c:v>
                </c:pt>
                <c:pt idx="116">
                  <c:v>-0.30599667460438734</c:v>
                </c:pt>
                <c:pt idx="117">
                  <c:v>-0.31517246295815993</c:v>
                </c:pt>
                <c:pt idx="118">
                  <c:v>-6.3087369341147392E-2</c:v>
                </c:pt>
                <c:pt idx="119">
                  <c:v>0.24926115065898119</c:v>
                </c:pt>
                <c:pt idx="120">
                  <c:v>0.89090513065889476</c:v>
                </c:pt>
                <c:pt idx="121">
                  <c:v>1.4429402993457217</c:v>
                </c:pt>
                <c:pt idx="122">
                  <c:v>1.8627781306588689</c:v>
                </c:pt>
                <c:pt idx="123">
                  <c:v>2.0263387006588118</c:v>
                </c:pt>
                <c:pt idx="124">
                  <c:v>2.2479214306587072</c:v>
                </c:pt>
                <c:pt idx="125">
                  <c:v>2.3575325735160391</c:v>
                </c:pt>
                <c:pt idx="126">
                  <c:v>2.0141754306587623</c:v>
                </c:pt>
                <c:pt idx="127">
                  <c:v>2.0019068406589042</c:v>
                </c:pt>
                <c:pt idx="128">
                  <c:v>2.6586262106587526</c:v>
                </c:pt>
                <c:pt idx="129">
                  <c:v>3.304203160658898</c:v>
                </c:pt>
                <c:pt idx="130">
                  <c:v>3.7179328889922409</c:v>
                </c:pt>
                <c:pt idx="131">
                  <c:v>3.3894228806588127</c:v>
                </c:pt>
                <c:pt idx="132">
                  <c:v>3.0565105506588424</c:v>
                </c:pt>
                <c:pt idx="133">
                  <c:v>2.7358401263111003</c:v>
                </c:pt>
                <c:pt idx="134">
                  <c:v>2.2837518409153361</c:v>
                </c:pt>
                <c:pt idx="135">
                  <c:v>2.2946421306587959</c:v>
                </c:pt>
                <c:pt idx="136">
                  <c:v>1.7869722806588726</c:v>
                </c:pt>
                <c:pt idx="137">
                  <c:v>0.67186733065898463</c:v>
                </c:pt>
                <c:pt idx="138">
                  <c:v>3.4066590658724756E-2</c:v>
                </c:pt>
                <c:pt idx="139">
                  <c:v>-0.98505139729812252</c:v>
                </c:pt>
                <c:pt idx="140">
                  <c:v>-1.8489297993410359</c:v>
                </c:pt>
                <c:pt idx="141">
                  <c:v>-2.5757866693410847</c:v>
                </c:pt>
                <c:pt idx="142">
                  <c:v>-5.1260355147955945</c:v>
                </c:pt>
                <c:pt idx="143">
                  <c:v>-5.6638856097452255</c:v>
                </c:pt>
                <c:pt idx="144">
                  <c:v>-5.9773961693411692</c:v>
                </c:pt>
                <c:pt idx="145">
                  <c:v>-5.9896659993410655</c:v>
                </c:pt>
                <c:pt idx="146">
                  <c:v>-5.8769585293410387</c:v>
                </c:pt>
                <c:pt idx="147">
                  <c:v>-6.3824902461088087</c:v>
                </c:pt>
                <c:pt idx="148">
                  <c:v>-6.8914713693410325</c:v>
                </c:pt>
                <c:pt idx="149">
                  <c:v>-6.7402554026744417</c:v>
                </c:pt>
                <c:pt idx="150">
                  <c:v>-10.425387037695559</c:v>
                </c:pt>
                <c:pt idx="151">
                  <c:v>-10.9767887493411</c:v>
                </c:pt>
                <c:pt idx="152">
                  <c:v>-11.545665462958018</c:v>
                </c:pt>
                <c:pt idx="153">
                  <c:v>-12.052581009341166</c:v>
                </c:pt>
                <c:pt idx="154">
                  <c:v>-11.903328359341103</c:v>
                </c:pt>
                <c:pt idx="155">
                  <c:v>-11.945690210645358</c:v>
                </c:pt>
                <c:pt idx="156">
                  <c:v>-12.392869339341077</c:v>
                </c:pt>
                <c:pt idx="157">
                  <c:v>-12.533486149341069</c:v>
                </c:pt>
                <c:pt idx="158">
                  <c:v>-12.344293549341145</c:v>
                </c:pt>
                <c:pt idx="159">
                  <c:v>-11.968894623104614</c:v>
                </c:pt>
                <c:pt idx="160">
                  <c:v>-11.776656779341124</c:v>
                </c:pt>
                <c:pt idx="161">
                  <c:v>-11.517470539341076</c:v>
                </c:pt>
                <c:pt idx="162">
                  <c:v>-11.325008960645505</c:v>
                </c:pt>
                <c:pt idx="163">
                  <c:v>-11.360480932977502</c:v>
                </c:pt>
                <c:pt idx="164">
                  <c:v>-10.426571723187251</c:v>
                </c:pt>
                <c:pt idx="165">
                  <c:v>-10.112574639341231</c:v>
                </c:pt>
                <c:pt idx="166">
                  <c:v>-9.1021859993411027</c:v>
                </c:pt>
                <c:pt idx="167">
                  <c:v>-7.8046811225325712</c:v>
                </c:pt>
                <c:pt idx="168">
                  <c:v>-7.1572744693411146</c:v>
                </c:pt>
                <c:pt idx="169">
                  <c:v>-7.1472701586267675</c:v>
                </c:pt>
                <c:pt idx="170">
                  <c:v>-5.0605945693411121</c:v>
                </c:pt>
                <c:pt idx="171">
                  <c:v>-4.9907401101574473</c:v>
                </c:pt>
                <c:pt idx="172">
                  <c:v>-4.8215679256630324</c:v>
                </c:pt>
                <c:pt idx="173">
                  <c:v>-4.461761369341068</c:v>
                </c:pt>
                <c:pt idx="174">
                  <c:v>-4.3492006593410935</c:v>
                </c:pt>
                <c:pt idx="175">
                  <c:v>-4.3647425593410762</c:v>
                </c:pt>
                <c:pt idx="176">
                  <c:v>-4.4313941482884633</c:v>
                </c:pt>
                <c:pt idx="177">
                  <c:v>-3.6732125116487988</c:v>
                </c:pt>
                <c:pt idx="178">
                  <c:v>-3.8826654193410342</c:v>
                </c:pt>
                <c:pt idx="179">
                  <c:v>-4.0240872993410122</c:v>
                </c:pt>
                <c:pt idx="180">
                  <c:v>-3.8748719293411646</c:v>
                </c:pt>
                <c:pt idx="181">
                  <c:v>-3.4052315493410412</c:v>
                </c:pt>
                <c:pt idx="182">
                  <c:v>-2.9132261903935981</c:v>
                </c:pt>
                <c:pt idx="183">
                  <c:v>-2.3767724093411116</c:v>
                </c:pt>
                <c:pt idx="184">
                  <c:v>-2.180635579979409</c:v>
                </c:pt>
                <c:pt idx="185">
                  <c:v>-1.03598132796175</c:v>
                </c:pt>
                <c:pt idx="186">
                  <c:v>-0.87109284934093978</c:v>
                </c:pt>
                <c:pt idx="187">
                  <c:v>-0.31544220934115724</c:v>
                </c:pt>
                <c:pt idx="188">
                  <c:v>0.48107247065884523</c:v>
                </c:pt>
                <c:pt idx="189">
                  <c:v>1.5041231647014981</c:v>
                </c:pt>
                <c:pt idx="190">
                  <c:v>3.170583420658883</c:v>
                </c:pt>
                <c:pt idx="191">
                  <c:v>4.6360157706589371</c:v>
                </c:pt>
                <c:pt idx="192">
                  <c:v>5.8996929306589578</c:v>
                </c:pt>
                <c:pt idx="193">
                  <c:v>13.154362411790913</c:v>
                </c:pt>
                <c:pt idx="194">
                  <c:v>15.16140705065888</c:v>
                </c:pt>
                <c:pt idx="195">
                  <c:v>17.083151518571107</c:v>
                </c:pt>
                <c:pt idx="196">
                  <c:v>20.053252040658947</c:v>
                </c:pt>
                <c:pt idx="197">
                  <c:v>22.639871750658948</c:v>
                </c:pt>
                <c:pt idx="198">
                  <c:v>24.167672250658839</c:v>
                </c:pt>
                <c:pt idx="199">
                  <c:v>25.290082640658952</c:v>
                </c:pt>
                <c:pt idx="200">
                  <c:v>25.954076557095604</c:v>
                </c:pt>
                <c:pt idx="201">
                  <c:v>28.253060780658878</c:v>
                </c:pt>
                <c:pt idx="202">
                  <c:v>28.223759330658929</c:v>
                </c:pt>
                <c:pt idx="203">
                  <c:v>28.061816800659027</c:v>
                </c:pt>
                <c:pt idx="204">
                  <c:v>27.764674920658891</c:v>
                </c:pt>
                <c:pt idx="205">
                  <c:v>27.342098730658861</c:v>
                </c:pt>
                <c:pt idx="206">
                  <c:v>26.711875015765422</c:v>
                </c:pt>
                <c:pt idx="207">
                  <c:v>25.808030820658843</c:v>
                </c:pt>
                <c:pt idx="208">
                  <c:v>25.07594394917745</c:v>
                </c:pt>
                <c:pt idx="209">
                  <c:v>16.440196388992181</c:v>
                </c:pt>
                <c:pt idx="210">
                  <c:v>14.8436952906588</c:v>
                </c:pt>
                <c:pt idx="211">
                  <c:v>12.924955730659018</c:v>
                </c:pt>
                <c:pt idx="212">
                  <c:v>11.395832410658711</c:v>
                </c:pt>
                <c:pt idx="213">
                  <c:v>10.044908055658867</c:v>
                </c:pt>
                <c:pt idx="214">
                  <c:v>7.4285485749888807</c:v>
                </c:pt>
                <c:pt idx="215">
                  <c:v>7.0788182306591096</c:v>
                </c:pt>
                <c:pt idx="216">
                  <c:v>7.039606790658901</c:v>
                </c:pt>
                <c:pt idx="217">
                  <c:v>7.064073200658946</c:v>
                </c:pt>
                <c:pt idx="218">
                  <c:v>6.9369811006588424</c:v>
                </c:pt>
                <c:pt idx="219">
                  <c:v>7.1012200435620834</c:v>
                </c:pt>
                <c:pt idx="220">
                  <c:v>7.4369475606589219</c:v>
                </c:pt>
                <c:pt idx="221">
                  <c:v>7.6291296148694556</c:v>
                </c:pt>
                <c:pt idx="222">
                  <c:v>7.9322377639922514</c:v>
                </c:pt>
                <c:pt idx="223">
                  <c:v>7.1611381106588254</c:v>
                </c:pt>
                <c:pt idx="224">
                  <c:v>6.3459888906589796</c:v>
                </c:pt>
                <c:pt idx="225">
                  <c:v>6.2025454206589359</c:v>
                </c:pt>
                <c:pt idx="226">
                  <c:v>5.3242457498078855</c:v>
                </c:pt>
                <c:pt idx="227">
                  <c:v>4.8907563106588441</c:v>
                </c:pt>
                <c:pt idx="228">
                  <c:v>4.150016430658944</c:v>
                </c:pt>
                <c:pt idx="229">
                  <c:v>3.4885680406590192</c:v>
                </c:pt>
                <c:pt idx="230">
                  <c:v>2.5169739471422474</c:v>
                </c:pt>
                <c:pt idx="231">
                  <c:v>2.7742168592303091</c:v>
                </c:pt>
                <c:pt idx="232">
                  <c:v>3.2483718448003658</c:v>
                </c:pt>
                <c:pt idx="233">
                  <c:v>3.5982664706589391</c:v>
                </c:pt>
                <c:pt idx="234">
                  <c:v>3.878206950658845</c:v>
                </c:pt>
                <c:pt idx="235">
                  <c:v>3.8775894406588227</c:v>
                </c:pt>
                <c:pt idx="236">
                  <c:v>4.2707214106590419</c:v>
                </c:pt>
                <c:pt idx="237">
                  <c:v>4.9672620719633818</c:v>
                </c:pt>
                <c:pt idx="238">
                  <c:v>4.8587232859219318</c:v>
                </c:pt>
                <c:pt idx="239">
                  <c:v>14.03863974379016</c:v>
                </c:pt>
                <c:pt idx="240">
                  <c:v>14.845542350658953</c:v>
                </c:pt>
                <c:pt idx="241">
                  <c:v>15.151578289244753</c:v>
                </c:pt>
                <c:pt idx="242">
                  <c:v>15.144134097325573</c:v>
                </c:pt>
                <c:pt idx="243">
                  <c:v>15.931845430658939</c:v>
                </c:pt>
                <c:pt idx="244">
                  <c:v>14.8787140306588</c:v>
                </c:pt>
                <c:pt idx="245">
                  <c:v>13.22311211065885</c:v>
                </c:pt>
                <c:pt idx="246">
                  <c:v>12.548471350658975</c:v>
                </c:pt>
                <c:pt idx="247">
                  <c:v>12.773455670658906</c:v>
                </c:pt>
                <c:pt idx="248">
                  <c:v>13.233278875103467</c:v>
                </c:pt>
                <c:pt idx="249">
                  <c:v>13.474129520658835</c:v>
                </c:pt>
                <c:pt idx="250">
                  <c:v>13.275536735536761</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15.862008430658959</c:v>
                </c:pt>
                <c:pt idx="260">
                  <c:v>14.641768892197351</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9.9389614086807789</c:v>
                </c:pt>
                <c:pt idx="275">
                  <c:v>10.908430730658722</c:v>
                </c:pt>
                <c:pt idx="276">
                  <c:v>11.812332800659007</c:v>
                </c:pt>
                <c:pt idx="277">
                  <c:v>13.013281860658848</c:v>
                </c:pt>
                <c:pt idx="278">
                  <c:v>11.251875287801719</c:v>
                </c:pt>
                <c:pt idx="279">
                  <c:v>9.8142667606588159</c:v>
                </c:pt>
                <c:pt idx="280">
                  <c:v>8.0420910406588639</c:v>
                </c:pt>
                <c:pt idx="281">
                  <c:v>7.0547491806589022</c:v>
                </c:pt>
                <c:pt idx="282">
                  <c:v>5.5079529806588425</c:v>
                </c:pt>
                <c:pt idx="283">
                  <c:v>4.2139145166803385</c:v>
                </c:pt>
                <c:pt idx="284">
                  <c:v>3.0527265106588573</c:v>
                </c:pt>
                <c:pt idx="285">
                  <c:v>1.464434310658858</c:v>
                </c:pt>
                <c:pt idx="286">
                  <c:v>0.71478877548645414</c:v>
                </c:pt>
                <c:pt idx="287">
                  <c:v>-2.0210545693411319</c:v>
                </c:pt>
                <c:pt idx="288">
                  <c:v>-2.1754693193411581</c:v>
                </c:pt>
                <c:pt idx="289">
                  <c:v>-2.4233068778518292</c:v>
                </c:pt>
                <c:pt idx="290">
                  <c:v>-2.472800389341141</c:v>
                </c:pt>
                <c:pt idx="291">
                  <c:v>-2.1265892793412342</c:v>
                </c:pt>
                <c:pt idx="292">
                  <c:v>-2.2341470945936948</c:v>
                </c:pt>
                <c:pt idx="293">
                  <c:v>-1.8824779811057821</c:v>
                </c:pt>
                <c:pt idx="294">
                  <c:v>-1.4689234683309418</c:v>
                </c:pt>
                <c:pt idx="295">
                  <c:v>-1.0279790393411758</c:v>
                </c:pt>
                <c:pt idx="296">
                  <c:v>-0.79569320934111043</c:v>
                </c:pt>
                <c:pt idx="297">
                  <c:v>-0.37886349934116526</c:v>
                </c:pt>
                <c:pt idx="298">
                  <c:v>-3.7324359341155848E-2</c:v>
                </c:pt>
                <c:pt idx="299">
                  <c:v>0.47116900641648829</c:v>
                </c:pt>
                <c:pt idx="300">
                  <c:v>1.0543955706590111</c:v>
                </c:pt>
                <c:pt idx="301">
                  <c:v>1.135605550658866</c:v>
                </c:pt>
                <c:pt idx="302">
                  <c:v>3.9377813668290291</c:v>
                </c:pt>
                <c:pt idx="303">
                  <c:v>4.4111927606588814</c:v>
                </c:pt>
                <c:pt idx="304">
                  <c:v>5.5202617053843248</c:v>
                </c:pt>
                <c:pt idx="305">
                  <c:v>6.5868643306588126</c:v>
                </c:pt>
                <c:pt idx="306">
                  <c:v>6.8154878774673655</c:v>
                </c:pt>
                <c:pt idx="307">
                  <c:v>17.570535930658863</c:v>
                </c:pt>
                <c:pt idx="308">
                  <c:v>18.234271440659022</c:v>
                </c:pt>
                <c:pt idx="309">
                  <c:v>18.129504471062987</c:v>
                </c:pt>
                <c:pt idx="310">
                  <c:v>16.441594380658987</c:v>
                </c:pt>
                <c:pt idx="311">
                  <c:v>14.652766870658969</c:v>
                </c:pt>
                <c:pt idx="312">
                  <c:v>13.588251410658829</c:v>
                </c:pt>
                <c:pt idx="313">
                  <c:v>13.187708077123446</c:v>
                </c:pt>
                <c:pt idx="314">
                  <c:v>12.797873590658883</c:v>
                </c:pt>
                <c:pt idx="315">
                  <c:v>4.6060786589196567</c:v>
                </c:pt>
                <c:pt idx="316">
                  <c:v>1.8046285106589011</c:v>
                </c:pt>
                <c:pt idx="317">
                  <c:v>-1.4685920193411306</c:v>
                </c:pt>
                <c:pt idx="318">
                  <c:v>-4.1578506893410605</c:v>
                </c:pt>
                <c:pt idx="319">
                  <c:v>-7.368735225255044</c:v>
                </c:pt>
                <c:pt idx="320">
                  <c:v>-10.110091599341146</c:v>
                </c:pt>
                <c:pt idx="321">
                  <c:v>-11.952545873689006</c:v>
                </c:pt>
                <c:pt idx="322">
                  <c:v>-13.698306569341113</c:v>
                </c:pt>
                <c:pt idx="323">
                  <c:v>-13.734407399341066</c:v>
                </c:pt>
                <c:pt idx="324">
                  <c:v>-13.853040599341162</c:v>
                </c:pt>
                <c:pt idx="325">
                  <c:v>-13.69878714076971</c:v>
                </c:pt>
                <c:pt idx="326">
                  <c:v>-13.575297319341175</c:v>
                </c:pt>
                <c:pt idx="327">
                  <c:v>-12.96045282934123</c:v>
                </c:pt>
                <c:pt idx="328">
                  <c:v>-12.812686049341103</c:v>
                </c:pt>
                <c:pt idx="329">
                  <c:v>-12.896035337017938</c:v>
                </c:pt>
                <c:pt idx="330">
                  <c:v>-12.784135501159227</c:v>
                </c:pt>
                <c:pt idx="331">
                  <c:v>-10.078275486007701</c:v>
                </c:pt>
                <c:pt idx="332">
                  <c:v>-9.3721616293410506</c:v>
                </c:pt>
                <c:pt idx="333">
                  <c:v>-8.8413425993410044</c:v>
                </c:pt>
                <c:pt idx="334">
                  <c:v>-8.273459514993279</c:v>
                </c:pt>
                <c:pt idx="335">
                  <c:v>-8.2699126993410967</c:v>
                </c:pt>
                <c:pt idx="336">
                  <c:v>-8.6144895693411048</c:v>
                </c:pt>
                <c:pt idx="337">
                  <c:v>-8.9123420763833252</c:v>
                </c:pt>
                <c:pt idx="338">
                  <c:v>-8.6759137893411484</c:v>
                </c:pt>
                <c:pt idx="339">
                  <c:v>-8.4632856902201041</c:v>
                </c:pt>
                <c:pt idx="340">
                  <c:v>-7.8495794093410804</c:v>
                </c:pt>
                <c:pt idx="341">
                  <c:v>-7.2639883093409958</c:v>
                </c:pt>
                <c:pt idx="342">
                  <c:v>-7.0135797293410036</c:v>
                </c:pt>
                <c:pt idx="343">
                  <c:v>-6.7589619502934495</c:v>
                </c:pt>
                <c:pt idx="344">
                  <c:v>-6.0323304360077481</c:v>
                </c:pt>
                <c:pt idx="345">
                  <c:v>-5.7897447193410914</c:v>
                </c:pt>
                <c:pt idx="346">
                  <c:v>-5.6365484893410436</c:v>
                </c:pt>
                <c:pt idx="347">
                  <c:v>-5.7276125693410416</c:v>
                </c:pt>
                <c:pt idx="348">
                  <c:v>-5.6936715996442064</c:v>
                </c:pt>
                <c:pt idx="349">
                  <c:v>-5.4821407341762409</c:v>
                </c:pt>
                <c:pt idx="350">
                  <c:v>-6.1369427272358763</c:v>
                </c:pt>
                <c:pt idx="351">
                  <c:v>-6.2005919693411764</c:v>
                </c:pt>
                <c:pt idx="352">
                  <c:v>-6.2039744893410695</c:v>
                </c:pt>
                <c:pt idx="353">
                  <c:v>-6.2497741593411194</c:v>
                </c:pt>
                <c:pt idx="354">
                  <c:v>-6.4272288293411624</c:v>
                </c:pt>
                <c:pt idx="355">
                  <c:v>-6.6617831509737613</c:v>
                </c:pt>
                <c:pt idx="356">
                  <c:v>-6.9714342093410693</c:v>
                </c:pt>
                <c:pt idx="357">
                  <c:v>-7.4280492793410264</c:v>
                </c:pt>
                <c:pt idx="358">
                  <c:v>-7.712884569341087</c:v>
                </c:pt>
                <c:pt idx="359">
                  <c:v>-10.280325458229981</c:v>
                </c:pt>
                <c:pt idx="360">
                  <c:v>-11.788285919341121</c:v>
                </c:pt>
                <c:pt idx="361">
                  <c:v>-12.711421579340994</c:v>
                </c:pt>
                <c:pt idx="362">
                  <c:v>-13.042269417825922</c:v>
                </c:pt>
                <c:pt idx="363">
                  <c:v>-12.826757049341104</c:v>
                </c:pt>
                <c:pt idx="364">
                  <c:v>-12.634466889341208</c:v>
                </c:pt>
                <c:pt idx="365">
                  <c:v>-12.489061977943219</c:v>
                </c:pt>
                <c:pt idx="366">
                  <c:v>-12.907652144053799</c:v>
                </c:pt>
                <c:pt idx="367">
                  <c:v>-12.778682038728874</c:v>
                </c:pt>
                <c:pt idx="368">
                  <c:v>-12.500013129341028</c:v>
                </c:pt>
                <c:pt idx="369">
                  <c:v>-12.344219599341102</c:v>
                </c:pt>
                <c:pt idx="370">
                  <c:v>-12.190909079341223</c:v>
                </c:pt>
                <c:pt idx="371">
                  <c:v>-12.099170449341115</c:v>
                </c:pt>
                <c:pt idx="372">
                  <c:v>-12.066714569341141</c:v>
                </c:pt>
                <c:pt idx="373">
                  <c:v>-10.382547972849945</c:v>
                </c:pt>
                <c:pt idx="374">
                  <c:v>-9.7545192193411161</c:v>
                </c:pt>
                <c:pt idx="375">
                  <c:v>-8.8319084393411487</c:v>
                </c:pt>
                <c:pt idx="376">
                  <c:v>-8.2426846393410322</c:v>
                </c:pt>
                <c:pt idx="377">
                  <c:v>-7.5086802593411619</c:v>
                </c:pt>
                <c:pt idx="378">
                  <c:v>-7.0816789393411232</c:v>
                </c:pt>
                <c:pt idx="379">
                  <c:v>-6.8469668318410726</c:v>
                </c:pt>
                <c:pt idx="380">
                  <c:v>-4.9957574961704125</c:v>
                </c:pt>
                <c:pt idx="381">
                  <c:v>-4.3216674993411717</c:v>
                </c:pt>
                <c:pt idx="382">
                  <c:v>-3.4901634593410904</c:v>
                </c:pt>
                <c:pt idx="383">
                  <c:v>-2.8921128793410817</c:v>
                </c:pt>
                <c:pt idx="384">
                  <c:v>-2.5487210693410747</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-4.5559295693410977</c:v>
                </c:pt>
                <c:pt idx="395">
                  <c:v>-5.6361862360077648</c:v>
                </c:pt>
                <c:pt idx="396">
                  <c:v>-5.8399429893411021</c:v>
                </c:pt>
                <c:pt idx="397">
                  <c:v>-5.2460231340470429</c:v>
                </c:pt>
                <c:pt idx="398">
                  <c:v>-4.4303147993410814</c:v>
                </c:pt>
                <c:pt idx="399">
                  <c:v>-4.3715885993411803</c:v>
                </c:pt>
                <c:pt idx="400">
                  <c:v>-4.3787475093409682</c:v>
                </c:pt>
                <c:pt idx="401">
                  <c:v>-4.4147416693411543</c:v>
                </c:pt>
                <c:pt idx="402">
                  <c:v>-4.3104066063780326</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-11.669102357802645</c:v>
                </c:pt>
                <c:pt idx="412">
                  <c:v>-11.198652459341062</c:v>
                </c:pt>
                <c:pt idx="413">
                  <c:v>-10.148419799341118</c:v>
                </c:pt>
                <c:pt idx="414">
                  <c:v>-10.152507559240126</c:v>
                </c:pt>
                <c:pt idx="415">
                  <c:v>-10.013192619341106</c:v>
                </c:pt>
                <c:pt idx="416">
                  <c:v>-9.9799522693411724</c:v>
                </c:pt>
                <c:pt idx="417">
                  <c:v>-9.9476643693410001</c:v>
                </c:pt>
                <c:pt idx="418">
                  <c:v>-9.6960395504732411</c:v>
                </c:pt>
                <c:pt idx="419">
                  <c:v>-8.3846228290814366</c:v>
                </c:pt>
                <c:pt idx="420">
                  <c:v>-7.9417984443412113</c:v>
                </c:pt>
                <c:pt idx="421">
                  <c:v>-7.5149139193410655</c:v>
                </c:pt>
                <c:pt idx="422">
                  <c:v>-7.0076145793411655</c:v>
                </c:pt>
                <c:pt idx="423">
                  <c:v>-6.6951594893411706</c:v>
                </c:pt>
                <c:pt idx="424">
                  <c:v>-6.5920170541895917</c:v>
                </c:pt>
                <c:pt idx="425">
                  <c:v>-6.5691135893410575</c:v>
                </c:pt>
                <c:pt idx="426">
                  <c:v>-6.4153084582299726</c:v>
                </c:pt>
                <c:pt idx="427">
                  <c:v>-5.0332418274056474</c:v>
                </c:pt>
                <c:pt idx="428">
                  <c:v>-4.2761258193411038</c:v>
                </c:pt>
                <c:pt idx="429">
                  <c:v>-3.5681374893411144</c:v>
                </c:pt>
                <c:pt idx="430">
                  <c:v>-3.1940991034320518</c:v>
                </c:pt>
                <c:pt idx="431">
                  <c:v>-2.8317731693410875</c:v>
                </c:pt>
                <c:pt idx="432">
                  <c:v>-2.6052649493411906</c:v>
                </c:pt>
                <c:pt idx="433">
                  <c:v>-2.788451194341107</c:v>
                </c:pt>
                <c:pt idx="434">
                  <c:v>-4.4996736088148133</c:v>
                </c:pt>
                <c:pt idx="435">
                  <c:v>-5.2368523875228927</c:v>
                </c:pt>
                <c:pt idx="436">
                  <c:v>-5.8523033593411213</c:v>
                </c:pt>
                <c:pt idx="437">
                  <c:v>-6.2383775693411305</c:v>
                </c:pt>
                <c:pt idx="438">
                  <c:v>-6.5245793673209302</c:v>
                </c:pt>
                <c:pt idx="439">
                  <c:v>-6.6764364393410744</c:v>
                </c:pt>
                <c:pt idx="440">
                  <c:v>-6.7166076198460729</c:v>
                </c:pt>
                <c:pt idx="441">
                  <c:v>-6.721899569341133</c:v>
                </c:pt>
                <c:pt idx="442">
                  <c:v>-6.2536436128193706</c:v>
                </c:pt>
                <c:pt idx="443">
                  <c:v>-6.0317235593410796</c:v>
                </c:pt>
                <c:pt idx="444">
                  <c:v>-4.8683259693411545</c:v>
                </c:pt>
                <c:pt idx="445">
                  <c:v>-4.4066522593411204</c:v>
                </c:pt>
                <c:pt idx="446">
                  <c:v>-4.5918823550554606</c:v>
                </c:pt>
                <c:pt idx="447">
                  <c:v>-4.7777825193411019</c:v>
                </c:pt>
                <c:pt idx="448">
                  <c:v>-4.8332107493410916</c:v>
                </c:pt>
                <c:pt idx="449">
                  <c:v>-4.6123415693411065</c:v>
                </c:pt>
                <c:pt idx="450">
                  <c:v>-4.4842845693410931</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-1.9560945693411058</c:v>
                </c:pt>
                <c:pt idx="459">
                  <c:v>-1.8257853519498326</c:v>
                </c:pt>
                <c:pt idx="460">
                  <c:v>-2.7386302793410096</c:v>
                </c:pt>
                <c:pt idx="461">
                  <c:v>-3.8591335793410479</c:v>
                </c:pt>
                <c:pt idx="462">
                  <c:v>-4.0389649493410476</c:v>
                </c:pt>
                <c:pt idx="463">
                  <c:v>-4.7154941193412157</c:v>
                </c:pt>
                <c:pt idx="464">
                  <c:v>-5.1442782659702715</c:v>
                </c:pt>
                <c:pt idx="465">
                  <c:v>-5.3987699293411762</c:v>
                </c:pt>
                <c:pt idx="466">
                  <c:v>-5.6902421793411317</c:v>
                </c:pt>
                <c:pt idx="467">
                  <c:v>-5.9405080238865384</c:v>
                </c:pt>
                <c:pt idx="468">
                  <c:v>-7.9192814784319836</c:v>
                </c:pt>
                <c:pt idx="469">
                  <c:v>-8.3739569860079079</c:v>
                </c:pt>
                <c:pt idx="470">
                  <c:v>-9.1420068193410611</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-7.5536438793411298</c:v>
                </c:pt>
                <c:pt idx="483">
                  <c:v>-7.6648673393410798</c:v>
                </c:pt>
                <c:pt idx="484">
                  <c:v>-7.9876501393411434</c:v>
                </c:pt>
                <c:pt idx="485">
                  <c:v>-7.7334353509503302</c:v>
                </c:pt>
                <c:pt idx="486">
                  <c:v>-7.6238812793410808</c:v>
                </c:pt>
                <c:pt idx="487">
                  <c:v>-7.6345773993411399</c:v>
                </c:pt>
                <c:pt idx="488">
                  <c:v>-7.4639700221713099</c:v>
                </c:pt>
                <c:pt idx="489">
                  <c:v>-6.4225795143959852</c:v>
                </c:pt>
                <c:pt idx="490">
                  <c:v>-6.2014159610937725</c:v>
                </c:pt>
                <c:pt idx="491">
                  <c:v>-5.8787379793412065</c:v>
                </c:pt>
                <c:pt idx="492">
                  <c:v>-5.4128721593411253</c:v>
                </c:pt>
                <c:pt idx="493">
                  <c:v>-4.7317081293410661</c:v>
                </c:pt>
                <c:pt idx="494">
                  <c:v>-4.3790861551996789</c:v>
                </c:pt>
                <c:pt idx="495">
                  <c:v>-3.3782856793410732</c:v>
                </c:pt>
                <c:pt idx="496">
                  <c:v>-2.8573745693411041</c:v>
                </c:pt>
                <c:pt idx="497">
                  <c:v>-9.6134639516520751E-2</c:v>
                </c:pt>
                <c:pt idx="498">
                  <c:v>0.51780753065892782</c:v>
                </c:pt>
                <c:pt idx="499">
                  <c:v>1.1939593606587962</c:v>
                </c:pt>
                <c:pt idx="500">
                  <c:v>1.5931844195479239</c:v>
                </c:pt>
                <c:pt idx="501">
                  <c:v>1.7036536306587919</c:v>
                </c:pt>
                <c:pt idx="502">
                  <c:v>1.4838073806588028</c:v>
                </c:pt>
                <c:pt idx="503">
                  <c:v>1.2609475006588453</c:v>
                </c:pt>
                <c:pt idx="504">
                  <c:v>1.2170154306588901</c:v>
                </c:pt>
                <c:pt idx="505">
                  <c:v>0.17338221326757264</c:v>
                </c:pt>
                <c:pt idx="506">
                  <c:v>-0.27010318158599489</c:v>
                </c:pt>
                <c:pt idx="507">
                  <c:v>-1.0025206493411638</c:v>
                </c:pt>
                <c:pt idx="508">
                  <c:v>-1.3447327693411224</c:v>
                </c:pt>
                <c:pt idx="509">
                  <c:v>-1.3325318793410341</c:v>
                </c:pt>
                <c:pt idx="510">
                  <c:v>-1.3649792772063578</c:v>
                </c:pt>
                <c:pt idx="511">
                  <c:v>-1.7036650493411398</c:v>
                </c:pt>
                <c:pt idx="512">
                  <c:v>-2.3166063628193427</c:v>
                </c:pt>
                <c:pt idx="513">
                  <c:v>-4.5627848046351902</c:v>
                </c:pt>
                <c:pt idx="514">
                  <c:v>-4.8120896893410077</c:v>
                </c:pt>
                <c:pt idx="515">
                  <c:v>-5.0525206839243904</c:v>
                </c:pt>
                <c:pt idx="516">
                  <c:v>-5.1689063471189067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-2.3796339393411299</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-3.6692219877084145</c:v>
                </c:pt>
                <c:pt idx="541">
                  <c:v>-4.5086418493411795</c:v>
                </c:pt>
                <c:pt idx="542">
                  <c:v>-5.1266957793411478</c:v>
                </c:pt>
                <c:pt idx="543">
                  <c:v>-5.845814639341179</c:v>
                </c:pt>
                <c:pt idx="544">
                  <c:v>-6.9414211147956699</c:v>
                </c:pt>
                <c:pt idx="545">
                  <c:v>-8.2515562093411443</c:v>
                </c:pt>
                <c:pt idx="546">
                  <c:v>-9.2728849582300494</c:v>
                </c:pt>
                <c:pt idx="547">
                  <c:v>-12.110049291563326</c:v>
                </c:pt>
                <c:pt idx="548">
                  <c:v>-12.206808426483878</c:v>
                </c:pt>
                <c:pt idx="549">
                  <c:v>-12.661140559341105</c:v>
                </c:pt>
                <c:pt idx="550">
                  <c:v>-12.967083569341122</c:v>
                </c:pt>
                <c:pt idx="551">
                  <c:v>-12.943228639341099</c:v>
                </c:pt>
                <c:pt idx="552">
                  <c:v>-12.76143834711892</c:v>
                </c:pt>
                <c:pt idx="553">
                  <c:v>-12.782529059341069</c:v>
                </c:pt>
                <c:pt idx="554">
                  <c:v>-12.746521149341081</c:v>
                </c:pt>
                <c:pt idx="555">
                  <c:v>-12.604314569341071</c:v>
                </c:pt>
                <c:pt idx="556">
                  <c:v>-12.040975492418001</c:v>
                </c:pt>
                <c:pt idx="557">
                  <c:v>-11.739299181585949</c:v>
                </c:pt>
                <c:pt idx="558">
                  <c:v>-11.059495869341124</c:v>
                </c:pt>
                <c:pt idx="559">
                  <c:v>-10.687342059341304</c:v>
                </c:pt>
                <c:pt idx="560">
                  <c:v>-10.464155519341105</c:v>
                </c:pt>
                <c:pt idx="561">
                  <c:v>-10.180424834647276</c:v>
                </c:pt>
                <c:pt idx="562">
                  <c:v>-10.075178669341128</c:v>
                </c:pt>
                <c:pt idx="563">
                  <c:v>-9.9301313165939504</c:v>
                </c:pt>
                <c:pt idx="564">
                  <c:v>-7.0513981147957505</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-0.31771001934116361</c:v>
                </c:pt>
                <c:pt idx="575">
                  <c:v>-0.12315641934104349</c:v>
                </c:pt>
                <c:pt idx="576">
                  <c:v>0.36024986247713275</c:v>
                </c:pt>
                <c:pt idx="577">
                  <c:v>1.134296840658948</c:v>
                </c:pt>
                <c:pt idx="578">
                  <c:v>1.612697010658892</c:v>
                </c:pt>
                <c:pt idx="579">
                  <c:v>1.6725590606588994</c:v>
                </c:pt>
                <c:pt idx="580">
                  <c:v>1.7878954306588919</c:v>
                </c:pt>
                <c:pt idx="581">
                  <c:v>2.9918062990799794</c:v>
                </c:pt>
                <c:pt idx="582">
                  <c:v>3.2221592906588787</c:v>
                </c:pt>
                <c:pt idx="583">
                  <c:v>3.4812627571895147</c:v>
                </c:pt>
                <c:pt idx="584">
                  <c:v>3.6678882506588621</c:v>
                </c:pt>
                <c:pt idx="585">
                  <c:v>3.8895338306588467</c:v>
                </c:pt>
                <c:pt idx="586">
                  <c:v>4.20648261065881</c:v>
                </c:pt>
                <c:pt idx="587">
                  <c:v>4.4629609506589052</c:v>
                </c:pt>
                <c:pt idx="588">
                  <c:v>4.4456870378017754</c:v>
                </c:pt>
                <c:pt idx="589">
                  <c:v>4.3592313743207995</c:v>
                </c:pt>
                <c:pt idx="590">
                  <c:v>4.6959863865412137</c:v>
                </c:pt>
                <c:pt idx="591">
                  <c:v>4.8330811906588789</c:v>
                </c:pt>
                <c:pt idx="592">
                  <c:v>5.0862320106587804</c:v>
                </c:pt>
                <c:pt idx="593">
                  <c:v>5.2113762506589385</c:v>
                </c:pt>
                <c:pt idx="594">
                  <c:v>5.2486371857609626</c:v>
                </c:pt>
                <c:pt idx="595">
                  <c:v>5.2822169106589305</c:v>
                </c:pt>
                <c:pt idx="596">
                  <c:v>5.2467830973255332</c:v>
                </c:pt>
                <c:pt idx="597">
                  <c:v>3.6446470921974052</c:v>
                </c:pt>
                <c:pt idx="598">
                  <c:v>2.9205253498507489</c:v>
                </c:pt>
                <c:pt idx="599">
                  <c:v>2.1102451006589256</c:v>
                </c:pt>
                <c:pt idx="600">
                  <c:v>0.94556765514887853</c:v>
                </c:pt>
                <c:pt idx="601">
                  <c:v>0.32434394065887812</c:v>
                </c:pt>
                <c:pt idx="602">
                  <c:v>4.7607910658840125E-2</c:v>
                </c:pt>
                <c:pt idx="603">
                  <c:v>-0.1890493693410637</c:v>
                </c:pt>
                <c:pt idx="604">
                  <c:v>-0.49488188934120192</c:v>
                </c:pt>
                <c:pt idx="605">
                  <c:v>-0.65964456934108384</c:v>
                </c:pt>
                <c:pt idx="606">
                  <c:v>-1.9447334871492075</c:v>
                </c:pt>
                <c:pt idx="607">
                  <c:v>-2.1414219293411207</c:v>
                </c:pt>
                <c:pt idx="608">
                  <c:v>-2.060217919341099</c:v>
                </c:pt>
                <c:pt idx="609">
                  <c:v>-1.9762076893410825</c:v>
                </c:pt>
                <c:pt idx="610">
                  <c:v>-1.966320659341136</c:v>
                </c:pt>
                <c:pt idx="611">
                  <c:v>-2.0719196793411472</c:v>
                </c:pt>
                <c:pt idx="612">
                  <c:v>-2.6623354629581399</c:v>
                </c:pt>
                <c:pt idx="613">
                  <c:v>-5.2827676154949526</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-3.4485302326063638</c:v>
                </c:pt>
                <c:pt idx="625">
                  <c:v>-3.3102896593410227</c:v>
                </c:pt>
                <c:pt idx="626">
                  <c:v>-3.394806289341187</c:v>
                </c:pt>
                <c:pt idx="627">
                  <c:v>-3.6213878993411184</c:v>
                </c:pt>
                <c:pt idx="628">
                  <c:v>-3.7128380893410879</c:v>
                </c:pt>
                <c:pt idx="629">
                  <c:v>-3.743526236007785</c:v>
                </c:pt>
                <c:pt idx="630">
                  <c:v>-4.8147189481289869</c:v>
                </c:pt>
                <c:pt idx="631">
                  <c:v>-5.1395119693411395</c:v>
                </c:pt>
                <c:pt idx="632">
                  <c:v>-5.5362068093411114</c:v>
                </c:pt>
                <c:pt idx="633">
                  <c:v>-5.8436611793411464</c:v>
                </c:pt>
                <c:pt idx="634">
                  <c:v>-6.2955750493410472</c:v>
                </c:pt>
                <c:pt idx="635">
                  <c:v>-6.6832974680752386</c:v>
                </c:pt>
                <c:pt idx="636">
                  <c:v>-7.0526948958718094</c:v>
                </c:pt>
                <c:pt idx="637">
                  <c:v>-7.2661933693411394</c:v>
                </c:pt>
                <c:pt idx="638">
                  <c:v>-7.5807541693410627</c:v>
                </c:pt>
                <c:pt idx="639">
                  <c:v>-7.7835259193411872</c:v>
                </c:pt>
                <c:pt idx="640">
                  <c:v>-7.9696937593411192</c:v>
                </c:pt>
                <c:pt idx="641">
                  <c:v>-7.9954339775043621</c:v>
                </c:pt>
                <c:pt idx="642">
                  <c:v>-8.1974809093411007</c:v>
                </c:pt>
                <c:pt idx="643">
                  <c:v>-8.3904850393411312</c:v>
                </c:pt>
                <c:pt idx="644">
                  <c:v>-8.4738441493412324</c:v>
                </c:pt>
                <c:pt idx="645">
                  <c:v>-8.3980906063781333</c:v>
                </c:pt>
                <c:pt idx="646">
                  <c:v>-6.8333280308795574</c:v>
                </c:pt>
                <c:pt idx="647">
                  <c:v>-6.3560270748357475</c:v>
                </c:pt>
                <c:pt idx="648">
                  <c:v>-5.8271911363514253</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-4.7773253093411707</c:v>
                </c:pt>
                <c:pt idx="662">
                  <c:v>-4.8609185693411003</c:v>
                </c:pt>
                <c:pt idx="663">
                  <c:v>-4.667907969341166</c:v>
                </c:pt>
                <c:pt idx="664">
                  <c:v>-4.5721169193410685</c:v>
                </c:pt>
                <c:pt idx="665">
                  <c:v>-4.7189184493411025</c:v>
                </c:pt>
                <c:pt idx="666">
                  <c:v>-4.7706401917900019</c:v>
                </c:pt>
                <c:pt idx="667">
                  <c:v>-4.6327898293411351</c:v>
                </c:pt>
                <c:pt idx="668">
                  <c:v>-4.500445539341186</c:v>
                </c:pt>
                <c:pt idx="669">
                  <c:v>-4.5311488493410792</c:v>
                </c:pt>
                <c:pt idx="670">
                  <c:v>-4.5509296893410038</c:v>
                </c:pt>
                <c:pt idx="671">
                  <c:v>-4.5838646193411314</c:v>
                </c:pt>
                <c:pt idx="672">
                  <c:v>-4.724623030879556</c:v>
                </c:pt>
                <c:pt idx="673">
                  <c:v>-4.8616413734649679</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-7.0644302511592825</c:v>
                </c:pt>
                <c:pt idx="688">
                  <c:v>-6.6243325693410808</c:v>
                </c:pt>
                <c:pt idx="689">
                  <c:v>-6.4662347289156505</c:v>
                </c:pt>
                <c:pt idx="690">
                  <c:v>-6.3248391893410627</c:v>
                </c:pt>
                <c:pt idx="691">
                  <c:v>-6.2932138293411324</c:v>
                </c:pt>
                <c:pt idx="692">
                  <c:v>-6.309637419340973</c:v>
                </c:pt>
                <c:pt idx="693">
                  <c:v>-6.3152183993410773</c:v>
                </c:pt>
                <c:pt idx="694">
                  <c:v>-6.2763210183207345</c:v>
                </c:pt>
                <c:pt idx="695">
                  <c:v>-6.2083986943410814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-2.6653252568411321</c:v>
                </c:pt>
                <c:pt idx="705">
                  <c:v>-2.6543909932541667</c:v>
                </c:pt>
                <c:pt idx="706">
                  <c:v>-2.7705485293410987</c:v>
                </c:pt>
                <c:pt idx="707">
                  <c:v>-2.9429436493410464</c:v>
                </c:pt>
                <c:pt idx="708">
                  <c:v>-3.1452838244431667</c:v>
                </c:pt>
                <c:pt idx="709">
                  <c:v>-3.3545483293409672</c:v>
                </c:pt>
                <c:pt idx="710">
                  <c:v>-3.5717766593411824</c:v>
                </c:pt>
                <c:pt idx="711">
                  <c:v>-3.6909971650857352</c:v>
                </c:pt>
                <c:pt idx="712">
                  <c:v>-3.351523204476095</c:v>
                </c:pt>
                <c:pt idx="713">
                  <c:v>-3.1794448167638021</c:v>
                </c:pt>
                <c:pt idx="714">
                  <c:v>-2.6565835293410913</c:v>
                </c:pt>
                <c:pt idx="715">
                  <c:v>-2.4386206193411057</c:v>
                </c:pt>
                <c:pt idx="716">
                  <c:v>-2.8180218093410607</c:v>
                </c:pt>
                <c:pt idx="717">
                  <c:v>-2.8392555193410907</c:v>
                </c:pt>
                <c:pt idx="718">
                  <c:v>-2.7401313652594217</c:v>
                </c:pt>
                <c:pt idx="719">
                  <c:v>-2.4315151893411375</c:v>
                </c:pt>
                <c:pt idx="720">
                  <c:v>-2.2840896281646512</c:v>
                </c:pt>
                <c:pt idx="721">
                  <c:v>-1.8310919443410967</c:v>
                </c:pt>
                <c:pt idx="722">
                  <c:v>-0.81652532934117561</c:v>
                </c:pt>
                <c:pt idx="723">
                  <c:v>1.4297470706589479</c:v>
                </c:pt>
                <c:pt idx="724">
                  <c:v>4.0843346755568115</c:v>
                </c:pt>
                <c:pt idx="725">
                  <c:v>6.2947534006589478</c:v>
                </c:pt>
                <c:pt idx="726">
                  <c:v>7.2914256406588995</c:v>
                </c:pt>
                <c:pt idx="727">
                  <c:v>8.233714180658918</c:v>
                </c:pt>
                <c:pt idx="728">
                  <c:v>9.0612257706587265</c:v>
                </c:pt>
                <c:pt idx="729">
                  <c:v>9.3383812712385819</c:v>
                </c:pt>
                <c:pt idx="730">
                  <c:v>9.5753254306588609</c:v>
                </c:pt>
                <c:pt idx="731">
                  <c:v>10.707209955658897</c:v>
                </c:pt>
                <c:pt idx="732">
                  <c:v>10.543052690658881</c:v>
                </c:pt>
                <c:pt idx="733">
                  <c:v>10.303269880658775</c:v>
                </c:pt>
                <c:pt idx="734">
                  <c:v>10.354088406562624</c:v>
                </c:pt>
                <c:pt idx="735">
                  <c:v>10.736978915195085</c:v>
                </c:pt>
                <c:pt idx="736">
                  <c:v>10.574102843702336</c:v>
                </c:pt>
                <c:pt idx="737">
                  <c:v>5.6309093556588152</c:v>
                </c:pt>
                <c:pt idx="738">
                  <c:v>4.1312422306589554</c:v>
                </c:pt>
                <c:pt idx="739">
                  <c:v>3.0507835735160995</c:v>
                </c:pt>
                <c:pt idx="740">
                  <c:v>1.5226661706588231</c:v>
                </c:pt>
                <c:pt idx="741">
                  <c:v>0.16376915065892225</c:v>
                </c:pt>
                <c:pt idx="742">
                  <c:v>-0.95999843934120643</c:v>
                </c:pt>
                <c:pt idx="743">
                  <c:v>-1.219899389340978</c:v>
                </c:pt>
                <c:pt idx="744">
                  <c:v>-1.3511389198565253</c:v>
                </c:pt>
                <c:pt idx="745">
                  <c:v>-1.3726985693411125</c:v>
                </c:pt>
                <c:pt idx="746">
                  <c:v>0.61867106702257646</c:v>
                </c:pt>
                <c:pt idx="747">
                  <c:v>1.2670284106589378</c:v>
                </c:pt>
                <c:pt idx="748">
                  <c:v>2.1412365906587487</c:v>
                </c:pt>
                <c:pt idx="749">
                  <c:v>2.5788126806589391</c:v>
                </c:pt>
                <c:pt idx="750">
                  <c:v>2.8605714906588977</c:v>
                </c:pt>
                <c:pt idx="751">
                  <c:v>2.8966142367812582</c:v>
                </c:pt>
                <c:pt idx="752">
                  <c:v>2.9707831106589837</c:v>
                </c:pt>
                <c:pt idx="753">
                  <c:v>3.1741125706588633</c:v>
                </c:pt>
                <c:pt idx="754">
                  <c:v>3.4731538413731897</c:v>
                </c:pt>
                <c:pt idx="755">
                  <c:v>6.2956197163731726</c:v>
                </c:pt>
                <c:pt idx="756">
                  <c:v>6.3634985006588876</c:v>
                </c:pt>
                <c:pt idx="757">
                  <c:v>6.8407693906588545</c:v>
                </c:pt>
                <c:pt idx="758">
                  <c:v>6.9229893286181685</c:v>
                </c:pt>
                <c:pt idx="759">
                  <c:v>6.891450020658823</c:v>
                </c:pt>
                <c:pt idx="760">
                  <c:v>7.1989827306589458</c:v>
                </c:pt>
                <c:pt idx="761">
                  <c:v>7.5729675406587775</c:v>
                </c:pt>
                <c:pt idx="762">
                  <c:v>7.6415702156051708</c:v>
                </c:pt>
                <c:pt idx="763">
                  <c:v>8.4747753700527539</c:v>
                </c:pt>
                <c:pt idx="764">
                  <c:v>8.4132941806590509</c:v>
                </c:pt>
                <c:pt idx="765">
                  <c:v>8.2518173806588493</c:v>
                </c:pt>
                <c:pt idx="766">
                  <c:v>8.2356383106588549</c:v>
                </c:pt>
                <c:pt idx="767">
                  <c:v>8.4375065906589253</c:v>
                </c:pt>
                <c:pt idx="768">
                  <c:v>8.5067299906588136</c:v>
                </c:pt>
                <c:pt idx="769">
                  <c:v>8.5432091906588319</c:v>
                </c:pt>
                <c:pt idx="770">
                  <c:v>8.65532853410717</c:v>
                </c:pt>
                <c:pt idx="771">
                  <c:v>8.1068118889922971</c:v>
                </c:pt>
                <c:pt idx="772">
                  <c:v>7.5056425606589556</c:v>
                </c:pt>
                <c:pt idx="773">
                  <c:v>7.2716913906588845</c:v>
                </c:pt>
                <c:pt idx="774">
                  <c:v>7.1699362306587808</c:v>
                </c:pt>
                <c:pt idx="775">
                  <c:v>7.0493131106588915</c:v>
                </c:pt>
                <c:pt idx="776">
                  <c:v>7.0455732948564105</c:v>
                </c:pt>
                <c:pt idx="777">
                  <c:v>6.9895957506588271</c:v>
                </c:pt>
                <c:pt idx="778">
                  <c:v>7.3599522431590287</c:v>
                </c:pt>
                <c:pt idx="779">
                  <c:v>7.936171956974718</c:v>
                </c:pt>
                <c:pt idx="780">
                  <c:v>7.6536602306589545</c:v>
                </c:pt>
                <c:pt idx="781">
                  <c:v>7.1762137306589722</c:v>
                </c:pt>
                <c:pt idx="782">
                  <c:v>6.5925302554011296</c:v>
                </c:pt>
                <c:pt idx="783">
                  <c:v>6.0156404106588672</c:v>
                </c:pt>
                <c:pt idx="784">
                  <c:v>5.5561202506588785</c:v>
                </c:pt>
                <c:pt idx="785">
                  <c:v>4.6640080306589526</c:v>
                </c:pt>
                <c:pt idx="786">
                  <c:v>3.8045826206588456</c:v>
                </c:pt>
                <c:pt idx="787">
                  <c:v>3.1003913473256608</c:v>
                </c:pt>
                <c:pt idx="788">
                  <c:v>0.6663245332230916</c:v>
                </c:pt>
                <c:pt idx="789">
                  <c:v>-4.4442639341127806E-2</c:v>
                </c:pt>
                <c:pt idx="790">
                  <c:v>-1.0084194593411269</c:v>
                </c:pt>
                <c:pt idx="791">
                  <c:v>-1.7223188393411859</c:v>
                </c:pt>
                <c:pt idx="792">
                  <c:v>-2.1967947693411682</c:v>
                </c:pt>
                <c:pt idx="793">
                  <c:v>-2.5918168142390527</c:v>
                </c:pt>
                <c:pt idx="794">
                  <c:v>-3.073751851949754</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-1.3435175693410484</c:v>
                </c:pt>
                <c:pt idx="804">
                  <c:v>-1.2271787938308734</c:v>
                </c:pt>
                <c:pt idx="805">
                  <c:v>-1.053122829340964</c:v>
                </c:pt>
                <c:pt idx="806">
                  <c:v>-0.93466106934099003</c:v>
                </c:pt>
                <c:pt idx="807">
                  <c:v>-0.74205712934093526</c:v>
                </c:pt>
                <c:pt idx="808">
                  <c:v>-0.38990055934102985</c:v>
                </c:pt>
                <c:pt idx="809">
                  <c:v>-3.7098775526629962E-2</c:v>
                </c:pt>
                <c:pt idx="810">
                  <c:v>0.16596730565888151</c:v>
                </c:pt>
                <c:pt idx="811">
                  <c:v>1.9370654306589059</c:v>
                </c:pt>
                <c:pt idx="812">
                  <c:v>2.1480564606588617</c:v>
                </c:pt>
                <c:pt idx="813">
                  <c:v>2.3750312206589541</c:v>
                </c:pt>
                <c:pt idx="814">
                  <c:v>2.4985433006588207</c:v>
                </c:pt>
                <c:pt idx="815">
                  <c:v>2.6920332706589676</c:v>
                </c:pt>
                <c:pt idx="816">
                  <c:v>2.8944310904527555</c:v>
                </c:pt>
                <c:pt idx="817">
                  <c:v>3.1976483706589791</c:v>
                </c:pt>
                <c:pt idx="818">
                  <c:v>3.3881283406590654</c:v>
                </c:pt>
                <c:pt idx="819">
                  <c:v>3.5434058219632592</c:v>
                </c:pt>
                <c:pt idx="820">
                  <c:v>4.2347346167054143</c:v>
                </c:pt>
                <c:pt idx="821">
                  <c:v>4.3051510306588465</c:v>
                </c:pt>
                <c:pt idx="822">
                  <c:v>4.3857066056589264</c:v>
                </c:pt>
                <c:pt idx="823">
                  <c:v>4.4004938906587512</c:v>
                </c:pt>
                <c:pt idx="824">
                  <c:v>4.5160922306589795</c:v>
                </c:pt>
                <c:pt idx="825">
                  <c:v>4.6658751506587715</c:v>
                </c:pt>
                <c:pt idx="826">
                  <c:v>4.8883069906589895</c:v>
                </c:pt>
                <c:pt idx="827">
                  <c:v>4.9551596574628149</c:v>
                </c:pt>
                <c:pt idx="828">
                  <c:v>4.9309420973255564</c:v>
                </c:pt>
                <c:pt idx="829">
                  <c:v>5.0619850020874342</c:v>
                </c:pt>
                <c:pt idx="830">
                  <c:v>5.1049554706589682</c:v>
                </c:pt>
                <c:pt idx="831">
                  <c:v>5.0352704506587997</c:v>
                </c:pt>
                <c:pt idx="832">
                  <c:v>4.9802450006588463</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3.0946547424868132</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-2.3162227593411844</c:v>
                </c:pt>
                <c:pt idx="850">
                  <c:v>-1.9105099507843306</c:v>
                </c:pt>
                <c:pt idx="851">
                  <c:v>-1.3504198593410601</c:v>
                </c:pt>
                <c:pt idx="852">
                  <c:v>-0.89919756934105455</c:v>
                </c:pt>
                <c:pt idx="853">
                  <c:v>-1.0178515493411453</c:v>
                </c:pt>
                <c:pt idx="854">
                  <c:v>-1.2166731739922341</c:v>
                </c:pt>
                <c:pt idx="855">
                  <c:v>-0.24791792069237356</c:v>
                </c:pt>
                <c:pt idx="856">
                  <c:v>-0.29130155934110746</c:v>
                </c:pt>
                <c:pt idx="857">
                  <c:v>-0.37313161934105232</c:v>
                </c:pt>
                <c:pt idx="858">
                  <c:v>-0.21626536934115864</c:v>
                </c:pt>
                <c:pt idx="859">
                  <c:v>-0.1065425693411016</c:v>
                </c:pt>
                <c:pt idx="860">
                  <c:v>-0.27919327304473995</c:v>
                </c:pt>
                <c:pt idx="861">
                  <c:v>-7.1954039341093803E-2</c:v>
                </c:pt>
                <c:pt idx="862">
                  <c:v>0.23581416065893279</c:v>
                </c:pt>
                <c:pt idx="863">
                  <c:v>0.33011965065884441</c:v>
                </c:pt>
                <c:pt idx="864">
                  <c:v>0.9289111806588296</c:v>
                </c:pt>
                <c:pt idx="865">
                  <c:v>1.5124774306589481</c:v>
                </c:pt>
                <c:pt idx="866">
                  <c:v>4.9310148056588901</c:v>
                </c:pt>
                <c:pt idx="867">
                  <c:v>5.3335582406590447</c:v>
                </c:pt>
                <c:pt idx="868">
                  <c:v>6.0581907606588974</c:v>
                </c:pt>
                <c:pt idx="869">
                  <c:v>6.4783161006587884</c:v>
                </c:pt>
                <c:pt idx="870">
                  <c:v>6.628209956432209</c:v>
                </c:pt>
                <c:pt idx="871">
                  <c:v>6.8648820468205178</c:v>
                </c:pt>
                <c:pt idx="872">
                  <c:v>6.3904652201325547</c:v>
                </c:pt>
                <c:pt idx="873">
                  <c:v>5.9813209806588876</c:v>
                </c:pt>
                <c:pt idx="874">
                  <c:v>5.7016883406588681</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2.5806029255041776</c:v>
                </c:pt>
                <c:pt idx="884">
                  <c:v>4.5146670921973904</c:v>
                </c:pt>
                <c:pt idx="885">
                  <c:v>5.4353444206589074</c:v>
                </c:pt>
                <c:pt idx="886">
                  <c:v>5.7527859306589502</c:v>
                </c:pt>
                <c:pt idx="887">
                  <c:v>6.0576515806589395</c:v>
                </c:pt>
                <c:pt idx="888">
                  <c:v>6.752736859230275</c:v>
                </c:pt>
                <c:pt idx="889">
                  <c:v>6.7472592506587858</c:v>
                </c:pt>
                <c:pt idx="890">
                  <c:v>6.3128760306589218</c:v>
                </c:pt>
                <c:pt idx="891">
                  <c:v>6.3765715106587475</c:v>
                </c:pt>
                <c:pt idx="892">
                  <c:v>6.4215674592302889</c:v>
                </c:pt>
                <c:pt idx="893">
                  <c:v>8.3201281806588234</c:v>
                </c:pt>
                <c:pt idx="894">
                  <c:v>8.2497586517113781</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-5.6762684077250807</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-5.4853490293410729</c:v>
                </c:pt>
                <c:pt idx="13">
                  <c:v>-5.3613495193410614</c:v>
                </c:pt>
                <c:pt idx="14">
                  <c:v>-6.0106758493409913</c:v>
                </c:pt>
                <c:pt idx="15">
                  <c:v>-6.9791459493411194</c:v>
                </c:pt>
                <c:pt idx="16">
                  <c:v>-7.1971543093410659</c:v>
                </c:pt>
                <c:pt idx="17">
                  <c:v>-7.4819508793411416</c:v>
                </c:pt>
                <c:pt idx="18">
                  <c:v>-8.0968100393410705</c:v>
                </c:pt>
                <c:pt idx="19">
                  <c:v>-8.2488742836269449</c:v>
                </c:pt>
                <c:pt idx="20">
                  <c:v>-6.8623101493411545</c:v>
                </c:pt>
                <c:pt idx="21">
                  <c:v>-5.8652570493411957</c:v>
                </c:pt>
                <c:pt idx="22">
                  <c:v>-5.7312711893410722</c:v>
                </c:pt>
                <c:pt idx="23">
                  <c:v>-5.4101370945935718</c:v>
                </c:pt>
                <c:pt idx="24">
                  <c:v>-4.3314262393411704</c:v>
                </c:pt>
                <c:pt idx="25">
                  <c:v>-1.761435669341296</c:v>
                </c:pt>
                <c:pt idx="26">
                  <c:v>1.9507542106588573</c:v>
                </c:pt>
                <c:pt idx="27">
                  <c:v>5.7559919006588416</c:v>
                </c:pt>
                <c:pt idx="28">
                  <c:v>9.1851021074264505</c:v>
                </c:pt>
                <c:pt idx="29">
                  <c:v>10.846491170658979</c:v>
                </c:pt>
                <c:pt idx="30">
                  <c:v>11.342896690658959</c:v>
                </c:pt>
                <c:pt idx="31">
                  <c:v>11.541081250658975</c:v>
                </c:pt>
                <c:pt idx="32">
                  <c:v>11.53900600797842</c:v>
                </c:pt>
                <c:pt idx="33">
                  <c:v>11.588181280658928</c:v>
                </c:pt>
                <c:pt idx="34">
                  <c:v>11.339389160658939</c:v>
                </c:pt>
                <c:pt idx="35">
                  <c:v>11.597628480658752</c:v>
                </c:pt>
                <c:pt idx="36">
                  <c:v>12.369752760658855</c:v>
                </c:pt>
                <c:pt idx="37">
                  <c:v>12.527721600658726</c:v>
                </c:pt>
                <c:pt idx="38">
                  <c:v>11.937665900658942</c:v>
                </c:pt>
                <c:pt idx="39">
                  <c:v>11.084558330658922</c:v>
                </c:pt>
                <c:pt idx="40">
                  <c:v>10.180935470658909</c:v>
                </c:pt>
                <c:pt idx="41">
                  <c:v>9.1222781806588564</c:v>
                </c:pt>
                <c:pt idx="42">
                  <c:v>7.9282731506588124</c:v>
                </c:pt>
                <c:pt idx="43">
                  <c:v>6.1785560706588942</c:v>
                </c:pt>
                <c:pt idx="44">
                  <c:v>4.0689116206588665</c:v>
                </c:pt>
                <c:pt idx="45">
                  <c:v>2.3949598806589427</c:v>
                </c:pt>
                <c:pt idx="46">
                  <c:v>1.9629608406587535</c:v>
                </c:pt>
                <c:pt idx="47">
                  <c:v>1.981948100659068</c:v>
                </c:pt>
                <c:pt idx="48">
                  <c:v>1.7857320106589598</c:v>
                </c:pt>
                <c:pt idx="49">
                  <c:v>1.3302579714752514</c:v>
                </c:pt>
                <c:pt idx="50">
                  <c:v>1.0479393206588978</c:v>
                </c:pt>
                <c:pt idx="51">
                  <c:v>0.83385838065885365</c:v>
                </c:pt>
                <c:pt idx="52">
                  <c:v>0.52305106065883034</c:v>
                </c:pt>
                <c:pt idx="53">
                  <c:v>0.30849675065887538</c:v>
                </c:pt>
                <c:pt idx="54">
                  <c:v>-0.46868959995326565</c:v>
                </c:pt>
                <c:pt idx="55">
                  <c:v>-1.5260402693411521</c:v>
                </c:pt>
                <c:pt idx="56">
                  <c:v>-2.231075419341078</c:v>
                </c:pt>
                <c:pt idx="57">
                  <c:v>-2.9591839893410987</c:v>
                </c:pt>
                <c:pt idx="58">
                  <c:v>-3.7869447893409958</c:v>
                </c:pt>
                <c:pt idx="59">
                  <c:v>-3.844556289341071</c:v>
                </c:pt>
                <c:pt idx="60">
                  <c:v>-3.8883060493412391</c:v>
                </c:pt>
                <c:pt idx="61">
                  <c:v>-4.0825384693411308</c:v>
                </c:pt>
                <c:pt idx="62">
                  <c:v>-3.9318621438091781</c:v>
                </c:pt>
                <c:pt idx="63">
                  <c:v>-3.1500719893412423</c:v>
                </c:pt>
                <c:pt idx="64">
                  <c:v>-1.800501579340974</c:v>
                </c:pt>
                <c:pt idx="65">
                  <c:v>-0.64427718934102529</c:v>
                </c:pt>
                <c:pt idx="66">
                  <c:v>6.259736880332413E-2</c:v>
                </c:pt>
                <c:pt idx="67">
                  <c:v>0.67664543065898186</c:v>
                </c:pt>
                <c:pt idx="68">
                  <c:v>2.3097283206588171</c:v>
                </c:pt>
                <c:pt idx="69">
                  <c:v>3.6315182206588585</c:v>
                </c:pt>
                <c:pt idx="70">
                  <c:v>4.584504220659035</c:v>
                </c:pt>
                <c:pt idx="71">
                  <c:v>5.3245363069475795</c:v>
                </c:pt>
                <c:pt idx="72">
                  <c:v>5.1246404706589264</c:v>
                </c:pt>
                <c:pt idx="73">
                  <c:v>4.4483924306588492</c:v>
                </c:pt>
                <c:pt idx="74">
                  <c:v>4.0635511506589044</c:v>
                </c:pt>
                <c:pt idx="75">
                  <c:v>3.1278769770506898</c:v>
                </c:pt>
                <c:pt idx="76">
                  <c:v>2.2848080206586867</c:v>
                </c:pt>
                <c:pt idx="77">
                  <c:v>1.4333858706588671</c:v>
                </c:pt>
                <c:pt idx="78">
                  <c:v>-0.32595852934105163</c:v>
                </c:pt>
                <c:pt idx="79">
                  <c:v>-2.4087630126400654</c:v>
                </c:pt>
                <c:pt idx="80">
                  <c:v>-4.0918809193410475</c:v>
                </c:pt>
                <c:pt idx="81">
                  <c:v>-5.0797517493412014</c:v>
                </c:pt>
                <c:pt idx="82">
                  <c:v>-5.1596181893412334</c:v>
                </c:pt>
                <c:pt idx="83">
                  <c:v>-5.2144645493411108</c:v>
                </c:pt>
                <c:pt idx="84">
                  <c:v>-4.9349995693411017</c:v>
                </c:pt>
                <c:pt idx="85">
                  <c:v>-0.45146976112197063</c:v>
                </c:pt>
                <c:pt idx="86">
                  <c:v>-0.14848293934103676</c:v>
                </c:pt>
                <c:pt idx="87">
                  <c:v>-0.28966336934115622</c:v>
                </c:pt>
                <c:pt idx="88">
                  <c:v>-0.22496109108023202</c:v>
                </c:pt>
                <c:pt idx="89">
                  <c:v>1.7920693147168407</c:v>
                </c:pt>
                <c:pt idx="90">
                  <c:v>1.9953325106588848</c:v>
                </c:pt>
                <c:pt idx="91">
                  <c:v>2.1610311606588795</c:v>
                </c:pt>
                <c:pt idx="92">
                  <c:v>2.0868208206589429</c:v>
                </c:pt>
                <c:pt idx="93">
                  <c:v>2.2855075006590404</c:v>
                </c:pt>
                <c:pt idx="94">
                  <c:v>2.2404919706589812</c:v>
                </c:pt>
                <c:pt idx="95">
                  <c:v>2.4683801106588135</c:v>
                </c:pt>
                <c:pt idx="96">
                  <c:v>2.6192354306588834</c:v>
                </c:pt>
                <c:pt idx="97">
                  <c:v>5.4778284539147029</c:v>
                </c:pt>
                <c:pt idx="98">
                  <c:v>5.909742890658884</c:v>
                </c:pt>
                <c:pt idx="99">
                  <c:v>6.157034915194906</c:v>
                </c:pt>
                <c:pt idx="100">
                  <c:v>6.3123333706589282</c:v>
                </c:pt>
                <c:pt idx="101">
                  <c:v>6.2266097506589704</c:v>
                </c:pt>
                <c:pt idx="102">
                  <c:v>6.2163499000466427</c:v>
                </c:pt>
                <c:pt idx="103">
                  <c:v>4.544989906268774</c:v>
                </c:pt>
                <c:pt idx="104">
                  <c:v>4.4512471206589828</c:v>
                </c:pt>
                <c:pt idx="105">
                  <c:v>4.9255378806590056</c:v>
                </c:pt>
                <c:pt idx="106">
                  <c:v>5.5951013706589645</c:v>
                </c:pt>
                <c:pt idx="107">
                  <c:v>5.6578242758969619</c:v>
                </c:pt>
                <c:pt idx="108">
                  <c:v>5.7875918906590442</c:v>
                </c:pt>
                <c:pt idx="109">
                  <c:v>6.2332820006587903</c:v>
                </c:pt>
                <c:pt idx="110">
                  <c:v>6.2454194306589095</c:v>
                </c:pt>
                <c:pt idx="111">
                  <c:v>2.7322506306589642</c:v>
                </c:pt>
                <c:pt idx="112">
                  <c:v>2.1817387706587832</c:v>
                </c:pt>
                <c:pt idx="113">
                  <c:v>1.2183440606588931</c:v>
                </c:pt>
                <c:pt idx="114">
                  <c:v>0.50307765065876764</c:v>
                </c:pt>
                <c:pt idx="115">
                  <c:v>-0.15342422934107008</c:v>
                </c:pt>
                <c:pt idx="116">
                  <c:v>-0.29568366407792762</c:v>
                </c:pt>
                <c:pt idx="117">
                  <c:v>-0.30946788849000517</c:v>
                </c:pt>
                <c:pt idx="118">
                  <c:v>-8.0462582300384628E-3</c:v>
                </c:pt>
                <c:pt idx="119">
                  <c:v>9.3549330659001867E-2</c:v>
                </c:pt>
                <c:pt idx="120">
                  <c:v>0.83215911065870884</c:v>
                </c:pt>
                <c:pt idx="121">
                  <c:v>1.5087502791437273</c:v>
                </c:pt>
                <c:pt idx="122">
                  <c:v>1.9398245606588063</c:v>
                </c:pt>
                <c:pt idx="123">
                  <c:v>2.1362360506589382</c:v>
                </c:pt>
                <c:pt idx="124">
                  <c:v>2.3762678606588663</c:v>
                </c:pt>
                <c:pt idx="125">
                  <c:v>2.5155750735160467</c:v>
                </c:pt>
                <c:pt idx="126">
                  <c:v>2.2136793612144885</c:v>
                </c:pt>
                <c:pt idx="127">
                  <c:v>2.2164554306588036</c:v>
                </c:pt>
                <c:pt idx="128">
                  <c:v>2.4051119006589232</c:v>
                </c:pt>
                <c:pt idx="129">
                  <c:v>3.7922664806589377</c:v>
                </c:pt>
                <c:pt idx="130">
                  <c:v>3.9873107952421996</c:v>
                </c:pt>
                <c:pt idx="131">
                  <c:v>3.6230944806587932</c:v>
                </c:pt>
                <c:pt idx="132">
                  <c:v>3.2334559706588353</c:v>
                </c:pt>
                <c:pt idx="133">
                  <c:v>2.8545620828327571</c:v>
                </c:pt>
                <c:pt idx="134">
                  <c:v>2.2256031486075498</c:v>
                </c:pt>
                <c:pt idx="135">
                  <c:v>2.2300612406588556</c:v>
                </c:pt>
                <c:pt idx="136">
                  <c:v>1.6508974406588961</c:v>
                </c:pt>
                <c:pt idx="137">
                  <c:v>0.6445563506588321</c:v>
                </c:pt>
                <c:pt idx="138">
                  <c:v>1.7789730658890342E-2</c:v>
                </c:pt>
                <c:pt idx="139">
                  <c:v>-0.946967977943175</c:v>
                </c:pt>
                <c:pt idx="140">
                  <c:v>-1.9342425493411239</c:v>
                </c:pt>
                <c:pt idx="141">
                  <c:v>-2.6733976093411544</c:v>
                </c:pt>
                <c:pt idx="142">
                  <c:v>-5.5282074784319946</c:v>
                </c:pt>
                <c:pt idx="143">
                  <c:v>-6.0218095188360454</c:v>
                </c:pt>
                <c:pt idx="144">
                  <c:v>-6.3681609193410882</c:v>
                </c:pt>
                <c:pt idx="145">
                  <c:v>-6.3939472093411354</c:v>
                </c:pt>
                <c:pt idx="146">
                  <c:v>-6.2774370093410283</c:v>
                </c:pt>
                <c:pt idx="147">
                  <c:v>-6.7434217309572384</c:v>
                </c:pt>
                <c:pt idx="148">
                  <c:v>-7.145714269341064</c:v>
                </c:pt>
                <c:pt idx="149">
                  <c:v>-6.8625585693410942</c:v>
                </c:pt>
                <c:pt idx="150">
                  <c:v>-10.334149683265224</c:v>
                </c:pt>
                <c:pt idx="151">
                  <c:v>-10.968231209340955</c:v>
                </c:pt>
                <c:pt idx="152">
                  <c:v>-11.582090399128282</c:v>
                </c:pt>
                <c:pt idx="153">
                  <c:v>-12.173051769341098</c:v>
                </c:pt>
                <c:pt idx="154">
                  <c:v>-12.043028409341247</c:v>
                </c:pt>
                <c:pt idx="155">
                  <c:v>-12.057895612819404</c:v>
                </c:pt>
                <c:pt idx="156">
                  <c:v>-12.435066889341069</c:v>
                </c:pt>
                <c:pt idx="157">
                  <c:v>-12.705600729341086</c:v>
                </c:pt>
                <c:pt idx="158">
                  <c:v>-12.554510069341077</c:v>
                </c:pt>
                <c:pt idx="159">
                  <c:v>-12.186515504824907</c:v>
                </c:pt>
                <c:pt idx="160">
                  <c:v>-11.984706619341102</c:v>
                </c:pt>
                <c:pt idx="161">
                  <c:v>-11.696958759341229</c:v>
                </c:pt>
                <c:pt idx="162">
                  <c:v>-11.481002362819439</c:v>
                </c:pt>
                <c:pt idx="163">
                  <c:v>-11.509494114795675</c:v>
                </c:pt>
                <c:pt idx="164">
                  <c:v>-10.635920569341081</c:v>
                </c:pt>
                <c:pt idx="165">
                  <c:v>-10.189890989341123</c:v>
                </c:pt>
                <c:pt idx="166">
                  <c:v>-9.1605109093410277</c:v>
                </c:pt>
                <c:pt idx="167">
                  <c:v>-7.7551364097666067</c:v>
                </c:pt>
                <c:pt idx="168">
                  <c:v>-7.152625259341086</c:v>
                </c:pt>
                <c:pt idx="169">
                  <c:v>-7.1558202836267899</c:v>
                </c:pt>
                <c:pt idx="170">
                  <c:v>-5.0520625693410866</c:v>
                </c:pt>
                <c:pt idx="171">
                  <c:v>-4.9896956713817824</c:v>
                </c:pt>
                <c:pt idx="172">
                  <c:v>-4.7278683509501604</c:v>
                </c:pt>
                <c:pt idx="173">
                  <c:v>-4.4541687393411564</c:v>
                </c:pt>
                <c:pt idx="174">
                  <c:v>-4.3320818593411285</c:v>
                </c:pt>
                <c:pt idx="175">
                  <c:v>-4.319623399341018</c:v>
                </c:pt>
                <c:pt idx="176">
                  <c:v>-4.3809476219727088</c:v>
                </c:pt>
                <c:pt idx="177">
                  <c:v>-3.6508979347256769</c:v>
                </c:pt>
                <c:pt idx="178">
                  <c:v>-3.8723033393410562</c:v>
                </c:pt>
                <c:pt idx="179">
                  <c:v>-4.0157491293411676</c:v>
                </c:pt>
                <c:pt idx="180">
                  <c:v>-3.8722601793411631</c:v>
                </c:pt>
                <c:pt idx="181">
                  <c:v>-3.4305032593411795</c:v>
                </c:pt>
                <c:pt idx="182">
                  <c:v>-2.8928075693411275</c:v>
                </c:pt>
                <c:pt idx="183">
                  <c:v>-2.3891810193410952</c:v>
                </c:pt>
                <c:pt idx="184">
                  <c:v>-2.1925747821071466</c:v>
                </c:pt>
                <c:pt idx="185">
                  <c:v>-1.0491550520997208</c:v>
                </c:pt>
                <c:pt idx="186">
                  <c:v>-0.85630353934095638</c:v>
                </c:pt>
                <c:pt idx="187">
                  <c:v>-0.32855429934115027</c:v>
                </c:pt>
                <c:pt idx="188">
                  <c:v>0.31265993065903785</c:v>
                </c:pt>
                <c:pt idx="189">
                  <c:v>1.6288356221482729</c:v>
                </c:pt>
                <c:pt idx="190">
                  <c:v>3.1342217506589996</c:v>
                </c:pt>
                <c:pt idx="191">
                  <c:v>4.5738813506590077</c:v>
                </c:pt>
                <c:pt idx="192">
                  <c:v>5.8573330556588115</c:v>
                </c:pt>
                <c:pt idx="193">
                  <c:v>13.338116072168322</c:v>
                </c:pt>
                <c:pt idx="194">
                  <c:v>15.141886420658949</c:v>
                </c:pt>
                <c:pt idx="195">
                  <c:v>17.450672826263318</c:v>
                </c:pt>
                <c:pt idx="196">
                  <c:v>20.071617280658842</c:v>
                </c:pt>
                <c:pt idx="197">
                  <c:v>22.636610080659025</c:v>
                </c:pt>
                <c:pt idx="198">
                  <c:v>24.196979860658995</c:v>
                </c:pt>
                <c:pt idx="199">
                  <c:v>25.310480720659012</c:v>
                </c:pt>
                <c:pt idx="200">
                  <c:v>25.843087890429153</c:v>
                </c:pt>
                <c:pt idx="201">
                  <c:v>28.394261430658911</c:v>
                </c:pt>
                <c:pt idx="202">
                  <c:v>28.403970880658974</c:v>
                </c:pt>
                <c:pt idx="203">
                  <c:v>28.280543910658938</c:v>
                </c:pt>
                <c:pt idx="204">
                  <c:v>28.019467930658848</c:v>
                </c:pt>
                <c:pt idx="205">
                  <c:v>27.569137470658816</c:v>
                </c:pt>
                <c:pt idx="206">
                  <c:v>26.925488441297162</c:v>
                </c:pt>
                <c:pt idx="207">
                  <c:v>26.039987540658977</c:v>
                </c:pt>
                <c:pt idx="208">
                  <c:v>25.27371765288111</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7.1164039360352467</c:v>
                </c:pt>
                <c:pt idx="220">
                  <c:v>7.4107058106589676</c:v>
                </c:pt>
                <c:pt idx="221">
                  <c:v>7.6259024306589458</c:v>
                </c:pt>
                <c:pt idx="222">
                  <c:v>7.8208754306588961</c:v>
                </c:pt>
                <c:pt idx="223">
                  <c:v>7.2615688706589605</c:v>
                </c:pt>
                <c:pt idx="224">
                  <c:v>6.3162563606589259</c:v>
                </c:pt>
                <c:pt idx="225">
                  <c:v>6.2086263706589335</c:v>
                </c:pt>
                <c:pt idx="226">
                  <c:v>5.2662160476802296</c:v>
                </c:pt>
                <c:pt idx="227">
                  <c:v>4.8635022506587635</c:v>
                </c:pt>
                <c:pt idx="228">
                  <c:v>4.0682801606589845</c:v>
                </c:pt>
                <c:pt idx="229">
                  <c:v>3.4216427106588392</c:v>
                </c:pt>
                <c:pt idx="230">
                  <c:v>2.5225398372521832</c:v>
                </c:pt>
                <c:pt idx="231">
                  <c:v>2.8677561449446074</c:v>
                </c:pt>
                <c:pt idx="232">
                  <c:v>3.2346857740933075</c:v>
                </c:pt>
                <c:pt idx="233">
                  <c:v>3.6005520706587504</c:v>
                </c:pt>
                <c:pt idx="234">
                  <c:v>3.8816557606587421</c:v>
                </c:pt>
                <c:pt idx="235">
                  <c:v>3.8801840006590171</c:v>
                </c:pt>
                <c:pt idx="236">
                  <c:v>4.2689359106589437</c:v>
                </c:pt>
                <c:pt idx="237">
                  <c:v>5.0453495937023796</c:v>
                </c:pt>
                <c:pt idx="238">
                  <c:v>4.8362749306588464</c:v>
                </c:pt>
                <c:pt idx="239">
                  <c:v>13.816750905406536</c:v>
                </c:pt>
                <c:pt idx="240">
                  <c:v>14.719252770658798</c:v>
                </c:pt>
                <c:pt idx="241">
                  <c:v>15.170263450860848</c:v>
                </c:pt>
                <c:pt idx="242">
                  <c:v>15.173625430658888</c:v>
                </c:pt>
                <c:pt idx="243">
                  <c:v>15.974361541770012</c:v>
                </c:pt>
                <c:pt idx="244">
                  <c:v>14.902866760658753</c:v>
                </c:pt>
                <c:pt idx="245">
                  <c:v>13.239794390659085</c:v>
                </c:pt>
                <c:pt idx="246">
                  <c:v>12.521098000658812</c:v>
                </c:pt>
                <c:pt idx="247">
                  <c:v>12.667630270658959</c:v>
                </c:pt>
                <c:pt idx="248">
                  <c:v>13.093052955911432</c:v>
                </c:pt>
                <c:pt idx="249">
                  <c:v>13.30979747065896</c:v>
                </c:pt>
                <c:pt idx="250">
                  <c:v>13.13620206480519</c:v>
                </c:pt>
                <c:pt idx="251">
                  <c:v>12.247570748840662</c:v>
                </c:pt>
                <c:pt idx="252">
                  <c:v>12.540900850659085</c:v>
                </c:pt>
                <c:pt idx="253">
                  <c:v>12.573212399080052</c:v>
                </c:pt>
                <c:pt idx="254">
                  <c:v>12.30613119065886</c:v>
                </c:pt>
                <c:pt idx="255">
                  <c:v>12.198180620658945</c:v>
                </c:pt>
                <c:pt idx="256">
                  <c:v>12.779457510658872</c:v>
                </c:pt>
                <c:pt idx="257">
                  <c:v>13.933558100658971</c:v>
                </c:pt>
                <c:pt idx="258">
                  <c:v>15.242161093702563</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8.5476211406589169</c:v>
                </c:pt>
                <c:pt idx="269">
                  <c:v>8.8774320921974343</c:v>
                </c:pt>
                <c:pt idx="270">
                  <c:v>8.6707838372523689</c:v>
                </c:pt>
                <c:pt idx="271">
                  <c:v>8.9654327406590575</c:v>
                </c:pt>
                <c:pt idx="272">
                  <c:v>9.0265472406590508</c:v>
                </c:pt>
                <c:pt idx="273">
                  <c:v>9.0821012806589749</c:v>
                </c:pt>
                <c:pt idx="274">
                  <c:v>9.8718847383511701</c:v>
                </c:pt>
                <c:pt idx="275">
                  <c:v>10.83519658065882</c:v>
                </c:pt>
                <c:pt idx="276">
                  <c:v>11.815445860658958</c:v>
                </c:pt>
                <c:pt idx="277">
                  <c:v>12.956757290658896</c:v>
                </c:pt>
                <c:pt idx="278">
                  <c:v>11.197098673516038</c:v>
                </c:pt>
                <c:pt idx="279">
                  <c:v>9.8288989406589859</c:v>
                </c:pt>
                <c:pt idx="280">
                  <c:v>8.0656932706589117</c:v>
                </c:pt>
                <c:pt idx="281">
                  <c:v>7.1105834806588319</c:v>
                </c:pt>
                <c:pt idx="282">
                  <c:v>5.6249372006589464</c:v>
                </c:pt>
                <c:pt idx="283">
                  <c:v>4.2450229145297564</c:v>
                </c:pt>
                <c:pt idx="284">
                  <c:v>3.1384450006589448</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-2.4112532158057687</c:v>
                </c:pt>
                <c:pt idx="293">
                  <c:v>-1.9769695693411378</c:v>
                </c:pt>
                <c:pt idx="294">
                  <c:v>-1.6593137511591738</c:v>
                </c:pt>
                <c:pt idx="295">
                  <c:v>-1.1169125193412297</c:v>
                </c:pt>
                <c:pt idx="296">
                  <c:v>-0.85208383934113385</c:v>
                </c:pt>
                <c:pt idx="297">
                  <c:v>-0.43364848934115263</c:v>
                </c:pt>
                <c:pt idx="298">
                  <c:v>-0.12494432934099109</c:v>
                </c:pt>
                <c:pt idx="299">
                  <c:v>0.44934320843680076</c:v>
                </c:pt>
                <c:pt idx="300">
                  <c:v>1.0552693006588778</c:v>
                </c:pt>
                <c:pt idx="301">
                  <c:v>1.1529733906589428</c:v>
                </c:pt>
                <c:pt idx="302">
                  <c:v>4.0845611753397577</c:v>
                </c:pt>
                <c:pt idx="303">
                  <c:v>4.5347757906588981</c:v>
                </c:pt>
                <c:pt idx="304">
                  <c:v>5.5638482658238271</c:v>
                </c:pt>
                <c:pt idx="305">
                  <c:v>6.7456302206588106</c:v>
                </c:pt>
                <c:pt idx="306">
                  <c:v>6.980241685978041</c:v>
                </c:pt>
                <c:pt idx="307">
                  <c:v>16.783805430658845</c:v>
                </c:pt>
                <c:pt idx="308">
                  <c:v>18.334792460658793</c:v>
                </c:pt>
                <c:pt idx="309">
                  <c:v>18.137090460962035</c:v>
                </c:pt>
                <c:pt idx="310">
                  <c:v>16.467421650659119</c:v>
                </c:pt>
                <c:pt idx="311">
                  <c:v>14.679326610658952</c:v>
                </c:pt>
                <c:pt idx="312">
                  <c:v>13.579745850659107</c:v>
                </c:pt>
                <c:pt idx="313">
                  <c:v>13.283782713487129</c:v>
                </c:pt>
                <c:pt idx="314">
                  <c:v>12.693067430658868</c:v>
                </c:pt>
                <c:pt idx="315">
                  <c:v>4.9863282023979014</c:v>
                </c:pt>
                <c:pt idx="316">
                  <c:v>2.8099072906590132</c:v>
                </c:pt>
                <c:pt idx="317">
                  <c:v>-1.4348770493410541</c:v>
                </c:pt>
                <c:pt idx="318">
                  <c:v>-3.8559583293409032</c:v>
                </c:pt>
                <c:pt idx="319">
                  <c:v>-7.2954091929968907</c:v>
                </c:pt>
                <c:pt idx="320">
                  <c:v>-10.180510739341159</c:v>
                </c:pt>
                <c:pt idx="321">
                  <c:v>-11.709584917167213</c:v>
                </c:pt>
                <c:pt idx="322">
                  <c:v>-13.679274569341104</c:v>
                </c:pt>
                <c:pt idx="323">
                  <c:v>-13.725120699341034</c:v>
                </c:pt>
                <c:pt idx="324">
                  <c:v>-13.903782639341053</c:v>
                </c:pt>
                <c:pt idx="325">
                  <c:v>-13.752950140769569</c:v>
                </c:pt>
                <c:pt idx="326">
                  <c:v>-13.642998199341065</c:v>
                </c:pt>
                <c:pt idx="327">
                  <c:v>-13.05936211934112</c:v>
                </c:pt>
                <c:pt idx="328">
                  <c:v>-12.877524369341142</c:v>
                </c:pt>
                <c:pt idx="329">
                  <c:v>-12.9669396299473</c:v>
                </c:pt>
                <c:pt idx="330">
                  <c:v>-12.918620728432019</c:v>
                </c:pt>
                <c:pt idx="331">
                  <c:v>-10.166383173507796</c:v>
                </c:pt>
                <c:pt idx="332">
                  <c:v>-9.4672815293411503</c:v>
                </c:pt>
                <c:pt idx="333">
                  <c:v>-8.964447149341126</c:v>
                </c:pt>
                <c:pt idx="334">
                  <c:v>-8.3725387323846583</c:v>
                </c:pt>
                <c:pt idx="335">
                  <c:v>-8.3848425693412487</c:v>
                </c:pt>
                <c:pt idx="336">
                  <c:v>-8.6759922360077866</c:v>
                </c:pt>
                <c:pt idx="337">
                  <c:v>-8.9877095130029812</c:v>
                </c:pt>
                <c:pt idx="338">
                  <c:v>-8.7392210093410529</c:v>
                </c:pt>
                <c:pt idx="339">
                  <c:v>-8.4397186352751135</c:v>
                </c:pt>
                <c:pt idx="340">
                  <c:v>-7.9299480293411504</c:v>
                </c:pt>
                <c:pt idx="341">
                  <c:v>-7.2524071793411053</c:v>
                </c:pt>
                <c:pt idx="342">
                  <c:v>-7.0389943593412445</c:v>
                </c:pt>
                <c:pt idx="343">
                  <c:v>-6.7597626883887525</c:v>
                </c:pt>
                <c:pt idx="344">
                  <c:v>-6.0274243526743962</c:v>
                </c:pt>
                <c:pt idx="345">
                  <c:v>-5.7832114693412535</c:v>
                </c:pt>
                <c:pt idx="346">
                  <c:v>-5.6649459893410148</c:v>
                </c:pt>
                <c:pt idx="347">
                  <c:v>-5.7144882993411965</c:v>
                </c:pt>
                <c:pt idx="348">
                  <c:v>-5.6915145895432397</c:v>
                </c:pt>
                <c:pt idx="349">
                  <c:v>-5.4784233715389394</c:v>
                </c:pt>
                <c:pt idx="350">
                  <c:v>-6.1134738061832055</c:v>
                </c:pt>
                <c:pt idx="351">
                  <c:v>-6.1911302393411045</c:v>
                </c:pt>
                <c:pt idx="352">
                  <c:v>-6.2084831893411145</c:v>
                </c:pt>
                <c:pt idx="353">
                  <c:v>-6.2456042793409754</c:v>
                </c:pt>
                <c:pt idx="354">
                  <c:v>-6.419379719341074</c:v>
                </c:pt>
                <c:pt idx="355">
                  <c:v>-6.6795215387288778</c:v>
                </c:pt>
                <c:pt idx="356">
                  <c:v>-6.9806741793410083</c:v>
                </c:pt>
                <c:pt idx="357">
                  <c:v>-7.4391315593412202</c:v>
                </c:pt>
                <c:pt idx="358">
                  <c:v>-7.7424765693411217</c:v>
                </c:pt>
                <c:pt idx="359">
                  <c:v>-11.16704456934114</c:v>
                </c:pt>
                <c:pt idx="360">
                  <c:v>-11.757967169341068</c:v>
                </c:pt>
                <c:pt idx="361">
                  <c:v>-12.722350419341216</c:v>
                </c:pt>
                <c:pt idx="362">
                  <c:v>-13.073974761260217</c:v>
                </c:pt>
                <c:pt idx="363">
                  <c:v>-12.846648279341256</c:v>
                </c:pt>
                <c:pt idx="364">
                  <c:v>-12.658953979341149</c:v>
                </c:pt>
                <c:pt idx="365">
                  <c:v>-12.508176580093721</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-9.6624083893410209</c:v>
                </c:pt>
                <c:pt idx="375">
                  <c:v>-8.8662251793409865</c:v>
                </c:pt>
                <c:pt idx="376">
                  <c:v>-8.2679601093410184</c:v>
                </c:pt>
                <c:pt idx="377">
                  <c:v>-7.5449733493411486</c:v>
                </c:pt>
                <c:pt idx="378">
                  <c:v>-7.1479256893411787</c:v>
                </c:pt>
                <c:pt idx="379">
                  <c:v>-6.8678449693410561</c:v>
                </c:pt>
                <c:pt idx="380">
                  <c:v>-4.8964440815362877</c:v>
                </c:pt>
                <c:pt idx="381">
                  <c:v>-4.3547834393410056</c:v>
                </c:pt>
                <c:pt idx="382">
                  <c:v>-3.6112156393409967</c:v>
                </c:pt>
                <c:pt idx="383">
                  <c:v>-2.931552469341081</c:v>
                </c:pt>
                <c:pt idx="384">
                  <c:v>-2.5953349293410497</c:v>
                </c:pt>
                <c:pt idx="385">
                  <c:v>-2.706438337762151</c:v>
                </c:pt>
                <c:pt idx="386">
                  <c:v>-3.3010743716666582</c:v>
                </c:pt>
                <c:pt idx="387">
                  <c:v>-4.1239896050553941</c:v>
                </c:pt>
                <c:pt idx="388">
                  <c:v>-4.3431327493410095</c:v>
                </c:pt>
                <c:pt idx="389">
                  <c:v>-4.1207447393410863</c:v>
                </c:pt>
                <c:pt idx="390">
                  <c:v>-3.8798418727117627</c:v>
                </c:pt>
                <c:pt idx="391">
                  <c:v>-4.134570299341064</c:v>
                </c:pt>
                <c:pt idx="392">
                  <c:v>-4.5508665893411564</c:v>
                </c:pt>
                <c:pt idx="393">
                  <c:v>-4.6088111293410865</c:v>
                </c:pt>
                <c:pt idx="394">
                  <c:v>-4.5690845693410909</c:v>
                </c:pt>
                <c:pt idx="395">
                  <c:v>-5.6508029026743714</c:v>
                </c:pt>
                <c:pt idx="396">
                  <c:v>-5.7826985693410222</c:v>
                </c:pt>
                <c:pt idx="397">
                  <c:v>-5.5382775693412469</c:v>
                </c:pt>
                <c:pt idx="398">
                  <c:v>-4.4002924193410635</c:v>
                </c:pt>
                <c:pt idx="399">
                  <c:v>-4.3821040993410465</c:v>
                </c:pt>
                <c:pt idx="400">
                  <c:v>-4.3986532993409782</c:v>
                </c:pt>
                <c:pt idx="401">
                  <c:v>-4.4361932593411728</c:v>
                </c:pt>
                <c:pt idx="402">
                  <c:v>-4.3270735446497444</c:v>
                </c:pt>
                <c:pt idx="403">
                  <c:v>-4.0710987057047232</c:v>
                </c:pt>
                <c:pt idx="404">
                  <c:v>-5.1592574377623084</c:v>
                </c:pt>
                <c:pt idx="405">
                  <c:v>-5.3654673993411324</c:v>
                </c:pt>
                <c:pt idx="406">
                  <c:v>-6.0268049493410487</c:v>
                </c:pt>
                <c:pt idx="407">
                  <c:v>-7.0765270293409674</c:v>
                </c:pt>
                <c:pt idx="408">
                  <c:v>-7.9881042884422158</c:v>
                </c:pt>
                <c:pt idx="409">
                  <c:v>-8.0148434693411019</c:v>
                </c:pt>
                <c:pt idx="410">
                  <c:v>-8.0673890193411175</c:v>
                </c:pt>
                <c:pt idx="411">
                  <c:v>-11.652410338571856</c:v>
                </c:pt>
                <c:pt idx="412">
                  <c:v>-11.169311689341143</c:v>
                </c:pt>
                <c:pt idx="413">
                  <c:v>-10.469966269341111</c:v>
                </c:pt>
                <c:pt idx="414">
                  <c:v>-10.148172700654282</c:v>
                </c:pt>
                <c:pt idx="415">
                  <c:v>-10.019619669340923</c:v>
                </c:pt>
                <c:pt idx="416">
                  <c:v>-9.9824575393410768</c:v>
                </c:pt>
                <c:pt idx="417">
                  <c:v>-9.9221993593410218</c:v>
                </c:pt>
                <c:pt idx="418">
                  <c:v>-9.6772519278315929</c:v>
                </c:pt>
                <c:pt idx="419">
                  <c:v>-8.4118743485617813</c:v>
                </c:pt>
                <c:pt idx="420">
                  <c:v>-7.9818370276744588</c:v>
                </c:pt>
                <c:pt idx="421">
                  <c:v>-7.6122758093409901</c:v>
                </c:pt>
                <c:pt idx="422">
                  <c:v>-7.0620236793411237</c:v>
                </c:pt>
                <c:pt idx="423">
                  <c:v>-6.7495615993410114</c:v>
                </c:pt>
                <c:pt idx="424">
                  <c:v>-6.6370049430785034</c:v>
                </c:pt>
                <c:pt idx="425">
                  <c:v>-6.6259514393411205</c:v>
                </c:pt>
                <c:pt idx="426">
                  <c:v>-6.4959564360077815</c:v>
                </c:pt>
                <c:pt idx="427">
                  <c:v>-5.0868467198787783</c:v>
                </c:pt>
                <c:pt idx="428">
                  <c:v>-4.3596049093411304</c:v>
                </c:pt>
                <c:pt idx="429">
                  <c:v>-3.6214482993411963</c:v>
                </c:pt>
                <c:pt idx="430">
                  <c:v>-3.3282459329774237</c:v>
                </c:pt>
                <c:pt idx="431">
                  <c:v>-2.9066209293410279</c:v>
                </c:pt>
                <c:pt idx="432">
                  <c:v>-2.6793227193412581</c:v>
                </c:pt>
                <c:pt idx="433">
                  <c:v>-2.8814398193411388</c:v>
                </c:pt>
                <c:pt idx="434">
                  <c:v>-4.6834957798675276</c:v>
                </c:pt>
                <c:pt idx="435">
                  <c:v>-5.403428397624034</c:v>
                </c:pt>
                <c:pt idx="436">
                  <c:v>-5.9970112693411384</c:v>
                </c:pt>
                <c:pt idx="437">
                  <c:v>-6.2855582193410395</c:v>
                </c:pt>
                <c:pt idx="438">
                  <c:v>-6.6679339733814409</c:v>
                </c:pt>
                <c:pt idx="439">
                  <c:v>-6.8080582893411332</c:v>
                </c:pt>
                <c:pt idx="440">
                  <c:v>-6.8281332966137942</c:v>
                </c:pt>
                <c:pt idx="441">
                  <c:v>-6.82389331934111</c:v>
                </c:pt>
                <c:pt idx="442">
                  <c:v>-6.3201363084715103</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-2.4554038393409856</c:v>
                </c:pt>
                <c:pt idx="457">
                  <c:v>-2.1635102493411775</c:v>
                </c:pt>
                <c:pt idx="458">
                  <c:v>-1.9185945693411113</c:v>
                </c:pt>
                <c:pt idx="459">
                  <c:v>-1.8151259823845858</c:v>
                </c:pt>
                <c:pt idx="460">
                  <c:v>-2.6819535593411392</c:v>
                </c:pt>
                <c:pt idx="461">
                  <c:v>-3.8401533793411597</c:v>
                </c:pt>
                <c:pt idx="462">
                  <c:v>-4.0198436393411514</c:v>
                </c:pt>
                <c:pt idx="463">
                  <c:v>-4.7225360293411685</c:v>
                </c:pt>
                <c:pt idx="464">
                  <c:v>-5.1636152210264354</c:v>
                </c:pt>
                <c:pt idx="465">
                  <c:v>-5.4806300793411307</c:v>
                </c:pt>
                <c:pt idx="466">
                  <c:v>-5.7831596993410983</c:v>
                </c:pt>
                <c:pt idx="467">
                  <c:v>-6.0107113147956426</c:v>
                </c:pt>
                <c:pt idx="468">
                  <c:v>-8.0417345693410596</c:v>
                </c:pt>
                <c:pt idx="469">
                  <c:v>-8.4260359502934534</c:v>
                </c:pt>
                <c:pt idx="470">
                  <c:v>-9.2016499193410706</c:v>
                </c:pt>
                <c:pt idx="471">
                  <c:v>-9.398492831967312</c:v>
                </c:pt>
                <c:pt idx="472">
                  <c:v>-9.5430022393410461</c:v>
                </c:pt>
                <c:pt idx="473">
                  <c:v>-9.4565742293410189</c:v>
                </c:pt>
                <c:pt idx="474">
                  <c:v>-9.4490441795106648</c:v>
                </c:pt>
                <c:pt idx="475">
                  <c:v>-9.347298423507798</c:v>
                </c:pt>
                <c:pt idx="476">
                  <c:v>-9.303455869341148</c:v>
                </c:pt>
                <c:pt idx="477">
                  <c:v>-9.1792357693411475</c:v>
                </c:pt>
                <c:pt idx="478">
                  <c:v>-9.1326016893412856</c:v>
                </c:pt>
                <c:pt idx="479">
                  <c:v>-9.0876235489330099</c:v>
                </c:pt>
                <c:pt idx="480">
                  <c:v>-9.1484159979124939</c:v>
                </c:pt>
                <c:pt idx="481">
                  <c:v>-8.0200041281645849</c:v>
                </c:pt>
                <c:pt idx="482">
                  <c:v>-7.6265013393409831</c:v>
                </c:pt>
                <c:pt idx="483">
                  <c:v>-7.6886765393409977</c:v>
                </c:pt>
                <c:pt idx="484">
                  <c:v>-8.0336222593412145</c:v>
                </c:pt>
                <c:pt idx="485">
                  <c:v>-7.8193103509503974</c:v>
                </c:pt>
                <c:pt idx="486">
                  <c:v>-7.6960145393411148</c:v>
                </c:pt>
                <c:pt idx="487">
                  <c:v>-7.6695076593410016</c:v>
                </c:pt>
                <c:pt idx="488">
                  <c:v>-7.5270229655674896</c:v>
                </c:pt>
                <c:pt idx="489">
                  <c:v>-6.5001292836267774</c:v>
                </c:pt>
                <c:pt idx="490">
                  <c:v>-6.2715836621245327</c:v>
                </c:pt>
                <c:pt idx="491">
                  <c:v>-5.9412337993411013</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1.4686662528810628</c:v>
                </c:pt>
                <c:pt idx="501">
                  <c:v>1.5403648106588577</c:v>
                </c:pt>
                <c:pt idx="502">
                  <c:v>1.3472017306588384</c:v>
                </c:pt>
                <c:pt idx="503">
                  <c:v>1.0967194206588871</c:v>
                </c:pt>
                <c:pt idx="504">
                  <c:v>1.0599034306588919</c:v>
                </c:pt>
                <c:pt idx="505">
                  <c:v>2.1323865441530646E-2</c:v>
                </c:pt>
                <c:pt idx="506">
                  <c:v>-0.40527094689213072</c:v>
                </c:pt>
                <c:pt idx="507">
                  <c:v>-1.1216867593411877</c:v>
                </c:pt>
                <c:pt idx="508">
                  <c:v>-1.471631489340977</c:v>
                </c:pt>
                <c:pt idx="509">
                  <c:v>-1.4700727293410993</c:v>
                </c:pt>
                <c:pt idx="510">
                  <c:v>-1.4969304682174418</c:v>
                </c:pt>
                <c:pt idx="511">
                  <c:v>-1.8397957293409917</c:v>
                </c:pt>
                <c:pt idx="512">
                  <c:v>-2.463007786732522</c:v>
                </c:pt>
                <c:pt idx="513">
                  <c:v>-4.6529745693411426</c:v>
                </c:pt>
                <c:pt idx="514">
                  <c:v>-4.9126443093410188</c:v>
                </c:pt>
                <c:pt idx="515">
                  <c:v>-5.1929287047577048</c:v>
                </c:pt>
                <c:pt idx="516">
                  <c:v>-5.2874802966138361</c:v>
                </c:pt>
                <c:pt idx="517">
                  <c:v>-5.2758354293411998</c:v>
                </c:pt>
                <c:pt idx="518">
                  <c:v>-4.7819592193411093</c:v>
                </c:pt>
                <c:pt idx="519">
                  <c:v>-4.4070908693411042</c:v>
                </c:pt>
                <c:pt idx="520">
                  <c:v>-4.2689824162797771</c:v>
                </c:pt>
                <c:pt idx="521">
                  <c:v>-4.1421445693410872</c:v>
                </c:pt>
                <c:pt idx="522">
                  <c:v>-3.4826165193411187</c:v>
                </c:pt>
                <c:pt idx="523">
                  <c:v>-2.9926849193412126</c:v>
                </c:pt>
                <c:pt idx="524">
                  <c:v>-2.3560008493411404</c:v>
                </c:pt>
                <c:pt idx="525">
                  <c:v>-1.9770161754016597</c:v>
                </c:pt>
                <c:pt idx="526">
                  <c:v>-1.4373611019498038</c:v>
                </c:pt>
                <c:pt idx="527">
                  <c:v>-0.92966687934099923</c:v>
                </c:pt>
                <c:pt idx="528">
                  <c:v>-0.53575035934110815</c:v>
                </c:pt>
                <c:pt idx="529">
                  <c:v>-0.10699777934108576</c:v>
                </c:pt>
                <c:pt idx="530">
                  <c:v>0.10027611815888809</c:v>
                </c:pt>
                <c:pt idx="531">
                  <c:v>1.5344654306589121</c:v>
                </c:pt>
                <c:pt idx="532">
                  <c:v>1.6709658806590539</c:v>
                </c:pt>
                <c:pt idx="533">
                  <c:v>1.9193340606588265</c:v>
                </c:pt>
                <c:pt idx="534">
                  <c:v>2.1864058506587272</c:v>
                </c:pt>
                <c:pt idx="535">
                  <c:v>2.4780830906589837</c:v>
                </c:pt>
                <c:pt idx="536">
                  <c:v>2.6143903498508392</c:v>
                </c:pt>
                <c:pt idx="537">
                  <c:v>2.3853605906587907</c:v>
                </c:pt>
                <c:pt idx="538">
                  <c:v>1.8965386806589919</c:v>
                </c:pt>
                <c:pt idx="539">
                  <c:v>-2.5649156477724833</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-12.935292819341129</c:v>
                </c:pt>
                <c:pt idx="552">
                  <c:v>-12.754462468330999</c:v>
                </c:pt>
                <c:pt idx="553">
                  <c:v>-12.772648069341187</c:v>
                </c:pt>
                <c:pt idx="554">
                  <c:v>-12.736410129341023</c:v>
                </c:pt>
                <c:pt idx="555">
                  <c:v>-12.630142669341097</c:v>
                </c:pt>
                <c:pt idx="556">
                  <c:v>-12.023429107802656</c:v>
                </c:pt>
                <c:pt idx="557">
                  <c:v>-11.759499028524898</c:v>
                </c:pt>
                <c:pt idx="558">
                  <c:v>-11.066415639341141</c:v>
                </c:pt>
                <c:pt idx="559">
                  <c:v>-10.696255499341092</c:v>
                </c:pt>
                <c:pt idx="560">
                  <c:v>-10.47906022934114</c:v>
                </c:pt>
                <c:pt idx="561">
                  <c:v>-10.202529344851328</c:v>
                </c:pt>
                <c:pt idx="562">
                  <c:v>-10.110121309341148</c:v>
                </c:pt>
                <c:pt idx="563">
                  <c:v>-9.9791468440663014</c:v>
                </c:pt>
                <c:pt idx="564">
                  <c:v>-7.0939924602501492</c:v>
                </c:pt>
                <c:pt idx="565">
                  <c:v>-6.4061102193410715</c:v>
                </c:pt>
                <c:pt idx="566">
                  <c:v>-5.9241415285247845</c:v>
                </c:pt>
                <c:pt idx="567">
                  <c:v>-5.2020483093411114</c:v>
                </c:pt>
                <c:pt idx="568">
                  <c:v>-3.6579663393409589</c:v>
                </c:pt>
                <c:pt idx="569">
                  <c:v>-2.8908754293411443</c:v>
                </c:pt>
                <c:pt idx="570">
                  <c:v>-1.9818309979126099</c:v>
                </c:pt>
                <c:pt idx="571">
                  <c:v>-1.2224637793410125</c:v>
                </c:pt>
                <c:pt idx="572">
                  <c:v>-0.85731788818178245</c:v>
                </c:pt>
                <c:pt idx="573">
                  <c:v>-0.18415906934117743</c:v>
                </c:pt>
                <c:pt idx="574">
                  <c:v>-0.35324031934108291</c:v>
                </c:pt>
                <c:pt idx="575">
                  <c:v>-0.15905689934109568</c:v>
                </c:pt>
                <c:pt idx="576">
                  <c:v>0.24980936247699537</c:v>
                </c:pt>
                <c:pt idx="577">
                  <c:v>1.1002505706588037</c:v>
                </c:pt>
                <c:pt idx="578">
                  <c:v>1.5892009906590658</c:v>
                </c:pt>
                <c:pt idx="579">
                  <c:v>1.6640847206588225</c:v>
                </c:pt>
                <c:pt idx="580">
                  <c:v>1.7843554306588931</c:v>
                </c:pt>
                <c:pt idx="581">
                  <c:v>2.9171312201326209</c:v>
                </c:pt>
                <c:pt idx="582">
                  <c:v>3.2342525306588756</c:v>
                </c:pt>
                <c:pt idx="583">
                  <c:v>3.5029273694343885</c:v>
                </c:pt>
                <c:pt idx="584">
                  <c:v>3.6949055706588325</c:v>
                </c:pt>
                <c:pt idx="585">
                  <c:v>3.9142124806589429</c:v>
                </c:pt>
                <c:pt idx="586">
                  <c:v>4.2309403506589085</c:v>
                </c:pt>
                <c:pt idx="587">
                  <c:v>4.4956194606588582</c:v>
                </c:pt>
                <c:pt idx="588">
                  <c:v>4.4871867639923408</c:v>
                </c:pt>
                <c:pt idx="589">
                  <c:v>4.427557501081445</c:v>
                </c:pt>
                <c:pt idx="590">
                  <c:v>4.7059182836000986</c:v>
                </c:pt>
                <c:pt idx="591">
                  <c:v>4.8422228406588772</c:v>
                </c:pt>
                <c:pt idx="592">
                  <c:v>5.0868198106588673</c:v>
                </c:pt>
                <c:pt idx="593">
                  <c:v>5.205841840658934</c:v>
                </c:pt>
                <c:pt idx="594">
                  <c:v>5.2446186449446301</c:v>
                </c:pt>
                <c:pt idx="595">
                  <c:v>5.2762274306589934</c:v>
                </c:pt>
                <c:pt idx="596">
                  <c:v>5.2387524084366994</c:v>
                </c:pt>
                <c:pt idx="597">
                  <c:v>3.6068716306589437</c:v>
                </c:pt>
                <c:pt idx="598">
                  <c:v>3.0173455417700001</c:v>
                </c:pt>
                <c:pt idx="599">
                  <c:v>1.9835956406588053</c:v>
                </c:pt>
                <c:pt idx="600">
                  <c:v>0.9253445020874127</c:v>
                </c:pt>
                <c:pt idx="601">
                  <c:v>0.33183693065895215</c:v>
                </c:pt>
                <c:pt idx="602">
                  <c:v>1.4660170659027503E-2</c:v>
                </c:pt>
                <c:pt idx="603">
                  <c:v>-0.21514087934113491</c:v>
                </c:pt>
                <c:pt idx="604">
                  <c:v>-0.51967408934106629</c:v>
                </c:pt>
                <c:pt idx="605">
                  <c:v>-0.79955123600777334</c:v>
                </c:pt>
                <c:pt idx="606">
                  <c:v>-1.9350730350946179</c:v>
                </c:pt>
                <c:pt idx="607">
                  <c:v>-2.2007906093411007</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-5.8252585793409866</c:v>
                </c:pt>
                <c:pt idx="616">
                  <c:v>-6.0156180493410565</c:v>
                </c:pt>
                <c:pt idx="617">
                  <c:v>-6.2542603093410394</c:v>
                </c:pt>
                <c:pt idx="618">
                  <c:v>-6.3942220591370358</c:v>
                </c:pt>
                <c:pt idx="619">
                  <c:v>-6.2330441893411521</c:v>
                </c:pt>
                <c:pt idx="620">
                  <c:v>-6.0422656780368271</c:v>
                </c:pt>
                <c:pt idx="621">
                  <c:v>-4.5094145693411605</c:v>
                </c:pt>
                <c:pt idx="622">
                  <c:v>-4.1555612193410365</c:v>
                </c:pt>
                <c:pt idx="623">
                  <c:v>-3.7353228993411847</c:v>
                </c:pt>
                <c:pt idx="624">
                  <c:v>-3.4466961101573332</c:v>
                </c:pt>
                <c:pt idx="625">
                  <c:v>-3.2653865693410919</c:v>
                </c:pt>
                <c:pt idx="626">
                  <c:v>-3.3426480993411141</c:v>
                </c:pt>
                <c:pt idx="627">
                  <c:v>-3.5613937393411419</c:v>
                </c:pt>
                <c:pt idx="628">
                  <c:v>-3.6573852393409982</c:v>
                </c:pt>
                <c:pt idx="629">
                  <c:v>-3.6975204582299632</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-7.3846445693410567</c:v>
                </c:pt>
                <c:pt idx="638">
                  <c:v>-7.5716133993409525</c:v>
                </c:pt>
                <c:pt idx="639">
                  <c:v>-7.7825750893410515</c:v>
                </c:pt>
                <c:pt idx="640">
                  <c:v>-7.9780371993412498</c:v>
                </c:pt>
                <c:pt idx="641">
                  <c:v>-8.0000475489329848</c:v>
                </c:pt>
                <c:pt idx="642">
                  <c:v>-8.2075301893409716</c:v>
                </c:pt>
                <c:pt idx="643">
                  <c:v>-8.4020243293410743</c:v>
                </c:pt>
                <c:pt idx="644">
                  <c:v>-8.4940554893410987</c:v>
                </c:pt>
                <c:pt idx="645">
                  <c:v>-8.4226945693411466</c:v>
                </c:pt>
                <c:pt idx="646">
                  <c:v>-6.9251045308795645</c:v>
                </c:pt>
                <c:pt idx="647">
                  <c:v>-6.4820424704401116</c:v>
                </c:pt>
                <c:pt idx="648">
                  <c:v>-5.9050352291348958</c:v>
                </c:pt>
                <c:pt idx="649">
                  <c:v>-5.7790775893411048</c:v>
                </c:pt>
                <c:pt idx="650">
                  <c:v>-5.6654778793410632</c:v>
                </c:pt>
                <c:pt idx="651">
                  <c:v>-5.6863037511591914</c:v>
                </c:pt>
                <c:pt idx="652">
                  <c:v>-5.6057478793410889</c:v>
                </c:pt>
                <c:pt idx="653">
                  <c:v>-5.5828871305655889</c:v>
                </c:pt>
                <c:pt idx="654">
                  <c:v>-5.4735545693411041</c:v>
                </c:pt>
                <c:pt idx="655">
                  <c:v>-4.1561931547069406</c:v>
                </c:pt>
                <c:pt idx="656">
                  <c:v>-4.2311405493410632</c:v>
                </c:pt>
                <c:pt idx="657">
                  <c:v>-4.373878299340987</c:v>
                </c:pt>
                <c:pt idx="658">
                  <c:v>-4.4893381993411321</c:v>
                </c:pt>
                <c:pt idx="659">
                  <c:v>-4.6138211345584885</c:v>
                </c:pt>
                <c:pt idx="660">
                  <c:v>-4.6382281019498732</c:v>
                </c:pt>
                <c:pt idx="661">
                  <c:v>-4.7842499393410964</c:v>
                </c:pt>
                <c:pt idx="662">
                  <c:v>-4.8593395693411026</c:v>
                </c:pt>
                <c:pt idx="663">
                  <c:v>-4.6689129264839195</c:v>
                </c:pt>
                <c:pt idx="664">
                  <c:v>-4.5800674693410031</c:v>
                </c:pt>
                <c:pt idx="665">
                  <c:v>-4.7079034693410762</c:v>
                </c:pt>
                <c:pt idx="666">
                  <c:v>-4.7478544162798455</c:v>
                </c:pt>
                <c:pt idx="667">
                  <c:v>-4.6020870793412065</c:v>
                </c:pt>
                <c:pt idx="668">
                  <c:v>-4.466538289341301</c:v>
                </c:pt>
                <c:pt idx="669">
                  <c:v>-4.4865650693410304</c:v>
                </c:pt>
                <c:pt idx="670">
                  <c:v>-4.5125172993409768</c:v>
                </c:pt>
                <c:pt idx="671">
                  <c:v>-4.5328147193411175</c:v>
                </c:pt>
                <c:pt idx="672">
                  <c:v>-4.7131874154949314</c:v>
                </c:pt>
                <c:pt idx="673">
                  <c:v>-4.807082971402914</c:v>
                </c:pt>
                <c:pt idx="674">
                  <c:v>-5.0863377293411434</c:v>
                </c:pt>
                <c:pt idx="675">
                  <c:v>-5.3131636693410798</c:v>
                </c:pt>
                <c:pt idx="676">
                  <c:v>-5.4798568593411119</c:v>
                </c:pt>
                <c:pt idx="677">
                  <c:v>-5.6094672632186331</c:v>
                </c:pt>
                <c:pt idx="678">
                  <c:v>-5.7207519393411701</c:v>
                </c:pt>
                <c:pt idx="679">
                  <c:v>-5.777621029341141</c:v>
                </c:pt>
                <c:pt idx="680">
                  <c:v>-5.7950796654949528</c:v>
                </c:pt>
                <c:pt idx="681">
                  <c:v>-6.1909898001102937</c:v>
                </c:pt>
                <c:pt idx="682">
                  <c:v>-6.4259754593411458</c:v>
                </c:pt>
                <c:pt idx="683">
                  <c:v>-6.6909238856676154</c:v>
                </c:pt>
                <c:pt idx="684">
                  <c:v>-6.9453728493410125</c:v>
                </c:pt>
                <c:pt idx="685">
                  <c:v>-7.1041908593410357</c:v>
                </c:pt>
                <c:pt idx="686">
                  <c:v>-7.1712270393411712</c:v>
                </c:pt>
                <c:pt idx="687">
                  <c:v>-7.1649049329774774</c:v>
                </c:pt>
                <c:pt idx="688">
                  <c:v>-6.7556505693410545</c:v>
                </c:pt>
                <c:pt idx="689">
                  <c:v>-6.5944819948729885</c:v>
                </c:pt>
                <c:pt idx="690">
                  <c:v>-6.4731852593409656</c:v>
                </c:pt>
                <c:pt idx="691">
                  <c:v>-6.4503712993411479</c:v>
                </c:pt>
                <c:pt idx="692">
                  <c:v>-6.4528983493410408</c:v>
                </c:pt>
                <c:pt idx="693">
                  <c:v>-6.4429753993410941</c:v>
                </c:pt>
                <c:pt idx="694">
                  <c:v>-6.4035755081165409</c:v>
                </c:pt>
                <c:pt idx="695">
                  <c:v>-6.3565349860077482</c:v>
                </c:pt>
                <c:pt idx="696">
                  <c:v>-6.0099815963681067</c:v>
                </c:pt>
                <c:pt idx="697">
                  <c:v>-5.7449820493410559</c:v>
                </c:pt>
                <c:pt idx="698">
                  <c:v>-4.9865341593410051</c:v>
                </c:pt>
                <c:pt idx="699">
                  <c:v>-4.5283086724338704</c:v>
                </c:pt>
                <c:pt idx="700">
                  <c:v>-4.0664704493411525</c:v>
                </c:pt>
                <c:pt idx="701">
                  <c:v>-3.7172284593411717</c:v>
                </c:pt>
                <c:pt idx="702">
                  <c:v>-3.4361829993412374</c:v>
                </c:pt>
                <c:pt idx="703">
                  <c:v>-3.233043839341093</c:v>
                </c:pt>
                <c:pt idx="704">
                  <c:v>-3.0468541568409222</c:v>
                </c:pt>
                <c:pt idx="705">
                  <c:v>-3.1970553193410587</c:v>
                </c:pt>
                <c:pt idx="706">
                  <c:v>-3.3522524993411129</c:v>
                </c:pt>
                <c:pt idx="707">
                  <c:v>-3.5381132493411251</c:v>
                </c:pt>
                <c:pt idx="708">
                  <c:v>-3.770033620361434</c:v>
                </c:pt>
                <c:pt idx="709">
                  <c:v>-3.9976300393411037</c:v>
                </c:pt>
                <c:pt idx="710">
                  <c:v>-4.2230405293410627</c:v>
                </c:pt>
                <c:pt idx="711">
                  <c:v>-4.3449770587027645</c:v>
                </c:pt>
                <c:pt idx="712">
                  <c:v>-4.0083681098816681</c:v>
                </c:pt>
                <c:pt idx="713">
                  <c:v>-3.7419030744956672</c:v>
                </c:pt>
                <c:pt idx="714">
                  <c:v>-3.2281250993410002</c:v>
                </c:pt>
                <c:pt idx="715">
                  <c:v>-2.9873730193411205</c:v>
                </c:pt>
                <c:pt idx="716">
                  <c:v>-3.3641054593411326</c:v>
                </c:pt>
                <c:pt idx="717">
                  <c:v>-3.3933146593411747</c:v>
                </c:pt>
                <c:pt idx="718">
                  <c:v>-3.2657270081166461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8.0482710906588171</c:v>
                </c:pt>
                <c:pt idx="728">
                  <c:v>8.8635159706589768</c:v>
                </c:pt>
                <c:pt idx="729">
                  <c:v>9.1162841263109851</c:v>
                </c:pt>
                <c:pt idx="730">
                  <c:v>9.342600815274281</c:v>
                </c:pt>
                <c:pt idx="731">
                  <c:v>10.624823993158866</c:v>
                </c:pt>
                <c:pt idx="732">
                  <c:v>10.474485550658946</c:v>
                </c:pt>
                <c:pt idx="733">
                  <c:v>10.272811580658939</c:v>
                </c:pt>
                <c:pt idx="734">
                  <c:v>10.314667358369745</c:v>
                </c:pt>
                <c:pt idx="735">
                  <c:v>10.702416791483753</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2.5168738906588799</c:v>
                </c:pt>
                <c:pt idx="750">
                  <c:v>2.7978559406588461</c:v>
                </c:pt>
                <c:pt idx="751">
                  <c:v>2.8255838592303641</c:v>
                </c:pt>
                <c:pt idx="752">
                  <c:v>2.9121199606588659</c:v>
                </c:pt>
                <c:pt idx="753">
                  <c:v>3.1229225306589825</c:v>
                </c:pt>
                <c:pt idx="754">
                  <c:v>3.3450053056588258</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8.3682724609618475</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7.1833265506589843</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6.7426091110713111</c:v>
                </c:pt>
                <c:pt idx="783">
                  <c:v>6.1397701906589415</c:v>
                </c:pt>
                <c:pt idx="784">
                  <c:v>5.6531171806589242</c:v>
                </c:pt>
                <c:pt idx="785">
                  <c:v>4.7666885806589505</c:v>
                </c:pt>
                <c:pt idx="786">
                  <c:v>3.9719126906589377</c:v>
                </c:pt>
                <c:pt idx="787">
                  <c:v>2.9292337044683592</c:v>
                </c:pt>
                <c:pt idx="788">
                  <c:v>0.66349135373580825</c:v>
                </c:pt>
                <c:pt idx="789">
                  <c:v>2.4496330658919901E-2</c:v>
                </c:pt>
                <c:pt idx="790">
                  <c:v>-0.94544201934114369</c:v>
                </c:pt>
                <c:pt idx="791">
                  <c:v>-1.7278624493410035</c:v>
                </c:pt>
                <c:pt idx="792">
                  <c:v>-2.1474201993410582</c:v>
                </c:pt>
                <c:pt idx="793">
                  <c:v>-2.5158830897493067</c:v>
                </c:pt>
                <c:pt idx="794">
                  <c:v>-3.0190110041237537</c:v>
                </c:pt>
                <c:pt idx="795">
                  <c:v>-2.8235640535515802</c:v>
                </c:pt>
                <c:pt idx="796">
                  <c:v>-2.4566599893410723</c:v>
                </c:pt>
                <c:pt idx="797">
                  <c:v>-2.296173179341082</c:v>
                </c:pt>
                <c:pt idx="798">
                  <c:v>-2.3309541893411674</c:v>
                </c:pt>
                <c:pt idx="799">
                  <c:v>-2.510075930165836</c:v>
                </c:pt>
                <c:pt idx="800">
                  <c:v>-2.6720579793410026</c:v>
                </c:pt>
                <c:pt idx="801">
                  <c:v>-2.6482588954278867</c:v>
                </c:pt>
                <c:pt idx="802">
                  <c:v>-1.5712245558276956</c:v>
                </c:pt>
                <c:pt idx="803">
                  <c:v>-1.3561868493410307</c:v>
                </c:pt>
                <c:pt idx="804">
                  <c:v>-1.3158818652595414</c:v>
                </c:pt>
                <c:pt idx="805">
                  <c:v>-1.1555979193410635</c:v>
                </c:pt>
                <c:pt idx="806">
                  <c:v>-1.052455809341071</c:v>
                </c:pt>
                <c:pt idx="807">
                  <c:v>-0.8926779993410463</c:v>
                </c:pt>
                <c:pt idx="808">
                  <c:v>-0.55301157934101752</c:v>
                </c:pt>
                <c:pt idx="809">
                  <c:v>-0.25094407449566347</c:v>
                </c:pt>
                <c:pt idx="810">
                  <c:v>3.2562930658926389E-2</c:v>
                </c:pt>
                <c:pt idx="811">
                  <c:v>1.7252454306588731</c:v>
                </c:pt>
                <c:pt idx="812">
                  <c:v>1.9197417506588437</c:v>
                </c:pt>
                <c:pt idx="813">
                  <c:v>2.1881711806589412</c:v>
                </c:pt>
                <c:pt idx="814">
                  <c:v>2.3068705306588519</c:v>
                </c:pt>
                <c:pt idx="815">
                  <c:v>2.5061786306589369</c:v>
                </c:pt>
                <c:pt idx="816">
                  <c:v>2.7157333894216742</c:v>
                </c:pt>
                <c:pt idx="817">
                  <c:v>3.0326672406589807</c:v>
                </c:pt>
                <c:pt idx="818">
                  <c:v>3.2351378806587689</c:v>
                </c:pt>
                <c:pt idx="819">
                  <c:v>3.4060496045719177</c:v>
                </c:pt>
                <c:pt idx="820">
                  <c:v>4.1473356632170564</c:v>
                </c:pt>
                <c:pt idx="821">
                  <c:v>4.2157663906589304</c:v>
                </c:pt>
                <c:pt idx="822">
                  <c:v>4.2907557806589693</c:v>
                </c:pt>
                <c:pt idx="823">
                  <c:v>4.3255976706587598</c:v>
                </c:pt>
                <c:pt idx="824">
                  <c:v>4.4561039606589787</c:v>
                </c:pt>
                <c:pt idx="825">
                  <c:v>4.6326129706587071</c:v>
                </c:pt>
                <c:pt idx="826">
                  <c:v>4.8696584106589853</c:v>
                </c:pt>
                <c:pt idx="827">
                  <c:v>4.9775481213806314</c:v>
                </c:pt>
                <c:pt idx="828">
                  <c:v>4.9650929306588978</c:v>
                </c:pt>
                <c:pt idx="829">
                  <c:v>5.1301037163731564</c:v>
                </c:pt>
                <c:pt idx="830">
                  <c:v>5.1854162806587496</c:v>
                </c:pt>
                <c:pt idx="831">
                  <c:v>5.1064394206589441</c:v>
                </c:pt>
                <c:pt idx="832">
                  <c:v>5.0184395806589635</c:v>
                </c:pt>
                <c:pt idx="833">
                  <c:v>4.9552058953053724</c:v>
                </c:pt>
                <c:pt idx="834">
                  <c:v>4.9087575633119664</c:v>
                </c:pt>
                <c:pt idx="835">
                  <c:v>4.8287770706588535</c:v>
                </c:pt>
                <c:pt idx="836">
                  <c:v>4.7139996006588953</c:v>
                </c:pt>
                <c:pt idx="837">
                  <c:v>4.6626735735160683</c:v>
                </c:pt>
                <c:pt idx="838">
                  <c:v>4.0907696109865981</c:v>
                </c:pt>
                <c:pt idx="839">
                  <c:v>3.8397032017432453</c:v>
                </c:pt>
                <c:pt idx="840">
                  <c:v>3.3259223123793475</c:v>
                </c:pt>
                <c:pt idx="841">
                  <c:v>1.4770868106589599</c:v>
                </c:pt>
                <c:pt idx="842">
                  <c:v>0.19498048065878493</c:v>
                </c:pt>
                <c:pt idx="843">
                  <c:v>-0.60399088934112011</c:v>
                </c:pt>
                <c:pt idx="844">
                  <c:v>-1.2922423012997521</c:v>
                </c:pt>
                <c:pt idx="845">
                  <c:v>-1.6987388448512801</c:v>
                </c:pt>
                <c:pt idx="846">
                  <c:v>-2.3355804423569166</c:v>
                </c:pt>
                <c:pt idx="847">
                  <c:v>-2.4273991993410391</c:v>
                </c:pt>
                <c:pt idx="848">
                  <c:v>-2.4235568893411847</c:v>
                </c:pt>
                <c:pt idx="849">
                  <c:v>-2.1437243393410941</c:v>
                </c:pt>
                <c:pt idx="850">
                  <c:v>-1.7078717755265971</c:v>
                </c:pt>
                <c:pt idx="851">
                  <c:v>-1.1705033193410521</c:v>
                </c:pt>
                <c:pt idx="852">
                  <c:v>-0.70872459934113863</c:v>
                </c:pt>
                <c:pt idx="853">
                  <c:v>-0.80428476934122195</c:v>
                </c:pt>
                <c:pt idx="854">
                  <c:v>-1.0301325460852424</c:v>
                </c:pt>
                <c:pt idx="855">
                  <c:v>-0.10411813690868157</c:v>
                </c:pt>
                <c:pt idx="856">
                  <c:v>-0.11318704934113556</c:v>
                </c:pt>
                <c:pt idx="857">
                  <c:v>-0.26995060934122284</c:v>
                </c:pt>
                <c:pt idx="858">
                  <c:v>-0.11613458934115795</c:v>
                </c:pt>
                <c:pt idx="859">
                  <c:v>-1.0632455704822533E-2</c:v>
                </c:pt>
                <c:pt idx="860">
                  <c:v>-0.35602056934119763</c:v>
                </c:pt>
                <c:pt idx="861">
                  <c:v>-0.20759197934110321</c:v>
                </c:pt>
                <c:pt idx="862">
                  <c:v>5.3596030658980075E-2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4.8688329406588968</c:v>
                </c:pt>
                <c:pt idx="877">
                  <c:v>4.3260740006588998</c:v>
                </c:pt>
                <c:pt idx="878">
                  <c:v>3.8036754906587849</c:v>
                </c:pt>
                <c:pt idx="879">
                  <c:v>3.6132726859781727</c:v>
                </c:pt>
                <c:pt idx="880">
                  <c:v>3.0442434580562288</c:v>
                </c:pt>
                <c:pt idx="881">
                  <c:v>2.699949830658777</c:v>
                </c:pt>
                <c:pt idx="882">
                  <c:v>2.2581554206587207</c:v>
                </c:pt>
                <c:pt idx="883">
                  <c:v>2.6324874100402953</c:v>
                </c:pt>
                <c:pt idx="884">
                  <c:v>4.6048079075818942</c:v>
                </c:pt>
                <c:pt idx="885">
                  <c:v>5.4867173006590715</c:v>
                </c:pt>
                <c:pt idx="886">
                  <c:v>5.8455413906588802</c:v>
                </c:pt>
                <c:pt idx="887">
                  <c:v>6.0904988806588989</c:v>
                </c:pt>
                <c:pt idx="888">
                  <c:v>6.8299340800097017</c:v>
                </c:pt>
                <c:pt idx="889">
                  <c:v>6.8337891306588334</c:v>
                </c:pt>
                <c:pt idx="890">
                  <c:v>6.4087217106588534</c:v>
                </c:pt>
                <c:pt idx="891">
                  <c:v>6.4255573606588845</c:v>
                </c:pt>
                <c:pt idx="892">
                  <c:v>6.4510748020874757</c:v>
                </c:pt>
                <c:pt idx="893">
                  <c:v>8.230881080658941</c:v>
                </c:pt>
                <c:pt idx="894">
                  <c:v>8.1474426096063688</c:v>
                </c:pt>
                <c:pt idx="895">
                  <c:v>8.499596850659076</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-5.1861515390380157</c:v>
                </c:pt>
                <c:pt idx="2">
                  <c:v>-5.1897265493410165</c:v>
                </c:pt>
                <c:pt idx="3">
                  <c:v>-5.197037309341078</c:v>
                </c:pt>
                <c:pt idx="4">
                  <c:v>-5.2037856093411108</c:v>
                </c:pt>
                <c:pt idx="5">
                  <c:v>-5.2232954793411324</c:v>
                </c:pt>
                <c:pt idx="6">
                  <c:v>-5.2266828093413409</c:v>
                </c:pt>
                <c:pt idx="7">
                  <c:v>-5.2311329693410613</c:v>
                </c:pt>
                <c:pt idx="8">
                  <c:v>-5.2426180293411324</c:v>
                </c:pt>
                <c:pt idx="9">
                  <c:v>-5.2873017293410811</c:v>
                </c:pt>
                <c:pt idx="10">
                  <c:v>-5.3354690137856746</c:v>
                </c:pt>
                <c:pt idx="11">
                  <c:v>-5.2581719193411232</c:v>
                </c:pt>
                <c:pt idx="12">
                  <c:v>-5.1171503693410676</c:v>
                </c:pt>
                <c:pt idx="13">
                  <c:v>-5.0126231693412109</c:v>
                </c:pt>
                <c:pt idx="14">
                  <c:v>-5.4579335193411396</c:v>
                </c:pt>
                <c:pt idx="15">
                  <c:v>-6.0826886393410575</c:v>
                </c:pt>
                <c:pt idx="16">
                  <c:v>-6.2872605093412091</c:v>
                </c:pt>
                <c:pt idx="17">
                  <c:v>-6.5595611093410673</c:v>
                </c:pt>
                <c:pt idx="18">
                  <c:v>-6.6455143693411776</c:v>
                </c:pt>
                <c:pt idx="19">
                  <c:v>-6.4037551203614296</c:v>
                </c:pt>
                <c:pt idx="20">
                  <c:v>-5.0315706693410664</c:v>
                </c:pt>
                <c:pt idx="21">
                  <c:v>-4.1435850493410351</c:v>
                </c:pt>
                <c:pt idx="22">
                  <c:v>-4.3100680193410739</c:v>
                </c:pt>
                <c:pt idx="23">
                  <c:v>-4.6459211147955557</c:v>
                </c:pt>
                <c:pt idx="24">
                  <c:v>-3.7500150093410838</c:v>
                </c:pt>
                <c:pt idx="25">
                  <c:v>-1.5029329093410981</c:v>
                </c:pt>
                <c:pt idx="26">
                  <c:v>1.8135439306587542</c:v>
                </c:pt>
                <c:pt idx="27">
                  <c:v>5.0970713306589346</c:v>
                </c:pt>
                <c:pt idx="28">
                  <c:v>8.3907410266184286</c:v>
                </c:pt>
                <c:pt idx="29">
                  <c:v>9.9626490706587045</c:v>
                </c:pt>
                <c:pt idx="30">
                  <c:v>10.515900430658959</c:v>
                </c:pt>
                <c:pt idx="31">
                  <c:v>10.869156800659042</c:v>
                </c:pt>
                <c:pt idx="32">
                  <c:v>10.995000647153642</c:v>
                </c:pt>
                <c:pt idx="33">
                  <c:v>11.349381330658868</c:v>
                </c:pt>
                <c:pt idx="34">
                  <c:v>11.366602900659045</c:v>
                </c:pt>
                <c:pt idx="35">
                  <c:v>11.612531670658853</c:v>
                </c:pt>
                <c:pt idx="36">
                  <c:v>12.171644280658882</c:v>
                </c:pt>
                <c:pt idx="37">
                  <c:v>12.248257160658959</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2.3754463806586541</c:v>
                </c:pt>
                <c:pt idx="46">
                  <c:v>1.7640483306588819</c:v>
                </c:pt>
                <c:pt idx="47">
                  <c:v>1.751266780658908</c:v>
                </c:pt>
                <c:pt idx="48">
                  <c:v>1.6052849306588839</c:v>
                </c:pt>
                <c:pt idx="49">
                  <c:v>1.26447480820991</c:v>
                </c:pt>
                <c:pt idx="50">
                  <c:v>1.0380487306588166</c:v>
                </c:pt>
                <c:pt idx="51">
                  <c:v>0.84708774065889336</c:v>
                </c:pt>
                <c:pt idx="52">
                  <c:v>0.63518849065879279</c:v>
                </c:pt>
                <c:pt idx="53">
                  <c:v>0.81128738065891048</c:v>
                </c:pt>
                <c:pt idx="54">
                  <c:v>0.49815665514877627</c:v>
                </c:pt>
                <c:pt idx="55">
                  <c:v>-0.16520053934094392</c:v>
                </c:pt>
                <c:pt idx="56">
                  <c:v>-0.72613116934097377</c:v>
                </c:pt>
                <c:pt idx="57">
                  <c:v>-1.3097055093412153</c:v>
                </c:pt>
                <c:pt idx="58">
                  <c:v>-2.0111399493410431</c:v>
                </c:pt>
                <c:pt idx="59">
                  <c:v>-1.9187414893411161</c:v>
                </c:pt>
                <c:pt idx="60">
                  <c:v>-1.9336023693412605</c:v>
                </c:pt>
                <c:pt idx="61">
                  <c:v>-2.4097990093410289</c:v>
                </c:pt>
                <c:pt idx="62">
                  <c:v>-2.5544160161496428</c:v>
                </c:pt>
                <c:pt idx="63">
                  <c:v>-2.0065456093410177</c:v>
                </c:pt>
                <c:pt idx="64">
                  <c:v>-0.87964864934112208</c:v>
                </c:pt>
                <c:pt idx="65">
                  <c:v>-4.1243479341034096E-2</c:v>
                </c:pt>
                <c:pt idx="66">
                  <c:v>0.50271833787535058</c:v>
                </c:pt>
                <c:pt idx="67">
                  <c:v>0.77218783065900842</c:v>
                </c:pt>
                <c:pt idx="68">
                  <c:v>2.1830967006588398</c:v>
                </c:pt>
                <c:pt idx="69">
                  <c:v>3.3629968606590097</c:v>
                </c:pt>
                <c:pt idx="70">
                  <c:v>4.2066368306589368</c:v>
                </c:pt>
                <c:pt idx="71">
                  <c:v>4.69571426571044</c:v>
                </c:pt>
                <c:pt idx="72">
                  <c:v>4.3854622406589474</c:v>
                </c:pt>
                <c:pt idx="73">
                  <c:v>3.5996518506588275</c:v>
                </c:pt>
                <c:pt idx="74">
                  <c:v>3.0275672506588642</c:v>
                </c:pt>
                <c:pt idx="75">
                  <c:v>1.9393269358134404</c:v>
                </c:pt>
                <c:pt idx="76">
                  <c:v>0.93990537065887891</c:v>
                </c:pt>
                <c:pt idx="77">
                  <c:v>0.10102785065866725</c:v>
                </c:pt>
                <c:pt idx="78">
                  <c:v>-1.4330205093411479</c:v>
                </c:pt>
                <c:pt idx="79">
                  <c:v>-3.1036656002690108</c:v>
                </c:pt>
                <c:pt idx="80">
                  <c:v>-4.7819700793410789</c:v>
                </c:pt>
                <c:pt idx="81">
                  <c:v>-5.6246064493410532</c:v>
                </c:pt>
                <c:pt idx="82">
                  <c:v>-5.5795791293411776</c:v>
                </c:pt>
                <c:pt idx="83">
                  <c:v>-5.5184249293411485</c:v>
                </c:pt>
                <c:pt idx="84">
                  <c:v>-5.2657495693411107</c:v>
                </c:pt>
                <c:pt idx="85">
                  <c:v>0.27489277312450677</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3.3621454306588929</c:v>
                </c:pt>
                <c:pt idx="97">
                  <c:v>5.5111338027519281</c:v>
                </c:pt>
                <c:pt idx="98">
                  <c:v>6.1001359006589206</c:v>
                </c:pt>
                <c:pt idx="99">
                  <c:v>6.2510331213803507</c:v>
                </c:pt>
                <c:pt idx="100">
                  <c:v>6.2507021706589398</c:v>
                </c:pt>
                <c:pt idx="101">
                  <c:v>5.9685796906589283</c:v>
                </c:pt>
                <c:pt idx="102">
                  <c:v>5.6498072265773045</c:v>
                </c:pt>
                <c:pt idx="103">
                  <c:v>3.3689704306588313</c:v>
                </c:pt>
                <c:pt idx="104">
                  <c:v>3.1042500606587837</c:v>
                </c:pt>
                <c:pt idx="105">
                  <c:v>3.7961818306588384</c:v>
                </c:pt>
                <c:pt idx="106">
                  <c:v>5.1039702906587454</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0.79622543065893658</c:v>
                </c:pt>
                <c:pt idx="120">
                  <c:v>1.2302810606588963</c:v>
                </c:pt>
                <c:pt idx="121">
                  <c:v>2.333416662982259</c:v>
                </c:pt>
                <c:pt idx="122">
                  <c:v>2.8140706906589772</c:v>
                </c:pt>
                <c:pt idx="123">
                  <c:v>2.9169116906587615</c:v>
                </c:pt>
                <c:pt idx="124">
                  <c:v>3.0622816706589049</c:v>
                </c:pt>
                <c:pt idx="125">
                  <c:v>3.1536679306589122</c:v>
                </c:pt>
                <c:pt idx="126">
                  <c:v>3.7300695973255245</c:v>
                </c:pt>
                <c:pt idx="127">
                  <c:v>4.1462059406590868</c:v>
                </c:pt>
                <c:pt idx="128">
                  <c:v>4.5858679906588744</c:v>
                </c:pt>
                <c:pt idx="129">
                  <c:v>5.3784316306588495</c:v>
                </c:pt>
                <c:pt idx="130">
                  <c:v>5.4955136910756437</c:v>
                </c:pt>
                <c:pt idx="131">
                  <c:v>4.9676635706588304</c:v>
                </c:pt>
                <c:pt idx="132">
                  <c:v>4.5192023906590402</c:v>
                </c:pt>
                <c:pt idx="133">
                  <c:v>4.0766743871806677</c:v>
                </c:pt>
                <c:pt idx="134">
                  <c:v>2.6423806870691209</c:v>
                </c:pt>
                <c:pt idx="135">
                  <c:v>2.2328862506588365</c:v>
                </c:pt>
                <c:pt idx="136">
                  <c:v>1.54804448065886</c:v>
                </c:pt>
                <c:pt idx="137">
                  <c:v>0.64189892065883369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-9.8424405693411217</c:v>
                </c:pt>
                <c:pt idx="150">
                  <c:v>-12.388947657948687</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-10.800943309341047</c:v>
                </c:pt>
                <c:pt idx="162">
                  <c:v>-10.526005743254119</c:v>
                </c:pt>
                <c:pt idx="163">
                  <c:v>-10.552309114795673</c:v>
                </c:pt>
                <c:pt idx="164">
                  <c:v>-9.8352018770334269</c:v>
                </c:pt>
                <c:pt idx="165">
                  <c:v>-9.5236522193411268</c:v>
                </c:pt>
                <c:pt idx="166">
                  <c:v>-8.8829097093411775</c:v>
                </c:pt>
                <c:pt idx="167">
                  <c:v>-7.6560829735964457</c:v>
                </c:pt>
                <c:pt idx="168">
                  <c:v>-7.1434661693411101</c:v>
                </c:pt>
                <c:pt idx="169">
                  <c:v>-7.2196793907696399</c:v>
                </c:pt>
                <c:pt idx="170">
                  <c:v>-4.9972465693411294</c:v>
                </c:pt>
                <c:pt idx="171">
                  <c:v>-4.9867308856674839</c:v>
                </c:pt>
                <c:pt idx="172">
                  <c:v>-4.7777885693412259</c:v>
                </c:pt>
                <c:pt idx="173">
                  <c:v>-4.4639386993409715</c:v>
                </c:pt>
                <c:pt idx="174">
                  <c:v>-4.313416469340944</c:v>
                </c:pt>
                <c:pt idx="175">
                  <c:v>-4.31987906934107</c:v>
                </c:pt>
                <c:pt idx="176">
                  <c:v>-4.3528695035514886</c:v>
                </c:pt>
                <c:pt idx="177">
                  <c:v>-3.5869186847256307</c:v>
                </c:pt>
                <c:pt idx="178">
                  <c:v>-3.7149521693411867</c:v>
                </c:pt>
                <c:pt idx="179">
                  <c:v>-3.7563629993412748</c:v>
                </c:pt>
                <c:pt idx="180">
                  <c:v>-3.4080249193411305</c:v>
                </c:pt>
                <c:pt idx="181">
                  <c:v>-2.8881188993411797</c:v>
                </c:pt>
                <c:pt idx="182">
                  <c:v>-2.3922933061830887</c:v>
                </c:pt>
                <c:pt idx="183">
                  <c:v>-1.7689963293409499</c:v>
                </c:pt>
                <c:pt idx="184">
                  <c:v>-1.4747980267879512</c:v>
                </c:pt>
                <c:pt idx="185">
                  <c:v>-0.13495063830659149</c:v>
                </c:pt>
                <c:pt idx="186">
                  <c:v>4.5141840658828855E-2</c:v>
                </c:pt>
                <c:pt idx="187">
                  <c:v>0.53868833065895672</c:v>
                </c:pt>
                <c:pt idx="188">
                  <c:v>1.2505955806591218</c:v>
                </c:pt>
                <c:pt idx="189">
                  <c:v>2.2739429944887322</c:v>
                </c:pt>
                <c:pt idx="190">
                  <c:v>3.821642800658918</c:v>
                </c:pt>
                <c:pt idx="191">
                  <c:v>5.2166521006589681</c:v>
                </c:pt>
                <c:pt idx="192">
                  <c:v>6.3907565764923309</c:v>
                </c:pt>
                <c:pt idx="193">
                  <c:v>13.225234864621186</c:v>
                </c:pt>
                <c:pt idx="194">
                  <c:v>14.899009350658972</c:v>
                </c:pt>
                <c:pt idx="195">
                  <c:v>16.960837485604088</c:v>
                </c:pt>
                <c:pt idx="196">
                  <c:v>19.310984630658858</c:v>
                </c:pt>
                <c:pt idx="197">
                  <c:v>21.804644630658927</c:v>
                </c:pt>
                <c:pt idx="198">
                  <c:v>23.28554188065878</c:v>
                </c:pt>
                <c:pt idx="199">
                  <c:v>24.439425080658808</c:v>
                </c:pt>
                <c:pt idx="200">
                  <c:v>24.984682626061005</c:v>
                </c:pt>
                <c:pt idx="201">
                  <c:v>27.436944180658831</c:v>
                </c:pt>
                <c:pt idx="202">
                  <c:v>27.480558370658926</c:v>
                </c:pt>
                <c:pt idx="203">
                  <c:v>27.507295920658947</c:v>
                </c:pt>
                <c:pt idx="204">
                  <c:v>27.55967313065889</c:v>
                </c:pt>
                <c:pt idx="205">
                  <c:v>27.274924130658995</c:v>
                </c:pt>
                <c:pt idx="206">
                  <c:v>26.728109154062889</c:v>
                </c:pt>
                <c:pt idx="207">
                  <c:v>25.931099330658988</c:v>
                </c:pt>
                <c:pt idx="208">
                  <c:v>25.266249875103348</c:v>
                </c:pt>
                <c:pt idx="209">
                  <c:v>17.092653180658832</c:v>
                </c:pt>
                <c:pt idx="210">
                  <c:v>15.810552880659024</c:v>
                </c:pt>
                <c:pt idx="211">
                  <c:v>13.725219350659017</c:v>
                </c:pt>
                <c:pt idx="212">
                  <c:v>11.981199590658944</c:v>
                </c:pt>
                <c:pt idx="213">
                  <c:v>10.651440680658919</c:v>
                </c:pt>
                <c:pt idx="214">
                  <c:v>7.689378451277463</c:v>
                </c:pt>
                <c:pt idx="215">
                  <c:v>7.3210428306589055</c:v>
                </c:pt>
                <c:pt idx="216">
                  <c:v>7.2345888406587804</c:v>
                </c:pt>
                <c:pt idx="217">
                  <c:v>7.2505060806589086</c:v>
                </c:pt>
                <c:pt idx="218">
                  <c:v>7.189559330658696</c:v>
                </c:pt>
                <c:pt idx="219">
                  <c:v>7.3675113446372817</c:v>
                </c:pt>
                <c:pt idx="220">
                  <c:v>7.7747663806587184</c:v>
                </c:pt>
                <c:pt idx="221">
                  <c:v>8.0734496938167659</c:v>
                </c:pt>
                <c:pt idx="222">
                  <c:v>8.7679154306589009</c:v>
                </c:pt>
                <c:pt idx="223">
                  <c:v>8.1857967106587068</c:v>
                </c:pt>
                <c:pt idx="224">
                  <c:v>7.4316690306590196</c:v>
                </c:pt>
                <c:pt idx="225">
                  <c:v>7.2569357606590845</c:v>
                </c:pt>
                <c:pt idx="226">
                  <c:v>6.3549492710845215</c:v>
                </c:pt>
                <c:pt idx="227">
                  <c:v>6.0527591906589464</c:v>
                </c:pt>
                <c:pt idx="228">
                  <c:v>5.1519338806588975</c:v>
                </c:pt>
                <c:pt idx="229">
                  <c:v>4.3808284006588574</c:v>
                </c:pt>
                <c:pt idx="230">
                  <c:v>3.293984881208277</c:v>
                </c:pt>
                <c:pt idx="231">
                  <c:v>3.1023297878017533</c:v>
                </c:pt>
                <c:pt idx="232">
                  <c:v>3.4479812993457992</c:v>
                </c:pt>
                <c:pt idx="233">
                  <c:v>3.7971673206590282</c:v>
                </c:pt>
                <c:pt idx="234">
                  <c:v>3.9650280306589138</c:v>
                </c:pt>
                <c:pt idx="235">
                  <c:v>3.8374808106588727</c:v>
                </c:pt>
                <c:pt idx="236">
                  <c:v>4.0577919206587545</c:v>
                </c:pt>
                <c:pt idx="237">
                  <c:v>4.7610820719633864</c:v>
                </c:pt>
                <c:pt idx="238">
                  <c:v>4.638603483290459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13.065855410658994</c:v>
                </c:pt>
                <c:pt idx="250">
                  <c:v>13.130768723341745</c:v>
                </c:pt>
                <c:pt idx="251">
                  <c:v>12.776075771568069</c:v>
                </c:pt>
                <c:pt idx="252">
                  <c:v>13.073624950658974</c:v>
                </c:pt>
                <c:pt idx="253">
                  <c:v>13.146378778027088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15.091021980658656</c:v>
                </c:pt>
                <c:pt idx="263">
                  <c:v>14.483444245091814</c:v>
                </c:pt>
                <c:pt idx="264">
                  <c:v>10.170114344239067</c:v>
                </c:pt>
                <c:pt idx="265">
                  <c:v>9.4187256306587219</c:v>
                </c:pt>
                <c:pt idx="266">
                  <c:v>9.2203869506589751</c:v>
                </c:pt>
                <c:pt idx="267">
                  <c:v>9.1656590806587577</c:v>
                </c:pt>
                <c:pt idx="268">
                  <c:v>9.0814218806587554</c:v>
                </c:pt>
                <c:pt idx="269">
                  <c:v>9.2812362614281749</c:v>
                </c:pt>
                <c:pt idx="270">
                  <c:v>8.7037319691203408</c:v>
                </c:pt>
                <c:pt idx="271">
                  <c:v>8.8920171106588271</c:v>
                </c:pt>
                <c:pt idx="272">
                  <c:v>8.9265110106589205</c:v>
                </c:pt>
                <c:pt idx="273">
                  <c:v>8.9192485506588781</c:v>
                </c:pt>
                <c:pt idx="274">
                  <c:v>9.6040934416478372</c:v>
                </c:pt>
                <c:pt idx="275">
                  <c:v>10.603767480658806</c:v>
                </c:pt>
                <c:pt idx="276">
                  <c:v>11.447843810658952</c:v>
                </c:pt>
                <c:pt idx="277">
                  <c:v>12.66648234065863</c:v>
                </c:pt>
                <c:pt idx="278">
                  <c:v>11.091897330658909</c:v>
                </c:pt>
                <c:pt idx="279">
                  <c:v>9.6991750306589353</c:v>
                </c:pt>
                <c:pt idx="280">
                  <c:v>7.9800181906590435</c:v>
                </c:pt>
                <c:pt idx="281">
                  <c:v>7.0976363306589514</c:v>
                </c:pt>
                <c:pt idx="282">
                  <c:v>5.7142142906589504</c:v>
                </c:pt>
                <c:pt idx="283">
                  <c:v>4.1639476994761395</c:v>
                </c:pt>
                <c:pt idx="284">
                  <c:v>2.8400709106588775</c:v>
                </c:pt>
                <c:pt idx="285">
                  <c:v>1.0960110506589302</c:v>
                </c:pt>
                <c:pt idx="286">
                  <c:v>5.1034327210658162E-2</c:v>
                </c:pt>
                <c:pt idx="287">
                  <c:v>-2.2865670455315446</c:v>
                </c:pt>
                <c:pt idx="288">
                  <c:v>-2.3192657293410783</c:v>
                </c:pt>
                <c:pt idx="289">
                  <c:v>-2.4496569629579881</c:v>
                </c:pt>
                <c:pt idx="290">
                  <c:v>-2.4235543993409872</c:v>
                </c:pt>
                <c:pt idx="291">
                  <c:v>-1.9647929693410786</c:v>
                </c:pt>
                <c:pt idx="292">
                  <c:v>-1.9980821653006897</c:v>
                </c:pt>
                <c:pt idx="293">
                  <c:v>-1.7436145693411049</c:v>
                </c:pt>
                <c:pt idx="294">
                  <c:v>-1.1985904683311204</c:v>
                </c:pt>
                <c:pt idx="295">
                  <c:v>-0.64522211934109963</c:v>
                </c:pt>
                <c:pt idx="296">
                  <c:v>-0.34483256934107992</c:v>
                </c:pt>
                <c:pt idx="297">
                  <c:v>7.6787720658771375E-2</c:v>
                </c:pt>
                <c:pt idx="298">
                  <c:v>0.43126943065885831</c:v>
                </c:pt>
                <c:pt idx="299">
                  <c:v>0.95752629934580114</c:v>
                </c:pt>
                <c:pt idx="300">
                  <c:v>1.6199060906587022</c:v>
                </c:pt>
                <c:pt idx="301">
                  <c:v>1.7887227106588879</c:v>
                </c:pt>
                <c:pt idx="302">
                  <c:v>5.364779143424812</c:v>
                </c:pt>
                <c:pt idx="303">
                  <c:v>5.9615671306590494</c:v>
                </c:pt>
                <c:pt idx="304">
                  <c:v>6.6970042438456341</c:v>
                </c:pt>
                <c:pt idx="305">
                  <c:v>7.6445549706589437</c:v>
                </c:pt>
                <c:pt idx="306">
                  <c:v>7.585309962573902</c:v>
                </c:pt>
                <c:pt idx="307">
                  <c:v>16.762551430658874</c:v>
                </c:pt>
                <c:pt idx="308">
                  <c:v>18.373036170659127</c:v>
                </c:pt>
                <c:pt idx="309">
                  <c:v>18.132058955911493</c:v>
                </c:pt>
                <c:pt idx="310">
                  <c:v>16.484223670658999</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-14.187328049341117</c:v>
                </c:pt>
                <c:pt idx="324">
                  <c:v>-14.353852639341088</c:v>
                </c:pt>
                <c:pt idx="325">
                  <c:v>-14.041525620361618</c:v>
                </c:pt>
                <c:pt idx="326">
                  <c:v>-13.713640009341272</c:v>
                </c:pt>
                <c:pt idx="327">
                  <c:v>-13.044696749341142</c:v>
                </c:pt>
                <c:pt idx="328">
                  <c:v>-12.835876239341209</c:v>
                </c:pt>
                <c:pt idx="329">
                  <c:v>-12.899981650149304</c:v>
                </c:pt>
                <c:pt idx="330">
                  <c:v>-12.769298592068409</c:v>
                </c:pt>
                <c:pt idx="331">
                  <c:v>-10.009318558924519</c:v>
                </c:pt>
                <c:pt idx="332">
                  <c:v>-9.2388945293410814</c:v>
                </c:pt>
                <c:pt idx="333">
                  <c:v>-8.6964304393410412</c:v>
                </c:pt>
                <c:pt idx="334">
                  <c:v>-8.0399368084715377</c:v>
                </c:pt>
                <c:pt idx="335">
                  <c:v>-7.9460423893413257</c:v>
                </c:pt>
                <c:pt idx="336">
                  <c:v>-8.1377245693411009</c:v>
                </c:pt>
                <c:pt idx="337">
                  <c:v>-8.1651562031438925</c:v>
                </c:pt>
                <c:pt idx="338">
                  <c:v>-8.0080033893409421</c:v>
                </c:pt>
                <c:pt idx="339">
                  <c:v>-7.8501805034067802</c:v>
                </c:pt>
                <c:pt idx="340">
                  <c:v>-7.4375143593411766</c:v>
                </c:pt>
                <c:pt idx="341">
                  <c:v>-6.9022639193411477</c:v>
                </c:pt>
                <c:pt idx="342">
                  <c:v>-6.7572847793410862</c:v>
                </c:pt>
                <c:pt idx="343">
                  <c:v>-6.5523950455315116</c:v>
                </c:pt>
                <c:pt idx="344">
                  <c:v>-6.0701155026743825</c:v>
                </c:pt>
                <c:pt idx="345">
                  <c:v>-5.8203208193410205</c:v>
                </c:pt>
                <c:pt idx="346">
                  <c:v>-5.67707652934123</c:v>
                </c:pt>
                <c:pt idx="347">
                  <c:v>-5.752688589341048</c:v>
                </c:pt>
                <c:pt idx="348">
                  <c:v>-5.7237529531794555</c:v>
                </c:pt>
                <c:pt idx="349">
                  <c:v>-5.4862051957147751</c:v>
                </c:pt>
                <c:pt idx="350">
                  <c:v>-5.9880264114464552</c:v>
                </c:pt>
                <c:pt idx="351">
                  <c:v>-6.0595751693411586</c:v>
                </c:pt>
                <c:pt idx="352">
                  <c:v>-6.0675542693411471</c:v>
                </c:pt>
                <c:pt idx="353">
                  <c:v>-6.0936013593410374</c:v>
                </c:pt>
                <c:pt idx="354">
                  <c:v>-6.2234753693412532</c:v>
                </c:pt>
                <c:pt idx="355">
                  <c:v>-6.4432180897492426</c:v>
                </c:pt>
                <c:pt idx="356">
                  <c:v>-6.7215313193411674</c:v>
                </c:pt>
                <c:pt idx="357">
                  <c:v>-7.1690989093412005</c:v>
                </c:pt>
                <c:pt idx="358">
                  <c:v>-7.4903245693410945</c:v>
                </c:pt>
                <c:pt idx="359">
                  <c:v>-10.322464569341154</c:v>
                </c:pt>
                <c:pt idx="360">
                  <c:v>-11.595136089341153</c:v>
                </c:pt>
                <c:pt idx="361">
                  <c:v>-12.768523089341098</c:v>
                </c:pt>
                <c:pt idx="362">
                  <c:v>-13.22562436732092</c:v>
                </c:pt>
                <c:pt idx="363">
                  <c:v>-13.153716869341212</c:v>
                </c:pt>
                <c:pt idx="364">
                  <c:v>-12.951974469340996</c:v>
                </c:pt>
                <c:pt idx="365">
                  <c:v>-12.783019279018562</c:v>
                </c:pt>
                <c:pt idx="366">
                  <c:v>-13.309908707272101</c:v>
                </c:pt>
                <c:pt idx="367">
                  <c:v>-13.15981844689215</c:v>
                </c:pt>
                <c:pt idx="368">
                  <c:v>-12.82483678934112</c:v>
                </c:pt>
                <c:pt idx="369">
                  <c:v>-12.62923880934092</c:v>
                </c:pt>
                <c:pt idx="370">
                  <c:v>-12.320611269341128</c:v>
                </c:pt>
                <c:pt idx="371">
                  <c:v>-12.152064549341278</c:v>
                </c:pt>
                <c:pt idx="372">
                  <c:v>-12.095738415494948</c:v>
                </c:pt>
                <c:pt idx="373">
                  <c:v>-10.317928253551548</c:v>
                </c:pt>
                <c:pt idx="374">
                  <c:v>-9.7934850393409771</c:v>
                </c:pt>
                <c:pt idx="375">
                  <c:v>-8.7901619493412184</c:v>
                </c:pt>
                <c:pt idx="376">
                  <c:v>-8.1814119093410369</c:v>
                </c:pt>
                <c:pt idx="377">
                  <c:v>-7.4551694993411362</c:v>
                </c:pt>
                <c:pt idx="378">
                  <c:v>-7.0307705693410298</c:v>
                </c:pt>
                <c:pt idx="379">
                  <c:v>-6.7286215443411717</c:v>
                </c:pt>
                <c:pt idx="380">
                  <c:v>-4.5258033498289283</c:v>
                </c:pt>
                <c:pt idx="381">
                  <c:v>-3.7965844793411065</c:v>
                </c:pt>
                <c:pt idx="382">
                  <c:v>-3.0599940493411282</c:v>
                </c:pt>
                <c:pt idx="383">
                  <c:v>-2.0938097893410088</c:v>
                </c:pt>
                <c:pt idx="384">
                  <c:v>-1.65872567934116</c:v>
                </c:pt>
                <c:pt idx="385">
                  <c:v>-1.737706464078002</c:v>
                </c:pt>
                <c:pt idx="386">
                  <c:v>-2.4256370112015189</c:v>
                </c:pt>
                <c:pt idx="387">
                  <c:v>-3.6846412360076952</c:v>
                </c:pt>
                <c:pt idx="388">
                  <c:v>-4.0245244293411497</c:v>
                </c:pt>
                <c:pt idx="389">
                  <c:v>-3.9029276393409873</c:v>
                </c:pt>
                <c:pt idx="390">
                  <c:v>-3.7128019401277044</c:v>
                </c:pt>
                <c:pt idx="391">
                  <c:v>-3.9879716593412158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c:v>
                </c:pt>
                <c:pt idx="401">
                  <c:v>-4.2665648293411875</c:v>
                </c:pt>
                <c:pt idx="402">
                  <c:v>-4.1789604952669404</c:v>
                </c:pt>
                <c:pt idx="403">
                  <c:v>-3.9793536147956532</c:v>
                </c:pt>
                <c:pt idx="404">
                  <c:v>-5.2169205167094441</c:v>
                </c:pt>
                <c:pt idx="405">
                  <c:v>-5.4154401093411257</c:v>
                </c:pt>
                <c:pt idx="406">
                  <c:v>-6.068171709341172</c:v>
                </c:pt>
                <c:pt idx="407">
                  <c:v>-7.1267668893410985</c:v>
                </c:pt>
                <c:pt idx="408">
                  <c:v>-8.097614479453469</c:v>
                </c:pt>
                <c:pt idx="409">
                  <c:v>-8.1970796293411681</c:v>
                </c:pt>
                <c:pt idx="410">
                  <c:v>-8.2703305193410994</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-9.8057898523599434</c:v>
                </c:pt>
                <c:pt idx="419">
                  <c:v>-8.2949491147955037</c:v>
                </c:pt>
                <c:pt idx="420">
                  <c:v>-7.7865058193411301</c:v>
                </c:pt>
                <c:pt idx="421">
                  <c:v>-7.3562849593410355</c:v>
                </c:pt>
                <c:pt idx="422">
                  <c:v>-6.8479985093411671</c:v>
                </c:pt>
                <c:pt idx="423">
                  <c:v>-6.5462855193409499</c:v>
                </c:pt>
                <c:pt idx="424">
                  <c:v>-6.4284367915633593</c:v>
                </c:pt>
                <c:pt idx="425">
                  <c:v>-6.4117339293409694</c:v>
                </c:pt>
                <c:pt idx="426">
                  <c:v>-6.2509672360077655</c:v>
                </c:pt>
                <c:pt idx="427">
                  <c:v>-4.6644544833196449</c:v>
                </c:pt>
                <c:pt idx="428">
                  <c:v>-3.8879851193410531</c:v>
                </c:pt>
                <c:pt idx="429">
                  <c:v>-3.149421769341135</c:v>
                </c:pt>
                <c:pt idx="430">
                  <c:v>-2.8124410466139387</c:v>
                </c:pt>
                <c:pt idx="431">
                  <c:v>-2.3291380593411475</c:v>
                </c:pt>
                <c:pt idx="432">
                  <c:v>-2.0549078493412622</c:v>
                </c:pt>
                <c:pt idx="433">
                  <c:v>-2.1869247255911577</c:v>
                </c:pt>
                <c:pt idx="434">
                  <c:v>-3.6486445693410188</c:v>
                </c:pt>
                <c:pt idx="435">
                  <c:v>-4.7384946703511872</c:v>
                </c:pt>
                <c:pt idx="436">
                  <c:v>-5.4179749693410084</c:v>
                </c:pt>
                <c:pt idx="437">
                  <c:v>-5.8882280193412004</c:v>
                </c:pt>
                <c:pt idx="438">
                  <c:v>-6.253872852169394</c:v>
                </c:pt>
                <c:pt idx="439">
                  <c:v>-6.4644778093412132</c:v>
                </c:pt>
                <c:pt idx="440">
                  <c:v>-6.5713417410583421</c:v>
                </c:pt>
                <c:pt idx="441">
                  <c:v>-6.5919025693410696</c:v>
                </c:pt>
                <c:pt idx="442">
                  <c:v>-6.2101823954280384</c:v>
                </c:pt>
                <c:pt idx="443">
                  <c:v>-6.0429314293409053</c:v>
                </c:pt>
                <c:pt idx="444">
                  <c:v>-5.0148488693409741</c:v>
                </c:pt>
                <c:pt idx="445">
                  <c:v>-4.4988577193411174</c:v>
                </c:pt>
                <c:pt idx="446">
                  <c:v>-4.6788676713819086</c:v>
                </c:pt>
                <c:pt idx="447">
                  <c:v>-4.8529941093410907</c:v>
                </c:pt>
                <c:pt idx="448">
                  <c:v>-4.850558719341123</c:v>
                </c:pt>
                <c:pt idx="449">
                  <c:v>-4.6182515393410855</c:v>
                </c:pt>
                <c:pt idx="450">
                  <c:v>-4.4898145693411067</c:v>
                </c:pt>
                <c:pt idx="451">
                  <c:v>-3.5464805693410995</c:v>
                </c:pt>
                <c:pt idx="452">
                  <c:v>-3.4819142259067375</c:v>
                </c:pt>
                <c:pt idx="453">
                  <c:v>-3.3160296972479273</c:v>
                </c:pt>
                <c:pt idx="454">
                  <c:v>-3.0057350593409495</c:v>
                </c:pt>
                <c:pt idx="455">
                  <c:v>-2.7202680293409571</c:v>
                </c:pt>
                <c:pt idx="456">
                  <c:v>-2.4011006393411067</c:v>
                </c:pt>
                <c:pt idx="457">
                  <c:v>-2.0884870593409492</c:v>
                </c:pt>
                <c:pt idx="458">
                  <c:v>-1.8286385693411109</c:v>
                </c:pt>
                <c:pt idx="459">
                  <c:v>-1.6779653302106112</c:v>
                </c:pt>
                <c:pt idx="460">
                  <c:v>-2.4948043693411961</c:v>
                </c:pt>
                <c:pt idx="461">
                  <c:v>-3.6823075693410798</c:v>
                </c:pt>
                <c:pt idx="462">
                  <c:v>-3.8575020693411233</c:v>
                </c:pt>
                <c:pt idx="463">
                  <c:v>-4.3262496693410704</c:v>
                </c:pt>
                <c:pt idx="464">
                  <c:v>-4.6655738951836128</c:v>
                </c:pt>
                <c:pt idx="465">
                  <c:v>-4.8986330593411509</c:v>
                </c:pt>
                <c:pt idx="466">
                  <c:v>-5.1724146293411142</c:v>
                </c:pt>
                <c:pt idx="467">
                  <c:v>-5.4759351693411702</c:v>
                </c:pt>
                <c:pt idx="468">
                  <c:v>-9.1762045693411096</c:v>
                </c:pt>
                <c:pt idx="469">
                  <c:v>-9.525499628865024</c:v>
                </c:pt>
                <c:pt idx="470">
                  <c:v>-10.112315669341118</c:v>
                </c:pt>
                <c:pt idx="471">
                  <c:v>-10.348426670351145</c:v>
                </c:pt>
                <c:pt idx="472">
                  <c:v>-10.384979329341107</c:v>
                </c:pt>
                <c:pt idx="473">
                  <c:v>-10.140494069341036</c:v>
                </c:pt>
                <c:pt idx="474">
                  <c:v>-10.024825162561411</c:v>
                </c:pt>
                <c:pt idx="475">
                  <c:v>-9.6232958193410525</c:v>
                </c:pt>
                <c:pt idx="476">
                  <c:v>-9.5008895693411706</c:v>
                </c:pt>
                <c:pt idx="477">
                  <c:v>-9.2456907693410955</c:v>
                </c:pt>
                <c:pt idx="478">
                  <c:v>-9.0890348793412024</c:v>
                </c:pt>
                <c:pt idx="479">
                  <c:v>-8.9674196305655691</c:v>
                </c:pt>
                <c:pt idx="480">
                  <c:v>-8.9943198074363249</c:v>
                </c:pt>
                <c:pt idx="481">
                  <c:v>-7.8810824516939988</c:v>
                </c:pt>
                <c:pt idx="482">
                  <c:v>-7.3228403693410451</c:v>
                </c:pt>
                <c:pt idx="483">
                  <c:v>-7.2942622293410437</c:v>
                </c:pt>
                <c:pt idx="484">
                  <c:v>-7.9554702993410302</c:v>
                </c:pt>
                <c:pt idx="485">
                  <c:v>-7.9442175808352289</c:v>
                </c:pt>
                <c:pt idx="486">
                  <c:v>-7.7032723293410683</c:v>
                </c:pt>
                <c:pt idx="487">
                  <c:v>-7.6408919093411498</c:v>
                </c:pt>
                <c:pt idx="488">
                  <c:v>-7.4769970221714033</c:v>
                </c:pt>
                <c:pt idx="489">
                  <c:v>-6.2078753275829355</c:v>
                </c:pt>
                <c:pt idx="490">
                  <c:v>-5.9461872291350435</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c:v>
                </c:pt>
                <c:pt idx="501">
                  <c:v>1.8874567506586288</c:v>
                </c:pt>
                <c:pt idx="502">
                  <c:v>1.7063643706589318</c:v>
                </c:pt>
                <c:pt idx="503">
                  <c:v>1.4638381206588207</c:v>
                </c:pt>
                <c:pt idx="504">
                  <c:v>1.4253118306588988</c:v>
                </c:pt>
                <c:pt idx="505">
                  <c:v>0.49322803935454906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-4.2880731693411693</c:v>
                </c:pt>
                <c:pt idx="515">
                  <c:v>-4.461314152674368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-1.738971286512792</c:v>
                </c:pt>
                <c:pt idx="526">
                  <c:v>-1.1619779389063059</c:v>
                </c:pt>
                <c:pt idx="527">
                  <c:v>-0.66761296934102177</c:v>
                </c:pt>
                <c:pt idx="528">
                  <c:v>-0.24130366934122094</c:v>
                </c:pt>
                <c:pt idx="529">
                  <c:v>0.15869288065900394</c:v>
                </c:pt>
                <c:pt idx="530">
                  <c:v>0.31008543065885913</c:v>
                </c:pt>
                <c:pt idx="531">
                  <c:v>1.6608804306588794</c:v>
                </c:pt>
                <c:pt idx="532">
                  <c:v>1.7620873706588345</c:v>
                </c:pt>
                <c:pt idx="533">
                  <c:v>2.0019979706587634</c:v>
                </c:pt>
                <c:pt idx="534">
                  <c:v>2.2366606306588275</c:v>
                </c:pt>
                <c:pt idx="535">
                  <c:v>2.464450890658938</c:v>
                </c:pt>
                <c:pt idx="536">
                  <c:v>2.5883759761134542</c:v>
                </c:pt>
                <c:pt idx="537">
                  <c:v>2.3674356506590342</c:v>
                </c:pt>
                <c:pt idx="538">
                  <c:v>1.8780524988406044</c:v>
                </c:pt>
                <c:pt idx="539">
                  <c:v>-2.5341711967920602</c:v>
                </c:pt>
                <c:pt idx="540">
                  <c:v>-3.6974284468922889</c:v>
                </c:pt>
                <c:pt idx="541">
                  <c:v>-4.5588263893411405</c:v>
                </c:pt>
                <c:pt idx="542">
                  <c:v>-5.1495182493408382</c:v>
                </c:pt>
                <c:pt idx="543">
                  <c:v>-5.5335948693409946</c:v>
                </c:pt>
                <c:pt idx="544">
                  <c:v>-7.0583649935835435</c:v>
                </c:pt>
                <c:pt idx="545">
                  <c:v>-8.3245988293412267</c:v>
                </c:pt>
                <c:pt idx="546">
                  <c:v>-9.3198043026744148</c:v>
                </c:pt>
                <c:pt idx="547">
                  <c:v>-12.263780819341212</c:v>
                </c:pt>
                <c:pt idx="548">
                  <c:v>-12.443193855055199</c:v>
                </c:pt>
                <c:pt idx="549">
                  <c:v>-12.76853347934113</c:v>
                </c:pt>
                <c:pt idx="550">
                  <c:v>-13.067990269341024</c:v>
                </c:pt>
                <c:pt idx="551">
                  <c:v>-13.049039859341054</c:v>
                </c:pt>
                <c:pt idx="552">
                  <c:v>-12.832546922876459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-9.6766068770334623</c:v>
                </c:pt>
                <c:pt idx="564">
                  <c:v>-6.8695945875229771</c:v>
                </c:pt>
                <c:pt idx="565">
                  <c:v>-6.1809207693410375</c:v>
                </c:pt>
                <c:pt idx="566">
                  <c:v>-5.6879648346473832</c:v>
                </c:pt>
                <c:pt idx="567">
                  <c:v>-5.0243524693409771</c:v>
                </c:pt>
                <c:pt idx="568">
                  <c:v>-3.5131134393409678</c:v>
                </c:pt>
                <c:pt idx="569">
                  <c:v>-2.8032647693412116</c:v>
                </c:pt>
                <c:pt idx="570">
                  <c:v>-1.987520079545078</c:v>
                </c:pt>
                <c:pt idx="571">
                  <c:v>-1.2478621393412097</c:v>
                </c:pt>
                <c:pt idx="572">
                  <c:v>-0.90741055484838251</c:v>
                </c:pt>
                <c:pt idx="573">
                  <c:v>-8.9551069341055944E-2</c:v>
                </c:pt>
                <c:pt idx="574">
                  <c:v>-0.18321191934114739</c:v>
                </c:pt>
                <c:pt idx="575">
                  <c:v>4.8923350658881773E-2</c:v>
                </c:pt>
                <c:pt idx="576">
                  <c:v>0.47573497611345805</c:v>
                </c:pt>
                <c:pt idx="577">
                  <c:v>1.2570714106589236</c:v>
                </c:pt>
                <c:pt idx="578">
                  <c:v>1.7394282206588656</c:v>
                </c:pt>
                <c:pt idx="579">
                  <c:v>1.80636893065902</c:v>
                </c:pt>
                <c:pt idx="580">
                  <c:v>1.8708654306588961</c:v>
                </c:pt>
                <c:pt idx="581">
                  <c:v>2.9354049306588843</c:v>
                </c:pt>
                <c:pt idx="582">
                  <c:v>3.240541190658945</c:v>
                </c:pt>
                <c:pt idx="583">
                  <c:v>3.5130913082100106</c:v>
                </c:pt>
                <c:pt idx="584">
                  <c:v>3.7694067106589415</c:v>
                </c:pt>
                <c:pt idx="585">
                  <c:v>4.0012877606590305</c:v>
                </c:pt>
                <c:pt idx="586">
                  <c:v>4.2924880306586886</c:v>
                </c:pt>
                <c:pt idx="587">
                  <c:v>4.5851386806590142</c:v>
                </c:pt>
                <c:pt idx="588">
                  <c:v>4.5720684068493584</c:v>
                </c:pt>
                <c:pt idx="589">
                  <c:v>4.4877208391095085</c:v>
                </c:pt>
                <c:pt idx="590">
                  <c:v>4.8175565777175677</c:v>
                </c:pt>
                <c:pt idx="591">
                  <c:v>4.9638349806589535</c:v>
                </c:pt>
                <c:pt idx="592">
                  <c:v>5.183891890658785</c:v>
                </c:pt>
                <c:pt idx="593">
                  <c:v>5.3296341706588777</c:v>
                </c:pt>
                <c:pt idx="594">
                  <c:v>5.3887370633119218</c:v>
                </c:pt>
                <c:pt idx="595">
                  <c:v>5.4308582406588926</c:v>
                </c:pt>
                <c:pt idx="596">
                  <c:v>5.4151107639921614</c:v>
                </c:pt>
                <c:pt idx="597">
                  <c:v>3.9006817383512682</c:v>
                </c:pt>
                <c:pt idx="598">
                  <c:v>3.2203697740930748</c:v>
                </c:pt>
                <c:pt idx="599">
                  <c:v>2.4053806106588524</c:v>
                </c:pt>
                <c:pt idx="600">
                  <c:v>1.3728137980057653</c:v>
                </c:pt>
                <c:pt idx="601">
                  <c:v>0.84955856065879265</c:v>
                </c:pt>
                <c:pt idx="602">
                  <c:v>0.58779334065884825</c:v>
                </c:pt>
                <c:pt idx="603">
                  <c:v>0.27715493065883834</c:v>
                </c:pt>
                <c:pt idx="604">
                  <c:v>-4.6865069341137704E-2</c:v>
                </c:pt>
                <c:pt idx="605">
                  <c:v>-0.28628456934112062</c:v>
                </c:pt>
                <c:pt idx="606">
                  <c:v>-1.6129475282451593</c:v>
                </c:pt>
                <c:pt idx="607">
                  <c:v>-1.8651161093410467</c:v>
                </c:pt>
                <c:pt idx="608">
                  <c:v>-1.8643023193411081</c:v>
                </c:pt>
                <c:pt idx="609">
                  <c:v>-1.8160785193410351</c:v>
                </c:pt>
                <c:pt idx="610">
                  <c:v>-1.8257713193412712</c:v>
                </c:pt>
                <c:pt idx="611">
                  <c:v>-1.9071056093412877</c:v>
                </c:pt>
                <c:pt idx="612">
                  <c:v>-2.4677655587028258</c:v>
                </c:pt>
                <c:pt idx="613">
                  <c:v>-5.3056380924179791</c:v>
                </c:pt>
                <c:pt idx="614">
                  <c:v>-5.5308997093410621</c:v>
                </c:pt>
                <c:pt idx="615">
                  <c:v>-5.7627070693410465</c:v>
                </c:pt>
                <c:pt idx="616">
                  <c:v>-5.9703749493411093</c:v>
                </c:pt>
                <c:pt idx="617">
                  <c:v>-6.2963818093409385</c:v>
                </c:pt>
                <c:pt idx="618">
                  <c:v>-6.5688502836268867</c:v>
                </c:pt>
                <c:pt idx="619">
                  <c:v>-6.4835525693410716</c:v>
                </c:pt>
                <c:pt idx="620">
                  <c:v>-6.304627960645484</c:v>
                </c:pt>
                <c:pt idx="621">
                  <c:v>-4.7106574443411144</c:v>
                </c:pt>
                <c:pt idx="622">
                  <c:v>-4.3386542493410616</c:v>
                </c:pt>
                <c:pt idx="623">
                  <c:v>-3.9094779193410707</c:v>
                </c:pt>
                <c:pt idx="624">
                  <c:v>-3.5942949060758447</c:v>
                </c:pt>
                <c:pt idx="625">
                  <c:v>-3.3835608493411802</c:v>
                </c:pt>
                <c:pt idx="626">
                  <c:v>-3.445884779341128</c:v>
                </c:pt>
                <c:pt idx="627">
                  <c:v>-3.6346788593410793</c:v>
                </c:pt>
                <c:pt idx="628">
                  <c:v>-3.7131307793411881</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-7.1649845693410832</c:v>
                </c:pt>
                <c:pt idx="638">
                  <c:v>-7.4964439693410334</c:v>
                </c:pt>
                <c:pt idx="639">
                  <c:v>-7.7482973693409889</c:v>
                </c:pt>
                <c:pt idx="640">
                  <c:v>-7.9362530193411356</c:v>
                </c:pt>
                <c:pt idx="641">
                  <c:v>-7.9332335489329324</c:v>
                </c:pt>
                <c:pt idx="642">
                  <c:v>-8.0667530193411228</c:v>
                </c:pt>
                <c:pt idx="643">
                  <c:v>-8.1897802693410551</c:v>
                </c:pt>
                <c:pt idx="644">
                  <c:v>-8.1974094393411292</c:v>
                </c:pt>
                <c:pt idx="645">
                  <c:v>-8.1540395693411192</c:v>
                </c:pt>
                <c:pt idx="646">
                  <c:v>-6.4803865308795849</c:v>
                </c:pt>
                <c:pt idx="647">
                  <c:v>-6.0968183056049314</c:v>
                </c:pt>
                <c:pt idx="648">
                  <c:v>-5.4503850435678629</c:v>
                </c:pt>
                <c:pt idx="649">
                  <c:v>-5.3827662893411397</c:v>
                </c:pt>
                <c:pt idx="650">
                  <c:v>-5.3243299693411785</c:v>
                </c:pt>
                <c:pt idx="651">
                  <c:v>-5.3594786804521624</c:v>
                </c:pt>
                <c:pt idx="652">
                  <c:v>-5.2504199693410785</c:v>
                </c:pt>
                <c:pt idx="653">
                  <c:v>-5.2252819570961808</c:v>
                </c:pt>
                <c:pt idx="654">
                  <c:v>-5.1489970693411067</c:v>
                </c:pt>
                <c:pt idx="655">
                  <c:v>-3.9387395937313991</c:v>
                </c:pt>
                <c:pt idx="656">
                  <c:v>-4.0439192193410864</c:v>
                </c:pt>
                <c:pt idx="657">
                  <c:v>-4.2510847693410057</c:v>
                </c:pt>
                <c:pt idx="658">
                  <c:v>-4.4035511093409099</c:v>
                </c:pt>
                <c:pt idx="659">
                  <c:v>-4.5527292649932036</c:v>
                </c:pt>
                <c:pt idx="660">
                  <c:v>-4.5919265476019513</c:v>
                </c:pt>
                <c:pt idx="661">
                  <c:v>-4.7262760193412854</c:v>
                </c:pt>
                <c:pt idx="662">
                  <c:v>-4.8217545693411044</c:v>
                </c:pt>
                <c:pt idx="663">
                  <c:v>-4.6948064264838765</c:v>
                </c:pt>
                <c:pt idx="664">
                  <c:v>-4.5777227393411124</c:v>
                </c:pt>
                <c:pt idx="665">
                  <c:v>-4.6667915693411288</c:v>
                </c:pt>
                <c:pt idx="666">
                  <c:v>-4.6822150795452044</c:v>
                </c:pt>
                <c:pt idx="667">
                  <c:v>-4.5459549093411988</c:v>
                </c:pt>
                <c:pt idx="668">
                  <c:v>-4.4387612193411936</c:v>
                </c:pt>
                <c:pt idx="669">
                  <c:v>-4.5090292893411794</c:v>
                </c:pt>
                <c:pt idx="670">
                  <c:v>-4.55547270934089</c:v>
                </c:pt>
                <c:pt idx="671">
                  <c:v>-4.5859696193410429</c:v>
                </c:pt>
                <c:pt idx="672">
                  <c:v>-4.7668830308795691</c:v>
                </c:pt>
                <c:pt idx="673">
                  <c:v>-4.8681276518152901</c:v>
                </c:pt>
                <c:pt idx="674">
                  <c:v>-5.1502202093412084</c:v>
                </c:pt>
                <c:pt idx="675">
                  <c:v>-5.3493680193409894</c:v>
                </c:pt>
                <c:pt idx="676">
                  <c:v>-5.5373903093412338</c:v>
                </c:pt>
                <c:pt idx="677">
                  <c:v>-5.6704930591371294</c:v>
                </c:pt>
                <c:pt idx="678">
                  <c:v>-5.7886622293410479</c:v>
                </c:pt>
                <c:pt idx="679">
                  <c:v>-5.8165710693412205</c:v>
                </c:pt>
                <c:pt idx="680">
                  <c:v>-5.8060643770333495</c:v>
                </c:pt>
                <c:pt idx="681">
                  <c:v>-6.1073882726378956</c:v>
                </c:pt>
                <c:pt idx="682">
                  <c:v>-6.2252585993410179</c:v>
                </c:pt>
                <c:pt idx="683">
                  <c:v>-6.3529662224024799</c:v>
                </c:pt>
                <c:pt idx="684">
                  <c:v>-6.6191970893411884</c:v>
                </c:pt>
                <c:pt idx="685">
                  <c:v>-6.8195769693410941</c:v>
                </c:pt>
                <c:pt idx="686">
                  <c:v>-6.8768357393410469</c:v>
                </c:pt>
                <c:pt idx="687">
                  <c:v>-6.8791038875229464</c:v>
                </c:pt>
                <c:pt idx="688">
                  <c:v>-6.6074867915633995</c:v>
                </c:pt>
                <c:pt idx="689">
                  <c:v>-6.4269776544475095</c:v>
                </c:pt>
                <c:pt idx="690">
                  <c:v>-6.2996261693411153</c:v>
                </c:pt>
                <c:pt idx="691">
                  <c:v>-6.3392575893411394</c:v>
                </c:pt>
                <c:pt idx="692">
                  <c:v>-6.5194081693411814</c:v>
                </c:pt>
                <c:pt idx="693">
                  <c:v>-6.3659703993410375</c:v>
                </c:pt>
                <c:pt idx="694">
                  <c:v>-6.0336624264839793</c:v>
                </c:pt>
                <c:pt idx="695">
                  <c:v>-5.82014288184115</c:v>
                </c:pt>
                <c:pt idx="696">
                  <c:v>-5.3852657855574719</c:v>
                </c:pt>
                <c:pt idx="697">
                  <c:v>-5.1724694293411924</c:v>
                </c:pt>
                <c:pt idx="698">
                  <c:v>-4.5012871893412747</c:v>
                </c:pt>
                <c:pt idx="699">
                  <c:v>-4.0229566930524356</c:v>
                </c:pt>
                <c:pt idx="700">
                  <c:v>-3.5201346693411635</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-2.4790628142391236</c:v>
                </c:pt>
                <c:pt idx="709">
                  <c:v>-2.8347598993411474</c:v>
                </c:pt>
                <c:pt idx="710">
                  <c:v>-3.130111239341093</c:v>
                </c:pt>
                <c:pt idx="711">
                  <c:v>-3.31798776083048</c:v>
                </c:pt>
                <c:pt idx="712">
                  <c:v>-3.1056244342057777</c:v>
                </c:pt>
                <c:pt idx="713">
                  <c:v>-2.9056617342894797</c:v>
                </c:pt>
                <c:pt idx="714">
                  <c:v>-2.4231960293411587</c:v>
                </c:pt>
                <c:pt idx="715">
                  <c:v>-2.1734950693411288</c:v>
                </c:pt>
                <c:pt idx="716">
                  <c:v>-2.5442397693410896</c:v>
                </c:pt>
                <c:pt idx="717">
                  <c:v>-2.5753611093409319</c:v>
                </c:pt>
                <c:pt idx="718">
                  <c:v>-2.3842940591369945</c:v>
                </c:pt>
                <c:pt idx="719">
                  <c:v>-2.0879317693409618</c:v>
                </c:pt>
                <c:pt idx="720">
                  <c:v>-1.9945645693411238</c:v>
                </c:pt>
                <c:pt idx="721">
                  <c:v>-1.4245507479126178</c:v>
                </c:pt>
                <c:pt idx="722">
                  <c:v>-0.51158589934105658</c:v>
                </c:pt>
                <c:pt idx="723">
                  <c:v>1.6322494806590413</c:v>
                </c:pt>
                <c:pt idx="724">
                  <c:v>4.2113964918833879</c:v>
                </c:pt>
                <c:pt idx="725">
                  <c:v>6.3844591806591104</c:v>
                </c:pt>
                <c:pt idx="726">
                  <c:v>7.2070022506589106</c:v>
                </c:pt>
                <c:pt idx="727">
                  <c:v>8.2761511306587785</c:v>
                </c:pt>
                <c:pt idx="728">
                  <c:v>9.088130110658863</c:v>
                </c:pt>
                <c:pt idx="729">
                  <c:v>9.3129707060211739</c:v>
                </c:pt>
                <c:pt idx="730">
                  <c:v>9.537575430658837</c:v>
                </c:pt>
                <c:pt idx="731">
                  <c:v>10.539955680658968</c:v>
                </c:pt>
                <c:pt idx="732">
                  <c:v>10.41190403065872</c:v>
                </c:pt>
                <c:pt idx="733">
                  <c:v>10.208003250658823</c:v>
                </c:pt>
                <c:pt idx="734">
                  <c:v>10.236309189695064</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-1.0881807093410758</c:v>
                </c:pt>
                <c:pt idx="743">
                  <c:v>-1.4359118893412839</c:v>
                </c:pt>
                <c:pt idx="744">
                  <c:v>-1.5408458992380081</c:v>
                </c:pt>
                <c:pt idx="745">
                  <c:v>-1.5936245693411024</c:v>
                </c:pt>
                <c:pt idx="746">
                  <c:v>0.51445061247713464</c:v>
                </c:pt>
                <c:pt idx="747">
                  <c:v>1.2474362806589578</c:v>
                </c:pt>
                <c:pt idx="748">
                  <c:v>2.2258629106588423</c:v>
                </c:pt>
                <c:pt idx="749">
                  <c:v>2.7823792606588853</c:v>
                </c:pt>
                <c:pt idx="750">
                  <c:v>3.1498172306587833</c:v>
                </c:pt>
                <c:pt idx="751">
                  <c:v>3.2318101041282969</c:v>
                </c:pt>
                <c:pt idx="752">
                  <c:v>3.331644320658977</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8.2565070113040626</c:v>
                </c:pt>
                <c:pt idx="763">
                  <c:v>9.1222184306589611</c:v>
                </c:pt>
                <c:pt idx="764">
                  <c:v>9.0437397639922921</c:v>
                </c:pt>
                <c:pt idx="765">
                  <c:v>8.7976186506589009</c:v>
                </c:pt>
                <c:pt idx="766">
                  <c:v>8.6895226106589547</c:v>
                </c:pt>
                <c:pt idx="767">
                  <c:v>8.8085483306589527</c:v>
                </c:pt>
                <c:pt idx="768">
                  <c:v>8.8165496306588125</c:v>
                </c:pt>
                <c:pt idx="769">
                  <c:v>8.7794355206589891</c:v>
                </c:pt>
                <c:pt idx="770">
                  <c:v>8.6964610513484377</c:v>
                </c:pt>
                <c:pt idx="771">
                  <c:v>8.0569305973255858</c:v>
                </c:pt>
                <c:pt idx="772">
                  <c:v>7.4300172206589075</c:v>
                </c:pt>
                <c:pt idx="773">
                  <c:v>7.0874325306591395</c:v>
                </c:pt>
                <c:pt idx="774">
                  <c:v>6.8684146406588997</c:v>
                </c:pt>
                <c:pt idx="775">
                  <c:v>6.6725379206589039</c:v>
                </c:pt>
                <c:pt idx="776">
                  <c:v>6.5838127146095271</c:v>
                </c:pt>
                <c:pt idx="777">
                  <c:v>6.460101280658904</c:v>
                </c:pt>
                <c:pt idx="778">
                  <c:v>6.675883555658686</c:v>
                </c:pt>
                <c:pt idx="779">
                  <c:v>7.6675463517115734</c:v>
                </c:pt>
                <c:pt idx="780">
                  <c:v>7.4282305306588885</c:v>
                </c:pt>
                <c:pt idx="781">
                  <c:v>7.0961768306588615</c:v>
                </c:pt>
                <c:pt idx="782">
                  <c:v>6.6233903584938361</c:v>
                </c:pt>
                <c:pt idx="783">
                  <c:v>6.2487595706588905</c:v>
                </c:pt>
                <c:pt idx="784">
                  <c:v>5.8324876306589113</c:v>
                </c:pt>
                <c:pt idx="785">
                  <c:v>5.0676047106587845</c:v>
                </c:pt>
                <c:pt idx="786">
                  <c:v>4.312036370658892</c:v>
                </c:pt>
                <c:pt idx="787">
                  <c:v>3.7083252044684545</c:v>
                </c:pt>
                <c:pt idx="788">
                  <c:v>1.0735835075821138</c:v>
                </c:pt>
                <c:pt idx="789">
                  <c:v>0.22349618065901231</c:v>
                </c:pt>
                <c:pt idx="790">
                  <c:v>-0.82705500934126519</c:v>
                </c:pt>
                <c:pt idx="791">
                  <c:v>-1.716876389341266</c:v>
                </c:pt>
                <c:pt idx="792">
                  <c:v>-2.1694400793411277</c:v>
                </c:pt>
                <c:pt idx="793">
                  <c:v>-2.5287201815859417</c:v>
                </c:pt>
                <c:pt idx="794">
                  <c:v>-3.0070644606454242</c:v>
                </c:pt>
                <c:pt idx="795">
                  <c:v>-2.7735938324990892</c:v>
                </c:pt>
                <c:pt idx="796">
                  <c:v>-2.3973732293410572</c:v>
                </c:pt>
                <c:pt idx="797">
                  <c:v>-2.1811911693411052</c:v>
                </c:pt>
                <c:pt idx="798">
                  <c:v>-2.1558459693409562</c:v>
                </c:pt>
                <c:pt idx="799">
                  <c:v>-2.2947860332585748</c:v>
                </c:pt>
                <c:pt idx="800">
                  <c:v>-2.4116269193412831</c:v>
                </c:pt>
                <c:pt idx="801">
                  <c:v>-2.3946432867322871</c:v>
                </c:pt>
                <c:pt idx="802">
                  <c:v>-1.2491245017734656</c:v>
                </c:pt>
                <c:pt idx="803">
                  <c:v>-1.0612277793409106</c:v>
                </c:pt>
                <c:pt idx="804">
                  <c:v>-0.96466356934104158</c:v>
                </c:pt>
                <c:pt idx="805">
                  <c:v>-0.77365176934107271</c:v>
                </c:pt>
                <c:pt idx="806">
                  <c:v>-0.65380948934104377</c:v>
                </c:pt>
                <c:pt idx="807">
                  <c:v>-0.41591606934115138</c:v>
                </c:pt>
                <c:pt idx="808">
                  <c:v>-0.11750632934105459</c:v>
                </c:pt>
                <c:pt idx="809">
                  <c:v>0.20411321416402489</c:v>
                </c:pt>
                <c:pt idx="810">
                  <c:v>0.33668418065893535</c:v>
                </c:pt>
                <c:pt idx="811">
                  <c:v>2.2530154306589467</c:v>
                </c:pt>
                <c:pt idx="812">
                  <c:v>2.4484079806589847</c:v>
                </c:pt>
                <c:pt idx="813">
                  <c:v>2.6287431406589552</c:v>
                </c:pt>
                <c:pt idx="814">
                  <c:v>2.6754257006589341</c:v>
                </c:pt>
                <c:pt idx="815">
                  <c:v>2.8031179406589812</c:v>
                </c:pt>
                <c:pt idx="816">
                  <c:v>2.9679828636484871</c:v>
                </c:pt>
                <c:pt idx="817">
                  <c:v>3.2269972106589675</c:v>
                </c:pt>
                <c:pt idx="818">
                  <c:v>3.397546530658881</c:v>
                </c:pt>
                <c:pt idx="819">
                  <c:v>3.5104474306588789</c:v>
                </c:pt>
                <c:pt idx="820">
                  <c:v>4.1933026399612165</c:v>
                </c:pt>
                <c:pt idx="821">
                  <c:v>4.281636220658811</c:v>
                </c:pt>
                <c:pt idx="822">
                  <c:v>4.4286714431589189</c:v>
                </c:pt>
                <c:pt idx="823">
                  <c:v>4.4297066006588182</c:v>
                </c:pt>
                <c:pt idx="824">
                  <c:v>4.4760925506588904</c:v>
                </c:pt>
                <c:pt idx="825">
                  <c:v>4.505329650658922</c:v>
                </c:pt>
                <c:pt idx="826">
                  <c:v>4.6769182506589235</c:v>
                </c:pt>
                <c:pt idx="827">
                  <c:v>4.7257347193187869</c:v>
                </c:pt>
                <c:pt idx="828">
                  <c:v>4.7059604306589051</c:v>
                </c:pt>
                <c:pt idx="829">
                  <c:v>4.9829397163731954</c:v>
                </c:pt>
                <c:pt idx="830">
                  <c:v>5.1051558806589457</c:v>
                </c:pt>
                <c:pt idx="831">
                  <c:v>5.1082413706587886</c:v>
                </c:pt>
                <c:pt idx="832">
                  <c:v>5.1175845906587965</c:v>
                </c:pt>
                <c:pt idx="833">
                  <c:v>5.1287741276285521</c:v>
                </c:pt>
                <c:pt idx="834">
                  <c:v>5.1108888286180472</c:v>
                </c:pt>
                <c:pt idx="835">
                  <c:v>5.0300680906589061</c:v>
                </c:pt>
                <c:pt idx="836">
                  <c:v>4.8758695106589158</c:v>
                </c:pt>
                <c:pt idx="837">
                  <c:v>4.7574040020874904</c:v>
                </c:pt>
                <c:pt idx="838">
                  <c:v>3.9799885454130504</c:v>
                </c:pt>
                <c:pt idx="839">
                  <c:v>3.28436994873136</c:v>
                </c:pt>
                <c:pt idx="840">
                  <c:v>2.464562258615961</c:v>
                </c:pt>
                <c:pt idx="841">
                  <c:v>1.1093054306588641</c:v>
                </c:pt>
                <c:pt idx="842">
                  <c:v>-7.6619039341196113E-2</c:v>
                </c:pt>
                <c:pt idx="843">
                  <c:v>-0.8127123493410684</c:v>
                </c:pt>
                <c:pt idx="844">
                  <c:v>-1.5435973734648478</c:v>
                </c:pt>
                <c:pt idx="845">
                  <c:v>-2.0285133448514645</c:v>
                </c:pt>
                <c:pt idx="846">
                  <c:v>-2.7002590455315985</c:v>
                </c:pt>
                <c:pt idx="847">
                  <c:v>-2.7818808093411036</c:v>
                </c:pt>
                <c:pt idx="848">
                  <c:v>-2.770481829341108</c:v>
                </c:pt>
                <c:pt idx="849">
                  <c:v>-2.4524106293410144</c:v>
                </c:pt>
                <c:pt idx="850">
                  <c:v>-2.0165000848050427</c:v>
                </c:pt>
                <c:pt idx="851">
                  <c:v>-1.4843838093410129</c:v>
                </c:pt>
                <c:pt idx="852">
                  <c:v>-1.0444909693411981</c:v>
                </c:pt>
                <c:pt idx="853">
                  <c:v>-1.0731045693411545</c:v>
                </c:pt>
                <c:pt idx="854">
                  <c:v>-1.215681313527226</c:v>
                </c:pt>
                <c:pt idx="855">
                  <c:v>-1.8882677449099126E-2</c:v>
                </c:pt>
                <c:pt idx="856">
                  <c:v>-1.5815569340858836E-2</c:v>
                </c:pt>
                <c:pt idx="857">
                  <c:v>-0.14251969934107941</c:v>
                </c:pt>
                <c:pt idx="858">
                  <c:v>-6.2408093411789904E-3</c:v>
                </c:pt>
                <c:pt idx="859">
                  <c:v>0.10183772611343046</c:v>
                </c:pt>
                <c:pt idx="860">
                  <c:v>0.80053276399223527</c:v>
                </c:pt>
                <c:pt idx="861">
                  <c:v>0.86467777065892992</c:v>
                </c:pt>
                <c:pt idx="862">
                  <c:v>1.0383523306588405</c:v>
                </c:pt>
                <c:pt idx="863">
                  <c:v>1.0625754806590066</c:v>
                </c:pt>
                <c:pt idx="864">
                  <c:v>1.5488764723254458</c:v>
                </c:pt>
                <c:pt idx="865">
                  <c:v>1.8866112515545268</c:v>
                </c:pt>
                <c:pt idx="866">
                  <c:v>5.0165610556588973</c:v>
                </c:pt>
                <c:pt idx="867">
                  <c:v>5.3283469506589771</c:v>
                </c:pt>
                <c:pt idx="868">
                  <c:v>6.1017409306587496</c:v>
                </c:pt>
                <c:pt idx="869">
                  <c:v>6.529522170658808</c:v>
                </c:pt>
                <c:pt idx="870">
                  <c:v>6.6449645028239877</c:v>
                </c:pt>
                <c:pt idx="871">
                  <c:v>6.8067173296488175</c:v>
                </c:pt>
                <c:pt idx="872">
                  <c:v>6.2499260973254707</c:v>
                </c:pt>
                <c:pt idx="873">
                  <c:v>5.8016359906587809</c:v>
                </c:pt>
                <c:pt idx="874">
                  <c:v>5.5104792106589855</c:v>
                </c:pt>
                <c:pt idx="875">
                  <c:v>5.0665318842673059</c:v>
                </c:pt>
                <c:pt idx="876">
                  <c:v>4.5959548306587301</c:v>
                </c:pt>
                <c:pt idx="877">
                  <c:v>4.0604388506589197</c:v>
                </c:pt>
                <c:pt idx="878">
                  <c:v>3.5712662306589067</c:v>
                </c:pt>
                <c:pt idx="879">
                  <c:v>3.3471669838502836</c:v>
                </c:pt>
                <c:pt idx="880">
                  <c:v>2.5128881429876198</c:v>
                </c:pt>
                <c:pt idx="881">
                  <c:v>2.2372005306589102</c:v>
                </c:pt>
                <c:pt idx="882">
                  <c:v>1.7868515806591176</c:v>
                </c:pt>
                <c:pt idx="883">
                  <c:v>2.1376084409681368</c:v>
                </c:pt>
                <c:pt idx="884">
                  <c:v>4.2567937383510923</c:v>
                </c:pt>
                <c:pt idx="885">
                  <c:v>5.2544641306590005</c:v>
                </c:pt>
                <c:pt idx="886">
                  <c:v>5.6399142306589907</c:v>
                </c:pt>
                <c:pt idx="887">
                  <c:v>5.9392525406588481</c:v>
                </c:pt>
                <c:pt idx="888">
                  <c:v>6.6004695865029284</c:v>
                </c:pt>
                <c:pt idx="889">
                  <c:v>6.6204032706589446</c:v>
                </c:pt>
                <c:pt idx="890">
                  <c:v>6.5542932306588284</c:v>
                </c:pt>
                <c:pt idx="891">
                  <c:v>6.9939619106589515</c:v>
                </c:pt>
                <c:pt idx="892">
                  <c:v>7.3041398306588468</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-6.9899867256022281</c:v>
                </c:pt>
                <c:pt idx="2">
                  <c:v>-6.9893193781747982</c:v>
                </c:pt>
                <c:pt idx="3">
                  <c:v>-6.9895707291362754</c:v>
                </c:pt>
                <c:pt idx="4">
                  <c:v>-6.9875282369559617</c:v>
                </c:pt>
                <c:pt idx="5">
                  <c:v>-6.9851692034531361</c:v>
                </c:pt>
                <c:pt idx="6">
                  <c:v>-6.9375375132382064</c:v>
                </c:pt>
                <c:pt idx="7">
                  <c:v>-6.9580511136639593</c:v>
                </c:pt>
                <c:pt idx="8">
                  <c:v>-6.9453291274248921</c:v>
                </c:pt>
                <c:pt idx="9">
                  <c:v>-6.9358672663676684</c:v>
                </c:pt>
                <c:pt idx="10">
                  <c:v>-6.9206202350834332</c:v>
                </c:pt>
                <c:pt idx="11">
                  <c:v>-6.8741478556436704</c:v>
                </c:pt>
                <c:pt idx="12">
                  <c:v>-6.9177567162194089</c:v>
                </c:pt>
                <c:pt idx="13">
                  <c:v>-6.8953915274006761</c:v>
                </c:pt>
                <c:pt idx="14">
                  <c:v>-6.688298104763656</c:v>
                </c:pt>
                <c:pt idx="15">
                  <c:v>-6.522745627040166</c:v>
                </c:pt>
                <c:pt idx="16">
                  <c:v>-6.9033433095234127</c:v>
                </c:pt>
                <c:pt idx="17">
                  <c:v>-7.8851492555306688</c:v>
                </c:pt>
                <c:pt idx="18">
                  <c:v>-8.4007401387584224</c:v>
                </c:pt>
                <c:pt idx="19">
                  <c:v>-8.5645414150091597</c:v>
                </c:pt>
                <c:pt idx="20">
                  <c:v>-9.0759775537881566</c:v>
                </c:pt>
                <c:pt idx="21">
                  <c:v>-9.5656167399134517</c:v>
                </c:pt>
                <c:pt idx="22">
                  <c:v>-8.7598953338021648</c:v>
                </c:pt>
                <c:pt idx="23">
                  <c:v>-7.5826527697591803</c:v>
                </c:pt>
                <c:pt idx="24">
                  <c:v>-7.2185788516707685</c:v>
                </c:pt>
                <c:pt idx="25">
                  <c:v>-7.056501270633035</c:v>
                </c:pt>
                <c:pt idx="26">
                  <c:v>-6.4074913074380664</c:v>
                </c:pt>
                <c:pt idx="27">
                  <c:v>-4.6955257552882674</c:v>
                </c:pt>
                <c:pt idx="28">
                  <c:v>-1.0903553536894464</c:v>
                </c:pt>
                <c:pt idx="29">
                  <c:v>2.3000825519771282</c:v>
                </c:pt>
                <c:pt idx="30">
                  <c:v>6.2420196804989558</c:v>
                </c:pt>
                <c:pt idx="31">
                  <c:v>8.526907381781168</c:v>
                </c:pt>
                <c:pt idx="32">
                  <c:v>9.3477446415991352</c:v>
                </c:pt>
                <c:pt idx="33">
                  <c:v>9.6525186106677552</c:v>
                </c:pt>
                <c:pt idx="34">
                  <c:v>9.6831606606682072</c:v>
                </c:pt>
                <c:pt idx="35">
                  <c:v>9.8355130389107508</c:v>
                </c:pt>
                <c:pt idx="36">
                  <c:v>9.6291787917999336</c:v>
                </c:pt>
                <c:pt idx="37">
                  <c:v>9.7443734231377448</c:v>
                </c:pt>
                <c:pt idx="38">
                  <c:v>10.462886252961979</c:v>
                </c:pt>
                <c:pt idx="39">
                  <c:v>10.869736033138601</c:v>
                </c:pt>
                <c:pt idx="40">
                  <c:v>10.626272270571668</c:v>
                </c:pt>
                <c:pt idx="41">
                  <c:v>9.8499083456054422</c:v>
                </c:pt>
                <c:pt idx="42">
                  <c:v>9.0646736745091943</c:v>
                </c:pt>
                <c:pt idx="43">
                  <c:v>8.0887413360420055</c:v>
                </c:pt>
                <c:pt idx="44">
                  <c:v>7.0540557103343389</c:v>
                </c:pt>
                <c:pt idx="45">
                  <c:v>5.4705136896343811</c:v>
                </c:pt>
                <c:pt idx="46">
                  <c:v>3.488984742224762</c:v>
                </c:pt>
                <c:pt idx="47">
                  <c:v>1.4539550748284142</c:v>
                </c:pt>
                <c:pt idx="48">
                  <c:v>0.5260069402283275</c:v>
                </c:pt>
                <c:pt idx="49">
                  <c:v>0.55931154974922392</c:v>
                </c:pt>
                <c:pt idx="50">
                  <c:v>0.51697500163385335</c:v>
                </c:pt>
                <c:pt idx="51">
                  <c:v>0.22546556349735186</c:v>
                </c:pt>
                <c:pt idx="52">
                  <c:v>-0.1313609736720025</c:v>
                </c:pt>
                <c:pt idx="53">
                  <c:v>-0.25288521720467888</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-6.0147926546933288</c:v>
                </c:pt>
                <c:pt idx="64">
                  <c:v>-6.1857528588011661</c:v>
                </c:pt>
                <c:pt idx="65">
                  <c:v>-5.7855571627504361</c:v>
                </c:pt>
                <c:pt idx="66">
                  <c:v>-4.7021451951768984</c:v>
                </c:pt>
                <c:pt idx="67">
                  <c:v>-3.3830555771263162</c:v>
                </c:pt>
                <c:pt idx="68">
                  <c:v>-2.6910751483700182</c:v>
                </c:pt>
                <c:pt idx="69">
                  <c:v>-2.3148942836045734</c:v>
                </c:pt>
                <c:pt idx="70">
                  <c:v>-0.98498207903212098</c:v>
                </c:pt>
                <c:pt idx="71">
                  <c:v>0.7189827033603966</c:v>
                </c:pt>
                <c:pt idx="72">
                  <c:v>2.0391538439205021</c:v>
                </c:pt>
                <c:pt idx="73">
                  <c:v>3.0460066005423152</c:v>
                </c:pt>
                <c:pt idx="74">
                  <c:v>3.2424483052232436</c:v>
                </c:pt>
                <c:pt idx="75">
                  <c:v>2.7631299143887844</c:v>
                </c:pt>
                <c:pt idx="76">
                  <c:v>2.502196652872716</c:v>
                </c:pt>
                <c:pt idx="77">
                  <c:v>0.34377293971293482</c:v>
                </c:pt>
                <c:pt idx="78">
                  <c:v>-5.9544034992011534</c:v>
                </c:pt>
                <c:pt idx="79">
                  <c:v>-6.1581461069223575</c:v>
                </c:pt>
                <c:pt idx="80">
                  <c:v>-6.1824568751261726</c:v>
                </c:pt>
                <c:pt idx="81">
                  <c:v>-6.1466264616502002</c:v>
                </c:pt>
                <c:pt idx="82">
                  <c:v>-5.3417543136712169</c:v>
                </c:pt>
                <c:pt idx="83">
                  <c:v>-3.7089084965565036</c:v>
                </c:pt>
                <c:pt idx="84">
                  <c:v>-2.3184224557658375</c:v>
                </c:pt>
                <c:pt idx="85">
                  <c:v>-1.1835974534708811</c:v>
                </c:pt>
                <c:pt idx="86">
                  <c:v>-0.7863477318456652</c:v>
                </c:pt>
                <c:pt idx="87">
                  <c:v>-1.0256517574260458</c:v>
                </c:pt>
                <c:pt idx="88">
                  <c:v>-1.0199093897178515</c:v>
                </c:pt>
                <c:pt idx="89">
                  <c:v>-0.90677732372736775</c:v>
                </c:pt>
                <c:pt idx="90">
                  <c:v>0.35257386613146513</c:v>
                </c:pt>
                <c:pt idx="91">
                  <c:v>1.2067382964957575E-2</c:v>
                </c:pt>
                <c:pt idx="92">
                  <c:v>-1.2146700116616681E-2</c:v>
                </c:pt>
                <c:pt idx="93">
                  <c:v>-0.11018222665758516</c:v>
                </c:pt>
                <c:pt idx="94">
                  <c:v>-0.17763064827543928</c:v>
                </c:pt>
                <c:pt idx="95">
                  <c:v>2.3120905771762072E-2</c:v>
                </c:pt>
                <c:pt idx="96">
                  <c:v>2.4379458222603176</c:v>
                </c:pt>
                <c:pt idx="97">
                  <c:v>3.3361099304016859</c:v>
                </c:pt>
                <c:pt idx="98">
                  <c:v>3.760986856527742</c:v>
                </c:pt>
                <c:pt idx="99">
                  <c:v>4.1194512730600454</c:v>
                </c:pt>
                <c:pt idx="100">
                  <c:v>4.2310960274132494</c:v>
                </c:pt>
                <c:pt idx="101">
                  <c:v>4.3017189691753259</c:v>
                </c:pt>
                <c:pt idx="102">
                  <c:v>4.554163368026912</c:v>
                </c:pt>
                <c:pt idx="103">
                  <c:v>4.3760034994604524</c:v>
                </c:pt>
                <c:pt idx="104">
                  <c:v>3.4321566576383447</c:v>
                </c:pt>
                <c:pt idx="105">
                  <c:v>4.1850295888830971</c:v>
                </c:pt>
                <c:pt idx="106">
                  <c:v>4.4346247363769606</c:v>
                </c:pt>
                <c:pt idx="107">
                  <c:v>4.5411808480165314</c:v>
                </c:pt>
                <c:pt idx="108">
                  <c:v>4.977109627347545</c:v>
                </c:pt>
                <c:pt idx="109">
                  <c:v>5.1096004226116429</c:v>
                </c:pt>
                <c:pt idx="110">
                  <c:v>5.0920617110788982</c:v>
                </c:pt>
                <c:pt idx="111">
                  <c:v>2.3498843450733351</c:v>
                </c:pt>
                <c:pt idx="112">
                  <c:v>1.4123598299109545</c:v>
                </c:pt>
                <c:pt idx="113">
                  <c:v>0.60443648464776278</c:v>
                </c:pt>
                <c:pt idx="114">
                  <c:v>7.8944409460461884E-3</c:v>
                </c:pt>
                <c:pt idx="115">
                  <c:v>-0.5767711180448899</c:v>
                </c:pt>
                <c:pt idx="116">
                  <c:v>-0.81878551446990921</c:v>
                </c:pt>
                <c:pt idx="117">
                  <c:v>-0.736022442695075</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2.334063805571827</c:v>
                </c:pt>
                <c:pt idx="127">
                  <c:v>1.8645092460468931</c:v>
                </c:pt>
                <c:pt idx="128">
                  <c:v>2.2587246940788197</c:v>
                </c:pt>
                <c:pt idx="129">
                  <c:v>2.9025125223073616</c:v>
                </c:pt>
                <c:pt idx="130">
                  <c:v>3.1704541650397688</c:v>
                </c:pt>
                <c:pt idx="131">
                  <c:v>2.845595797043714</c:v>
                </c:pt>
                <c:pt idx="132">
                  <c:v>2.3510803870880013</c:v>
                </c:pt>
                <c:pt idx="133">
                  <c:v>1.7131613609582956</c:v>
                </c:pt>
                <c:pt idx="134">
                  <c:v>0.97332149312377825</c:v>
                </c:pt>
                <c:pt idx="135">
                  <c:v>1.0155662131403156</c:v>
                </c:pt>
                <c:pt idx="136">
                  <c:v>0.73320467503218434</c:v>
                </c:pt>
                <c:pt idx="137">
                  <c:v>-0.23494200669108539</c:v>
                </c:pt>
                <c:pt idx="138">
                  <c:v>-1.0152328350841198</c:v>
                </c:pt>
                <c:pt idx="139">
                  <c:v>-1.9439306208911233</c:v>
                </c:pt>
                <c:pt idx="140">
                  <c:v>-2.7781712921543309</c:v>
                </c:pt>
                <c:pt idx="141">
                  <c:v>-3.9476763522870497</c:v>
                </c:pt>
                <c:pt idx="142">
                  <c:v>-5.1629639427533789</c:v>
                </c:pt>
                <c:pt idx="143">
                  <c:v>-8.3171687197648936</c:v>
                </c:pt>
                <c:pt idx="144">
                  <c:v>-8.5100646396457158</c:v>
                </c:pt>
                <c:pt idx="145">
                  <c:v>-8.3491107699865079</c:v>
                </c:pt>
                <c:pt idx="146">
                  <c:v>-8.6243406022395668</c:v>
                </c:pt>
                <c:pt idx="147">
                  <c:v>-9.201281301470793</c:v>
                </c:pt>
                <c:pt idx="148">
                  <c:v>-9.0119475469861516</c:v>
                </c:pt>
                <c:pt idx="149">
                  <c:v>-9.4024675401404068</c:v>
                </c:pt>
                <c:pt idx="150">
                  <c:v>-9.9054053891709248</c:v>
                </c:pt>
                <c:pt idx="151">
                  <c:v>-10.711841308960368</c:v>
                </c:pt>
                <c:pt idx="152">
                  <c:v>-11.523052289889577</c:v>
                </c:pt>
                <c:pt idx="153">
                  <c:v>-11.995455948990296</c:v>
                </c:pt>
                <c:pt idx="154">
                  <c:v>-12.405563957074007</c:v>
                </c:pt>
                <c:pt idx="155">
                  <c:v>-12.986052324150535</c:v>
                </c:pt>
                <c:pt idx="156">
                  <c:v>-12.987398174980981</c:v>
                </c:pt>
                <c:pt idx="157">
                  <c:v>-13.673054759257749</c:v>
                </c:pt>
                <c:pt idx="158">
                  <c:v>-13.662666496876104</c:v>
                </c:pt>
                <c:pt idx="159">
                  <c:v>-13.433447169714229</c:v>
                </c:pt>
                <c:pt idx="160">
                  <c:v>-13.19247012724216</c:v>
                </c:pt>
                <c:pt idx="161">
                  <c:v>-13.067048577769082</c:v>
                </c:pt>
                <c:pt idx="162">
                  <c:v>-12.816528774443597</c:v>
                </c:pt>
                <c:pt idx="163">
                  <c:v>-12.609128562476343</c:v>
                </c:pt>
                <c:pt idx="164">
                  <c:v>-12.144277878341818</c:v>
                </c:pt>
                <c:pt idx="165">
                  <c:v>-11.481107642850578</c:v>
                </c:pt>
                <c:pt idx="166">
                  <c:v>-10.031716817429155</c:v>
                </c:pt>
                <c:pt idx="167">
                  <c:v>-9.030750137592932</c:v>
                </c:pt>
                <c:pt idx="168">
                  <c:v>-8.8829337828419597</c:v>
                </c:pt>
                <c:pt idx="169">
                  <c:v>-8.5113067261474207</c:v>
                </c:pt>
                <c:pt idx="170">
                  <c:v>-6.7337034189276261</c:v>
                </c:pt>
                <c:pt idx="171">
                  <c:v>-6.5446392671876854</c:v>
                </c:pt>
                <c:pt idx="172">
                  <c:v>-6.2899572224730234</c:v>
                </c:pt>
                <c:pt idx="173">
                  <c:v>-6.0091138456898818</c:v>
                </c:pt>
                <c:pt idx="174">
                  <c:v>-5.8168578706598542</c:v>
                </c:pt>
                <c:pt idx="175">
                  <c:v>-5.7652533629687071</c:v>
                </c:pt>
                <c:pt idx="176">
                  <c:v>-5.7626339095310044</c:v>
                </c:pt>
                <c:pt idx="177">
                  <c:v>-5.7724906693587457</c:v>
                </c:pt>
                <c:pt idx="178">
                  <c:v>-5.0077485768837509</c:v>
                </c:pt>
                <c:pt idx="179">
                  <c:v>-5.2365272050621696</c:v>
                </c:pt>
                <c:pt idx="180">
                  <c:v>-5.2366610767698933</c:v>
                </c:pt>
                <c:pt idx="181">
                  <c:v>-4.8525767724428448</c:v>
                </c:pt>
                <c:pt idx="182">
                  <c:v>-4.3421170447796085</c:v>
                </c:pt>
                <c:pt idx="183">
                  <c:v>-3.8894702390900848</c:v>
                </c:pt>
                <c:pt idx="184">
                  <c:v>-3.571312058996881</c:v>
                </c:pt>
                <c:pt idx="185">
                  <c:v>-3.4337327728011671</c:v>
                </c:pt>
                <c:pt idx="186">
                  <c:v>-2.4093040421701382</c:v>
                </c:pt>
                <c:pt idx="187">
                  <c:v>-2.0529081104824769</c:v>
                </c:pt>
                <c:pt idx="188">
                  <c:v>-1.3644945582927335</c:v>
                </c:pt>
                <c:pt idx="189">
                  <c:v>-0.25041921535033396</c:v>
                </c:pt>
                <c:pt idx="190">
                  <c:v>1.009313099064185</c:v>
                </c:pt>
                <c:pt idx="191">
                  <c:v>2.4156384244310605</c:v>
                </c:pt>
                <c:pt idx="192">
                  <c:v>4.0330973431655792</c:v>
                </c:pt>
                <c:pt idx="193">
                  <c:v>5.931055435094498</c:v>
                </c:pt>
                <c:pt idx="194">
                  <c:v>12.615144126685006</c:v>
                </c:pt>
                <c:pt idx="195">
                  <c:v>14.943493687693902</c:v>
                </c:pt>
                <c:pt idx="196">
                  <c:v>17.687294817338142</c:v>
                </c:pt>
                <c:pt idx="197">
                  <c:v>20.332921539928289</c:v>
                </c:pt>
                <c:pt idx="198">
                  <c:v>22.370941312361303</c:v>
                </c:pt>
                <c:pt idx="199">
                  <c:v>23.716641575091195</c:v>
                </c:pt>
                <c:pt idx="200">
                  <c:v>24.650607106350108</c:v>
                </c:pt>
                <c:pt idx="201">
                  <c:v>25.732667531268874</c:v>
                </c:pt>
                <c:pt idx="202">
                  <c:v>26.977756375448827</c:v>
                </c:pt>
                <c:pt idx="203">
                  <c:v>26.448694779363016</c:v>
                </c:pt>
                <c:pt idx="204">
                  <c:v>25.653658938589793</c:v>
                </c:pt>
                <c:pt idx="205">
                  <c:v>24.576492571884305</c:v>
                </c:pt>
                <c:pt idx="206">
                  <c:v>23.655238478016791</c:v>
                </c:pt>
                <c:pt idx="207">
                  <c:v>20.402420687898928</c:v>
                </c:pt>
                <c:pt idx="208">
                  <c:v>18.239860763959751</c:v>
                </c:pt>
                <c:pt idx="209">
                  <c:v>16.284012113573503</c:v>
                </c:pt>
                <c:pt idx="210">
                  <c:v>14.598760987032922</c:v>
                </c:pt>
                <c:pt idx="211">
                  <c:v>12.393568540114316</c:v>
                </c:pt>
                <c:pt idx="212">
                  <c:v>10.616751897560547</c:v>
                </c:pt>
                <c:pt idx="213">
                  <c:v>8.9585644090233227</c:v>
                </c:pt>
                <c:pt idx="214">
                  <c:v>7.705602633460038</c:v>
                </c:pt>
                <c:pt idx="215">
                  <c:v>6.3188829866506779</c:v>
                </c:pt>
                <c:pt idx="216">
                  <c:v>5.9189751071825043</c:v>
                </c:pt>
                <c:pt idx="217">
                  <c:v>5.8330795588722708</c:v>
                </c:pt>
                <c:pt idx="218">
                  <c:v>5.9247816786688645</c:v>
                </c:pt>
                <c:pt idx="219">
                  <c:v>5.9217639493115994</c:v>
                </c:pt>
                <c:pt idx="220">
                  <c:v>5.8889110429678055</c:v>
                </c:pt>
                <c:pt idx="221">
                  <c:v>6.318515067127354</c:v>
                </c:pt>
                <c:pt idx="222">
                  <c:v>6.5999701632417072</c:v>
                </c:pt>
                <c:pt idx="223">
                  <c:v>6.9785605669643331</c:v>
                </c:pt>
                <c:pt idx="224">
                  <c:v>5.1825167901150255</c:v>
                </c:pt>
                <c:pt idx="225">
                  <c:v>4.8518952602792851</c:v>
                </c:pt>
                <c:pt idx="226">
                  <c:v>3.9665734255973604</c:v>
                </c:pt>
                <c:pt idx="227">
                  <c:v>3.4704205916245883</c:v>
                </c:pt>
                <c:pt idx="228">
                  <c:v>2.4019734926315981</c:v>
                </c:pt>
                <c:pt idx="229">
                  <c:v>1.7772089554973858</c:v>
                </c:pt>
                <c:pt idx="230">
                  <c:v>0.70293919612797162</c:v>
                </c:pt>
                <c:pt idx="231">
                  <c:v>-0.3558606401173709</c:v>
                </c:pt>
                <c:pt idx="232">
                  <c:v>1.6863454311489241</c:v>
                </c:pt>
                <c:pt idx="233">
                  <c:v>2.6698553332632371</c:v>
                </c:pt>
                <c:pt idx="234">
                  <c:v>2.9047664847334707</c:v>
                </c:pt>
                <c:pt idx="235">
                  <c:v>1.8476895257607864</c:v>
                </c:pt>
                <c:pt idx="236">
                  <c:v>1.5864312990222218</c:v>
                </c:pt>
                <c:pt idx="237">
                  <c:v>4.5566210218722913</c:v>
                </c:pt>
                <c:pt idx="238">
                  <c:v>9.2753871353518349</c:v>
                </c:pt>
                <c:pt idx="239">
                  <c:v>12.086754014085649</c:v>
                </c:pt>
                <c:pt idx="240">
                  <c:v>13.324041264413623</c:v>
                </c:pt>
                <c:pt idx="241">
                  <c:v>13.892718564813421</c:v>
                </c:pt>
                <c:pt idx="242">
                  <c:v>14.004855092786869</c:v>
                </c:pt>
                <c:pt idx="243">
                  <c:v>14.221865077352348</c:v>
                </c:pt>
                <c:pt idx="244">
                  <c:v>14.574086093855374</c:v>
                </c:pt>
                <c:pt idx="245">
                  <c:v>12.798961820395933</c:v>
                </c:pt>
                <c:pt idx="246">
                  <c:v>11.665689244208403</c:v>
                </c:pt>
                <c:pt idx="247">
                  <c:v>11.667403166344101</c:v>
                </c:pt>
                <c:pt idx="248">
                  <c:v>12.166113830270021</c:v>
                </c:pt>
                <c:pt idx="249">
                  <c:v>12.558064994701155</c:v>
                </c:pt>
                <c:pt idx="250">
                  <c:v>12.464583079388806</c:v>
                </c:pt>
                <c:pt idx="251">
                  <c:v>11.905063696628176</c:v>
                </c:pt>
                <c:pt idx="252">
                  <c:v>11.316648363782914</c:v>
                </c:pt>
                <c:pt idx="253">
                  <c:v>11.548916080262368</c:v>
                </c:pt>
                <c:pt idx="254">
                  <c:v>12.879645479023479</c:v>
                </c:pt>
                <c:pt idx="255">
                  <c:v>14.284600820224867</c:v>
                </c:pt>
                <c:pt idx="256">
                  <c:v>14.865680529901546</c:v>
                </c:pt>
                <c:pt idx="257">
                  <c:v>12.82646350119802</c:v>
                </c:pt>
                <c:pt idx="258">
                  <c:v>12.988532051207855</c:v>
                </c:pt>
                <c:pt idx="259">
                  <c:v>13.083094654228857</c:v>
                </c:pt>
                <c:pt idx="260">
                  <c:v>12.257295641433831</c:v>
                </c:pt>
                <c:pt idx="261">
                  <c:v>11.380794161264102</c:v>
                </c:pt>
                <c:pt idx="262">
                  <c:v>10.630796587877867</c:v>
                </c:pt>
                <c:pt idx="263">
                  <c:v>8.1567803413500712</c:v>
                </c:pt>
                <c:pt idx="264">
                  <c:v>7.1377537591155917</c:v>
                </c:pt>
                <c:pt idx="265">
                  <c:v>6.2229592028190917</c:v>
                </c:pt>
                <c:pt idx="266">
                  <c:v>5.9113149741373263</c:v>
                </c:pt>
                <c:pt idx="267">
                  <c:v>5.8211142817022861</c:v>
                </c:pt>
                <c:pt idx="268">
                  <c:v>5.7396838557255334</c:v>
                </c:pt>
                <c:pt idx="269">
                  <c:v>6.0282720978449902</c:v>
                </c:pt>
                <c:pt idx="270">
                  <c:v>5.8908684234019315</c:v>
                </c:pt>
                <c:pt idx="271">
                  <c:v>6.1730226273232489</c:v>
                </c:pt>
                <c:pt idx="272">
                  <c:v>6.3712662876892017</c:v>
                </c:pt>
                <c:pt idx="273">
                  <c:v>6.4882574105607418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0.65567686736515995</c:v>
                </c:pt>
                <c:pt idx="285">
                  <c:v>-0.80160819583524257</c:v>
                </c:pt>
                <c:pt idx="286">
                  <c:v>-2.4739282564571741</c:v>
                </c:pt>
                <c:pt idx="287">
                  <c:v>-3.0958598587966151</c:v>
                </c:pt>
                <c:pt idx="288">
                  <c:v>-3.4063436383384129</c:v>
                </c:pt>
                <c:pt idx="289">
                  <c:v>-3.5824142279287647</c:v>
                </c:pt>
                <c:pt idx="290">
                  <c:v>-3.7684944597477741</c:v>
                </c:pt>
                <c:pt idx="291">
                  <c:v>-3.4219633702783483</c:v>
                </c:pt>
                <c:pt idx="292">
                  <c:v>-3.30837459230536</c:v>
                </c:pt>
                <c:pt idx="293">
                  <c:v>-3.5542444787348839</c:v>
                </c:pt>
                <c:pt idx="294">
                  <c:v>-3.5920430491656932</c:v>
                </c:pt>
                <c:pt idx="295">
                  <c:v>-1.5393554454900737</c:v>
                </c:pt>
                <c:pt idx="296">
                  <c:v>-1.1343616553838978</c:v>
                </c:pt>
                <c:pt idx="297">
                  <c:v>-0.66609041251303092</c:v>
                </c:pt>
                <c:pt idx="298">
                  <c:v>-8.1380229619540459E-2</c:v>
                </c:pt>
                <c:pt idx="299">
                  <c:v>0.19992050421951979</c:v>
                </c:pt>
                <c:pt idx="300">
                  <c:v>2.1458746390100738</c:v>
                </c:pt>
                <c:pt idx="301">
                  <c:v>2.5765048611469754</c:v>
                </c:pt>
                <c:pt idx="302">
                  <c:v>2.6742627784436905</c:v>
                </c:pt>
                <c:pt idx="303">
                  <c:v>3.2629073020811052</c:v>
                </c:pt>
                <c:pt idx="304">
                  <c:v>4.4968489739716322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c:v>
                </c:pt>
                <c:pt idx="313">
                  <c:v>11.033668769445891</c:v>
                </c:pt>
                <c:pt idx="314">
                  <c:v>10.078883303777005</c:v>
                </c:pt>
                <c:pt idx="315">
                  <c:v>5.9246863595844665</c:v>
                </c:pt>
                <c:pt idx="316">
                  <c:v>3.4525309601505114</c:v>
                </c:pt>
                <c:pt idx="317">
                  <c:v>0.74573336691769043</c:v>
                </c:pt>
                <c:pt idx="318">
                  <c:v>-2.2057921810063759</c:v>
                </c:pt>
                <c:pt idx="319">
                  <c:v>-5.2737254018649313</c:v>
                </c:pt>
                <c:pt idx="320">
                  <c:v>-8.1753735929819271</c:v>
                </c:pt>
                <c:pt idx="321">
                  <c:v>-11.38330085175582</c:v>
                </c:pt>
                <c:pt idx="322">
                  <c:v>-14.146803054933045</c:v>
                </c:pt>
                <c:pt idx="323">
                  <c:v>-15.268332714553608</c:v>
                </c:pt>
                <c:pt idx="324">
                  <c:v>-15.664297146359033</c:v>
                </c:pt>
                <c:pt idx="325">
                  <c:v>-15.183672519791306</c:v>
                </c:pt>
                <c:pt idx="326">
                  <c:v>-14.734841361336102</c:v>
                </c:pt>
                <c:pt idx="327">
                  <c:v>-14.821405357493077</c:v>
                </c:pt>
                <c:pt idx="328">
                  <c:v>-14.70882334940376</c:v>
                </c:pt>
                <c:pt idx="329">
                  <c:v>-14.495069088342659</c:v>
                </c:pt>
                <c:pt idx="330">
                  <c:v>-12.116660236105869</c:v>
                </c:pt>
                <c:pt idx="331">
                  <c:v>-11.417226401363266</c:v>
                </c:pt>
                <c:pt idx="332">
                  <c:v>-10.905494778640122</c:v>
                </c:pt>
                <c:pt idx="333">
                  <c:v>-10.286713183654852</c:v>
                </c:pt>
                <c:pt idx="334">
                  <c:v>-10.082891914921706</c:v>
                </c:pt>
                <c:pt idx="335">
                  <c:v>-10.594374311631148</c:v>
                </c:pt>
                <c:pt idx="336">
                  <c:v>-11.346686180781134</c:v>
                </c:pt>
                <c:pt idx="337">
                  <c:v>-11.072791496950131</c:v>
                </c:pt>
                <c:pt idx="338">
                  <c:v>-10.905696572784599</c:v>
                </c:pt>
                <c:pt idx="339">
                  <c:v>-10.50270968198404</c:v>
                </c:pt>
                <c:pt idx="340">
                  <c:v>-9.9478982727273007</c:v>
                </c:pt>
                <c:pt idx="341">
                  <c:v>-9.5784731101244009</c:v>
                </c:pt>
                <c:pt idx="342">
                  <c:v>-9.2949351478227182</c:v>
                </c:pt>
                <c:pt idx="343">
                  <c:v>-8.878091728930098</c:v>
                </c:pt>
                <c:pt idx="344">
                  <c:v>-8.6945343270879771</c:v>
                </c:pt>
                <c:pt idx="345">
                  <c:v>-8.3677551883531436</c:v>
                </c:pt>
                <c:pt idx="346">
                  <c:v>-8.0745227857879502</c:v>
                </c:pt>
                <c:pt idx="347">
                  <c:v>-8.0685866162052609</c:v>
                </c:pt>
                <c:pt idx="348">
                  <c:v>-8.020431491597364</c:v>
                </c:pt>
                <c:pt idx="349">
                  <c:v>-7.7976268646605718</c:v>
                </c:pt>
                <c:pt idx="350">
                  <c:v>-7.605648233256332</c:v>
                </c:pt>
                <c:pt idx="351">
                  <c:v>-7.6010753267432705</c:v>
                </c:pt>
                <c:pt idx="352">
                  <c:v>-8.1334084648618159</c:v>
                </c:pt>
                <c:pt idx="353">
                  <c:v>-8.1070401164000856</c:v>
                </c:pt>
                <c:pt idx="354">
                  <c:v>-8.1694469074014915</c:v>
                </c:pt>
                <c:pt idx="355">
                  <c:v>-8.3877393204592767</c:v>
                </c:pt>
                <c:pt idx="356">
                  <c:v>-8.5557027636534286</c:v>
                </c:pt>
                <c:pt idx="357">
                  <c:v>-8.930801484551802</c:v>
                </c:pt>
                <c:pt idx="358">
                  <c:v>-9.3969220716077668</c:v>
                </c:pt>
                <c:pt idx="359">
                  <c:v>-13.991794947359251</c:v>
                </c:pt>
                <c:pt idx="360">
                  <c:v>-14.615873885282753</c:v>
                </c:pt>
                <c:pt idx="361">
                  <c:v>-14.583291909776037</c:v>
                </c:pt>
                <c:pt idx="362">
                  <c:v>-14.292685877993756</c:v>
                </c:pt>
                <c:pt idx="363">
                  <c:v>-14.144304571734651</c:v>
                </c:pt>
                <c:pt idx="364">
                  <c:v>-13.852098757866781</c:v>
                </c:pt>
                <c:pt idx="365">
                  <c:v>-13.667750282566336</c:v>
                </c:pt>
                <c:pt idx="366">
                  <c:v>-14.450481765222776</c:v>
                </c:pt>
                <c:pt idx="367">
                  <c:v>-14.339973857911431</c:v>
                </c:pt>
                <c:pt idx="368">
                  <c:v>-14.044142427850094</c:v>
                </c:pt>
                <c:pt idx="369">
                  <c:v>-13.801608329920239</c:v>
                </c:pt>
                <c:pt idx="370">
                  <c:v>-13.654574847657372</c:v>
                </c:pt>
                <c:pt idx="371">
                  <c:v>-13.506479650433519</c:v>
                </c:pt>
                <c:pt idx="372">
                  <c:v>-13.407828192611392</c:v>
                </c:pt>
                <c:pt idx="373">
                  <c:v>-11.123957240878099</c:v>
                </c:pt>
                <c:pt idx="374">
                  <c:v>-10.402770240211922</c:v>
                </c:pt>
                <c:pt idx="375">
                  <c:v>-9.645459545335882</c:v>
                </c:pt>
                <c:pt idx="376">
                  <c:v>-8.9623683326795316</c:v>
                </c:pt>
                <c:pt idx="377">
                  <c:v>-8.4151303836204097</c:v>
                </c:pt>
                <c:pt idx="378">
                  <c:v>-8.0588402730259041</c:v>
                </c:pt>
                <c:pt idx="379">
                  <c:v>-7.9365062868511584</c:v>
                </c:pt>
                <c:pt idx="380">
                  <c:v>-5.7388237562478537</c:v>
                </c:pt>
                <c:pt idx="381">
                  <c:v>-4.9707532366993394</c:v>
                </c:pt>
                <c:pt idx="382">
                  <c:v>-4.2328138310558785</c:v>
                </c:pt>
                <c:pt idx="383">
                  <c:v>-3.9441743625175909</c:v>
                </c:pt>
                <c:pt idx="384">
                  <c:v>-4.0369521612174708</c:v>
                </c:pt>
                <c:pt idx="385">
                  <c:v>-4.6456017018059157</c:v>
                </c:pt>
                <c:pt idx="386">
                  <c:v>-5.4330838845941054</c:v>
                </c:pt>
                <c:pt idx="387">
                  <c:v>-5.4019132538428698</c:v>
                </c:pt>
                <c:pt idx="388">
                  <c:v>-5.9502227024647096</c:v>
                </c:pt>
                <c:pt idx="389">
                  <c:v>-6.3425087738380865</c:v>
                </c:pt>
                <c:pt idx="390">
                  <c:v>-6.2921097186444399</c:v>
                </c:pt>
                <c:pt idx="391">
                  <c:v>-6.0249617059481153</c:v>
                </c:pt>
                <c:pt idx="392">
                  <c:v>-6.0853173935133418</c:v>
                </c:pt>
                <c:pt idx="393">
                  <c:v>-6.5682427693029704</c:v>
                </c:pt>
                <c:pt idx="394">
                  <c:v>-6.7264735878001574</c:v>
                </c:pt>
                <c:pt idx="395">
                  <c:v>-6.6675555032732268</c:v>
                </c:pt>
                <c:pt idx="396">
                  <c:v>-6.9012363100009404</c:v>
                </c:pt>
                <c:pt idx="397">
                  <c:v>-6.4476989614801434</c:v>
                </c:pt>
                <c:pt idx="398">
                  <c:v>-6.2601914857430847</c:v>
                </c:pt>
                <c:pt idx="399">
                  <c:v>-6.1811967052243144</c:v>
                </c:pt>
                <c:pt idx="400">
                  <c:v>-6.1572040720538297</c:v>
                </c:pt>
                <c:pt idx="401">
                  <c:v>-6.0876685722986306</c:v>
                </c:pt>
                <c:pt idx="402">
                  <c:v>-5.6312359065886568</c:v>
                </c:pt>
                <c:pt idx="403">
                  <c:v>-5.4889158240355265</c:v>
                </c:pt>
                <c:pt idx="404">
                  <c:v>-6.5941548374121801</c:v>
                </c:pt>
                <c:pt idx="405">
                  <c:v>-6.7241630486404205</c:v>
                </c:pt>
                <c:pt idx="406">
                  <c:v>-7.2225082595002661</c:v>
                </c:pt>
                <c:pt idx="407">
                  <c:v>-8.1976380234666397</c:v>
                </c:pt>
                <c:pt idx="408">
                  <c:v>-9.2194012715882767</c:v>
                </c:pt>
                <c:pt idx="409">
                  <c:v>-9.4389922233727699</c:v>
                </c:pt>
                <c:pt idx="410">
                  <c:v>-9.5228453364209109</c:v>
                </c:pt>
                <c:pt idx="411">
                  <c:v>-10.284748290012644</c:v>
                </c:pt>
                <c:pt idx="412">
                  <c:v>-12.840645489384002</c:v>
                </c:pt>
                <c:pt idx="413">
                  <c:v>-11.73352608698332</c:v>
                </c:pt>
                <c:pt idx="414">
                  <c:v>-11.379011113502102</c:v>
                </c:pt>
                <c:pt idx="415">
                  <c:v>-11.375282892689164</c:v>
                </c:pt>
                <c:pt idx="416">
                  <c:v>-11.234420334559401</c:v>
                </c:pt>
                <c:pt idx="417">
                  <c:v>-11.248036847906764</c:v>
                </c:pt>
                <c:pt idx="418">
                  <c:v>-10.881750005445516</c:v>
                </c:pt>
                <c:pt idx="419">
                  <c:v>-10.515644883961681</c:v>
                </c:pt>
                <c:pt idx="420">
                  <c:v>-8.9502795524084036</c:v>
                </c:pt>
                <c:pt idx="421">
                  <c:v>-8.3574380168571487</c:v>
                </c:pt>
                <c:pt idx="422">
                  <c:v>-8.0096095738648625</c:v>
                </c:pt>
                <c:pt idx="423">
                  <c:v>-7.7659782629630545</c:v>
                </c:pt>
                <c:pt idx="424">
                  <c:v>-7.7671500862652803</c:v>
                </c:pt>
                <c:pt idx="425">
                  <c:v>-7.5580718106554432</c:v>
                </c:pt>
                <c:pt idx="426">
                  <c:v>-7.2725428671834607</c:v>
                </c:pt>
                <c:pt idx="427">
                  <c:v>-6.4243850214401865</c:v>
                </c:pt>
                <c:pt idx="428">
                  <c:v>-5.6969547725266754</c:v>
                </c:pt>
                <c:pt idx="429">
                  <c:v>-4.9562770302084544</c:v>
                </c:pt>
                <c:pt idx="430">
                  <c:v>-4.4364082616175722</c:v>
                </c:pt>
                <c:pt idx="431">
                  <c:v>-4.1314354581530885</c:v>
                </c:pt>
                <c:pt idx="432">
                  <c:v>-3.8673695683197198</c:v>
                </c:pt>
                <c:pt idx="433">
                  <c:v>-4.0999762139639415</c:v>
                </c:pt>
                <c:pt idx="434">
                  <c:v>-4.4561064512928974</c:v>
                </c:pt>
                <c:pt idx="435">
                  <c:v>-5.8264462040531981</c:v>
                </c:pt>
                <c:pt idx="436">
                  <c:v>-6.5497413426067084</c:v>
                </c:pt>
                <c:pt idx="437">
                  <c:v>-7.3073487143384313</c:v>
                </c:pt>
                <c:pt idx="438">
                  <c:v>-7.866481356610044</c:v>
                </c:pt>
                <c:pt idx="439">
                  <c:v>-8.1750717502027719</c:v>
                </c:pt>
                <c:pt idx="440">
                  <c:v>-8.4335241696183942</c:v>
                </c:pt>
                <c:pt idx="441">
                  <c:v>-8.5348872973255006</c:v>
                </c:pt>
                <c:pt idx="442">
                  <c:v>-8.5396633782504381</c:v>
                </c:pt>
                <c:pt idx="443">
                  <c:v>-8.3326886440833441</c:v>
                </c:pt>
                <c:pt idx="444">
                  <c:v>-7.1998663721291507</c:v>
                </c:pt>
                <c:pt idx="445">
                  <c:v>-6.3136675791032957</c:v>
                </c:pt>
                <c:pt idx="446">
                  <c:v>-6.3749603686226379</c:v>
                </c:pt>
                <c:pt idx="447">
                  <c:v>-6.5588283021694735</c:v>
                </c:pt>
                <c:pt idx="448">
                  <c:v>-6.7089440590772895</c:v>
                </c:pt>
                <c:pt idx="449">
                  <c:v>-6.5560425336255008</c:v>
                </c:pt>
                <c:pt idx="450">
                  <c:v>-6.2798552209085727</c:v>
                </c:pt>
                <c:pt idx="451">
                  <c:v>-5.9145884292543798</c:v>
                </c:pt>
                <c:pt idx="452">
                  <c:v>-5.43070014857377</c:v>
                </c:pt>
                <c:pt idx="453">
                  <c:v>-5.2877153747778971</c:v>
                </c:pt>
                <c:pt idx="454">
                  <c:v>-5.119065785720772</c:v>
                </c:pt>
                <c:pt idx="455">
                  <c:v>-4.8392714880486789</c:v>
                </c:pt>
                <c:pt idx="456">
                  <c:v>-4.5321982496324296</c:v>
                </c:pt>
                <c:pt idx="457">
                  <c:v>-4.2354411012656126</c:v>
                </c:pt>
                <c:pt idx="458">
                  <c:v>-3.9027538945519069</c:v>
                </c:pt>
                <c:pt idx="459">
                  <c:v>-3.5504431748977927</c:v>
                </c:pt>
                <c:pt idx="460">
                  <c:v>-3.3624561060445162</c:v>
                </c:pt>
                <c:pt idx="461">
                  <c:v>-5.3910475612382385</c:v>
                </c:pt>
                <c:pt idx="462">
                  <c:v>-5.9249295633307355</c:v>
                </c:pt>
                <c:pt idx="463">
                  <c:v>-6.5006734912823232</c:v>
                </c:pt>
                <c:pt idx="464">
                  <c:v>-6.8640845584845076</c:v>
                </c:pt>
                <c:pt idx="465">
                  <c:v>-7.1133246310052476</c:v>
                </c:pt>
                <c:pt idx="466">
                  <c:v>-7.5362560156917118</c:v>
                </c:pt>
                <c:pt idx="467">
                  <c:v>-7.7114286535927903</c:v>
                </c:pt>
                <c:pt idx="468">
                  <c:v>-10.248041145865669</c:v>
                </c:pt>
                <c:pt idx="469">
                  <c:v>-10.521816567004706</c:v>
                </c:pt>
                <c:pt idx="470">
                  <c:v>-10.525331647970049</c:v>
                </c:pt>
                <c:pt idx="471">
                  <c:v>-10.523426404646585</c:v>
                </c:pt>
                <c:pt idx="472">
                  <c:v>-10.350241683817032</c:v>
                </c:pt>
                <c:pt idx="473">
                  <c:v>-10.43388087913493</c:v>
                </c:pt>
                <c:pt idx="474">
                  <c:v>-10.656891184886277</c:v>
                </c:pt>
                <c:pt idx="475">
                  <c:v>-10.0870552567303</c:v>
                </c:pt>
                <c:pt idx="476">
                  <c:v>-9.9869542050933227</c:v>
                </c:pt>
                <c:pt idx="477">
                  <c:v>-9.8756867048552852</c:v>
                </c:pt>
                <c:pt idx="478">
                  <c:v>-9.8196271683324685</c:v>
                </c:pt>
                <c:pt idx="479">
                  <c:v>-9.7161723799765181</c:v>
                </c:pt>
                <c:pt idx="480">
                  <c:v>-9.822753725370541</c:v>
                </c:pt>
                <c:pt idx="481">
                  <c:v>-9.4202563124877727</c:v>
                </c:pt>
                <c:pt idx="482">
                  <c:v>-8.3633217902325701</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-6.9805944945290346</c:v>
                </c:pt>
                <c:pt idx="491">
                  <c:v>-6.7576726397274305</c:v>
                </c:pt>
                <c:pt idx="492">
                  <c:v>-6.3509244775874185</c:v>
                </c:pt>
                <c:pt idx="493">
                  <c:v>-5.776829774701957</c:v>
                </c:pt>
                <c:pt idx="494">
                  <c:v>-5.483667810241263</c:v>
                </c:pt>
                <c:pt idx="495">
                  <c:v>-4.8264714099801012</c:v>
                </c:pt>
                <c:pt idx="496">
                  <c:v>-3.7042212412930873</c:v>
                </c:pt>
                <c:pt idx="497">
                  <c:v>-2.9216128538236728</c:v>
                </c:pt>
                <c:pt idx="498">
                  <c:v>-1.7225506812946634</c:v>
                </c:pt>
                <c:pt idx="499">
                  <c:v>-0.93180905634358369</c:v>
                </c:pt>
                <c:pt idx="500">
                  <c:v>-0.21369101145346309</c:v>
                </c:pt>
                <c:pt idx="501">
                  <c:v>0.29869186980707285</c:v>
                </c:pt>
                <c:pt idx="502">
                  <c:v>0.41926307427756632</c:v>
                </c:pt>
                <c:pt idx="503">
                  <c:v>0.24312661130721835</c:v>
                </c:pt>
                <c:pt idx="504">
                  <c:v>-5.7218663103569163E-2</c:v>
                </c:pt>
                <c:pt idx="505">
                  <c:v>-0.2050537060110571</c:v>
                </c:pt>
                <c:pt idx="506">
                  <c:v>-1.5361161144397371</c:v>
                </c:pt>
                <c:pt idx="507">
                  <c:v>-2.3208810203030765</c:v>
                </c:pt>
                <c:pt idx="508">
                  <c:v>-2.8382021283335321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-7.5185026085460382</c:v>
                </c:pt>
                <c:pt idx="519">
                  <c:v>-7.2406233251625123</c:v>
                </c:pt>
                <c:pt idx="520">
                  <c:v>-6.8115873830143414</c:v>
                </c:pt>
                <c:pt idx="521">
                  <c:v>-6.6249040454916406</c:v>
                </c:pt>
                <c:pt idx="522">
                  <c:v>-6.4429342594606371</c:v>
                </c:pt>
                <c:pt idx="523">
                  <c:v>-6.1939420658885496</c:v>
                </c:pt>
                <c:pt idx="524">
                  <c:v>-5.535461400335933</c:v>
                </c:pt>
                <c:pt idx="525">
                  <c:v>-4.8411294512849024</c:v>
                </c:pt>
                <c:pt idx="526">
                  <c:v>-4.2959430687155695</c:v>
                </c:pt>
                <c:pt idx="527">
                  <c:v>-3.7926410757385427</c:v>
                </c:pt>
                <c:pt idx="528">
                  <c:v>-3.2570418502521958</c:v>
                </c:pt>
                <c:pt idx="529">
                  <c:v>-2.7478636178592382</c:v>
                </c:pt>
                <c:pt idx="530">
                  <c:v>-2.3661812633903199</c:v>
                </c:pt>
                <c:pt idx="531">
                  <c:v>-1.9549015742999671</c:v>
                </c:pt>
                <c:pt idx="532">
                  <c:v>-0.3866364100435648</c:v>
                </c:pt>
                <c:pt idx="533">
                  <c:v>-8.5686891564208265E-2</c:v>
                </c:pt>
                <c:pt idx="534">
                  <c:v>0.18482624149973526</c:v>
                </c:pt>
                <c:pt idx="535">
                  <c:v>0.5352363471807845</c:v>
                </c:pt>
                <c:pt idx="536">
                  <c:v>0.75008480454694393</c:v>
                </c:pt>
                <c:pt idx="537">
                  <c:v>0.64209268357989102</c:v>
                </c:pt>
                <c:pt idx="538">
                  <c:v>0.28308549468151512</c:v>
                </c:pt>
                <c:pt idx="539">
                  <c:v>-0.72558378869554452</c:v>
                </c:pt>
                <c:pt idx="540">
                  <c:v>-5.0415734950374462</c:v>
                </c:pt>
                <c:pt idx="541">
                  <c:v>-5.8489739134286935</c:v>
                </c:pt>
                <c:pt idx="542">
                  <c:v>-6.6310340264352368</c:v>
                </c:pt>
                <c:pt idx="543">
                  <c:v>-7.2519579481991201</c:v>
                </c:pt>
                <c:pt idx="544">
                  <c:v>-8.0704152179286233</c:v>
                </c:pt>
                <c:pt idx="545">
                  <c:v>-9.3191648359892785</c:v>
                </c:pt>
                <c:pt idx="546">
                  <c:v>-10.53758269266585</c:v>
                </c:pt>
                <c:pt idx="547">
                  <c:v>-11.564776473600375</c:v>
                </c:pt>
                <c:pt idx="548">
                  <c:v>-12.496058727098315</c:v>
                </c:pt>
                <c:pt idx="549">
                  <c:v>-13.802573207976987</c:v>
                </c:pt>
                <c:pt idx="550">
                  <c:v>-14.108695759951743</c:v>
                </c:pt>
                <c:pt idx="551">
                  <c:v>-14.441264956174791</c:v>
                </c:pt>
                <c:pt idx="552">
                  <c:v>-14.534108172908715</c:v>
                </c:pt>
                <c:pt idx="553">
                  <c:v>-14.340639877246506</c:v>
                </c:pt>
                <c:pt idx="554">
                  <c:v>-14.260766582618487</c:v>
                </c:pt>
                <c:pt idx="555">
                  <c:v>-14.289721272329984</c:v>
                </c:pt>
                <c:pt idx="556">
                  <c:v>-14.124311393778155</c:v>
                </c:pt>
                <c:pt idx="557">
                  <c:v>-13.38779995301717</c:v>
                </c:pt>
                <c:pt idx="558">
                  <c:v>-12.82174552114969</c:v>
                </c:pt>
                <c:pt idx="559">
                  <c:v>-12.26134716893384</c:v>
                </c:pt>
                <c:pt idx="560">
                  <c:v>-12.075749224361282</c:v>
                </c:pt>
                <c:pt idx="561">
                  <c:v>-11.815034832462628</c:v>
                </c:pt>
                <c:pt idx="562">
                  <c:v>-11.647562692127394</c:v>
                </c:pt>
                <c:pt idx="563">
                  <c:v>-11.568135029397226</c:v>
                </c:pt>
                <c:pt idx="564">
                  <c:v>-11.127233075495019</c:v>
                </c:pt>
                <c:pt idx="565">
                  <c:v>-10.320149008698834</c:v>
                </c:pt>
                <c:pt idx="566">
                  <c:v>-7.6711312015358857</c:v>
                </c:pt>
                <c:pt idx="567">
                  <c:v>-7.3141376947004435</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-2.0905934515550397</c:v>
                </c:pt>
                <c:pt idx="576">
                  <c:v>-2.0964145941116628</c:v>
                </c:pt>
                <c:pt idx="577">
                  <c:v>-1.7460313538413459</c:v>
                </c:pt>
                <c:pt idx="578">
                  <c:v>-1.0165141785724217</c:v>
                </c:pt>
                <c:pt idx="579">
                  <c:v>-0.29777064013632071</c:v>
                </c:pt>
                <c:pt idx="580">
                  <c:v>-0.14352280850810928</c:v>
                </c:pt>
                <c:pt idx="581">
                  <c:v>-3.7599627731637497E-2</c:v>
                </c:pt>
                <c:pt idx="582">
                  <c:v>0.34160458232443647</c:v>
                </c:pt>
                <c:pt idx="583">
                  <c:v>1.5500625148576861</c:v>
                </c:pt>
                <c:pt idx="584">
                  <c:v>1.7834446146456018</c:v>
                </c:pt>
                <c:pt idx="585">
                  <c:v>1.9719378005164441</c:v>
                </c:pt>
                <c:pt idx="586">
                  <c:v>2.2987659950691324</c:v>
                </c:pt>
                <c:pt idx="587">
                  <c:v>2.6408819743680425</c:v>
                </c:pt>
                <c:pt idx="588">
                  <c:v>2.6971226626858282</c:v>
                </c:pt>
                <c:pt idx="589">
                  <c:v>2.6095614589100253</c:v>
                </c:pt>
                <c:pt idx="590">
                  <c:v>2.9286323799493346</c:v>
                </c:pt>
                <c:pt idx="591">
                  <c:v>3.0514060927541893</c:v>
                </c:pt>
                <c:pt idx="592">
                  <c:v>3.2983890723454614</c:v>
                </c:pt>
                <c:pt idx="593">
                  <c:v>3.5465702188990944</c:v>
                </c:pt>
                <c:pt idx="594">
                  <c:v>3.6221345748527258</c:v>
                </c:pt>
                <c:pt idx="595">
                  <c:v>3.6972001752149182</c:v>
                </c:pt>
                <c:pt idx="596">
                  <c:v>3.7255229965371952</c:v>
                </c:pt>
                <c:pt idx="597">
                  <c:v>3.67269649211255</c:v>
                </c:pt>
                <c:pt idx="598">
                  <c:v>3.4086702173763572</c:v>
                </c:pt>
                <c:pt idx="599">
                  <c:v>0.9042720751644997</c:v>
                </c:pt>
                <c:pt idx="600">
                  <c:v>-9.8850639260561507E-2</c:v>
                </c:pt>
                <c:pt idx="601">
                  <c:v>-0.91593766987823177</c:v>
                </c:pt>
                <c:pt idx="602">
                  <c:v>-1.3489428246805515</c:v>
                </c:pt>
                <c:pt idx="603">
                  <c:v>-1.5355296288629869</c:v>
                </c:pt>
                <c:pt idx="604">
                  <c:v>-1.7535529099373561</c:v>
                </c:pt>
                <c:pt idx="605">
                  <c:v>-2.2055218572972337</c:v>
                </c:pt>
                <c:pt idx="606">
                  <c:v>-3.2668747423633318</c:v>
                </c:pt>
                <c:pt idx="607">
                  <c:v>-3.5157556797429521</c:v>
                </c:pt>
                <c:pt idx="608">
                  <c:v>-3.5191249361695185</c:v>
                </c:pt>
                <c:pt idx="609">
                  <c:v>-3.3266728967648</c:v>
                </c:pt>
                <c:pt idx="610">
                  <c:v>-3.2826232613146002</c:v>
                </c:pt>
                <c:pt idx="611">
                  <c:v>-3.2116081149121776</c:v>
                </c:pt>
                <c:pt idx="612">
                  <c:v>-3.6384308101507798</c:v>
                </c:pt>
                <c:pt idx="613">
                  <c:v>-4.4653120284742727</c:v>
                </c:pt>
                <c:pt idx="614">
                  <c:v>-6.7581726854656727</c:v>
                </c:pt>
                <c:pt idx="615">
                  <c:v>-6.9200856589443962</c:v>
                </c:pt>
                <c:pt idx="616">
                  <c:v>-7.1765544621732289</c:v>
                </c:pt>
                <c:pt idx="617">
                  <c:v>-7.4043140451002065</c:v>
                </c:pt>
                <c:pt idx="618">
                  <c:v>-7.6418652544120818</c:v>
                </c:pt>
                <c:pt idx="619">
                  <c:v>-7.6265407479126566</c:v>
                </c:pt>
                <c:pt idx="620">
                  <c:v>-7.4112847843851384</c:v>
                </c:pt>
                <c:pt idx="621">
                  <c:v>-7.0918744598623107</c:v>
                </c:pt>
                <c:pt idx="622">
                  <c:v>-6.5548280880455678</c:v>
                </c:pt>
                <c:pt idx="623">
                  <c:v>-5.1999013022208516</c:v>
                </c:pt>
                <c:pt idx="624">
                  <c:v>-4.8252289985700694</c:v>
                </c:pt>
                <c:pt idx="625">
                  <c:v>-4.6366020168825504</c:v>
                </c:pt>
                <c:pt idx="626">
                  <c:v>-4.6570822632178368</c:v>
                </c:pt>
                <c:pt idx="627">
                  <c:v>-4.8719462023461233</c:v>
                </c:pt>
                <c:pt idx="628">
                  <c:v>-5.0245363470627522</c:v>
                </c:pt>
                <c:pt idx="629">
                  <c:v>-5.0962600876460584</c:v>
                </c:pt>
                <c:pt idx="630">
                  <c:v>-6.0417031826227392</c:v>
                </c:pt>
                <c:pt idx="631">
                  <c:v>-6.4526981287156531</c:v>
                </c:pt>
                <c:pt idx="632">
                  <c:v>-6.8588591602054914</c:v>
                </c:pt>
                <c:pt idx="633">
                  <c:v>-7.2005346492212041</c:v>
                </c:pt>
                <c:pt idx="634">
                  <c:v>-7.6110091538721392</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-9.5361398253216514</c:v>
                </c:pt>
                <c:pt idx="644">
                  <c:v>-9.8102529993150966</c:v>
                </c:pt>
                <c:pt idx="645">
                  <c:v>-9.9490942009054706</c:v>
                </c:pt>
                <c:pt idx="646">
                  <c:v>-9.8167311301788942</c:v>
                </c:pt>
                <c:pt idx="647">
                  <c:v>-9.4627558365058313</c:v>
                </c:pt>
                <c:pt idx="648">
                  <c:v>-7.5763276066736802</c:v>
                </c:pt>
                <c:pt idx="649">
                  <c:v>-7.3629880234725356</c:v>
                </c:pt>
                <c:pt idx="650">
                  <c:v>-7.2442894861177374</c:v>
                </c:pt>
                <c:pt idx="651">
                  <c:v>-7.2864716529851137</c:v>
                </c:pt>
                <c:pt idx="652">
                  <c:v>-7.2364497949883999</c:v>
                </c:pt>
                <c:pt idx="653">
                  <c:v>-7.2570841190076951</c:v>
                </c:pt>
                <c:pt idx="654">
                  <c:v>-7.1047447181246071</c:v>
                </c:pt>
                <c:pt idx="655">
                  <c:v>-6.5593492179301816</c:v>
                </c:pt>
                <c:pt idx="656">
                  <c:v>-5.8778481586899565</c:v>
                </c:pt>
                <c:pt idx="657">
                  <c:v>-6.0021801791539335</c:v>
                </c:pt>
                <c:pt idx="658">
                  <c:v>-6.1831389833512986</c:v>
                </c:pt>
                <c:pt idx="659">
                  <c:v>-6.3461876275615285</c:v>
                </c:pt>
                <c:pt idx="660">
                  <c:v>-6.4839145976253079</c:v>
                </c:pt>
                <c:pt idx="661">
                  <c:v>-6.5425729452363015</c:v>
                </c:pt>
                <c:pt idx="662">
                  <c:v>-6.6271218838061063</c:v>
                </c:pt>
                <c:pt idx="663">
                  <c:v>-6.7878057647437231</c:v>
                </c:pt>
                <c:pt idx="664">
                  <c:v>-6.7225357181251661</c:v>
                </c:pt>
                <c:pt idx="665">
                  <c:v>-6.5111892505284521</c:v>
                </c:pt>
                <c:pt idx="666">
                  <c:v>-6.5788981679721594</c:v>
                </c:pt>
                <c:pt idx="667">
                  <c:v>-6.623642509551928</c:v>
                </c:pt>
                <c:pt idx="668">
                  <c:v>-6.5299608112063883</c:v>
                </c:pt>
                <c:pt idx="669">
                  <c:v>-6.311976841665234</c:v>
                </c:pt>
                <c:pt idx="670">
                  <c:v>-6.2627108010184234</c:v>
                </c:pt>
                <c:pt idx="671">
                  <c:v>-6.2783074620971515</c:v>
                </c:pt>
                <c:pt idx="672">
                  <c:v>-6.2862427379293919</c:v>
                </c:pt>
                <c:pt idx="673">
                  <c:v>-6.316676960451602</c:v>
                </c:pt>
                <c:pt idx="674">
                  <c:v>-6.8464478337372006</c:v>
                </c:pt>
                <c:pt idx="675">
                  <c:v>-7.0040283423344221</c:v>
                </c:pt>
                <c:pt idx="676">
                  <c:v>-7.1057311492227342</c:v>
                </c:pt>
                <c:pt idx="677">
                  <c:v>-7.2109715197824418</c:v>
                </c:pt>
                <c:pt idx="678">
                  <c:v>-7.2852355025818314</c:v>
                </c:pt>
                <c:pt idx="679">
                  <c:v>-7.3010601022513626</c:v>
                </c:pt>
                <c:pt idx="680">
                  <c:v>-7.4021007033268944</c:v>
                </c:pt>
                <c:pt idx="681">
                  <c:v>-7.5141571663050737</c:v>
                </c:pt>
                <c:pt idx="682">
                  <c:v>-7.5827160818182335</c:v>
                </c:pt>
                <c:pt idx="683">
                  <c:v>-7.7391497447355624</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-7.557511222879306</c:v>
                </c:pt>
                <c:pt idx="695">
                  <c:v>-7.348176492638899</c:v>
                </c:pt>
                <c:pt idx="696">
                  <c:v>-7.1643691201027053</c:v>
                </c:pt>
                <c:pt idx="697">
                  <c:v>-6.8308676030579525</c:v>
                </c:pt>
                <c:pt idx="698">
                  <c:v>-5.3225791647043508</c:v>
                </c:pt>
                <c:pt idx="699">
                  <c:v>-4.7405171979340404</c:v>
                </c:pt>
                <c:pt idx="700">
                  <c:v>-4.3429244490304839</c:v>
                </c:pt>
                <c:pt idx="701">
                  <c:v>-3.9110258607647213</c:v>
                </c:pt>
                <c:pt idx="702">
                  <c:v>-3.6422359085373892</c:v>
                </c:pt>
                <c:pt idx="703">
                  <c:v>-3.4632707606677853</c:v>
                </c:pt>
                <c:pt idx="704">
                  <c:v>-3.2881189074117856</c:v>
                </c:pt>
                <c:pt idx="705">
                  <c:v>-3.4526012462743152</c:v>
                </c:pt>
                <c:pt idx="706">
                  <c:v>-3.6061330464045116</c:v>
                </c:pt>
                <c:pt idx="707">
                  <c:v>-3.8413205169721354</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-4.1591585888662559</c:v>
                </c:pt>
                <c:pt idx="721">
                  <c:v>-3.8634403881631827</c:v>
                </c:pt>
                <c:pt idx="722">
                  <c:v>-4.0320777587707965</c:v>
                </c:pt>
                <c:pt idx="723">
                  <c:v>-3.9681918120420696</c:v>
                </c:pt>
                <c:pt idx="724">
                  <c:v>1.4412638244406111</c:v>
                </c:pt>
                <c:pt idx="725">
                  <c:v>3.8839839924094002</c:v>
                </c:pt>
                <c:pt idx="726">
                  <c:v>5.23858110777023</c:v>
                </c:pt>
                <c:pt idx="727">
                  <c:v>6.1093965313469445</c:v>
                </c:pt>
                <c:pt idx="728">
                  <c:v>7.0421560029804056</c:v>
                </c:pt>
                <c:pt idx="729">
                  <c:v>7.6123556766551319</c:v>
                </c:pt>
                <c:pt idx="730">
                  <c:v>8.9714953231600028</c:v>
                </c:pt>
                <c:pt idx="731">
                  <c:v>9.2603886470623991</c:v>
                </c:pt>
                <c:pt idx="732">
                  <c:v>9.2758773911522354</c:v>
                </c:pt>
                <c:pt idx="733">
                  <c:v>9.0614908063559465</c:v>
                </c:pt>
                <c:pt idx="734">
                  <c:v>9.0270247611121519</c:v>
                </c:pt>
                <c:pt idx="735">
                  <c:v>9.4181729988608112</c:v>
                </c:pt>
                <c:pt idx="736">
                  <c:v>9.5191174270783421</c:v>
                </c:pt>
                <c:pt idx="737">
                  <c:v>8.9759892840698949</c:v>
                </c:pt>
                <c:pt idx="738">
                  <c:v>7.3671121185725355</c:v>
                </c:pt>
                <c:pt idx="739">
                  <c:v>3.5515031332996725</c:v>
                </c:pt>
                <c:pt idx="740">
                  <c:v>2.25158456610247</c:v>
                </c:pt>
                <c:pt idx="741">
                  <c:v>0.92609377065279863</c:v>
                </c:pt>
                <c:pt idx="742">
                  <c:v>-0.50924862682005312</c:v>
                </c:pt>
                <c:pt idx="743">
                  <c:v>-1.8142816396677559</c:v>
                </c:pt>
                <c:pt idx="744">
                  <c:v>-2.3480533342051579</c:v>
                </c:pt>
                <c:pt idx="745">
                  <c:v>-2.4657255028279557</c:v>
                </c:pt>
                <c:pt idx="746">
                  <c:v>-2.4643382155165212</c:v>
                </c:pt>
                <c:pt idx="747">
                  <c:v>-1.9605370874931509</c:v>
                </c:pt>
                <c:pt idx="748">
                  <c:v>-9.6206597141872574E-2</c:v>
                </c:pt>
                <c:pt idx="749">
                  <c:v>0.84144769161476063</c:v>
                </c:pt>
                <c:pt idx="750">
                  <c:v>1.4501899709939323</c:v>
                </c:pt>
                <c:pt idx="751">
                  <c:v>1.7649279718057487</c:v>
                </c:pt>
                <c:pt idx="752">
                  <c:v>1.8598656281031498</c:v>
                </c:pt>
                <c:pt idx="753">
                  <c:v>1.8315912252329956</c:v>
                </c:pt>
                <c:pt idx="754">
                  <c:v>2.0131095737053384</c:v>
                </c:pt>
                <c:pt idx="755">
                  <c:v>2.3114361477614271</c:v>
                </c:pt>
                <c:pt idx="756">
                  <c:v>5.0919542494359318</c:v>
                </c:pt>
                <c:pt idx="757">
                  <c:v>5.4668970285778329</c:v>
                </c:pt>
                <c:pt idx="758">
                  <c:v>5.7157019990757165</c:v>
                </c:pt>
                <c:pt idx="759">
                  <c:v>5.5924975290072103</c:v>
                </c:pt>
                <c:pt idx="760">
                  <c:v>5.7162954666235919</c:v>
                </c:pt>
                <c:pt idx="761">
                  <c:v>6.1239223705457881</c:v>
                </c:pt>
                <c:pt idx="762">
                  <c:v>6.2857277305996515</c:v>
                </c:pt>
                <c:pt idx="763">
                  <c:v>6.1759189310952856</c:v>
                </c:pt>
                <c:pt idx="764">
                  <c:v>6.7556659949739153</c:v>
                </c:pt>
                <c:pt idx="765">
                  <c:v>6.5502548858749492</c:v>
                </c:pt>
                <c:pt idx="766">
                  <c:v>6.3695848468975376</c:v>
                </c:pt>
                <c:pt idx="767">
                  <c:v>6.5068218647248131</c:v>
                </c:pt>
                <c:pt idx="768">
                  <c:v>6.6185391708652102</c:v>
                </c:pt>
                <c:pt idx="769">
                  <c:v>6.7017257143686129</c:v>
                </c:pt>
                <c:pt idx="770">
                  <c:v>6.6805843057216805</c:v>
                </c:pt>
                <c:pt idx="771">
                  <c:v>6.9992821466503363</c:v>
                </c:pt>
                <c:pt idx="772">
                  <c:v>6.0537371680185386</c:v>
                </c:pt>
                <c:pt idx="773">
                  <c:v>5.7138945792393168</c:v>
                </c:pt>
                <c:pt idx="774">
                  <c:v>5.6350820888804485</c:v>
                </c:pt>
                <c:pt idx="775">
                  <c:v>5.5560938349868962</c:v>
                </c:pt>
                <c:pt idx="776">
                  <c:v>5.5590350662254799</c:v>
                </c:pt>
                <c:pt idx="777">
                  <c:v>5.5715953287631717</c:v>
                </c:pt>
                <c:pt idx="778">
                  <c:v>5.9242416383784855</c:v>
                </c:pt>
                <c:pt idx="779">
                  <c:v>6.3433881875728764</c:v>
                </c:pt>
                <c:pt idx="780">
                  <c:v>6.7992629406641596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-0.96574128435821738</c:v>
                </c:pt>
                <c:pt idx="789">
                  <c:v>-1.7977513676204766</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-3.6803617968114306</c:v>
                </c:pt>
                <c:pt idx="799">
                  <c:v>-3.8709295388061236</c:v>
                </c:pt>
                <c:pt idx="800">
                  <c:v>-4.0719306224309815</c:v>
                </c:pt>
                <c:pt idx="801">
                  <c:v>-4.0729727575163253</c:v>
                </c:pt>
                <c:pt idx="802">
                  <c:v>-3.8799646648221966</c:v>
                </c:pt>
                <c:pt idx="803">
                  <c:v>-3.4882934622560811</c:v>
                </c:pt>
                <c:pt idx="804">
                  <c:v>-2.7935070400067619</c:v>
                </c:pt>
                <c:pt idx="805">
                  <c:v>-2.723527805628482</c:v>
                </c:pt>
                <c:pt idx="806">
                  <c:v>-2.6379478120579205</c:v>
                </c:pt>
                <c:pt idx="807">
                  <c:v>-2.4910765847333467</c:v>
                </c:pt>
                <c:pt idx="808">
                  <c:v>-2.3352698003725836</c:v>
                </c:pt>
                <c:pt idx="809">
                  <c:v>-2.1473802514424647</c:v>
                </c:pt>
                <c:pt idx="810">
                  <c:v>-1.7771993284078875</c:v>
                </c:pt>
                <c:pt idx="811">
                  <c:v>-1.4172304488744043</c:v>
                </c:pt>
                <c:pt idx="812">
                  <c:v>-0.88411505962523051</c:v>
                </c:pt>
                <c:pt idx="813">
                  <c:v>0.27443968944812974</c:v>
                </c:pt>
                <c:pt idx="814">
                  <c:v>0.51253112877786444</c:v>
                </c:pt>
                <c:pt idx="815">
                  <c:v>0.62774503642737245</c:v>
                </c:pt>
                <c:pt idx="816">
                  <c:v>0.73532840851810155</c:v>
                </c:pt>
                <c:pt idx="817">
                  <c:v>0.92194481018695762</c:v>
                </c:pt>
                <c:pt idx="818">
                  <c:v>1.1716266251922458</c:v>
                </c:pt>
                <c:pt idx="819">
                  <c:v>1.4032784103905118</c:v>
                </c:pt>
                <c:pt idx="820">
                  <c:v>1.6314876284650961</c:v>
                </c:pt>
                <c:pt idx="821">
                  <c:v>1.8930559457919447</c:v>
                </c:pt>
                <c:pt idx="822">
                  <c:v>2.3923565862801981</c:v>
                </c:pt>
                <c:pt idx="823">
                  <c:v>2.4973654323998002</c:v>
                </c:pt>
                <c:pt idx="824">
                  <c:v>2.4954842465203804</c:v>
                </c:pt>
                <c:pt idx="825">
                  <c:v>2.6050990686522972</c:v>
                </c:pt>
                <c:pt idx="826">
                  <c:v>2.7081426416746694</c:v>
                </c:pt>
                <c:pt idx="827">
                  <c:v>2.9940458605404388</c:v>
                </c:pt>
                <c:pt idx="828">
                  <c:v>3.1638243280854015</c:v>
                </c:pt>
                <c:pt idx="829">
                  <c:v>3.1857292000995452</c:v>
                </c:pt>
                <c:pt idx="830">
                  <c:v>3.2215509620026266</c:v>
                </c:pt>
                <c:pt idx="831">
                  <c:v>3.4171548301453214</c:v>
                </c:pt>
                <c:pt idx="832">
                  <c:v>3.4017480483255298</c:v>
                </c:pt>
                <c:pt idx="833">
                  <c:v>3.3312101044731111</c:v>
                </c:pt>
                <c:pt idx="834">
                  <c:v>3.2861943008193077</c:v>
                </c:pt>
                <c:pt idx="835">
                  <c:v>3.2616141195982467</c:v>
                </c:pt>
                <c:pt idx="836">
                  <c:v>3.2126462167086767</c:v>
                </c:pt>
                <c:pt idx="837">
                  <c:v>3.1115490958177197</c:v>
                </c:pt>
                <c:pt idx="838">
                  <c:v>3.0273650411316204</c:v>
                </c:pt>
                <c:pt idx="839">
                  <c:v>2.2601037851632402</c:v>
                </c:pt>
                <c:pt idx="840">
                  <c:v>1.6014848841709437</c:v>
                </c:pt>
                <c:pt idx="841">
                  <c:v>0.40443443002550339</c:v>
                </c:pt>
                <c:pt idx="842">
                  <c:v>-0.92684669623858607</c:v>
                </c:pt>
                <c:pt idx="843">
                  <c:v>-1.8654012039278314</c:v>
                </c:pt>
                <c:pt idx="844">
                  <c:v>-2.5539200928127612</c:v>
                </c:pt>
                <c:pt idx="845">
                  <c:v>-3.0670234831397347</c:v>
                </c:pt>
                <c:pt idx="846">
                  <c:v>-3.3921075509423595</c:v>
                </c:pt>
                <c:pt idx="847">
                  <c:v>-3.6451280383049482</c:v>
                </c:pt>
                <c:pt idx="848">
                  <c:v>-2.8998682635820185</c:v>
                </c:pt>
                <c:pt idx="849">
                  <c:v>-2.3256973661418243</c:v>
                </c:pt>
                <c:pt idx="850">
                  <c:v>-2.3050888640320997</c:v>
                </c:pt>
                <c:pt idx="851">
                  <c:v>-2.5368342987130035</c:v>
                </c:pt>
                <c:pt idx="852">
                  <c:v>-2.4096560245853587</c:v>
                </c:pt>
                <c:pt idx="853">
                  <c:v>-1.6693293919359733</c:v>
                </c:pt>
                <c:pt idx="854">
                  <c:v>-1.6284353797733091</c:v>
                </c:pt>
                <c:pt idx="855">
                  <c:v>-1.7936905924859288</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3.9895219505167208</c:v>
                </c:pt>
                <c:pt idx="870">
                  <c:v>4.2261042216038325</c:v>
                </c:pt>
                <c:pt idx="871">
                  <c:v>4.4279542218515431</c:v>
                </c:pt>
                <c:pt idx="872">
                  <c:v>4.6715855517260865</c:v>
                </c:pt>
                <c:pt idx="873">
                  <c:v>2.5138969187029288</c:v>
                </c:pt>
                <c:pt idx="874">
                  <c:v>1.9890931107637484</c:v>
                </c:pt>
                <c:pt idx="875">
                  <c:v>1.8048568023477145</c:v>
                </c:pt>
                <c:pt idx="876">
                  <c:v>1.71486936359672</c:v>
                </c:pt>
                <c:pt idx="877">
                  <c:v>0.44882185627564347</c:v>
                </c:pt>
                <c:pt idx="878">
                  <c:v>0.54750033129050735</c:v>
                </c:pt>
                <c:pt idx="879">
                  <c:v>0.95608361347849924</c:v>
                </c:pt>
                <c:pt idx="880">
                  <c:v>1.19653662865926</c:v>
                </c:pt>
                <c:pt idx="881">
                  <c:v>1.1256328902313015</c:v>
                </c:pt>
                <c:pt idx="882">
                  <c:v>0.60288238893859614</c:v>
                </c:pt>
                <c:pt idx="883">
                  <c:v>0.62764911021501901</c:v>
                </c:pt>
                <c:pt idx="884">
                  <c:v>1.5578355736971048</c:v>
                </c:pt>
                <c:pt idx="885">
                  <c:v>2.1385197395298121</c:v>
                </c:pt>
                <c:pt idx="886">
                  <c:v>4.1057071110661951</c:v>
                </c:pt>
                <c:pt idx="887">
                  <c:v>4.3347901380086284</c:v>
                </c:pt>
                <c:pt idx="888">
                  <c:v>5.0316567323151471</c:v>
                </c:pt>
                <c:pt idx="889">
                  <c:v>5.3867106077219225</c:v>
                </c:pt>
                <c:pt idx="890">
                  <c:v>4.9720798760427956</c:v>
                </c:pt>
                <c:pt idx="891">
                  <c:v>4.8400277307054385</c:v>
                </c:pt>
                <c:pt idx="892">
                  <c:v>4.8224978225275752</c:v>
                </c:pt>
                <c:pt idx="893">
                  <c:v>4.8796731842878076</c:v>
                </c:pt>
                <c:pt idx="894">
                  <c:v>6.1484551957886584</c:v>
                </c:pt>
                <c:pt idx="895">
                  <c:v>6.2493719996854935</c:v>
                </c:pt>
                <c:pt idx="896">
                  <c:v>6.4779098257501504</c:v>
                </c:pt>
                <c:pt idx="897">
                  <c:v>6.6545925520721108</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96346624"/>
        <c:axId val="19634816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963466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348160"/>
        <c:crosses val="autoZero"/>
        <c:auto val="1"/>
        <c:lblAlgn val="ctr"/>
        <c:lblOffset val="100"/>
      </c:catAx>
      <c:valAx>
        <c:axId val="19634816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3466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4.9906721076534017</c:v>
                </c:pt>
                <c:pt idx="1">
                  <c:v>4.9946218122274217</c:v>
                </c:pt>
                <c:pt idx="2">
                  <c:v>4.9976713929342438</c:v>
                </c:pt>
                <c:pt idx="3">
                  <c:v>4.9995615329344707</c:v>
                </c:pt>
                <c:pt idx="4">
                  <c:v>5.0017398729342943</c:v>
                </c:pt>
                <c:pt idx="5">
                  <c:v>5.0044681529344084</c:v>
                </c:pt>
                <c:pt idx="6">
                  <c:v>5.0070510229341814</c:v>
                </c:pt>
                <c:pt idx="7">
                  <c:v>5.0080414329342409</c:v>
                </c:pt>
                <c:pt idx="8">
                  <c:v>5.0084528229343732</c:v>
                </c:pt>
                <c:pt idx="9">
                  <c:v>5.008625822934369</c:v>
                </c:pt>
                <c:pt idx="10">
                  <c:v>5.0088586910152486</c:v>
                </c:pt>
                <c:pt idx="11">
                  <c:v>5.011528572934381</c:v>
                </c:pt>
                <c:pt idx="12">
                  <c:v>5.0206101629342896</c:v>
                </c:pt>
                <c:pt idx="13">
                  <c:v>5.0395513329343729</c:v>
                </c:pt>
                <c:pt idx="14">
                  <c:v>5.3414239329343713</c:v>
                </c:pt>
                <c:pt idx="15">
                  <c:v>6.2541025629342357</c:v>
                </c:pt>
                <c:pt idx="16">
                  <c:v>7.4709492829343942</c:v>
                </c:pt>
                <c:pt idx="17">
                  <c:v>8.2882293929343298</c:v>
                </c:pt>
                <c:pt idx="18">
                  <c:v>8.4607130329344216</c:v>
                </c:pt>
                <c:pt idx="19">
                  <c:v>8.2422542094649422</c:v>
                </c:pt>
                <c:pt idx="20">
                  <c:v>8.2351098829342391</c:v>
                </c:pt>
                <c:pt idx="21">
                  <c:v>8.9477602429343719</c:v>
                </c:pt>
                <c:pt idx="22">
                  <c:v>9.4080569029343906</c:v>
                </c:pt>
                <c:pt idx="23">
                  <c:v>9.26940190313627</c:v>
                </c:pt>
                <c:pt idx="24">
                  <c:v>8.7006780829342762</c:v>
                </c:pt>
                <c:pt idx="25">
                  <c:v>8.0672838529343025</c:v>
                </c:pt>
                <c:pt idx="26">
                  <c:v>7.9076330129342338</c:v>
                </c:pt>
                <c:pt idx="27">
                  <c:v>8.0577801229343038</c:v>
                </c:pt>
                <c:pt idx="28">
                  <c:v>8.6288978324292547</c:v>
                </c:pt>
                <c:pt idx="29">
                  <c:v>9.9029820229343066</c:v>
                </c:pt>
                <c:pt idx="30">
                  <c:v>12.112322992934281</c:v>
                </c:pt>
                <c:pt idx="31">
                  <c:v>14.693102282934305</c:v>
                </c:pt>
                <c:pt idx="32">
                  <c:v>16.773728986027159</c:v>
                </c:pt>
                <c:pt idx="33">
                  <c:v>18.400987242934242</c:v>
                </c:pt>
                <c:pt idx="34">
                  <c:v>19.299426692934361</c:v>
                </c:pt>
                <c:pt idx="35">
                  <c:v>19.305808972934329</c:v>
                </c:pt>
                <c:pt idx="36">
                  <c:v>17.99812384293427</c:v>
                </c:pt>
                <c:pt idx="37">
                  <c:v>15.798153692934363</c:v>
                </c:pt>
                <c:pt idx="38">
                  <c:v>12.728123832934315</c:v>
                </c:pt>
                <c:pt idx="39">
                  <c:v>9.4467875229343505</c:v>
                </c:pt>
                <c:pt idx="40">
                  <c:v>5.7241474829343471</c:v>
                </c:pt>
                <c:pt idx="41">
                  <c:v>2.2484515229342605</c:v>
                </c:pt>
                <c:pt idx="42">
                  <c:v>-0.96130437706574412</c:v>
                </c:pt>
                <c:pt idx="43">
                  <c:v>-3.2822424970656781</c:v>
                </c:pt>
                <c:pt idx="44">
                  <c:v>-5.0905405070656258</c:v>
                </c:pt>
                <c:pt idx="45">
                  <c:v>-6.6910568270655846</c:v>
                </c:pt>
                <c:pt idx="46">
                  <c:v>-8.6359877770656226</c:v>
                </c:pt>
                <c:pt idx="47">
                  <c:v>-9.7632401970656701</c:v>
                </c:pt>
                <c:pt idx="48">
                  <c:v>-10.045408677065605</c:v>
                </c:pt>
                <c:pt idx="49">
                  <c:v>-9.9165862905351894</c:v>
                </c:pt>
                <c:pt idx="50">
                  <c:v>-9.6792927970656564</c:v>
                </c:pt>
                <c:pt idx="51">
                  <c:v>-9.0543657270656279</c:v>
                </c:pt>
                <c:pt idx="52">
                  <c:v>-8.0223764370656596</c:v>
                </c:pt>
                <c:pt idx="53">
                  <c:v>-6.6185630170657666</c:v>
                </c:pt>
                <c:pt idx="54">
                  <c:v>-5.3609961782901872</c:v>
                </c:pt>
                <c:pt idx="55">
                  <c:v>-4.161480347065627</c:v>
                </c:pt>
                <c:pt idx="56">
                  <c:v>-3.4943094970656832</c:v>
                </c:pt>
                <c:pt idx="57">
                  <c:v>-3.0132417070657453</c:v>
                </c:pt>
                <c:pt idx="58">
                  <c:v>-2.4218323370657067</c:v>
                </c:pt>
                <c:pt idx="59">
                  <c:v>-1.5408167770657144</c:v>
                </c:pt>
                <c:pt idx="60">
                  <c:v>2.4918582934319033E-2</c:v>
                </c:pt>
                <c:pt idx="61">
                  <c:v>2.6173140229343832</c:v>
                </c:pt>
                <c:pt idx="62">
                  <c:v>4.9278260744237059</c:v>
                </c:pt>
                <c:pt idx="63">
                  <c:v>7.4675667029343824</c:v>
                </c:pt>
                <c:pt idx="64">
                  <c:v>9.2338748129341699</c:v>
                </c:pt>
                <c:pt idx="65">
                  <c:v>10.228889962934398</c:v>
                </c:pt>
                <c:pt idx="66">
                  <c:v>11.510638388089005</c:v>
                </c:pt>
                <c:pt idx="67">
                  <c:v>12.484606052934364</c:v>
                </c:pt>
                <c:pt idx="68">
                  <c:v>12.983256792934284</c:v>
                </c:pt>
                <c:pt idx="69">
                  <c:v>13.013644422934236</c:v>
                </c:pt>
                <c:pt idx="70">
                  <c:v>12.614171142934358</c:v>
                </c:pt>
                <c:pt idx="71">
                  <c:v>11.648653109738476</c:v>
                </c:pt>
                <c:pt idx="72">
                  <c:v>10.557312162934251</c:v>
                </c:pt>
                <c:pt idx="73">
                  <c:v>8.6835051029343475</c:v>
                </c:pt>
                <c:pt idx="74">
                  <c:v>6.6636377829344884</c:v>
                </c:pt>
                <c:pt idx="75">
                  <c:v>4.0707918210786174</c:v>
                </c:pt>
                <c:pt idx="76">
                  <c:v>1.684949322934429</c:v>
                </c:pt>
                <c:pt idx="77">
                  <c:v>-0.25887952706561668</c:v>
                </c:pt>
                <c:pt idx="78">
                  <c:v>-3.0910739470657376</c:v>
                </c:pt>
                <c:pt idx="79">
                  <c:v>-5.3526785912925732</c:v>
                </c:pt>
                <c:pt idx="80">
                  <c:v>-7.5025468070655768</c:v>
                </c:pt>
                <c:pt idx="81">
                  <c:v>-9.3372214070655826</c:v>
                </c:pt>
                <c:pt idx="82">
                  <c:v>-10.654154117065589</c:v>
                </c:pt>
                <c:pt idx="83">
                  <c:v>-11.738616417065728</c:v>
                </c:pt>
                <c:pt idx="84">
                  <c:v>-12.638025117065681</c:v>
                </c:pt>
                <c:pt idx="85">
                  <c:v>-2.4916749526822182</c:v>
                </c:pt>
                <c:pt idx="86">
                  <c:v>-0.24365995706573074</c:v>
                </c:pt>
                <c:pt idx="87">
                  <c:v>1.6159044029344733</c:v>
                </c:pt>
                <c:pt idx="88">
                  <c:v>2.7875946220647618</c:v>
                </c:pt>
                <c:pt idx="89">
                  <c:v>8.3486252742386569</c:v>
                </c:pt>
                <c:pt idx="90">
                  <c:v>8.8873096429342997</c:v>
                </c:pt>
                <c:pt idx="91">
                  <c:v>9.2333618429343112</c:v>
                </c:pt>
                <c:pt idx="92">
                  <c:v>9.7647067229344184</c:v>
                </c:pt>
                <c:pt idx="93">
                  <c:v>10.715799462934385</c:v>
                </c:pt>
                <c:pt idx="94">
                  <c:v>11.67584876293428</c:v>
                </c:pt>
                <c:pt idx="95">
                  <c:v>12.419736792934398</c:v>
                </c:pt>
                <c:pt idx="96">
                  <c:v>12.548354882934321</c:v>
                </c:pt>
                <c:pt idx="97">
                  <c:v>9.5978077433994109</c:v>
                </c:pt>
                <c:pt idx="98">
                  <c:v>9.2596914429344679</c:v>
                </c:pt>
                <c:pt idx="99">
                  <c:v>8.881868367470398</c:v>
                </c:pt>
                <c:pt idx="100">
                  <c:v>8.3343337429343212</c:v>
                </c:pt>
                <c:pt idx="101">
                  <c:v>7.9520734529343491</c:v>
                </c:pt>
                <c:pt idx="102">
                  <c:v>7.5116115359956304</c:v>
                </c:pt>
                <c:pt idx="103">
                  <c:v>3.272757492690431</c:v>
                </c:pt>
                <c:pt idx="104">
                  <c:v>2.0458726529342637</c:v>
                </c:pt>
                <c:pt idx="105">
                  <c:v>1.3716287629342918</c:v>
                </c:pt>
                <c:pt idx="106">
                  <c:v>0.78003108293437162</c:v>
                </c:pt>
                <c:pt idx="107">
                  <c:v>0.6641514067437565</c:v>
                </c:pt>
                <c:pt idx="108">
                  <c:v>1.072258082934411</c:v>
                </c:pt>
                <c:pt idx="109">
                  <c:v>1.7950677729343028</c:v>
                </c:pt>
                <c:pt idx="110">
                  <c:v>1.8647867011161461</c:v>
                </c:pt>
                <c:pt idx="111">
                  <c:v>-2.0122560770656577</c:v>
                </c:pt>
                <c:pt idx="112">
                  <c:v>-2.0675849070655561</c:v>
                </c:pt>
                <c:pt idx="113">
                  <c:v>-2.020825827065778</c:v>
                </c:pt>
                <c:pt idx="114">
                  <c:v>-2.1503346770658012</c:v>
                </c:pt>
                <c:pt idx="115">
                  <c:v>-2.2439574870656291</c:v>
                </c:pt>
                <c:pt idx="116">
                  <c:v>-2.2508403065391747</c:v>
                </c:pt>
                <c:pt idx="117">
                  <c:v>-2.2279612234485882</c:v>
                </c:pt>
                <c:pt idx="118">
                  <c:v>-2.2031011170657187</c:v>
                </c:pt>
                <c:pt idx="119">
                  <c:v>-2.2827693970657634</c:v>
                </c:pt>
                <c:pt idx="120">
                  <c:v>-2.1026496170655635</c:v>
                </c:pt>
                <c:pt idx="121">
                  <c:v>-1.4617393897929793</c:v>
                </c:pt>
                <c:pt idx="122">
                  <c:v>-0.64757464706558343</c:v>
                </c:pt>
                <c:pt idx="123">
                  <c:v>0.36854008293443064</c:v>
                </c:pt>
                <c:pt idx="124">
                  <c:v>1.0531486829343053</c:v>
                </c:pt>
                <c:pt idx="125">
                  <c:v>1.5415484543628819</c:v>
                </c:pt>
                <c:pt idx="126">
                  <c:v>3.4798198829344074</c:v>
                </c:pt>
                <c:pt idx="127">
                  <c:v>3.5547390329342932</c:v>
                </c:pt>
                <c:pt idx="128">
                  <c:v>3.5131702829344005</c:v>
                </c:pt>
                <c:pt idx="129">
                  <c:v>3.2170877529343249</c:v>
                </c:pt>
                <c:pt idx="130">
                  <c:v>2.832617330851019</c:v>
                </c:pt>
                <c:pt idx="131">
                  <c:v>2.7433802929343818</c:v>
                </c:pt>
                <c:pt idx="132">
                  <c:v>2.7574955029342192</c:v>
                </c:pt>
                <c:pt idx="133">
                  <c:v>2.6968377090212532</c:v>
                </c:pt>
                <c:pt idx="134">
                  <c:v>2.0459120111394355</c:v>
                </c:pt>
                <c:pt idx="135">
                  <c:v>2.0565179629344215</c:v>
                </c:pt>
                <c:pt idx="136">
                  <c:v>2.1601737529344041</c:v>
                </c:pt>
                <c:pt idx="137">
                  <c:v>2.2080098929342142</c:v>
                </c:pt>
                <c:pt idx="138">
                  <c:v>2.1901043229343911</c:v>
                </c:pt>
                <c:pt idx="139">
                  <c:v>2.1677642807837176</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4.9169037729342389</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6.830993422934319</c:v>
                </c:pt>
                <c:pt idx="157">
                  <c:v>6.722536622934407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7.9232107829342713</c:v>
                </c:pt>
                <c:pt idx="167">
                  <c:v>7.6413910318704978</c:v>
                </c:pt>
                <c:pt idx="168">
                  <c:v>7.2179886329344045</c:v>
                </c:pt>
                <c:pt idx="169">
                  <c:v>6.9909599722200397</c:v>
                </c:pt>
                <c:pt idx="170">
                  <c:v>8.2488408829343332</c:v>
                </c:pt>
                <c:pt idx="171">
                  <c:v>8.6035981584445427</c:v>
                </c:pt>
                <c:pt idx="172">
                  <c:v>9.1400456070721479</c:v>
                </c:pt>
                <c:pt idx="173">
                  <c:v>9.7790233129342283</c:v>
                </c:pt>
                <c:pt idx="174">
                  <c:v>10.076505812934357</c:v>
                </c:pt>
                <c:pt idx="175">
                  <c:v>10.146332122934218</c:v>
                </c:pt>
                <c:pt idx="176">
                  <c:v>9.9310438434607207</c:v>
                </c:pt>
                <c:pt idx="177">
                  <c:v>8.732491056011181</c:v>
                </c:pt>
                <c:pt idx="178">
                  <c:v>8.8984686629344516</c:v>
                </c:pt>
                <c:pt idx="179">
                  <c:v>9.5019337629342289</c:v>
                </c:pt>
                <c:pt idx="180">
                  <c:v>10.575195862934336</c:v>
                </c:pt>
                <c:pt idx="181">
                  <c:v>11.598418562934318</c:v>
                </c:pt>
                <c:pt idx="182">
                  <c:v>12.475136967144808</c:v>
                </c:pt>
                <c:pt idx="183">
                  <c:v>13.299890592934332</c:v>
                </c:pt>
                <c:pt idx="184">
                  <c:v>13.633154723359855</c:v>
                </c:pt>
                <c:pt idx="185">
                  <c:v>13.213759158796407</c:v>
                </c:pt>
                <c:pt idx="186">
                  <c:v>12.96875582293444</c:v>
                </c:pt>
                <c:pt idx="187">
                  <c:v>12.690527422934348</c:v>
                </c:pt>
                <c:pt idx="188">
                  <c:v>12.849405502934276</c:v>
                </c:pt>
                <c:pt idx="189">
                  <c:v>13.329819893572644</c:v>
                </c:pt>
                <c:pt idx="190">
                  <c:v>14.485705412934347</c:v>
                </c:pt>
                <c:pt idx="191">
                  <c:v>15.641406642934371</c:v>
                </c:pt>
                <c:pt idx="192">
                  <c:v>16.510432091267653</c:v>
                </c:pt>
                <c:pt idx="193">
                  <c:v>18.659689901802253</c:v>
                </c:pt>
                <c:pt idx="194">
                  <c:v>18.80183518293439</c:v>
                </c:pt>
                <c:pt idx="195">
                  <c:v>18.917169047769562</c:v>
                </c:pt>
                <c:pt idx="196">
                  <c:v>19.111291642934333</c:v>
                </c:pt>
                <c:pt idx="197">
                  <c:v>19.071902822934227</c:v>
                </c:pt>
                <c:pt idx="198">
                  <c:v>18.463820932934219</c:v>
                </c:pt>
                <c:pt idx="199">
                  <c:v>17.207449112934412</c:v>
                </c:pt>
                <c:pt idx="200">
                  <c:v>15.917429193279304</c:v>
                </c:pt>
                <c:pt idx="201">
                  <c:v>10.676831382934353</c:v>
                </c:pt>
                <c:pt idx="202">
                  <c:v>10.070411932934306</c:v>
                </c:pt>
                <c:pt idx="203">
                  <c:v>9.3913970629343169</c:v>
                </c:pt>
                <c:pt idx="204">
                  <c:v>8.8906500829343287</c:v>
                </c:pt>
                <c:pt idx="205">
                  <c:v>7.8716660529343114</c:v>
                </c:pt>
                <c:pt idx="206">
                  <c:v>6.7116580957002672</c:v>
                </c:pt>
                <c:pt idx="207">
                  <c:v>4.988737912934317</c:v>
                </c:pt>
                <c:pt idx="208">
                  <c:v>3.5429378829342832</c:v>
                </c:pt>
                <c:pt idx="209">
                  <c:v>-9.1032952837323329</c:v>
                </c:pt>
                <c:pt idx="210">
                  <c:v>-9.9523527670656566</c:v>
                </c:pt>
                <c:pt idx="211">
                  <c:v>-10.912110117065662</c:v>
                </c:pt>
                <c:pt idx="212">
                  <c:v>-11.977421747065605</c:v>
                </c:pt>
                <c:pt idx="213">
                  <c:v>-12.854858492065699</c:v>
                </c:pt>
                <c:pt idx="214">
                  <c:v>-14.595121498508934</c:v>
                </c:pt>
                <c:pt idx="215">
                  <c:v>-14.077451457065926</c:v>
                </c:pt>
                <c:pt idx="216">
                  <c:v>-13.227492807065676</c:v>
                </c:pt>
                <c:pt idx="217">
                  <c:v>-12.179290037065755</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4.9832035329342048</c:v>
                </c:pt>
                <c:pt idx="229">
                  <c:v>5.9710035529343441</c:v>
                </c:pt>
                <c:pt idx="230">
                  <c:v>7.1543000587585439</c:v>
                </c:pt>
                <c:pt idx="231">
                  <c:v>8.124015454362862</c:v>
                </c:pt>
                <c:pt idx="232">
                  <c:v>7.553896377883845</c:v>
                </c:pt>
                <c:pt idx="233">
                  <c:v>6.8133840429343451</c:v>
                </c:pt>
                <c:pt idx="234">
                  <c:v>6.1371761029342196</c:v>
                </c:pt>
                <c:pt idx="235">
                  <c:v>5.1486792329344127</c:v>
                </c:pt>
                <c:pt idx="236">
                  <c:v>4.2002189429343133</c:v>
                </c:pt>
                <c:pt idx="237">
                  <c:v>3.4128425133691351</c:v>
                </c:pt>
                <c:pt idx="238">
                  <c:v>2.9326502776712147</c:v>
                </c:pt>
                <c:pt idx="239">
                  <c:v>4.0875170344495046</c:v>
                </c:pt>
                <c:pt idx="240">
                  <c:v>3.7618956629343216</c:v>
                </c:pt>
                <c:pt idx="241">
                  <c:v>3.651642933439414</c:v>
                </c:pt>
                <c:pt idx="242">
                  <c:v>3.4776685496010198</c:v>
                </c:pt>
                <c:pt idx="243">
                  <c:v>-3.4093167837323248</c:v>
                </c:pt>
                <c:pt idx="244">
                  <c:v>-4.1016359670655103</c:v>
                </c:pt>
                <c:pt idx="245">
                  <c:v>-5.0910105470656157</c:v>
                </c:pt>
                <c:pt idx="246">
                  <c:v>-6.1159224770656175</c:v>
                </c:pt>
                <c:pt idx="247">
                  <c:v>-7.2673535170656383</c:v>
                </c:pt>
                <c:pt idx="248">
                  <c:v>-8.1626946928232993</c:v>
                </c:pt>
                <c:pt idx="249">
                  <c:v>-8.521317377065813</c:v>
                </c:pt>
                <c:pt idx="250">
                  <c:v>-8.316425665846026</c:v>
                </c:pt>
                <c:pt idx="251">
                  <c:v>-5.6227945034292537</c:v>
                </c:pt>
                <c:pt idx="252">
                  <c:v>-4.8066809770656471</c:v>
                </c:pt>
                <c:pt idx="253">
                  <c:v>-3.9299903065393402</c:v>
                </c:pt>
                <c:pt idx="254">
                  <c:v>-3.1171973670657454</c:v>
                </c:pt>
                <c:pt idx="255">
                  <c:v>-2.7527752170657038</c:v>
                </c:pt>
                <c:pt idx="256">
                  <c:v>-2.8010710270655466</c:v>
                </c:pt>
                <c:pt idx="257">
                  <c:v>-3.0697332870656906</c:v>
                </c:pt>
                <c:pt idx="258">
                  <c:v>-3.2362773996742762</c:v>
                </c:pt>
                <c:pt idx="259">
                  <c:v>-3.6313800525495612</c:v>
                </c:pt>
                <c:pt idx="260">
                  <c:v>-0.11386819398873627</c:v>
                </c:pt>
                <c:pt idx="261">
                  <c:v>0.60267354293431263</c:v>
                </c:pt>
                <c:pt idx="262">
                  <c:v>1.5773645129341229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19.542044392934322</c:v>
                </c:pt>
                <c:pt idx="273">
                  <c:v>19.608324772934289</c:v>
                </c:pt>
                <c:pt idx="274">
                  <c:v>19.275610751066132</c:v>
                </c:pt>
                <c:pt idx="275">
                  <c:v>18.613630682934485</c:v>
                </c:pt>
                <c:pt idx="276">
                  <c:v>17.519574532934389</c:v>
                </c:pt>
                <c:pt idx="277">
                  <c:v>15.724227102934332</c:v>
                </c:pt>
                <c:pt idx="278">
                  <c:v>7.6038124257914461</c:v>
                </c:pt>
                <c:pt idx="279">
                  <c:v>4.5713781829343691</c:v>
                </c:pt>
                <c:pt idx="280">
                  <c:v>0.58283585293423812</c:v>
                </c:pt>
                <c:pt idx="281">
                  <c:v>-3.6087014170657596</c:v>
                </c:pt>
                <c:pt idx="282">
                  <c:v>-7.0578871470655056</c:v>
                </c:pt>
                <c:pt idx="283">
                  <c:v>-9.8789184396463554</c:v>
                </c:pt>
                <c:pt idx="284">
                  <c:v>-12.189408167065618</c:v>
                </c:pt>
                <c:pt idx="285">
                  <c:v>-14.826500707065577</c:v>
                </c:pt>
                <c:pt idx="286">
                  <c:v>-15.926995289479521</c:v>
                </c:pt>
                <c:pt idx="287">
                  <c:v>-22.078265117065655</c:v>
                </c:pt>
                <c:pt idx="288">
                  <c:v>-22.744421707065712</c:v>
                </c:pt>
                <c:pt idx="289">
                  <c:v>-23.254903000044308</c:v>
                </c:pt>
                <c:pt idx="290">
                  <c:v>-23.464141627065629</c:v>
                </c:pt>
                <c:pt idx="291">
                  <c:v>-23.316973127065541</c:v>
                </c:pt>
                <c:pt idx="292">
                  <c:v>-22.542547046358589</c:v>
                </c:pt>
                <c:pt idx="293">
                  <c:v>-20.33611747000684</c:v>
                </c:pt>
                <c:pt idx="294">
                  <c:v>-19.239811844338387</c:v>
                </c:pt>
                <c:pt idx="295">
                  <c:v>-17.626390957065581</c:v>
                </c:pt>
                <c:pt idx="296">
                  <c:v>-16.335173077065626</c:v>
                </c:pt>
                <c:pt idx="297">
                  <c:v>-14.571104947065521</c:v>
                </c:pt>
                <c:pt idx="298">
                  <c:v>-13.31229283706565</c:v>
                </c:pt>
                <c:pt idx="299">
                  <c:v>-11.407488854439524</c:v>
                </c:pt>
                <c:pt idx="300">
                  <c:v>-8.7692895770657895</c:v>
                </c:pt>
                <c:pt idx="301">
                  <c:v>-6.7061871170656495</c:v>
                </c:pt>
                <c:pt idx="302">
                  <c:v>11.211274329742718</c:v>
                </c:pt>
                <c:pt idx="303">
                  <c:v>14.266616102934336</c:v>
                </c:pt>
                <c:pt idx="304">
                  <c:v>16.498360718099121</c:v>
                </c:pt>
                <c:pt idx="305">
                  <c:v>18.215422482934368</c:v>
                </c:pt>
                <c:pt idx="306">
                  <c:v>19.986054244636357</c:v>
                </c:pt>
                <c:pt idx="307">
                  <c:v>22.563167382934303</c:v>
                </c:pt>
                <c:pt idx="308">
                  <c:v>21.729107852934256</c:v>
                </c:pt>
                <c:pt idx="309">
                  <c:v>17.643048691015025</c:v>
                </c:pt>
                <c:pt idx="310">
                  <c:v>12.727748332934171</c:v>
                </c:pt>
                <c:pt idx="311">
                  <c:v>8.233132062934299</c:v>
                </c:pt>
                <c:pt idx="312">
                  <c:v>4.4988273229343241</c:v>
                </c:pt>
                <c:pt idx="313">
                  <c:v>2.5076868425302936</c:v>
                </c:pt>
                <c:pt idx="314">
                  <c:v>1.5393314829342997</c:v>
                </c:pt>
                <c:pt idx="315">
                  <c:v>-4.6803557257613484</c:v>
                </c:pt>
                <c:pt idx="316">
                  <c:v>-5.6584530470657546</c:v>
                </c:pt>
                <c:pt idx="317">
                  <c:v>-6.6585511270656985</c:v>
                </c:pt>
                <c:pt idx="318">
                  <c:v>-8.0969303070656267</c:v>
                </c:pt>
                <c:pt idx="319">
                  <c:v>-9.9542930095387021</c:v>
                </c:pt>
                <c:pt idx="320">
                  <c:v>-11.44180756706551</c:v>
                </c:pt>
                <c:pt idx="321">
                  <c:v>-12.526349290978771</c:v>
                </c:pt>
                <c:pt idx="322">
                  <c:v>-14.961819517065678</c:v>
                </c:pt>
                <c:pt idx="323">
                  <c:v>-14.834597507065586</c:v>
                </c:pt>
                <c:pt idx="324">
                  <c:v>-14.222662777065594</c:v>
                </c:pt>
                <c:pt idx="325">
                  <c:v>-13.656075045637067</c:v>
                </c:pt>
                <c:pt idx="326">
                  <c:v>-13.239362357065758</c:v>
                </c:pt>
                <c:pt idx="327">
                  <c:v>-12.771068787065643</c:v>
                </c:pt>
                <c:pt idx="328">
                  <c:v>-12.580902627065694</c:v>
                </c:pt>
                <c:pt idx="329">
                  <c:v>-12.647366955449614</c:v>
                </c:pt>
                <c:pt idx="330">
                  <c:v>-12.561756298883889</c:v>
                </c:pt>
                <c:pt idx="331">
                  <c:v>-9.1826574399824548</c:v>
                </c:pt>
                <c:pt idx="332">
                  <c:v>-8.3893021570655737</c:v>
                </c:pt>
                <c:pt idx="333">
                  <c:v>-7.4600072470657386</c:v>
                </c:pt>
                <c:pt idx="334">
                  <c:v>-6.0718217801091301</c:v>
                </c:pt>
                <c:pt idx="335">
                  <c:v>-4.6340359870657242</c:v>
                </c:pt>
                <c:pt idx="336">
                  <c:v>-3.1521451170656687</c:v>
                </c:pt>
                <c:pt idx="337">
                  <c:v>5.8834446012442374</c:v>
                </c:pt>
                <c:pt idx="338">
                  <c:v>7.9357045329343521</c:v>
                </c:pt>
                <c:pt idx="339">
                  <c:v>9.2711515093080124</c:v>
                </c:pt>
                <c:pt idx="340">
                  <c:v>10.808950122934331</c:v>
                </c:pt>
                <c:pt idx="341">
                  <c:v>11.633175202934456</c:v>
                </c:pt>
                <c:pt idx="342">
                  <c:v>12.22267999293436</c:v>
                </c:pt>
                <c:pt idx="343">
                  <c:v>12.69013147817239</c:v>
                </c:pt>
                <c:pt idx="344">
                  <c:v>11.312107566267681</c:v>
                </c:pt>
                <c:pt idx="345">
                  <c:v>11.272803442934318</c:v>
                </c:pt>
                <c:pt idx="346">
                  <c:v>11.101053782934166</c:v>
                </c:pt>
                <c:pt idx="347">
                  <c:v>10.268994942934341</c:v>
                </c:pt>
                <c:pt idx="348">
                  <c:v>9.3322795698029797</c:v>
                </c:pt>
                <c:pt idx="349">
                  <c:v>8.5354055093078749</c:v>
                </c:pt>
                <c:pt idx="350">
                  <c:v>6.2071372513553946</c:v>
                </c:pt>
                <c:pt idx="351">
                  <c:v>5.6224136329341805</c:v>
                </c:pt>
                <c:pt idx="352">
                  <c:v>4.8799517329343365</c:v>
                </c:pt>
                <c:pt idx="353">
                  <c:v>4.2006049629342925</c:v>
                </c:pt>
                <c:pt idx="354">
                  <c:v>3.715981702934362</c:v>
                </c:pt>
                <c:pt idx="355">
                  <c:v>3.2785726380364393</c:v>
                </c:pt>
                <c:pt idx="356">
                  <c:v>2.5490436629342947</c:v>
                </c:pt>
                <c:pt idx="357">
                  <c:v>1.6316313529343749</c:v>
                </c:pt>
                <c:pt idx="358">
                  <c:v>1.0902408829343244</c:v>
                </c:pt>
                <c:pt idx="359">
                  <c:v>-2.5222970615101188</c:v>
                </c:pt>
                <c:pt idx="360">
                  <c:v>-4.0499754170655482</c:v>
                </c:pt>
                <c:pt idx="361">
                  <c:v>-5.7614995370657445</c:v>
                </c:pt>
                <c:pt idx="362">
                  <c:v>-7.7746863291869008</c:v>
                </c:pt>
                <c:pt idx="363">
                  <c:v>-10.579780547065628</c:v>
                </c:pt>
                <c:pt idx="364">
                  <c:v>-12.600965847065538</c:v>
                </c:pt>
                <c:pt idx="365">
                  <c:v>-13.719619213839806</c:v>
                </c:pt>
                <c:pt idx="366">
                  <c:v>-16.204727783732427</c:v>
                </c:pt>
                <c:pt idx="367">
                  <c:v>-16.385136984412529</c:v>
                </c:pt>
                <c:pt idx="368">
                  <c:v>-16.279413357065589</c:v>
                </c:pt>
                <c:pt idx="369">
                  <c:v>-15.979862117065776</c:v>
                </c:pt>
                <c:pt idx="370">
                  <c:v>-15.380593377065638</c:v>
                </c:pt>
                <c:pt idx="371">
                  <c:v>-14.914690067065777</c:v>
                </c:pt>
                <c:pt idx="372">
                  <c:v>-14.709640117065675</c:v>
                </c:pt>
                <c:pt idx="373">
                  <c:v>-14.231885362679837</c:v>
                </c:pt>
                <c:pt idx="374">
                  <c:v>-14.000899467065636</c:v>
                </c:pt>
                <c:pt idx="375">
                  <c:v>-13.72710090706569</c:v>
                </c:pt>
                <c:pt idx="376">
                  <c:v>-13.554290917065698</c:v>
                </c:pt>
                <c:pt idx="377">
                  <c:v>-12.987046667065611</c:v>
                </c:pt>
                <c:pt idx="378">
                  <c:v>-12.310526347065659</c:v>
                </c:pt>
                <c:pt idx="379">
                  <c:v>-11.240433854565676</c:v>
                </c:pt>
                <c:pt idx="380">
                  <c:v>-5.1212495560900351</c:v>
                </c:pt>
                <c:pt idx="381">
                  <c:v>-3.5538108270656181</c:v>
                </c:pt>
                <c:pt idx="382">
                  <c:v>-1.6682931570657331</c:v>
                </c:pt>
                <c:pt idx="383">
                  <c:v>0.37374698293432157</c:v>
                </c:pt>
                <c:pt idx="384">
                  <c:v>3.0143954229344274</c:v>
                </c:pt>
                <c:pt idx="385">
                  <c:v>5.3885671987237691</c:v>
                </c:pt>
                <c:pt idx="386">
                  <c:v>8.0434365108412962</c:v>
                </c:pt>
                <c:pt idx="387">
                  <c:v>13.463936787696268</c:v>
                </c:pt>
                <c:pt idx="388">
                  <c:v>14.367739682934339</c:v>
                </c:pt>
                <c:pt idx="389">
                  <c:v>15.211715122934283</c:v>
                </c:pt>
                <c:pt idx="390">
                  <c:v>15.872265871698371</c:v>
                </c:pt>
                <c:pt idx="391">
                  <c:v>16.198127792934329</c:v>
                </c:pt>
                <c:pt idx="392">
                  <c:v>16.23497038293425</c:v>
                </c:pt>
                <c:pt idx="393">
                  <c:v>15.963219102934373</c:v>
                </c:pt>
                <c:pt idx="394">
                  <c:v>15.604349882934319</c:v>
                </c:pt>
                <c:pt idx="395">
                  <c:v>11.673122855156535</c:v>
                </c:pt>
                <c:pt idx="396">
                  <c:v>10.502782302934348</c:v>
                </c:pt>
                <c:pt idx="397">
                  <c:v>9.2110480005814619</c:v>
                </c:pt>
                <c:pt idx="398">
                  <c:v>8.1359654729343429</c:v>
                </c:pt>
                <c:pt idx="399">
                  <c:v>7.0699886129344085</c:v>
                </c:pt>
                <c:pt idx="400">
                  <c:v>6.3246536129343127</c:v>
                </c:pt>
                <c:pt idx="401">
                  <c:v>5.4356482629342846</c:v>
                </c:pt>
                <c:pt idx="402">
                  <c:v>4.8589209323170568</c:v>
                </c:pt>
                <c:pt idx="403">
                  <c:v>4.4286430192979083</c:v>
                </c:pt>
                <c:pt idx="404">
                  <c:v>-0.90524651180244498</c:v>
                </c:pt>
                <c:pt idx="405">
                  <c:v>-2.5224866770656575</c:v>
                </c:pt>
                <c:pt idx="406">
                  <c:v>-4.1391857670656913</c:v>
                </c:pt>
                <c:pt idx="407">
                  <c:v>-5.9607659370658297</c:v>
                </c:pt>
                <c:pt idx="408">
                  <c:v>-8.5017464429082565</c:v>
                </c:pt>
                <c:pt idx="409">
                  <c:v>-10.195639827065778</c:v>
                </c:pt>
                <c:pt idx="410">
                  <c:v>-11.060262117065673</c:v>
                </c:pt>
                <c:pt idx="411">
                  <c:v>-12.8845745401425</c:v>
                </c:pt>
                <c:pt idx="412">
                  <c:v>-12.576176557065821</c:v>
                </c:pt>
                <c:pt idx="413">
                  <c:v>-11.912614207065602</c:v>
                </c:pt>
                <c:pt idx="414">
                  <c:v>-11.545586561510326</c:v>
                </c:pt>
                <c:pt idx="415">
                  <c:v>-11.29383847706579</c:v>
                </c:pt>
                <c:pt idx="416">
                  <c:v>-10.86841086706557</c:v>
                </c:pt>
                <c:pt idx="417">
                  <c:v>-10.320500497065719</c:v>
                </c:pt>
                <c:pt idx="418">
                  <c:v>-9.8586827963108448</c:v>
                </c:pt>
                <c:pt idx="419">
                  <c:v>-7.6367880391435694</c:v>
                </c:pt>
                <c:pt idx="420">
                  <c:v>-6.9460430337322148</c:v>
                </c:pt>
                <c:pt idx="421">
                  <c:v>-6.224789317065607</c:v>
                </c:pt>
                <c:pt idx="422">
                  <c:v>-5.2770645670656453</c:v>
                </c:pt>
                <c:pt idx="423">
                  <c:v>-4.4064654770656517</c:v>
                </c:pt>
                <c:pt idx="424">
                  <c:v>-3.6505731574696232</c:v>
                </c:pt>
                <c:pt idx="425">
                  <c:v>-2.8705165670657635</c:v>
                </c:pt>
                <c:pt idx="426">
                  <c:v>-2.3821958503989742</c:v>
                </c:pt>
                <c:pt idx="427">
                  <c:v>-0.66073851491518221</c:v>
                </c:pt>
                <c:pt idx="428">
                  <c:v>-0.27001458706564646</c:v>
                </c:pt>
                <c:pt idx="429">
                  <c:v>0.15149300293424536</c:v>
                </c:pt>
                <c:pt idx="430">
                  <c:v>0.60951742838888445</c:v>
                </c:pt>
                <c:pt idx="431">
                  <c:v>1.4194945029344241</c:v>
                </c:pt>
                <c:pt idx="432">
                  <c:v>2.3264263029343653</c:v>
                </c:pt>
                <c:pt idx="433">
                  <c:v>2.9583808204343001</c:v>
                </c:pt>
                <c:pt idx="434">
                  <c:v>7.685046632934359</c:v>
                </c:pt>
                <c:pt idx="435">
                  <c:v>8.7323937314191813</c:v>
                </c:pt>
                <c:pt idx="436">
                  <c:v>9.3826642029343645</c:v>
                </c:pt>
                <c:pt idx="437">
                  <c:v>9.9499528329344002</c:v>
                </c:pt>
                <c:pt idx="438">
                  <c:v>10.665116600106101</c:v>
                </c:pt>
                <c:pt idx="439">
                  <c:v>11.372520762934229</c:v>
                </c:pt>
                <c:pt idx="440">
                  <c:v>12.275650438489876</c:v>
                </c:pt>
                <c:pt idx="441">
                  <c:v>12.63415288293432</c:v>
                </c:pt>
                <c:pt idx="442">
                  <c:v>13.369637926412606</c:v>
                </c:pt>
                <c:pt idx="443">
                  <c:v>13.418487592934296</c:v>
                </c:pt>
                <c:pt idx="444">
                  <c:v>13.909728622934338</c:v>
                </c:pt>
                <c:pt idx="445">
                  <c:v>14.414074972934358</c:v>
                </c:pt>
                <c:pt idx="446">
                  <c:v>14.633177127832298</c:v>
                </c:pt>
                <c:pt idx="447">
                  <c:v>14.769407892934336</c:v>
                </c:pt>
                <c:pt idx="448">
                  <c:v>14.81455999293437</c:v>
                </c:pt>
                <c:pt idx="449">
                  <c:v>14.84121695293436</c:v>
                </c:pt>
                <c:pt idx="450">
                  <c:v>14.830984882934334</c:v>
                </c:pt>
                <c:pt idx="451">
                  <c:v>14.550134882934341</c:v>
                </c:pt>
                <c:pt idx="452">
                  <c:v>14.35268492333841</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4.4434503529343266</c:v>
                </c:pt>
                <c:pt idx="461">
                  <c:v>3.4232358929342581</c:v>
                </c:pt>
                <c:pt idx="462">
                  <c:v>2.9206213529343383</c:v>
                </c:pt>
                <c:pt idx="463">
                  <c:v>2.359696122934277</c:v>
                </c:pt>
                <c:pt idx="464">
                  <c:v>2.0336199840580176</c:v>
                </c:pt>
                <c:pt idx="465">
                  <c:v>1.9380073729343081</c:v>
                </c:pt>
                <c:pt idx="466">
                  <c:v>1.9789830929342997</c:v>
                </c:pt>
                <c:pt idx="467">
                  <c:v>2.0146996102070598</c:v>
                </c:pt>
                <c:pt idx="468">
                  <c:v>-0.68755932918693841</c:v>
                </c:pt>
                <c:pt idx="469">
                  <c:v>-1.5549656170657318</c:v>
                </c:pt>
                <c:pt idx="470">
                  <c:v>-2.7494922670656492</c:v>
                </c:pt>
                <c:pt idx="471">
                  <c:v>-3.3421562180756732</c:v>
                </c:pt>
                <c:pt idx="472">
                  <c:v>-3.4888247370657153</c:v>
                </c:pt>
                <c:pt idx="473">
                  <c:v>-3.7065894770658048</c:v>
                </c:pt>
                <c:pt idx="474">
                  <c:v>-4.0336092526589784</c:v>
                </c:pt>
                <c:pt idx="475">
                  <c:v>-6.5111562003990375</c:v>
                </c:pt>
                <c:pt idx="476">
                  <c:v>-6.7060721270655961</c:v>
                </c:pt>
                <c:pt idx="477">
                  <c:v>-7.1198503570657472</c:v>
                </c:pt>
                <c:pt idx="478">
                  <c:v>-7.5992997670657729</c:v>
                </c:pt>
                <c:pt idx="479">
                  <c:v>-8.0777638925757316</c:v>
                </c:pt>
                <c:pt idx="480">
                  <c:v>-8.2939054027799735</c:v>
                </c:pt>
                <c:pt idx="481">
                  <c:v>-7.7500071464774383</c:v>
                </c:pt>
                <c:pt idx="482">
                  <c:v>-7.713648017065629</c:v>
                </c:pt>
                <c:pt idx="483">
                  <c:v>-7.8238598570656466</c:v>
                </c:pt>
                <c:pt idx="484">
                  <c:v>-8.1566582170657824</c:v>
                </c:pt>
                <c:pt idx="485">
                  <c:v>-8.519288484881713</c:v>
                </c:pt>
                <c:pt idx="486">
                  <c:v>-8.9949966870656368</c:v>
                </c:pt>
                <c:pt idx="487">
                  <c:v>-9.5301230270657413</c:v>
                </c:pt>
                <c:pt idx="488">
                  <c:v>-9.6893351170657027</c:v>
                </c:pt>
                <c:pt idx="489">
                  <c:v>-10.034491974208564</c:v>
                </c:pt>
                <c:pt idx="490">
                  <c:v>-10.397123941807934</c:v>
                </c:pt>
                <c:pt idx="491">
                  <c:v>-10.528056817065716</c:v>
                </c:pt>
                <c:pt idx="492">
                  <c:v>-10.336811617065672</c:v>
                </c:pt>
                <c:pt idx="493">
                  <c:v>-9.9384702970654786</c:v>
                </c:pt>
                <c:pt idx="494">
                  <c:v>-9.6890588039343442</c:v>
                </c:pt>
                <c:pt idx="495">
                  <c:v>-9.5995138270656462</c:v>
                </c:pt>
                <c:pt idx="496">
                  <c:v>-9.6485251170656685</c:v>
                </c:pt>
                <c:pt idx="497">
                  <c:v>-9.7451535732059824</c:v>
                </c:pt>
                <c:pt idx="498">
                  <c:v>-9.7969063170656483</c:v>
                </c:pt>
                <c:pt idx="499">
                  <c:v>-9.8166442070656323</c:v>
                </c:pt>
                <c:pt idx="500">
                  <c:v>-9.9217717503989959</c:v>
                </c:pt>
                <c:pt idx="501">
                  <c:v>-10.025059027065664</c:v>
                </c:pt>
                <c:pt idx="502">
                  <c:v>-9.8572253670656096</c:v>
                </c:pt>
                <c:pt idx="503">
                  <c:v>-9.4186093470656544</c:v>
                </c:pt>
                <c:pt idx="504">
                  <c:v>-9.1347051170656925</c:v>
                </c:pt>
                <c:pt idx="505">
                  <c:v>-6.7453462475004216</c:v>
                </c:pt>
                <c:pt idx="506">
                  <c:v>-5.9548721578819785</c:v>
                </c:pt>
                <c:pt idx="507">
                  <c:v>-4.3831585470656842</c:v>
                </c:pt>
                <c:pt idx="508">
                  <c:v>-2.8216341170655994</c:v>
                </c:pt>
                <c:pt idx="509">
                  <c:v>-1.3612621470654878</c:v>
                </c:pt>
                <c:pt idx="510">
                  <c:v>0.39696737731630155</c:v>
                </c:pt>
                <c:pt idx="511">
                  <c:v>2.1710093629343588</c:v>
                </c:pt>
                <c:pt idx="512">
                  <c:v>3.9468338611951879</c:v>
                </c:pt>
                <c:pt idx="513">
                  <c:v>8.9494399123461363</c:v>
                </c:pt>
                <c:pt idx="514">
                  <c:v>9.7307427929344019</c:v>
                </c:pt>
                <c:pt idx="515">
                  <c:v>11.722489966267659</c:v>
                </c:pt>
                <c:pt idx="516">
                  <c:v>13.056791014247507</c:v>
                </c:pt>
                <c:pt idx="517">
                  <c:v>13.864273952934173</c:v>
                </c:pt>
                <c:pt idx="518">
                  <c:v>14.511691622934348</c:v>
                </c:pt>
                <c:pt idx="519">
                  <c:v>14.999260662934361</c:v>
                </c:pt>
                <c:pt idx="520">
                  <c:v>15.437350331913962</c:v>
                </c:pt>
                <c:pt idx="521">
                  <c:v>15.703394882934333</c:v>
                </c:pt>
                <c:pt idx="522">
                  <c:v>15.797390007934338</c:v>
                </c:pt>
                <c:pt idx="523">
                  <c:v>15.858850142934344</c:v>
                </c:pt>
                <c:pt idx="524">
                  <c:v>16.016046002934296</c:v>
                </c:pt>
                <c:pt idx="525">
                  <c:v>16.038819377883787</c:v>
                </c:pt>
                <c:pt idx="526">
                  <c:v>15.973983589456084</c:v>
                </c:pt>
                <c:pt idx="527">
                  <c:v>15.996162642934308</c:v>
                </c:pt>
                <c:pt idx="528">
                  <c:v>16.020784082934306</c:v>
                </c:pt>
                <c:pt idx="529">
                  <c:v>15.928949782934357</c:v>
                </c:pt>
                <c:pt idx="530">
                  <c:v>15.86828488293432</c:v>
                </c:pt>
                <c:pt idx="531">
                  <c:v>13.883704882934353</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-7.3622205670656555</c:v>
                </c:pt>
                <c:pt idx="543">
                  <c:v>-8.8577077270656748</c:v>
                </c:pt>
                <c:pt idx="544">
                  <c:v>-10.238079046358694</c:v>
                </c:pt>
                <c:pt idx="545">
                  <c:v>-11.355429097065787</c:v>
                </c:pt>
                <c:pt idx="546">
                  <c:v>-12.319680828176857</c:v>
                </c:pt>
                <c:pt idx="547">
                  <c:v>-15.218575033732353</c:v>
                </c:pt>
                <c:pt idx="548">
                  <c:v>-15.469015729310499</c:v>
                </c:pt>
                <c:pt idx="549">
                  <c:v>-16.544616697065656</c:v>
                </c:pt>
                <c:pt idx="550">
                  <c:v>-17.351549917065828</c:v>
                </c:pt>
                <c:pt idx="551">
                  <c:v>-17.853421277065543</c:v>
                </c:pt>
                <c:pt idx="552">
                  <c:v>-18.524456763530296</c:v>
                </c:pt>
                <c:pt idx="553">
                  <c:v>-19.003459457065702</c:v>
                </c:pt>
                <c:pt idx="554">
                  <c:v>-19.24022311706581</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-13.452614107065719</c:v>
                </c:pt>
                <c:pt idx="563">
                  <c:v>-12.158174237944777</c:v>
                </c:pt>
                <c:pt idx="564">
                  <c:v>-4.6441665716112004</c:v>
                </c:pt>
                <c:pt idx="565">
                  <c:v>-2.9784920470657141</c:v>
                </c:pt>
                <c:pt idx="566">
                  <c:v>-1.6302941986983512</c:v>
                </c:pt>
                <c:pt idx="567">
                  <c:v>0.12337487293424956</c:v>
                </c:pt>
                <c:pt idx="568">
                  <c:v>1.4608201529342595</c:v>
                </c:pt>
                <c:pt idx="569">
                  <c:v>2.9417240829342441</c:v>
                </c:pt>
                <c:pt idx="570">
                  <c:v>4.5987971890567394</c:v>
                </c:pt>
                <c:pt idx="571">
                  <c:v>5.6108399829343707</c:v>
                </c:pt>
                <c:pt idx="572">
                  <c:v>6.4904830423546134</c:v>
                </c:pt>
                <c:pt idx="573">
                  <c:v>11.6036015954343</c:v>
                </c:pt>
                <c:pt idx="574">
                  <c:v>12.895239152934323</c:v>
                </c:pt>
                <c:pt idx="575">
                  <c:v>14.159690112934324</c:v>
                </c:pt>
                <c:pt idx="576">
                  <c:v>14.72000622384347</c:v>
                </c:pt>
                <c:pt idx="577">
                  <c:v>14.604705462934364</c:v>
                </c:pt>
                <c:pt idx="578">
                  <c:v>14.716266202934278</c:v>
                </c:pt>
                <c:pt idx="579">
                  <c:v>15.330326942934292</c:v>
                </c:pt>
                <c:pt idx="580">
                  <c:v>15.717474882934319</c:v>
                </c:pt>
                <c:pt idx="581">
                  <c:v>16.736252514513229</c:v>
                </c:pt>
                <c:pt idx="582">
                  <c:v>16.728656882934214</c:v>
                </c:pt>
                <c:pt idx="583">
                  <c:v>16.556322678852652</c:v>
                </c:pt>
                <c:pt idx="584">
                  <c:v>16.413391982934293</c:v>
                </c:pt>
                <c:pt idx="585">
                  <c:v>16.38627769293435</c:v>
                </c:pt>
                <c:pt idx="586">
                  <c:v>16.479836562934359</c:v>
                </c:pt>
                <c:pt idx="587">
                  <c:v>16.541703642934269</c:v>
                </c:pt>
                <c:pt idx="588">
                  <c:v>16.571910656743853</c:v>
                </c:pt>
                <c:pt idx="589">
                  <c:v>16.604216516737122</c:v>
                </c:pt>
                <c:pt idx="590">
                  <c:v>16.055961927052053</c:v>
                </c:pt>
                <c:pt idx="591">
                  <c:v>15.694795232934354</c:v>
                </c:pt>
                <c:pt idx="592">
                  <c:v>15.097331012934461</c:v>
                </c:pt>
                <c:pt idx="593">
                  <c:v>14.18814668293426</c:v>
                </c:pt>
                <c:pt idx="594">
                  <c:v>13.301714005383259</c:v>
                </c:pt>
                <c:pt idx="595">
                  <c:v>12.455008332934268</c:v>
                </c:pt>
                <c:pt idx="596">
                  <c:v>11.514790705156598</c:v>
                </c:pt>
                <c:pt idx="597">
                  <c:v>7.8944198060111788</c:v>
                </c:pt>
                <c:pt idx="598">
                  <c:v>6.5283230445505334</c:v>
                </c:pt>
                <c:pt idx="599">
                  <c:v>5.3669723829342697</c:v>
                </c:pt>
                <c:pt idx="600">
                  <c:v>4.3506645053833104</c:v>
                </c:pt>
                <c:pt idx="601">
                  <c:v>4.0738446829343564</c:v>
                </c:pt>
                <c:pt idx="602">
                  <c:v>3.9379358829343691</c:v>
                </c:pt>
                <c:pt idx="603">
                  <c:v>3.7720463529343542</c:v>
                </c:pt>
                <c:pt idx="604">
                  <c:v>3.6494124129342107</c:v>
                </c:pt>
                <c:pt idx="605">
                  <c:v>3.5985348829343491</c:v>
                </c:pt>
                <c:pt idx="606">
                  <c:v>2.8279115815644404</c:v>
                </c:pt>
                <c:pt idx="607">
                  <c:v>2.2559288029342355</c:v>
                </c:pt>
                <c:pt idx="608">
                  <c:v>1.2639176329343926</c:v>
                </c:pt>
                <c:pt idx="609">
                  <c:v>-0.26267441706563976</c:v>
                </c:pt>
                <c:pt idx="610">
                  <c:v>-1.5057781970655937</c:v>
                </c:pt>
                <c:pt idx="611">
                  <c:v>-2.761319777065542</c:v>
                </c:pt>
                <c:pt idx="612">
                  <c:v>-3.6901166277040152</c:v>
                </c:pt>
                <c:pt idx="613">
                  <c:v>-7.3421225632195135</c:v>
                </c:pt>
                <c:pt idx="614">
                  <c:v>-8.7868793470656925</c:v>
                </c:pt>
                <c:pt idx="615">
                  <c:v>-10.264055517065753</c:v>
                </c:pt>
                <c:pt idx="616">
                  <c:v>-11.696732247065809</c:v>
                </c:pt>
                <c:pt idx="617">
                  <c:v>-12.739657107065653</c:v>
                </c:pt>
                <c:pt idx="618">
                  <c:v>-14.054922300739149</c:v>
                </c:pt>
                <c:pt idx="619">
                  <c:v>-15.194456277065619</c:v>
                </c:pt>
                <c:pt idx="620">
                  <c:v>-16.032400910544027</c:v>
                </c:pt>
                <c:pt idx="621">
                  <c:v>-17.59016445039898</c:v>
                </c:pt>
                <c:pt idx="622">
                  <c:v>-17.655107587065672</c:v>
                </c:pt>
                <c:pt idx="623">
                  <c:v>-17.791480517065523</c:v>
                </c:pt>
                <c:pt idx="624">
                  <c:v>-17.71635273951469</c:v>
                </c:pt>
                <c:pt idx="625">
                  <c:v>-17.358248077065689</c:v>
                </c:pt>
                <c:pt idx="626">
                  <c:v>-17.02074765706578</c:v>
                </c:pt>
                <c:pt idx="627">
                  <c:v>-16.822206117065626</c:v>
                </c:pt>
                <c:pt idx="628">
                  <c:v>-16.699214487065603</c:v>
                </c:pt>
                <c:pt idx="629">
                  <c:v>-16.63415828373229</c:v>
                </c:pt>
                <c:pt idx="630">
                  <c:v>-15.516285980702149</c:v>
                </c:pt>
                <c:pt idx="631">
                  <c:v>-15.127612997065714</c:v>
                </c:pt>
                <c:pt idx="632">
                  <c:v>-14.506403417065657</c:v>
                </c:pt>
                <c:pt idx="633">
                  <c:v>-14.01699323706576</c:v>
                </c:pt>
                <c:pt idx="634">
                  <c:v>-13.724643277065649</c:v>
                </c:pt>
                <c:pt idx="635">
                  <c:v>-13.464607775293459</c:v>
                </c:pt>
                <c:pt idx="636">
                  <c:v>-13.045027321147302</c:v>
                </c:pt>
                <c:pt idx="637">
                  <c:v>-9.7421945570656696</c:v>
                </c:pt>
                <c:pt idx="638">
                  <c:v>-8.8469545970656878</c:v>
                </c:pt>
                <c:pt idx="639">
                  <c:v>-8.2326217270657089</c:v>
                </c:pt>
                <c:pt idx="640">
                  <c:v>-7.5735927970657144</c:v>
                </c:pt>
                <c:pt idx="641">
                  <c:v>-6.8405673415555555</c:v>
                </c:pt>
                <c:pt idx="642">
                  <c:v>-5.8451315970656106</c:v>
                </c:pt>
                <c:pt idx="643">
                  <c:v>-4.6722116670657741</c:v>
                </c:pt>
                <c:pt idx="644">
                  <c:v>-3.4261347270656333</c:v>
                </c:pt>
                <c:pt idx="645">
                  <c:v>-2.819667524473072</c:v>
                </c:pt>
                <c:pt idx="646">
                  <c:v>1.1010552675496958</c:v>
                </c:pt>
                <c:pt idx="647">
                  <c:v>2.3231949928243596</c:v>
                </c:pt>
                <c:pt idx="648">
                  <c:v>3.8625902746869967</c:v>
                </c:pt>
                <c:pt idx="649">
                  <c:v>5.2540622029342794</c:v>
                </c:pt>
                <c:pt idx="650">
                  <c:v>6.6579525229343766</c:v>
                </c:pt>
                <c:pt idx="651">
                  <c:v>7.8628243879848299</c:v>
                </c:pt>
                <c:pt idx="652">
                  <c:v>8.8799749229343092</c:v>
                </c:pt>
                <c:pt idx="653">
                  <c:v>9.3656018727302808</c:v>
                </c:pt>
                <c:pt idx="654">
                  <c:v>9.5894115496010048</c:v>
                </c:pt>
                <c:pt idx="655">
                  <c:v>10.004874395129464</c:v>
                </c:pt>
                <c:pt idx="656">
                  <c:v>10.129965462934296</c:v>
                </c:pt>
                <c:pt idx="657">
                  <c:v>10.289864552934192</c:v>
                </c:pt>
                <c:pt idx="658">
                  <c:v>10.315788472934372</c:v>
                </c:pt>
                <c:pt idx="659">
                  <c:v>10.25061831771697</c:v>
                </c:pt>
                <c:pt idx="660">
                  <c:v>10.241241002499416</c:v>
                </c:pt>
                <c:pt idx="661">
                  <c:v>10.75347005293435</c:v>
                </c:pt>
                <c:pt idx="662">
                  <c:v>11.199824882934323</c:v>
                </c:pt>
                <c:pt idx="663">
                  <c:v>11.687870768648635</c:v>
                </c:pt>
                <c:pt idx="664">
                  <c:v>11.509489262934336</c:v>
                </c:pt>
                <c:pt idx="665">
                  <c:v>11.027174502934344</c:v>
                </c:pt>
                <c:pt idx="666">
                  <c:v>10.449707178852568</c:v>
                </c:pt>
                <c:pt idx="667">
                  <c:v>10.004908242934391</c:v>
                </c:pt>
                <c:pt idx="668">
                  <c:v>9.7992924929343559</c:v>
                </c:pt>
                <c:pt idx="669">
                  <c:v>9.5906661129343291</c:v>
                </c:pt>
                <c:pt idx="670">
                  <c:v>9.4018074329342056</c:v>
                </c:pt>
                <c:pt idx="671">
                  <c:v>9.2162181329342907</c:v>
                </c:pt>
                <c:pt idx="672">
                  <c:v>8.4946218060112813</c:v>
                </c:pt>
                <c:pt idx="673">
                  <c:v>8.2788816561301122</c:v>
                </c:pt>
                <c:pt idx="674">
                  <c:v>7.8550774829343117</c:v>
                </c:pt>
                <c:pt idx="675">
                  <c:v>7.5327729529343834</c:v>
                </c:pt>
                <c:pt idx="676">
                  <c:v>6.9707649029342971</c:v>
                </c:pt>
                <c:pt idx="677">
                  <c:v>6.6434738217098896</c:v>
                </c:pt>
                <c:pt idx="678">
                  <c:v>6.3815101229343014</c:v>
                </c:pt>
                <c:pt idx="679">
                  <c:v>6.123578662934321</c:v>
                </c:pt>
                <c:pt idx="680">
                  <c:v>5.9362710367805445</c:v>
                </c:pt>
                <c:pt idx="681">
                  <c:v>4.6737524763409075</c:v>
                </c:pt>
                <c:pt idx="682">
                  <c:v>4.6113669129343346</c:v>
                </c:pt>
                <c:pt idx="683">
                  <c:v>4.6217649543629555</c:v>
                </c:pt>
                <c:pt idx="684">
                  <c:v>4.6127733529342825</c:v>
                </c:pt>
                <c:pt idx="685">
                  <c:v>4.4493454629341578</c:v>
                </c:pt>
                <c:pt idx="686">
                  <c:v>4.2177009929343994</c:v>
                </c:pt>
                <c:pt idx="687">
                  <c:v>4.0816701556616213</c:v>
                </c:pt>
                <c:pt idx="688">
                  <c:v>3.5790904662676732</c:v>
                </c:pt>
                <c:pt idx="689">
                  <c:v>3.3720328616577149</c:v>
                </c:pt>
                <c:pt idx="690">
                  <c:v>3.2189912929343096</c:v>
                </c:pt>
                <c:pt idx="691">
                  <c:v>3.19446474293439</c:v>
                </c:pt>
                <c:pt idx="692">
                  <c:v>3.1742788429341715</c:v>
                </c:pt>
                <c:pt idx="693">
                  <c:v>3.1249809829342894</c:v>
                </c:pt>
                <c:pt idx="694">
                  <c:v>3.0238122604853452</c:v>
                </c:pt>
                <c:pt idx="695">
                  <c:v>2.9152834350176535</c:v>
                </c:pt>
                <c:pt idx="696">
                  <c:v>2.4150367748262909</c:v>
                </c:pt>
                <c:pt idx="697">
                  <c:v>2.3471542129343188</c:v>
                </c:pt>
                <c:pt idx="698">
                  <c:v>2.3721272229343682</c:v>
                </c:pt>
                <c:pt idx="699">
                  <c:v>2.459497016954856</c:v>
                </c:pt>
                <c:pt idx="700">
                  <c:v>2.5751055829343272</c:v>
                </c:pt>
                <c:pt idx="701">
                  <c:v>2.6773042729342968</c:v>
                </c:pt>
                <c:pt idx="702">
                  <c:v>2.7625070729343864</c:v>
                </c:pt>
                <c:pt idx="703">
                  <c:v>2.8628024829342795</c:v>
                </c:pt>
                <c:pt idx="704">
                  <c:v>2.8668953454343007</c:v>
                </c:pt>
                <c:pt idx="705">
                  <c:v>1.6204913720647198</c:v>
                </c:pt>
                <c:pt idx="706">
                  <c:v>1.1598771329343549</c:v>
                </c:pt>
                <c:pt idx="707">
                  <c:v>0.72059347293443965</c:v>
                </c:pt>
                <c:pt idx="708">
                  <c:v>0.44909419926082739</c:v>
                </c:pt>
                <c:pt idx="709">
                  <c:v>0.21875387293442841</c:v>
                </c:pt>
                <c:pt idx="710">
                  <c:v>4.1830662934330645E-2</c:v>
                </c:pt>
                <c:pt idx="711">
                  <c:v>-0.1379025532358753</c:v>
                </c:pt>
                <c:pt idx="712">
                  <c:v>1.4513287883398343</c:v>
                </c:pt>
                <c:pt idx="713">
                  <c:v>2.1285896355116449</c:v>
                </c:pt>
                <c:pt idx="714">
                  <c:v>3.5370897829343053</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13.998613122934362</c:v>
                </c:pt>
                <c:pt idx="724">
                  <c:v>14.170876189056798</c:v>
                </c:pt>
                <c:pt idx="725">
                  <c:v>13.742904202934342</c:v>
                </c:pt>
                <c:pt idx="726">
                  <c:v>12.989645422934416</c:v>
                </c:pt>
                <c:pt idx="727">
                  <c:v>11.849185132934339</c:v>
                </c:pt>
                <c:pt idx="728">
                  <c:v>10.492114242934434</c:v>
                </c:pt>
                <c:pt idx="729">
                  <c:v>8.8938177524995687</c:v>
                </c:pt>
                <c:pt idx="730">
                  <c:v>6.9370498829343719</c:v>
                </c:pt>
                <c:pt idx="731">
                  <c:v>-0.9996738670657096</c:v>
                </c:pt>
                <c:pt idx="732">
                  <c:v>-2.9495352670656731</c:v>
                </c:pt>
                <c:pt idx="733">
                  <c:v>-4.7817815670657007</c:v>
                </c:pt>
                <c:pt idx="734">
                  <c:v>-6.2252193700777472</c:v>
                </c:pt>
                <c:pt idx="735">
                  <c:v>-7.9311385603646789</c:v>
                </c:pt>
                <c:pt idx="736">
                  <c:v>-9.3146296822832166</c:v>
                </c:pt>
                <c:pt idx="737">
                  <c:v>-15.566936517065628</c:v>
                </c:pt>
                <c:pt idx="738">
                  <c:v>-17.10728075706573</c:v>
                </c:pt>
                <c:pt idx="739">
                  <c:v>-18.460304453800504</c:v>
                </c:pt>
                <c:pt idx="740">
                  <c:v>-20.122992357065652</c:v>
                </c:pt>
                <c:pt idx="741">
                  <c:v>-21.478786297065778</c:v>
                </c:pt>
                <c:pt idx="742">
                  <c:v>-22.533557667065693</c:v>
                </c:pt>
                <c:pt idx="743">
                  <c:v>-22.905394357065777</c:v>
                </c:pt>
                <c:pt idx="744">
                  <c:v>-23.023062178921297</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-16.066708917065718</c:v>
                </c:pt>
                <c:pt idx="753">
                  <c:v>-14.579681847065739</c:v>
                </c:pt>
                <c:pt idx="754">
                  <c:v>-13.343481259922758</c:v>
                </c:pt>
                <c:pt idx="755">
                  <c:v>-10.024599021827569</c:v>
                </c:pt>
                <c:pt idx="756">
                  <c:v>-9.0371546070656468</c:v>
                </c:pt>
                <c:pt idx="757">
                  <c:v>-7.7312701370657262</c:v>
                </c:pt>
                <c:pt idx="758">
                  <c:v>-6.6097907905351594</c:v>
                </c:pt>
                <c:pt idx="759">
                  <c:v>-5.0309298770655397</c:v>
                </c:pt>
                <c:pt idx="760">
                  <c:v>-3.4486963670656512</c:v>
                </c:pt>
                <c:pt idx="761">
                  <c:v>-1.9570568770655967</c:v>
                </c:pt>
                <c:pt idx="762">
                  <c:v>-5.1864772979612894E-2</c:v>
                </c:pt>
                <c:pt idx="763">
                  <c:v>5.0547523374797771</c:v>
                </c:pt>
                <c:pt idx="764">
                  <c:v>5.7845864246011018</c:v>
                </c:pt>
                <c:pt idx="765">
                  <c:v>6.4094143029342954</c:v>
                </c:pt>
                <c:pt idx="766">
                  <c:v>7.3562200029344282</c:v>
                </c:pt>
                <c:pt idx="767">
                  <c:v>8.4541587329343457</c:v>
                </c:pt>
                <c:pt idx="768">
                  <c:v>9.2403824229343154</c:v>
                </c:pt>
                <c:pt idx="769">
                  <c:v>9.8432627429342752</c:v>
                </c:pt>
                <c:pt idx="770">
                  <c:v>10.42121810132514</c:v>
                </c:pt>
                <c:pt idx="771">
                  <c:v>9.9790794662677005</c:v>
                </c:pt>
                <c:pt idx="772">
                  <c:v>9.6824805829343745</c:v>
                </c:pt>
                <c:pt idx="773">
                  <c:v>9.4945828329343573</c:v>
                </c:pt>
                <c:pt idx="774">
                  <c:v>9.6547406629343158</c:v>
                </c:pt>
                <c:pt idx="775">
                  <c:v>9.8877636229342869</c:v>
                </c:pt>
                <c:pt idx="776">
                  <c:v>9.9321874508355688</c:v>
                </c:pt>
                <c:pt idx="777">
                  <c:v>9.4577885729343247</c:v>
                </c:pt>
                <c:pt idx="778">
                  <c:v>8.6552812266842913</c:v>
                </c:pt>
                <c:pt idx="779">
                  <c:v>5.7577757645133314</c:v>
                </c:pt>
                <c:pt idx="780">
                  <c:v>5.3847823229343303</c:v>
                </c:pt>
                <c:pt idx="781">
                  <c:v>4.8775757229344086</c:v>
                </c:pt>
                <c:pt idx="782">
                  <c:v>4.0196169241714728</c:v>
                </c:pt>
                <c:pt idx="783">
                  <c:v>2.7874443929343378</c:v>
                </c:pt>
                <c:pt idx="784">
                  <c:v>1.7154728929343988</c:v>
                </c:pt>
                <c:pt idx="785">
                  <c:v>-0.2613559570657033</c:v>
                </c:pt>
                <c:pt idx="786">
                  <c:v>-1.6567058170657281</c:v>
                </c:pt>
                <c:pt idx="787">
                  <c:v>-2.6574481765895537</c:v>
                </c:pt>
                <c:pt idx="788">
                  <c:v>-7.8477630273220171</c:v>
                </c:pt>
                <c:pt idx="789">
                  <c:v>-8.9955562570655783</c:v>
                </c:pt>
                <c:pt idx="790">
                  <c:v>-9.8248146870657678</c:v>
                </c:pt>
                <c:pt idx="791">
                  <c:v>-10.24975580706565</c:v>
                </c:pt>
                <c:pt idx="792">
                  <c:v>-10.294211737065552</c:v>
                </c:pt>
                <c:pt idx="793">
                  <c:v>-10.075742188494399</c:v>
                </c:pt>
                <c:pt idx="794">
                  <c:v>-9.8265941822830367</c:v>
                </c:pt>
                <c:pt idx="795">
                  <c:v>-8.1824330118025994</c:v>
                </c:pt>
                <c:pt idx="796">
                  <c:v>-7.684783457065782</c:v>
                </c:pt>
                <c:pt idx="797">
                  <c:v>-7.3701968470656931</c:v>
                </c:pt>
                <c:pt idx="798">
                  <c:v>-7.0050583170656751</c:v>
                </c:pt>
                <c:pt idx="799">
                  <c:v>-6.6204363851069932</c:v>
                </c:pt>
                <c:pt idx="800">
                  <c:v>-6.1403650570656225</c:v>
                </c:pt>
                <c:pt idx="801">
                  <c:v>-5.8395822040222916</c:v>
                </c:pt>
                <c:pt idx="802">
                  <c:v>-4.9170802927412751</c:v>
                </c:pt>
                <c:pt idx="803">
                  <c:v>-4.5952156970656262</c:v>
                </c:pt>
                <c:pt idx="804">
                  <c:v>-3.7553663619636382</c:v>
                </c:pt>
                <c:pt idx="805">
                  <c:v>-3.1105218170655915</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3.2692267329343023</c:v>
                </c:pt>
                <c:pt idx="814">
                  <c:v>4.0025290829343225</c:v>
                </c:pt>
                <c:pt idx="815">
                  <c:v>4.8082522029343124</c:v>
                </c:pt>
                <c:pt idx="816">
                  <c:v>5.3490563468518388</c:v>
                </c:pt>
                <c:pt idx="817">
                  <c:v>5.7199209529344159</c:v>
                </c:pt>
                <c:pt idx="818">
                  <c:v>5.8276345329343062</c:v>
                </c:pt>
                <c:pt idx="819">
                  <c:v>5.7696751003256423</c:v>
                </c:pt>
                <c:pt idx="820">
                  <c:v>5.2294804875854295</c:v>
                </c:pt>
                <c:pt idx="821">
                  <c:v>5.0734776229342264</c:v>
                </c:pt>
                <c:pt idx="822">
                  <c:v>4.8858325579342861</c:v>
                </c:pt>
                <c:pt idx="823">
                  <c:v>4.7927679429343684</c:v>
                </c:pt>
                <c:pt idx="824">
                  <c:v>4.8574958829342876</c:v>
                </c:pt>
                <c:pt idx="825">
                  <c:v>4.9299782329343884</c:v>
                </c:pt>
                <c:pt idx="826">
                  <c:v>4.8149801629342699</c:v>
                </c:pt>
                <c:pt idx="827">
                  <c:v>4.6406330891197793</c:v>
                </c:pt>
                <c:pt idx="828">
                  <c:v>4.4994228829343381</c:v>
                </c:pt>
                <c:pt idx="829">
                  <c:v>3.9072522043629352</c:v>
                </c:pt>
                <c:pt idx="830">
                  <c:v>3.8443769529342982</c:v>
                </c:pt>
                <c:pt idx="831">
                  <c:v>3.7999405829343282</c:v>
                </c:pt>
                <c:pt idx="832">
                  <c:v>3.8026533029343437</c:v>
                </c:pt>
                <c:pt idx="833">
                  <c:v>3.8197480243485211</c:v>
                </c:pt>
                <c:pt idx="834">
                  <c:v>3.7773169951793202</c:v>
                </c:pt>
                <c:pt idx="835">
                  <c:v>3.6928040529343944</c:v>
                </c:pt>
                <c:pt idx="836">
                  <c:v>3.606110912934227</c:v>
                </c:pt>
                <c:pt idx="837">
                  <c:v>3.513098454362904</c:v>
                </c:pt>
                <c:pt idx="838">
                  <c:v>2.7235901124424711</c:v>
                </c:pt>
                <c:pt idx="839">
                  <c:v>2.4955040636571511</c:v>
                </c:pt>
                <c:pt idx="840">
                  <c:v>1.8381644635793606</c:v>
                </c:pt>
                <c:pt idx="841">
                  <c:v>0.47743072293427291</c:v>
                </c:pt>
                <c:pt idx="842">
                  <c:v>-0.67056966706570664</c:v>
                </c:pt>
                <c:pt idx="843">
                  <c:v>-1.757770727065632</c:v>
                </c:pt>
                <c:pt idx="844">
                  <c:v>-2.7433322304677326</c:v>
                </c:pt>
                <c:pt idx="845">
                  <c:v>-3.3914016476779252</c:v>
                </c:pt>
                <c:pt idx="846">
                  <c:v>-3.8475239900814699</c:v>
                </c:pt>
                <c:pt idx="847">
                  <c:v>-3.6619536070656551</c:v>
                </c:pt>
                <c:pt idx="848">
                  <c:v>-3.5268318970656911</c:v>
                </c:pt>
                <c:pt idx="849">
                  <c:v>-3.3558661370657132</c:v>
                </c:pt>
                <c:pt idx="850">
                  <c:v>-3.0916958387152667</c:v>
                </c:pt>
                <c:pt idx="851">
                  <c:v>-2.7431065470656275</c:v>
                </c:pt>
                <c:pt idx="852">
                  <c:v>-2.5074843170656775</c:v>
                </c:pt>
                <c:pt idx="853">
                  <c:v>-2.2738661570656262</c:v>
                </c:pt>
                <c:pt idx="854">
                  <c:v>-2.092563024042434</c:v>
                </c:pt>
                <c:pt idx="855">
                  <c:v>-0.96591422517381953</c:v>
                </c:pt>
                <c:pt idx="856">
                  <c:v>-0.36519253706578081</c:v>
                </c:pt>
                <c:pt idx="857">
                  <c:v>0.33235846293423876</c:v>
                </c:pt>
                <c:pt idx="858">
                  <c:v>0.77306902293430901</c:v>
                </c:pt>
                <c:pt idx="859">
                  <c:v>0.95181304202520778</c:v>
                </c:pt>
                <c:pt idx="860">
                  <c:v>3.1895446607120612</c:v>
                </c:pt>
                <c:pt idx="861">
                  <c:v>3.9764080529342856</c:v>
                </c:pt>
                <c:pt idx="862">
                  <c:v>5.0146815329342305</c:v>
                </c:pt>
                <c:pt idx="863">
                  <c:v>6.1663397229342714</c:v>
                </c:pt>
                <c:pt idx="864">
                  <c:v>7.5750900287675762</c:v>
                </c:pt>
                <c:pt idx="865">
                  <c:v>8.2398641963672645</c:v>
                </c:pt>
                <c:pt idx="866">
                  <c:v>10.062004257934339</c:v>
                </c:pt>
                <c:pt idx="867">
                  <c:v>10.113468122934348</c:v>
                </c:pt>
                <c:pt idx="868">
                  <c:v>9.8142464629343493</c:v>
                </c:pt>
                <c:pt idx="869">
                  <c:v>9.3840501729343107</c:v>
                </c:pt>
                <c:pt idx="870">
                  <c:v>8.8997409138622015</c:v>
                </c:pt>
                <c:pt idx="871">
                  <c:v>8.0625283475807237</c:v>
                </c:pt>
                <c:pt idx="872">
                  <c:v>5.4230820759168505</c:v>
                </c:pt>
                <c:pt idx="873">
                  <c:v>4.5019705729342547</c:v>
                </c:pt>
                <c:pt idx="874">
                  <c:v>3.4700901229343515</c:v>
                </c:pt>
                <c:pt idx="875">
                  <c:v>2.2199336973672956</c:v>
                </c:pt>
                <c:pt idx="876">
                  <c:v>0.8773884829343076</c:v>
                </c:pt>
                <c:pt idx="877">
                  <c:v>-0.30787951706565847</c:v>
                </c:pt>
                <c:pt idx="878">
                  <c:v>-2.4913149770656702</c:v>
                </c:pt>
                <c:pt idx="879">
                  <c:v>-4.4601424362145394</c:v>
                </c:pt>
                <c:pt idx="880">
                  <c:v>-8.9485244321340982</c:v>
                </c:pt>
                <c:pt idx="881">
                  <c:v>-9.0261567670656877</c:v>
                </c:pt>
                <c:pt idx="882">
                  <c:v>-9.0214001870657086</c:v>
                </c:pt>
                <c:pt idx="883">
                  <c:v>-9.1571186325294462</c:v>
                </c:pt>
                <c:pt idx="884">
                  <c:v>-8.9671468247579487</c:v>
                </c:pt>
                <c:pt idx="885">
                  <c:v>-8.8722166570657546</c:v>
                </c:pt>
                <c:pt idx="886">
                  <c:v>-9.2901696370656897</c:v>
                </c:pt>
                <c:pt idx="887">
                  <c:v>-9.5670778170656341</c:v>
                </c:pt>
                <c:pt idx="888">
                  <c:v>-9.0268270131696475</c:v>
                </c:pt>
                <c:pt idx="889">
                  <c:v>-7.2881356670656938</c:v>
                </c:pt>
                <c:pt idx="890">
                  <c:v>-5.391922467065748</c:v>
                </c:pt>
                <c:pt idx="891">
                  <c:v>-4.1532239470656691</c:v>
                </c:pt>
                <c:pt idx="892">
                  <c:v>-3.4118072313513332</c:v>
                </c:pt>
                <c:pt idx="893">
                  <c:v>-0.11421376706564967</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4.9425075091968953</c:v>
                </c:pt>
                <c:pt idx="2">
                  <c:v>4.9425438429343433</c:v>
                </c:pt>
                <c:pt idx="3">
                  <c:v>4.9425547229345028</c:v>
                </c:pt>
                <c:pt idx="4">
                  <c:v>4.9425586429344435</c:v>
                </c:pt>
                <c:pt idx="5">
                  <c:v>4.9431305429342274</c:v>
                </c:pt>
                <c:pt idx="6">
                  <c:v>4.943112602934292</c:v>
                </c:pt>
                <c:pt idx="7">
                  <c:v>4.9432484329344799</c:v>
                </c:pt>
                <c:pt idx="8">
                  <c:v>4.943343192934309</c:v>
                </c:pt>
                <c:pt idx="9">
                  <c:v>4.9434030929343153</c:v>
                </c:pt>
                <c:pt idx="10">
                  <c:v>4.9435372263685569</c:v>
                </c:pt>
                <c:pt idx="11">
                  <c:v>4.9460965729342519</c:v>
                </c:pt>
                <c:pt idx="12">
                  <c:v>4.9494184029343513</c:v>
                </c:pt>
                <c:pt idx="13">
                  <c:v>4.9631589629343438</c:v>
                </c:pt>
                <c:pt idx="14">
                  <c:v>5.2743071029342659</c:v>
                </c:pt>
                <c:pt idx="15">
                  <c:v>6.1835639729343708</c:v>
                </c:pt>
                <c:pt idx="16">
                  <c:v>7.3960037729342814</c:v>
                </c:pt>
                <c:pt idx="17">
                  <c:v>8.239485402934319</c:v>
                </c:pt>
                <c:pt idx="18">
                  <c:v>8.4293260029343884</c:v>
                </c:pt>
                <c:pt idx="19">
                  <c:v>8.11045593395467</c:v>
                </c:pt>
                <c:pt idx="20">
                  <c:v>8.1751092229343492</c:v>
                </c:pt>
                <c:pt idx="21">
                  <c:v>8.8882705829342239</c:v>
                </c:pt>
                <c:pt idx="22">
                  <c:v>9.3790702529342678</c:v>
                </c:pt>
                <c:pt idx="23">
                  <c:v>9.2687160950555079</c:v>
                </c:pt>
                <c:pt idx="24">
                  <c:v>8.7337184429342063</c:v>
                </c:pt>
                <c:pt idx="25">
                  <c:v>8.1001670629342613</c:v>
                </c:pt>
                <c:pt idx="26">
                  <c:v>7.9371251029344174</c:v>
                </c:pt>
                <c:pt idx="27">
                  <c:v>8.0759973429342864</c:v>
                </c:pt>
                <c:pt idx="28">
                  <c:v>8.6119067415201727</c:v>
                </c:pt>
                <c:pt idx="29">
                  <c:v>10.032749692934416</c:v>
                </c:pt>
                <c:pt idx="30">
                  <c:v>12.109740872934308</c:v>
                </c:pt>
                <c:pt idx="31">
                  <c:v>14.679723432934281</c:v>
                </c:pt>
                <c:pt idx="32">
                  <c:v>16.744833728295248</c:v>
                </c:pt>
                <c:pt idx="33">
                  <c:v>18.414529902934323</c:v>
                </c:pt>
                <c:pt idx="34">
                  <c:v>19.325018542934323</c:v>
                </c:pt>
                <c:pt idx="35">
                  <c:v>19.394994962934383</c:v>
                </c:pt>
                <c:pt idx="36">
                  <c:v>18.066495832934287</c:v>
                </c:pt>
                <c:pt idx="37">
                  <c:v>15.89691283293436</c:v>
                </c:pt>
                <c:pt idx="38">
                  <c:v>12.820532782934336</c:v>
                </c:pt>
                <c:pt idx="39">
                  <c:v>9.5263991229343219</c:v>
                </c:pt>
                <c:pt idx="40">
                  <c:v>5.840205042934258</c:v>
                </c:pt>
                <c:pt idx="41">
                  <c:v>2.4213974929343354</c:v>
                </c:pt>
                <c:pt idx="42">
                  <c:v>-0.79548029706583634</c:v>
                </c:pt>
                <c:pt idx="43">
                  <c:v>-3.1265126670657395</c:v>
                </c:pt>
                <c:pt idx="44">
                  <c:v>-4.9279904870655855</c:v>
                </c:pt>
                <c:pt idx="45">
                  <c:v>-6.6106766270657902</c:v>
                </c:pt>
                <c:pt idx="46">
                  <c:v>-8.4248609970656236</c:v>
                </c:pt>
                <c:pt idx="47">
                  <c:v>-9.5625360270656738</c:v>
                </c:pt>
                <c:pt idx="48">
                  <c:v>-9.8491165670656482</c:v>
                </c:pt>
                <c:pt idx="49">
                  <c:v>-9.7296297089024488</c:v>
                </c:pt>
                <c:pt idx="50">
                  <c:v>-9.4988947970657165</c:v>
                </c:pt>
                <c:pt idx="51">
                  <c:v>-8.9068131670656214</c:v>
                </c:pt>
                <c:pt idx="52">
                  <c:v>-7.8806191570656949</c:v>
                </c:pt>
                <c:pt idx="53">
                  <c:v>-6.4966430770655563</c:v>
                </c:pt>
                <c:pt idx="54">
                  <c:v>-5.2709391170656694</c:v>
                </c:pt>
                <c:pt idx="55">
                  <c:v>-4.0520788770655178</c:v>
                </c:pt>
                <c:pt idx="56">
                  <c:v>-3.4067508970655922</c:v>
                </c:pt>
                <c:pt idx="57">
                  <c:v>-2.9303069870655487</c:v>
                </c:pt>
                <c:pt idx="58">
                  <c:v>-2.3189395570655931</c:v>
                </c:pt>
                <c:pt idx="59">
                  <c:v>-1.3876552170656979</c:v>
                </c:pt>
                <c:pt idx="60">
                  <c:v>7.0327712934371872E-2</c:v>
                </c:pt>
                <c:pt idx="61">
                  <c:v>2.7538711929344002</c:v>
                </c:pt>
                <c:pt idx="62">
                  <c:v>5.1404697127216172</c:v>
                </c:pt>
                <c:pt idx="63">
                  <c:v>7.2912966929343384</c:v>
                </c:pt>
                <c:pt idx="64">
                  <c:v>9.1982304229342624</c:v>
                </c:pt>
                <c:pt idx="65">
                  <c:v>10.110934882934458</c:v>
                </c:pt>
                <c:pt idx="66">
                  <c:v>11.40894621283117</c:v>
                </c:pt>
                <c:pt idx="67">
                  <c:v>12.360087572934239</c:v>
                </c:pt>
                <c:pt idx="68">
                  <c:v>12.835121352934223</c:v>
                </c:pt>
                <c:pt idx="69">
                  <c:v>12.865779892934437</c:v>
                </c:pt>
                <c:pt idx="70">
                  <c:v>12.488565712934331</c:v>
                </c:pt>
                <c:pt idx="71">
                  <c:v>11.542610759222921</c:v>
                </c:pt>
                <c:pt idx="72">
                  <c:v>10.576371362934395</c:v>
                </c:pt>
                <c:pt idx="73">
                  <c:v>8.5968038029343603</c:v>
                </c:pt>
                <c:pt idx="74">
                  <c:v>6.3885200929343773</c:v>
                </c:pt>
                <c:pt idx="75">
                  <c:v>3.9973357489137444</c:v>
                </c:pt>
                <c:pt idx="76">
                  <c:v>1.6348520629343581</c:v>
                </c:pt>
                <c:pt idx="77">
                  <c:v>-0.38768128706563287</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-5.1376657065645821E-2</c:v>
                </c:pt>
                <c:pt idx="87">
                  <c:v>1.6110446029344256</c:v>
                </c:pt>
                <c:pt idx="88">
                  <c:v>2.4916627959778168</c:v>
                </c:pt>
                <c:pt idx="89">
                  <c:v>8.4858143611952208</c:v>
                </c:pt>
                <c:pt idx="90">
                  <c:v>8.9782571929344179</c:v>
                </c:pt>
                <c:pt idx="91">
                  <c:v>9.3055665929342766</c:v>
                </c:pt>
                <c:pt idx="92">
                  <c:v>9.7686546229342497</c:v>
                </c:pt>
                <c:pt idx="93">
                  <c:v>10.669166152934366</c:v>
                </c:pt>
                <c:pt idx="94">
                  <c:v>11.624340992934348</c:v>
                </c:pt>
                <c:pt idx="95">
                  <c:v>12.294370422934247</c:v>
                </c:pt>
                <c:pt idx="96">
                  <c:v>12.420384882934329</c:v>
                </c:pt>
                <c:pt idx="97">
                  <c:v>9.479989348050621</c:v>
                </c:pt>
                <c:pt idx="98">
                  <c:v>9.1974213029341989</c:v>
                </c:pt>
                <c:pt idx="99">
                  <c:v>8.8520465118004505</c:v>
                </c:pt>
                <c:pt idx="100">
                  <c:v>8.2995342729343644</c:v>
                </c:pt>
                <c:pt idx="101">
                  <c:v>7.9259232529343704</c:v>
                </c:pt>
                <c:pt idx="102">
                  <c:v>7.5061317604853155</c:v>
                </c:pt>
                <c:pt idx="103">
                  <c:v>3.2470275048855264</c:v>
                </c:pt>
                <c:pt idx="104">
                  <c:v>2.0011817829343292</c:v>
                </c:pt>
                <c:pt idx="105">
                  <c:v>1.3694177529344518</c:v>
                </c:pt>
                <c:pt idx="106">
                  <c:v>0.64349906293433956</c:v>
                </c:pt>
                <c:pt idx="107">
                  <c:v>0.42701095436275754</c:v>
                </c:pt>
                <c:pt idx="108">
                  <c:v>0.57529135293422962</c:v>
                </c:pt>
                <c:pt idx="109">
                  <c:v>1.0787464329342669</c:v>
                </c:pt>
                <c:pt idx="110">
                  <c:v>1.0525512465706868</c:v>
                </c:pt>
                <c:pt idx="111">
                  <c:v>-2.4352610570656026</c:v>
                </c:pt>
                <c:pt idx="112">
                  <c:v>-2.387891467065518</c:v>
                </c:pt>
                <c:pt idx="113">
                  <c:v>-2.2147067370657112</c:v>
                </c:pt>
                <c:pt idx="114">
                  <c:v>-2.2661138070656106</c:v>
                </c:pt>
                <c:pt idx="115">
                  <c:v>-2.2941854770655832</c:v>
                </c:pt>
                <c:pt idx="116">
                  <c:v>-2.2559357381183411</c:v>
                </c:pt>
                <c:pt idx="117">
                  <c:v>-2.2136942447252781</c:v>
                </c:pt>
                <c:pt idx="118">
                  <c:v>-2.1347918503990426</c:v>
                </c:pt>
                <c:pt idx="119">
                  <c:v>-2.1850800870656171</c:v>
                </c:pt>
                <c:pt idx="120">
                  <c:v>-2.0926738670657548</c:v>
                </c:pt>
                <c:pt idx="121">
                  <c:v>-1.3904780867626281</c:v>
                </c:pt>
                <c:pt idx="122">
                  <c:v>-0.55022914706579262</c:v>
                </c:pt>
                <c:pt idx="123">
                  <c:v>0.44650366293429078</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2.1634257829344423</c:v>
                </c:pt>
                <c:pt idx="136">
                  <c:v>2.2849209429342396</c:v>
                </c:pt>
                <c:pt idx="137">
                  <c:v>2.3165331329342784</c:v>
                </c:pt>
                <c:pt idx="138">
                  <c:v>2.3044089129343628</c:v>
                </c:pt>
                <c:pt idx="139">
                  <c:v>2.3153085818590569</c:v>
                </c:pt>
                <c:pt idx="140">
                  <c:v>2.6501514729343256</c:v>
                </c:pt>
                <c:pt idx="141">
                  <c:v>3.1194337829342942</c:v>
                </c:pt>
                <c:pt idx="142">
                  <c:v>5.3727182829343194</c:v>
                </c:pt>
                <c:pt idx="143">
                  <c:v>4.9704529637423809</c:v>
                </c:pt>
                <c:pt idx="144">
                  <c:v>4.5401391329343594</c:v>
                </c:pt>
                <c:pt idx="145">
                  <c:v>4.8859165129343296</c:v>
                </c:pt>
                <c:pt idx="146">
                  <c:v>5.382898222934358</c:v>
                </c:pt>
                <c:pt idx="147">
                  <c:v>5.4917893778838094</c:v>
                </c:pt>
                <c:pt idx="148">
                  <c:v>5.6392722629342584</c:v>
                </c:pt>
                <c:pt idx="149">
                  <c:v>5.6956548829343214</c:v>
                </c:pt>
                <c:pt idx="150">
                  <c:v>7.7564423259722926</c:v>
                </c:pt>
                <c:pt idx="151">
                  <c:v>8.5712490529343217</c:v>
                </c:pt>
                <c:pt idx="152">
                  <c:v>8.6829169042109147</c:v>
                </c:pt>
                <c:pt idx="153">
                  <c:v>8.3118786429342197</c:v>
                </c:pt>
                <c:pt idx="154">
                  <c:v>7.8950188329342268</c:v>
                </c:pt>
                <c:pt idx="155">
                  <c:v>7.4692002851082062</c:v>
                </c:pt>
                <c:pt idx="156">
                  <c:v>7.1394865229343774</c:v>
                </c:pt>
                <c:pt idx="157">
                  <c:v>6.9071587829343697</c:v>
                </c:pt>
                <c:pt idx="158">
                  <c:v>6.9635348129342276</c:v>
                </c:pt>
                <c:pt idx="159">
                  <c:v>7.424785807665419</c:v>
                </c:pt>
                <c:pt idx="160">
                  <c:v>8.1546317329343623</c:v>
                </c:pt>
                <c:pt idx="161">
                  <c:v>9.0198669129343667</c:v>
                </c:pt>
                <c:pt idx="162">
                  <c:v>9.7230736329342449</c:v>
                </c:pt>
                <c:pt idx="163">
                  <c:v>9.9445330647525214</c:v>
                </c:pt>
                <c:pt idx="164">
                  <c:v>8.7452548829343719</c:v>
                </c:pt>
                <c:pt idx="165">
                  <c:v>8.3964376129344096</c:v>
                </c:pt>
                <c:pt idx="166">
                  <c:v>7.9959368029343239</c:v>
                </c:pt>
                <c:pt idx="167">
                  <c:v>7.6808042446364091</c:v>
                </c:pt>
                <c:pt idx="168">
                  <c:v>7.2598125429344407</c:v>
                </c:pt>
                <c:pt idx="169">
                  <c:v>7.0206673472199697</c:v>
                </c:pt>
                <c:pt idx="170">
                  <c:v>8.3898648829343347</c:v>
                </c:pt>
                <c:pt idx="171">
                  <c:v>8.6100819237506681</c:v>
                </c:pt>
                <c:pt idx="172">
                  <c:v>9.2955309404055004</c:v>
                </c:pt>
                <c:pt idx="173">
                  <c:v>9.813580552934285</c:v>
                </c:pt>
                <c:pt idx="174">
                  <c:v>10.140400292934332</c:v>
                </c:pt>
                <c:pt idx="175">
                  <c:v>10.205715782934368</c:v>
                </c:pt>
                <c:pt idx="176">
                  <c:v>10.052895882934379</c:v>
                </c:pt>
                <c:pt idx="177">
                  <c:v>8.7955159983189048</c:v>
                </c:pt>
                <c:pt idx="178">
                  <c:v>8.9621677229343106</c:v>
                </c:pt>
                <c:pt idx="179">
                  <c:v>9.5101968629343787</c:v>
                </c:pt>
                <c:pt idx="180">
                  <c:v>10.618228102934301</c:v>
                </c:pt>
                <c:pt idx="181">
                  <c:v>11.595615502934422</c:v>
                </c:pt>
                <c:pt idx="182">
                  <c:v>12.552548830302758</c:v>
                </c:pt>
                <c:pt idx="183">
                  <c:v>13.324243422934343</c:v>
                </c:pt>
                <c:pt idx="184">
                  <c:v>13.648628808466214</c:v>
                </c:pt>
                <c:pt idx="185">
                  <c:v>13.248321986382598</c:v>
                </c:pt>
                <c:pt idx="186">
                  <c:v>12.9812420429343</c:v>
                </c:pt>
                <c:pt idx="187">
                  <c:v>12.710286202934229</c:v>
                </c:pt>
                <c:pt idx="188">
                  <c:v>12.80523364293447</c:v>
                </c:pt>
                <c:pt idx="189">
                  <c:v>13.403020063785462</c:v>
                </c:pt>
                <c:pt idx="190">
                  <c:v>14.467276152934332</c:v>
                </c:pt>
                <c:pt idx="191">
                  <c:v>15.604701192934318</c:v>
                </c:pt>
                <c:pt idx="192">
                  <c:v>16.496124695434297</c:v>
                </c:pt>
                <c:pt idx="193">
                  <c:v>18.705166581047489</c:v>
                </c:pt>
                <c:pt idx="194">
                  <c:v>18.834345412934368</c:v>
                </c:pt>
                <c:pt idx="195">
                  <c:v>18.986093860956252</c:v>
                </c:pt>
                <c:pt idx="196">
                  <c:v>19.162285072934289</c:v>
                </c:pt>
                <c:pt idx="197">
                  <c:v>19.116706682934289</c:v>
                </c:pt>
                <c:pt idx="198">
                  <c:v>18.502406882934235</c:v>
                </c:pt>
                <c:pt idx="199">
                  <c:v>17.235054562934288</c:v>
                </c:pt>
                <c:pt idx="200">
                  <c:v>16.224457296727444</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3.3976335496009993</c:v>
                </c:pt>
                <c:pt idx="209">
                  <c:v>-8.933051346232368</c:v>
                </c:pt>
                <c:pt idx="210">
                  <c:v>-9.7661165370657379</c:v>
                </c:pt>
                <c:pt idx="211">
                  <c:v>-10.740293167065445</c:v>
                </c:pt>
                <c:pt idx="212">
                  <c:v>-11.830514977065677</c:v>
                </c:pt>
                <c:pt idx="213">
                  <c:v>-12.595629992065664</c:v>
                </c:pt>
                <c:pt idx="214">
                  <c:v>-14.316570900570937</c:v>
                </c:pt>
                <c:pt idx="215">
                  <c:v>-13.890902167065654</c:v>
                </c:pt>
                <c:pt idx="216">
                  <c:v>-12.980512017065561</c:v>
                </c:pt>
                <c:pt idx="217">
                  <c:v>-11.97449766706576</c:v>
                </c:pt>
                <c:pt idx="218">
                  <c:v>-11.079080257065732</c:v>
                </c:pt>
                <c:pt idx="219">
                  <c:v>-10.129069751474219</c:v>
                </c:pt>
                <c:pt idx="220">
                  <c:v>-9.3523412770656957</c:v>
                </c:pt>
                <c:pt idx="221">
                  <c:v>-8.4590624328551627</c:v>
                </c:pt>
                <c:pt idx="222">
                  <c:v>-3.6236191170656742</c:v>
                </c:pt>
                <c:pt idx="223">
                  <c:v>-2.5504424870657041</c:v>
                </c:pt>
                <c:pt idx="224">
                  <c:v>0.66084157293423218</c:v>
                </c:pt>
                <c:pt idx="225">
                  <c:v>2.8068595929344724</c:v>
                </c:pt>
                <c:pt idx="226">
                  <c:v>4.4062201595301325</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-5.8988362570656303</c:v>
                </c:pt>
                <c:pt idx="247">
                  <c:v>-7.0061697270656964</c:v>
                </c:pt>
                <c:pt idx="248">
                  <c:v>-7.8574394807018724</c:v>
                </c:pt>
                <c:pt idx="249">
                  <c:v>-8.2043694070656539</c:v>
                </c:pt>
                <c:pt idx="250">
                  <c:v>-8.0488800316999232</c:v>
                </c:pt>
                <c:pt idx="251">
                  <c:v>-5.5330984466111266</c:v>
                </c:pt>
                <c:pt idx="252">
                  <c:v>-4.6303739370657784</c:v>
                </c:pt>
                <c:pt idx="253">
                  <c:v>-3.8681252433813458</c:v>
                </c:pt>
                <c:pt idx="254">
                  <c:v>-3.0035497170656682</c:v>
                </c:pt>
                <c:pt idx="255">
                  <c:v>-2.6692603470656882</c:v>
                </c:pt>
                <c:pt idx="256">
                  <c:v>-2.7148862770657018</c:v>
                </c:pt>
                <c:pt idx="257">
                  <c:v>-2.9189884670656308</c:v>
                </c:pt>
                <c:pt idx="258">
                  <c:v>-3.3241125735873442</c:v>
                </c:pt>
                <c:pt idx="259">
                  <c:v>-3.4924213751302347</c:v>
                </c:pt>
                <c:pt idx="260">
                  <c:v>5.537203678046871E-2</c:v>
                </c:pt>
                <c:pt idx="261">
                  <c:v>0.73495224293441264</c:v>
                </c:pt>
                <c:pt idx="262">
                  <c:v>1.804614152934235</c:v>
                </c:pt>
                <c:pt idx="263">
                  <c:v>2.5092765942744961</c:v>
                </c:pt>
                <c:pt idx="264">
                  <c:v>9.6892829446627928</c:v>
                </c:pt>
                <c:pt idx="265">
                  <c:v>10.978295982934373</c:v>
                </c:pt>
                <c:pt idx="266">
                  <c:v>12.578066822934275</c:v>
                </c:pt>
                <c:pt idx="267">
                  <c:v>14.142718262934318</c:v>
                </c:pt>
                <c:pt idx="268">
                  <c:v>15.329233242934322</c:v>
                </c:pt>
                <c:pt idx="269">
                  <c:v>16.287430775242036</c:v>
                </c:pt>
                <c:pt idx="270">
                  <c:v>18.573313948868403</c:v>
                </c:pt>
                <c:pt idx="271">
                  <c:v>19.118249402934282</c:v>
                </c:pt>
                <c:pt idx="272">
                  <c:v>19.483571852934318</c:v>
                </c:pt>
                <c:pt idx="273">
                  <c:v>19.550319522934402</c:v>
                </c:pt>
                <c:pt idx="274">
                  <c:v>19.245517740077172</c:v>
                </c:pt>
                <c:pt idx="275">
                  <c:v>18.632962042934167</c:v>
                </c:pt>
                <c:pt idx="276">
                  <c:v>17.425504562934218</c:v>
                </c:pt>
                <c:pt idx="277">
                  <c:v>15.749166632934461</c:v>
                </c:pt>
                <c:pt idx="278">
                  <c:v>7.6882849257913906</c:v>
                </c:pt>
                <c:pt idx="279">
                  <c:v>4.9056580629344921</c:v>
                </c:pt>
                <c:pt idx="280">
                  <c:v>0.95862255293440135</c:v>
                </c:pt>
                <c:pt idx="281">
                  <c:v>-3.1014270370656192</c:v>
                </c:pt>
                <c:pt idx="282">
                  <c:v>-6.5222249270655848</c:v>
                </c:pt>
                <c:pt idx="283">
                  <c:v>-9.5106379987861924</c:v>
                </c:pt>
                <c:pt idx="284">
                  <c:v>-11.751012697065832</c:v>
                </c:pt>
                <c:pt idx="285">
                  <c:v>-14.457405637065671</c:v>
                </c:pt>
                <c:pt idx="286">
                  <c:v>-15.928109013617252</c:v>
                </c:pt>
                <c:pt idx="287">
                  <c:v>-21.841700926589485</c:v>
                </c:pt>
                <c:pt idx="288">
                  <c:v>-22.400995237065686</c:v>
                </c:pt>
                <c:pt idx="289">
                  <c:v>-22.866634606427326</c:v>
                </c:pt>
                <c:pt idx="290">
                  <c:v>-23.148052357065652</c:v>
                </c:pt>
                <c:pt idx="291">
                  <c:v>-23.059728837065542</c:v>
                </c:pt>
                <c:pt idx="292">
                  <c:v>-22.279436763530324</c:v>
                </c:pt>
                <c:pt idx="293">
                  <c:v>-20.15795111706575</c:v>
                </c:pt>
                <c:pt idx="294">
                  <c:v>-19.342448218075752</c:v>
                </c:pt>
                <c:pt idx="295">
                  <c:v>-17.58992958706547</c:v>
                </c:pt>
                <c:pt idx="296">
                  <c:v>-16.125131097065797</c:v>
                </c:pt>
                <c:pt idx="297">
                  <c:v>-14.561439247065799</c:v>
                </c:pt>
                <c:pt idx="298">
                  <c:v>-13.51034305706567</c:v>
                </c:pt>
                <c:pt idx="299">
                  <c:v>-11.445999612015211</c:v>
                </c:pt>
                <c:pt idx="300">
                  <c:v>-8.787647847065756</c:v>
                </c:pt>
                <c:pt idx="301">
                  <c:v>-6.9668283970656972</c:v>
                </c:pt>
                <c:pt idx="302">
                  <c:v>11.178959765912948</c:v>
                </c:pt>
                <c:pt idx="303">
                  <c:v>13.778130742934326</c:v>
                </c:pt>
                <c:pt idx="304">
                  <c:v>16.080088091725663</c:v>
                </c:pt>
                <c:pt idx="305">
                  <c:v>17.88199472293433</c:v>
                </c:pt>
                <c:pt idx="306">
                  <c:v>19.621504329742883</c:v>
                </c:pt>
                <c:pt idx="307">
                  <c:v>22.694808882934325</c:v>
                </c:pt>
                <c:pt idx="308">
                  <c:v>21.376464452934233</c:v>
                </c:pt>
                <c:pt idx="309">
                  <c:v>17.324938590004891</c:v>
                </c:pt>
                <c:pt idx="310">
                  <c:v>12.538365832934321</c:v>
                </c:pt>
                <c:pt idx="311">
                  <c:v>8.1642512429342737</c:v>
                </c:pt>
                <c:pt idx="312">
                  <c:v>4.4155602529342701</c:v>
                </c:pt>
                <c:pt idx="313">
                  <c:v>2.6904857011161032</c:v>
                </c:pt>
                <c:pt idx="314">
                  <c:v>1.2816043229343406</c:v>
                </c:pt>
                <c:pt idx="315">
                  <c:v>-4.6018396279350862</c:v>
                </c:pt>
                <c:pt idx="316">
                  <c:v>-5.3576103270656361</c:v>
                </c:pt>
                <c:pt idx="317">
                  <c:v>-6.6647706270656837</c:v>
                </c:pt>
                <c:pt idx="318">
                  <c:v>-7.916567127065667</c:v>
                </c:pt>
                <c:pt idx="319">
                  <c:v>-9.8528369235173532</c:v>
                </c:pt>
                <c:pt idx="320">
                  <c:v>-11.367995657065707</c:v>
                </c:pt>
                <c:pt idx="321">
                  <c:v>-12.231897725761373</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-12.509557026156655</c:v>
                </c:pt>
                <c:pt idx="331">
                  <c:v>-9.0521943045656315</c:v>
                </c:pt>
                <c:pt idx="332">
                  <c:v>-8.2351253070657187</c:v>
                </c:pt>
                <c:pt idx="333">
                  <c:v>-7.3226514270656367</c:v>
                </c:pt>
                <c:pt idx="334">
                  <c:v>-5.8774495301091036</c:v>
                </c:pt>
                <c:pt idx="335">
                  <c:v>-4.2655162570656602</c:v>
                </c:pt>
                <c:pt idx="336">
                  <c:v>-3.015370783732354</c:v>
                </c:pt>
                <c:pt idx="337">
                  <c:v>6.2256193336386474</c:v>
                </c:pt>
                <c:pt idx="338">
                  <c:v>8.0933752229344389</c:v>
                </c:pt>
                <c:pt idx="339">
                  <c:v>9.6282737400772245</c:v>
                </c:pt>
                <c:pt idx="340">
                  <c:v>10.805245092934356</c:v>
                </c:pt>
                <c:pt idx="341">
                  <c:v>11.781640592934266</c:v>
                </c:pt>
                <c:pt idx="342">
                  <c:v>12.253130012934289</c:v>
                </c:pt>
                <c:pt idx="343">
                  <c:v>12.772567644839057</c:v>
                </c:pt>
                <c:pt idx="344">
                  <c:v>11.344722116267732</c:v>
                </c:pt>
                <c:pt idx="345">
                  <c:v>11.301818552934321</c:v>
                </c:pt>
                <c:pt idx="346">
                  <c:v>11.116948662934291</c:v>
                </c:pt>
                <c:pt idx="347">
                  <c:v>10.303046402934324</c:v>
                </c:pt>
                <c:pt idx="348">
                  <c:v>9.3760761758637017</c:v>
                </c:pt>
                <c:pt idx="349">
                  <c:v>8.564980663154131</c:v>
                </c:pt>
                <c:pt idx="350">
                  <c:v>6.2278345671448978</c:v>
                </c:pt>
                <c:pt idx="351">
                  <c:v>5.6432466629343034</c:v>
                </c:pt>
                <c:pt idx="352">
                  <c:v>5.0383838229344384</c:v>
                </c:pt>
                <c:pt idx="353">
                  <c:v>4.1851547629342978</c:v>
                </c:pt>
                <c:pt idx="354">
                  <c:v>3.7048023529342515</c:v>
                </c:pt>
                <c:pt idx="355">
                  <c:v>3.2221509237506467</c:v>
                </c:pt>
                <c:pt idx="356">
                  <c:v>2.5107635929341541</c:v>
                </c:pt>
                <c:pt idx="357">
                  <c:v>1.5923253329343652</c:v>
                </c:pt>
                <c:pt idx="358">
                  <c:v>1.0090680829343326</c:v>
                </c:pt>
                <c:pt idx="359">
                  <c:v>-3.3060001170656621</c:v>
                </c:pt>
                <c:pt idx="360">
                  <c:v>-4.0998805170657757</c:v>
                </c:pt>
                <c:pt idx="361">
                  <c:v>-5.8406339470657676</c:v>
                </c:pt>
                <c:pt idx="362">
                  <c:v>-7.7606364402979695</c:v>
                </c:pt>
                <c:pt idx="363">
                  <c:v>-10.630017327065644</c:v>
                </c:pt>
                <c:pt idx="364">
                  <c:v>-12.599307137065654</c:v>
                </c:pt>
                <c:pt idx="365">
                  <c:v>-13.903768708463517</c:v>
                </c:pt>
                <c:pt idx="366">
                  <c:v>-16.178644094077086</c:v>
                </c:pt>
                <c:pt idx="367">
                  <c:v>-16.349428872167785</c:v>
                </c:pt>
                <c:pt idx="368">
                  <c:v>-16.253246587065718</c:v>
                </c:pt>
                <c:pt idx="369">
                  <c:v>-15.976334477065805</c:v>
                </c:pt>
                <c:pt idx="370">
                  <c:v>-15.375867157065615</c:v>
                </c:pt>
                <c:pt idx="371">
                  <c:v>-14.917215517065786</c:v>
                </c:pt>
                <c:pt idx="372">
                  <c:v>-14.665225117065654</c:v>
                </c:pt>
                <c:pt idx="373">
                  <c:v>-14.271871345135816</c:v>
                </c:pt>
                <c:pt idx="374">
                  <c:v>-13.965772947065673</c:v>
                </c:pt>
                <c:pt idx="375">
                  <c:v>-13.735145527065654</c:v>
                </c:pt>
                <c:pt idx="376">
                  <c:v>-13.564102037065819</c:v>
                </c:pt>
                <c:pt idx="377">
                  <c:v>-13.001821247065768</c:v>
                </c:pt>
                <c:pt idx="378">
                  <c:v>-12.36497385706566</c:v>
                </c:pt>
                <c:pt idx="379">
                  <c:v>-11.275360267065736</c:v>
                </c:pt>
                <c:pt idx="380">
                  <c:v>-4.8697497024314691</c:v>
                </c:pt>
                <c:pt idx="381">
                  <c:v>-3.5574238470656496</c:v>
                </c:pt>
                <c:pt idx="382">
                  <c:v>-1.8026414470657386</c:v>
                </c:pt>
                <c:pt idx="383">
                  <c:v>0.43019501293430551</c:v>
                </c:pt>
                <c:pt idx="384">
                  <c:v>3.0015621629344906</c:v>
                </c:pt>
                <c:pt idx="385">
                  <c:v>5.1796775250396845</c:v>
                </c:pt>
                <c:pt idx="386">
                  <c:v>8.0012733713063682</c:v>
                </c:pt>
                <c:pt idx="387">
                  <c:v>13.357947109124762</c:v>
                </c:pt>
                <c:pt idx="388">
                  <c:v>14.228072332934318</c:v>
                </c:pt>
                <c:pt idx="389">
                  <c:v>15.074675162934241</c:v>
                </c:pt>
                <c:pt idx="390">
                  <c:v>15.698211130125305</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8.0897237029344105</c:v>
                </c:pt>
                <c:pt idx="399">
                  <c:v>7.0569501329344462</c:v>
                </c:pt>
                <c:pt idx="400">
                  <c:v>6.3316611629345489</c:v>
                </c:pt>
                <c:pt idx="401">
                  <c:v>5.3990102029343214</c:v>
                </c:pt>
                <c:pt idx="402">
                  <c:v>4.821593821205945</c:v>
                </c:pt>
                <c:pt idx="403">
                  <c:v>4.5203790761160665</c:v>
                </c:pt>
                <c:pt idx="404">
                  <c:v>-0.85723463022346014</c:v>
                </c:pt>
                <c:pt idx="405">
                  <c:v>-2.6272740470657014</c:v>
                </c:pt>
                <c:pt idx="406">
                  <c:v>-4.2747573070656415</c:v>
                </c:pt>
                <c:pt idx="407">
                  <c:v>-6.1576120070655858</c:v>
                </c:pt>
                <c:pt idx="408">
                  <c:v>-8.6011037687510328</c:v>
                </c:pt>
                <c:pt idx="409">
                  <c:v>-10.308972587065639</c:v>
                </c:pt>
                <c:pt idx="410">
                  <c:v>-11.025602617065688</c:v>
                </c:pt>
                <c:pt idx="411">
                  <c:v>-12.93710582860416</c:v>
                </c:pt>
                <c:pt idx="412">
                  <c:v>-12.609069897065625</c:v>
                </c:pt>
                <c:pt idx="413">
                  <c:v>-12.143690437065629</c:v>
                </c:pt>
                <c:pt idx="414">
                  <c:v>-11.571986197873656</c:v>
                </c:pt>
                <c:pt idx="415">
                  <c:v>-11.346572527065899</c:v>
                </c:pt>
                <c:pt idx="416">
                  <c:v>-10.910884077065459</c:v>
                </c:pt>
                <c:pt idx="417">
                  <c:v>-10.289816597065665</c:v>
                </c:pt>
                <c:pt idx="418">
                  <c:v>-9.8550144378204738</c:v>
                </c:pt>
                <c:pt idx="419">
                  <c:v>-7.6429911430397368</c:v>
                </c:pt>
                <c:pt idx="420">
                  <c:v>-6.9513280545657405</c:v>
                </c:pt>
                <c:pt idx="421">
                  <c:v>-6.2867793570655284</c:v>
                </c:pt>
                <c:pt idx="422">
                  <c:v>-5.2848641870656223</c:v>
                </c:pt>
                <c:pt idx="423">
                  <c:v>-4.4471513370658755</c:v>
                </c:pt>
                <c:pt idx="424">
                  <c:v>-3.6344641271667513</c:v>
                </c:pt>
                <c:pt idx="425">
                  <c:v>-2.8614560170654477</c:v>
                </c:pt>
                <c:pt idx="426">
                  <c:v>-2.411493694843398</c:v>
                </c:pt>
                <c:pt idx="427">
                  <c:v>-0.63831984824847277</c:v>
                </c:pt>
                <c:pt idx="428">
                  <c:v>-0.25767918706577581</c:v>
                </c:pt>
                <c:pt idx="429">
                  <c:v>0.18614398293426881</c:v>
                </c:pt>
                <c:pt idx="430">
                  <c:v>0.51593222384335036</c:v>
                </c:pt>
                <c:pt idx="431">
                  <c:v>1.4532516429342748</c:v>
                </c:pt>
                <c:pt idx="432">
                  <c:v>2.1653304629342216</c:v>
                </c:pt>
                <c:pt idx="433">
                  <c:v>2.9720061954343575</c:v>
                </c:pt>
                <c:pt idx="434">
                  <c:v>7.899179146092294</c:v>
                </c:pt>
                <c:pt idx="435">
                  <c:v>8.9201615496009907</c:v>
                </c:pt>
                <c:pt idx="436">
                  <c:v>9.560834682934356</c:v>
                </c:pt>
                <c:pt idx="437">
                  <c:v>10.020303072934418</c:v>
                </c:pt>
                <c:pt idx="438">
                  <c:v>10.888809297075849</c:v>
                </c:pt>
                <c:pt idx="439">
                  <c:v>11.577846492934356</c:v>
                </c:pt>
                <c:pt idx="440">
                  <c:v>12.49533257990401</c:v>
                </c:pt>
                <c:pt idx="441">
                  <c:v>12.87982408293435</c:v>
                </c:pt>
                <c:pt idx="442">
                  <c:v>13.606948795977768</c:v>
                </c:pt>
                <c:pt idx="443">
                  <c:v>13.620741332934216</c:v>
                </c:pt>
                <c:pt idx="444">
                  <c:v>14.097726232934303</c:v>
                </c:pt>
                <c:pt idx="445">
                  <c:v>14.624993052934215</c:v>
                </c:pt>
                <c:pt idx="446">
                  <c:v>14.829296617628122</c:v>
                </c:pt>
                <c:pt idx="447">
                  <c:v>14.978900612934282</c:v>
                </c:pt>
                <c:pt idx="448">
                  <c:v>15.021090162934298</c:v>
                </c:pt>
                <c:pt idx="449">
                  <c:v>15.041139562934219</c:v>
                </c:pt>
                <c:pt idx="450">
                  <c:v>15.023894882934329</c:v>
                </c:pt>
                <c:pt idx="451">
                  <c:v>14.644126782934306</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4.4652483929342655</c:v>
                </c:pt>
                <c:pt idx="461">
                  <c:v>3.4456779229342507</c:v>
                </c:pt>
                <c:pt idx="462">
                  <c:v>2.9355717529343557</c:v>
                </c:pt>
                <c:pt idx="463">
                  <c:v>2.3303736029343298</c:v>
                </c:pt>
                <c:pt idx="464">
                  <c:v>1.9607594222602263</c:v>
                </c:pt>
                <c:pt idx="465">
                  <c:v>1.8086299629342619</c:v>
                </c:pt>
                <c:pt idx="466">
                  <c:v>1.8265125829343141</c:v>
                </c:pt>
                <c:pt idx="467">
                  <c:v>1.8417266647525419</c:v>
                </c:pt>
                <c:pt idx="468">
                  <c:v>-1.1483051170656609</c:v>
                </c:pt>
                <c:pt idx="469">
                  <c:v>-1.9307105099228346</c:v>
                </c:pt>
                <c:pt idx="470">
                  <c:v>-3.1164918870656635</c:v>
                </c:pt>
                <c:pt idx="471">
                  <c:v>-3.5761017635302608</c:v>
                </c:pt>
                <c:pt idx="472">
                  <c:v>-3.6993426770657267</c:v>
                </c:pt>
                <c:pt idx="473">
                  <c:v>-3.9042255970657878</c:v>
                </c:pt>
                <c:pt idx="474">
                  <c:v>-4.2222205407945097</c:v>
                </c:pt>
                <c:pt idx="475">
                  <c:v>-6.6177233462322897</c:v>
                </c:pt>
                <c:pt idx="476">
                  <c:v>-6.7907501970656909</c:v>
                </c:pt>
                <c:pt idx="477">
                  <c:v>-7.1998654070656585</c:v>
                </c:pt>
                <c:pt idx="478">
                  <c:v>-7.647259237065704</c:v>
                </c:pt>
                <c:pt idx="479">
                  <c:v>-8.143917208902435</c:v>
                </c:pt>
                <c:pt idx="480">
                  <c:v>-8.3620417837323107</c:v>
                </c:pt>
                <c:pt idx="481">
                  <c:v>-7.7547531170656185</c:v>
                </c:pt>
                <c:pt idx="482">
                  <c:v>-7.7456028570657143</c:v>
                </c:pt>
                <c:pt idx="483">
                  <c:v>-7.8321686670655684</c:v>
                </c:pt>
                <c:pt idx="484">
                  <c:v>-8.1525747870657597</c:v>
                </c:pt>
                <c:pt idx="485">
                  <c:v>-8.443201473387461</c:v>
                </c:pt>
                <c:pt idx="486">
                  <c:v>-8.915498137065681</c:v>
                </c:pt>
                <c:pt idx="487">
                  <c:v>-9.4995778070657568</c:v>
                </c:pt>
                <c:pt idx="488">
                  <c:v>-9.633304003858143</c:v>
                </c:pt>
                <c:pt idx="489">
                  <c:v>-9.9649563368458143</c:v>
                </c:pt>
                <c:pt idx="490">
                  <c:v>-10.324189354178884</c:v>
                </c:pt>
                <c:pt idx="491">
                  <c:v>-10.447207927065435</c:v>
                </c:pt>
                <c:pt idx="492">
                  <c:v>-10.232915577065651</c:v>
                </c:pt>
                <c:pt idx="493">
                  <c:v>-9.8543442470656117</c:v>
                </c:pt>
                <c:pt idx="494">
                  <c:v>-9.6203210160554296</c:v>
                </c:pt>
                <c:pt idx="495">
                  <c:v>-9.5152703170656565</c:v>
                </c:pt>
                <c:pt idx="496">
                  <c:v>-9.5721239170656922</c:v>
                </c:pt>
                <c:pt idx="497">
                  <c:v>-9.661822871451605</c:v>
                </c:pt>
                <c:pt idx="498">
                  <c:v>-9.7190617070655616</c:v>
                </c:pt>
                <c:pt idx="499">
                  <c:v>-9.7407840170656179</c:v>
                </c:pt>
                <c:pt idx="500">
                  <c:v>-9.8360700392879181</c:v>
                </c:pt>
                <c:pt idx="501">
                  <c:v>-9.9083282970657329</c:v>
                </c:pt>
                <c:pt idx="502">
                  <c:v>-9.750438187065523</c:v>
                </c:pt>
                <c:pt idx="503">
                  <c:v>-9.297948377065735</c:v>
                </c:pt>
                <c:pt idx="504">
                  <c:v>-9.0306411170656702</c:v>
                </c:pt>
                <c:pt idx="505">
                  <c:v>-6.6103284214134854</c:v>
                </c:pt>
                <c:pt idx="506">
                  <c:v>-5.8402670354329222</c:v>
                </c:pt>
                <c:pt idx="507">
                  <c:v>-4.2914101770657265</c:v>
                </c:pt>
                <c:pt idx="508">
                  <c:v>-2.7166732870659311</c:v>
                </c:pt>
                <c:pt idx="509">
                  <c:v>-1.3005095870656898</c:v>
                </c:pt>
                <c:pt idx="510">
                  <c:v>0.51567887169838533</c:v>
                </c:pt>
                <c:pt idx="511">
                  <c:v>2.2513229229342198</c:v>
                </c:pt>
                <c:pt idx="512">
                  <c:v>4.1663566003255665</c:v>
                </c:pt>
                <c:pt idx="513">
                  <c:v>8.990174882934383</c:v>
                </c:pt>
                <c:pt idx="514">
                  <c:v>9.9635490529342583</c:v>
                </c:pt>
                <c:pt idx="515">
                  <c:v>11.916794570434424</c:v>
                </c:pt>
                <c:pt idx="516">
                  <c:v>13.294573367782647</c:v>
                </c:pt>
                <c:pt idx="517">
                  <c:v>14.082272902934401</c:v>
                </c:pt>
                <c:pt idx="518">
                  <c:v>14.752607282934305</c:v>
                </c:pt>
                <c:pt idx="519">
                  <c:v>15.205927102934329</c:v>
                </c:pt>
                <c:pt idx="520">
                  <c:v>15.582478515587402</c:v>
                </c:pt>
                <c:pt idx="521">
                  <c:v>15.883374882934334</c:v>
                </c:pt>
                <c:pt idx="522">
                  <c:v>15.950506882934391</c:v>
                </c:pt>
                <c:pt idx="523">
                  <c:v>16.012880532934297</c:v>
                </c:pt>
                <c:pt idx="524">
                  <c:v>16.167423232934258</c:v>
                </c:pt>
                <c:pt idx="525">
                  <c:v>16.184696923338493</c:v>
                </c:pt>
                <c:pt idx="526">
                  <c:v>16.110342491630007</c:v>
                </c:pt>
                <c:pt idx="527">
                  <c:v>16.11727961293423</c:v>
                </c:pt>
                <c:pt idx="528">
                  <c:v>16.129361492934308</c:v>
                </c:pt>
                <c:pt idx="529">
                  <c:v>16.028093012934242</c:v>
                </c:pt>
                <c:pt idx="530">
                  <c:v>15.91749894543436</c:v>
                </c:pt>
                <c:pt idx="531">
                  <c:v>13.943791632934335</c:v>
                </c:pt>
                <c:pt idx="532">
                  <c:v>13.290184282934264</c:v>
                </c:pt>
                <c:pt idx="533">
                  <c:v>11.793437252934238</c:v>
                </c:pt>
                <c:pt idx="534">
                  <c:v>10.409220242934438</c:v>
                </c:pt>
                <c:pt idx="535">
                  <c:v>9.0530790229344404</c:v>
                </c:pt>
                <c:pt idx="536">
                  <c:v>7.8439126506110846</c:v>
                </c:pt>
                <c:pt idx="537">
                  <c:v>6.2325554329344754</c:v>
                </c:pt>
                <c:pt idx="538">
                  <c:v>3.6524965420252897</c:v>
                </c:pt>
                <c:pt idx="539">
                  <c:v>-2.315976038634286</c:v>
                </c:pt>
                <c:pt idx="540">
                  <c:v>-4.1848112497186278</c:v>
                </c:pt>
                <c:pt idx="541">
                  <c:v>-5.9316450470657713</c:v>
                </c:pt>
                <c:pt idx="542">
                  <c:v>-7.3744600970655227</c:v>
                </c:pt>
                <c:pt idx="543">
                  <c:v>-8.7488657870658315</c:v>
                </c:pt>
                <c:pt idx="544">
                  <c:v>-10.29465293524737</c:v>
                </c:pt>
                <c:pt idx="545">
                  <c:v>-11.408551787065605</c:v>
                </c:pt>
                <c:pt idx="546">
                  <c:v>-12.213058261510241</c:v>
                </c:pt>
                <c:pt idx="547">
                  <c:v>-15.133318061510172</c:v>
                </c:pt>
                <c:pt idx="548">
                  <c:v>-15.688225933392136</c:v>
                </c:pt>
                <c:pt idx="549">
                  <c:v>-16.518877397065733</c:v>
                </c:pt>
                <c:pt idx="550">
                  <c:v>-17.330089707065923</c:v>
                </c:pt>
                <c:pt idx="551">
                  <c:v>-17.901991967065655</c:v>
                </c:pt>
                <c:pt idx="552">
                  <c:v>-18.517121187772791</c:v>
                </c:pt>
                <c:pt idx="553">
                  <c:v>-18.990191667065488</c:v>
                </c:pt>
                <c:pt idx="554">
                  <c:v>-19.22549813706588</c:v>
                </c:pt>
                <c:pt idx="555">
                  <c:v>-19.364585417065655</c:v>
                </c:pt>
                <c:pt idx="556">
                  <c:v>-19.786176578604049</c:v>
                </c:pt>
                <c:pt idx="557">
                  <c:v>-19.361725698698294</c:v>
                </c:pt>
                <c:pt idx="558">
                  <c:v>-18.129856117065735</c:v>
                </c:pt>
                <c:pt idx="559">
                  <c:v>-16.985785437065584</c:v>
                </c:pt>
                <c:pt idx="560">
                  <c:v>-15.582479097065704</c:v>
                </c:pt>
                <c:pt idx="561">
                  <c:v>-14.403688596657414</c:v>
                </c:pt>
                <c:pt idx="562">
                  <c:v>-13.384390987065657</c:v>
                </c:pt>
                <c:pt idx="563">
                  <c:v>-12.022514237944852</c:v>
                </c:pt>
                <c:pt idx="564">
                  <c:v>-4.5099504625202664</c:v>
                </c:pt>
                <c:pt idx="565">
                  <c:v>-2.9304490070658287</c:v>
                </c:pt>
                <c:pt idx="566">
                  <c:v>-1.4350230252288438</c:v>
                </c:pt>
                <c:pt idx="567">
                  <c:v>0.29135490293433053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14.980939417025246</c:v>
                </c:pt>
                <c:pt idx="577">
                  <c:v>14.865296372934358</c:v>
                </c:pt>
                <c:pt idx="578">
                  <c:v>14.976055712934425</c:v>
                </c:pt>
                <c:pt idx="579">
                  <c:v>15.380576202934332</c:v>
                </c:pt>
                <c:pt idx="580">
                  <c:v>15.952677382934326</c:v>
                </c:pt>
                <c:pt idx="581">
                  <c:v>16.926221093460569</c:v>
                </c:pt>
                <c:pt idx="582">
                  <c:v>16.93720742293435</c:v>
                </c:pt>
                <c:pt idx="583">
                  <c:v>16.748311882934278</c:v>
                </c:pt>
                <c:pt idx="584">
                  <c:v>16.58766917293433</c:v>
                </c:pt>
                <c:pt idx="585">
                  <c:v>16.541766472934192</c:v>
                </c:pt>
                <c:pt idx="586">
                  <c:v>16.621677012934342</c:v>
                </c:pt>
                <c:pt idx="587">
                  <c:v>16.66944038293423</c:v>
                </c:pt>
                <c:pt idx="588">
                  <c:v>16.685414525791586</c:v>
                </c:pt>
                <c:pt idx="589">
                  <c:v>16.702030573075117</c:v>
                </c:pt>
                <c:pt idx="590">
                  <c:v>16.140585912345983</c:v>
                </c:pt>
                <c:pt idx="591">
                  <c:v>15.739022582934281</c:v>
                </c:pt>
                <c:pt idx="592">
                  <c:v>15.134761052934493</c:v>
                </c:pt>
                <c:pt idx="593">
                  <c:v>14.233241082934301</c:v>
                </c:pt>
                <c:pt idx="594">
                  <c:v>13.315060301301695</c:v>
                </c:pt>
                <c:pt idx="595">
                  <c:v>12.455094752934373</c:v>
                </c:pt>
                <c:pt idx="596">
                  <c:v>11.497846127378779</c:v>
                </c:pt>
                <c:pt idx="597">
                  <c:v>7.8500346983189733</c:v>
                </c:pt>
                <c:pt idx="598">
                  <c:v>6.7242423172775858</c:v>
                </c:pt>
                <c:pt idx="599">
                  <c:v>5.2187855929343296</c:v>
                </c:pt>
                <c:pt idx="600">
                  <c:v>4.3241011788526516</c:v>
                </c:pt>
                <c:pt idx="601">
                  <c:v>4.0588103329345095</c:v>
                </c:pt>
                <c:pt idx="602">
                  <c:v>3.9185668429343412</c:v>
                </c:pt>
                <c:pt idx="603">
                  <c:v>3.754196302934278</c:v>
                </c:pt>
                <c:pt idx="604">
                  <c:v>3.6241968629343457</c:v>
                </c:pt>
                <c:pt idx="605">
                  <c:v>3.5269748829343284</c:v>
                </c:pt>
                <c:pt idx="606">
                  <c:v>2.8466028144412783</c:v>
                </c:pt>
                <c:pt idx="607">
                  <c:v>2.2323518229342771</c:v>
                </c:pt>
                <c:pt idx="608">
                  <c:v>1.2761446229343818</c:v>
                </c:pt>
                <c:pt idx="609">
                  <c:v>-0.29019778706569382</c:v>
                </c:pt>
                <c:pt idx="610">
                  <c:v>-1.5474359970658178</c:v>
                </c:pt>
                <c:pt idx="611">
                  <c:v>-2.7011286570658539</c:v>
                </c:pt>
                <c:pt idx="612">
                  <c:v>-3.7530021915336667</c:v>
                </c:pt>
                <c:pt idx="613">
                  <c:v>-7.4123949786041976</c:v>
                </c:pt>
                <c:pt idx="614">
                  <c:v>-8.9220840070657239</c:v>
                </c:pt>
                <c:pt idx="615">
                  <c:v>-10.377368167065653</c:v>
                </c:pt>
                <c:pt idx="616">
                  <c:v>-11.860138877065685</c:v>
                </c:pt>
                <c:pt idx="617">
                  <c:v>-12.986766377065765</c:v>
                </c:pt>
                <c:pt idx="618">
                  <c:v>-14.235797117065816</c:v>
                </c:pt>
                <c:pt idx="619">
                  <c:v>-15.373940647065664</c:v>
                </c:pt>
                <c:pt idx="620">
                  <c:v>-16.18888701923953</c:v>
                </c:pt>
                <c:pt idx="621">
                  <c:v>-17.705635117065633</c:v>
                </c:pt>
                <c:pt idx="622">
                  <c:v>-17.814827967065717</c:v>
                </c:pt>
                <c:pt idx="623">
                  <c:v>-17.933982467065533</c:v>
                </c:pt>
                <c:pt idx="624">
                  <c:v>-17.861171586453455</c:v>
                </c:pt>
                <c:pt idx="625">
                  <c:v>-17.486332917065717</c:v>
                </c:pt>
                <c:pt idx="626">
                  <c:v>-17.141394427065595</c:v>
                </c:pt>
                <c:pt idx="627">
                  <c:v>-16.926321517065631</c:v>
                </c:pt>
                <c:pt idx="628">
                  <c:v>-16.811884477065803</c:v>
                </c:pt>
                <c:pt idx="629">
                  <c:v>-16.714624783732319</c:v>
                </c:pt>
                <c:pt idx="630">
                  <c:v>-15.5805574049445</c:v>
                </c:pt>
                <c:pt idx="631">
                  <c:v>-15.22689116706572</c:v>
                </c:pt>
                <c:pt idx="632">
                  <c:v>-14.548518087065645</c:v>
                </c:pt>
                <c:pt idx="633">
                  <c:v>-14.042098737065672</c:v>
                </c:pt>
                <c:pt idx="634">
                  <c:v>-13.739639097065652</c:v>
                </c:pt>
                <c:pt idx="635">
                  <c:v>-13.511048319597379</c:v>
                </c:pt>
                <c:pt idx="636">
                  <c:v>-12.981441198698406</c:v>
                </c:pt>
                <c:pt idx="637">
                  <c:v>-9.5144850570657251</c:v>
                </c:pt>
                <c:pt idx="638">
                  <c:v>-8.8889808270656214</c:v>
                </c:pt>
                <c:pt idx="639">
                  <c:v>-8.2648469270657507</c:v>
                </c:pt>
                <c:pt idx="640">
                  <c:v>-7.5627004670657332</c:v>
                </c:pt>
                <c:pt idx="641">
                  <c:v>-6.8006428517595623</c:v>
                </c:pt>
                <c:pt idx="642">
                  <c:v>-5.8216248270655839</c:v>
                </c:pt>
                <c:pt idx="643">
                  <c:v>-4.6799487370654855</c:v>
                </c:pt>
                <c:pt idx="644">
                  <c:v>-3.3637437870656592</c:v>
                </c:pt>
                <c:pt idx="645">
                  <c:v>-2.7101851170657199</c:v>
                </c:pt>
                <c:pt idx="646">
                  <c:v>1.1121889213958727</c:v>
                </c:pt>
                <c:pt idx="647">
                  <c:v>2.293187267549702</c:v>
                </c:pt>
                <c:pt idx="648">
                  <c:v>4.0088513880889405</c:v>
                </c:pt>
                <c:pt idx="649">
                  <c:v>5.3937359829343174</c:v>
                </c:pt>
                <c:pt idx="650">
                  <c:v>6.8346754929343145</c:v>
                </c:pt>
                <c:pt idx="651">
                  <c:v>7.9330199637425309</c:v>
                </c:pt>
                <c:pt idx="652">
                  <c:v>9.1191303729342224</c:v>
                </c:pt>
                <c:pt idx="653">
                  <c:v>9.6147644135465207</c:v>
                </c:pt>
                <c:pt idx="654">
                  <c:v>9.851440882934325</c:v>
                </c:pt>
                <c:pt idx="655">
                  <c:v>10.292826346348971</c:v>
                </c:pt>
                <c:pt idx="656">
                  <c:v>10.403832812934304</c:v>
                </c:pt>
                <c:pt idx="657">
                  <c:v>10.564973062934268</c:v>
                </c:pt>
                <c:pt idx="658">
                  <c:v>10.582896612934418</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c:v>
                </c:pt>
                <c:pt idx="667">
                  <c:v>10.136872282934398</c:v>
                </c:pt>
                <c:pt idx="668">
                  <c:v>9.9284659629343999</c:v>
                </c:pt>
                <c:pt idx="669">
                  <c:v>9.695832232934265</c:v>
                </c:pt>
                <c:pt idx="670">
                  <c:v>9.4876379529343176</c:v>
                </c:pt>
                <c:pt idx="671">
                  <c:v>9.3419168829343811</c:v>
                </c:pt>
                <c:pt idx="672">
                  <c:v>8.4761976521650944</c:v>
                </c:pt>
                <c:pt idx="673">
                  <c:v>8.3159811922127602</c:v>
                </c:pt>
                <c:pt idx="674">
                  <c:v>7.8668851729342748</c:v>
                </c:pt>
                <c:pt idx="675">
                  <c:v>7.4263691129343927</c:v>
                </c:pt>
                <c:pt idx="676">
                  <c:v>6.9284973329342714</c:v>
                </c:pt>
                <c:pt idx="677">
                  <c:v>6.5861864645668895</c:v>
                </c:pt>
                <c:pt idx="678">
                  <c:v>6.3009422329343892</c:v>
                </c:pt>
                <c:pt idx="679">
                  <c:v>6.0200857429342847</c:v>
                </c:pt>
                <c:pt idx="680">
                  <c:v>5.8508257675497157</c:v>
                </c:pt>
                <c:pt idx="681">
                  <c:v>4.3959920038134186</c:v>
                </c:pt>
                <c:pt idx="682">
                  <c:v>4.3043651229342714</c:v>
                </c:pt>
                <c:pt idx="683">
                  <c:v>4.2928560564036475</c:v>
                </c:pt>
                <c:pt idx="684">
                  <c:v>4.2596261429343771</c:v>
                </c:pt>
                <c:pt idx="685">
                  <c:v>4.0790635329342626</c:v>
                </c:pt>
                <c:pt idx="686">
                  <c:v>3.8333917629341872</c:v>
                </c:pt>
                <c:pt idx="687">
                  <c:v>3.6754075192979059</c:v>
                </c:pt>
                <c:pt idx="688">
                  <c:v>3.1143031607121832</c:v>
                </c:pt>
                <c:pt idx="689">
                  <c:v>2.9190007871896739</c:v>
                </c:pt>
                <c:pt idx="690">
                  <c:v>2.7663004329341589</c:v>
                </c:pt>
                <c:pt idx="691">
                  <c:v>2.7241724829343652</c:v>
                </c:pt>
                <c:pt idx="692">
                  <c:v>2.7133219129342936</c:v>
                </c:pt>
                <c:pt idx="693">
                  <c:v>2.6934475229343944</c:v>
                </c:pt>
                <c:pt idx="694">
                  <c:v>2.642297127832367</c:v>
                </c:pt>
                <c:pt idx="695">
                  <c:v>2.5849784662676711</c:v>
                </c:pt>
                <c:pt idx="696">
                  <c:v>2.3418153423938137</c:v>
                </c:pt>
                <c:pt idx="697">
                  <c:v>2.3528720829342933</c:v>
                </c:pt>
                <c:pt idx="698">
                  <c:v>2.4486877229344404</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0.89143319293424295</c:v>
                </c:pt>
                <c:pt idx="708">
                  <c:v>0.59326236252614617</c:v>
                </c:pt>
                <c:pt idx="709">
                  <c:v>0.32968264293430194</c:v>
                </c:pt>
                <c:pt idx="710">
                  <c:v>0.13332077293421185</c:v>
                </c:pt>
                <c:pt idx="711">
                  <c:v>-6.5989840469953265E-2</c:v>
                </c:pt>
                <c:pt idx="712">
                  <c:v>1.2948907613126295</c:v>
                </c:pt>
                <c:pt idx="713">
                  <c:v>2.2645139035529138</c:v>
                </c:pt>
                <c:pt idx="714">
                  <c:v>3.547094672934382</c:v>
                </c:pt>
                <c:pt idx="715">
                  <c:v>4.6507241829343453</c:v>
                </c:pt>
                <c:pt idx="716">
                  <c:v>5.8570929729344785</c:v>
                </c:pt>
                <c:pt idx="717">
                  <c:v>6.8844916929343514</c:v>
                </c:pt>
                <c:pt idx="718">
                  <c:v>8.4372299849751364</c:v>
                </c:pt>
                <c:pt idx="719">
                  <c:v>9.6523972029344662</c:v>
                </c:pt>
                <c:pt idx="720">
                  <c:v>9.9411388829343359</c:v>
                </c:pt>
                <c:pt idx="721">
                  <c:v>12.733684811505794</c:v>
                </c:pt>
                <c:pt idx="722">
                  <c:v>13.3665863529344</c:v>
                </c:pt>
                <c:pt idx="723">
                  <c:v>14.118178232934387</c:v>
                </c:pt>
                <c:pt idx="724">
                  <c:v>14.286438607424214</c:v>
                </c:pt>
                <c:pt idx="725">
                  <c:v>13.857308462934348</c:v>
                </c:pt>
                <c:pt idx="726">
                  <c:v>13.183301802934185</c:v>
                </c:pt>
                <c:pt idx="727">
                  <c:v>11.969109572934284</c:v>
                </c:pt>
                <c:pt idx="728">
                  <c:v>10.649415972934335</c:v>
                </c:pt>
                <c:pt idx="729">
                  <c:v>9.4195747380068546</c:v>
                </c:pt>
                <c:pt idx="730">
                  <c:v>7.9541175752419857</c:v>
                </c:pt>
                <c:pt idx="731">
                  <c:v>-0.77316222956572744</c:v>
                </c:pt>
                <c:pt idx="732">
                  <c:v>-2.8877061370657344</c:v>
                </c:pt>
                <c:pt idx="733">
                  <c:v>-4.3609178070657881</c:v>
                </c:pt>
                <c:pt idx="734">
                  <c:v>-6.207900237547582</c:v>
                </c:pt>
                <c:pt idx="735">
                  <c:v>-7.9287969727358085</c:v>
                </c:pt>
                <c:pt idx="736">
                  <c:v>-9.1530679866308109</c:v>
                </c:pt>
                <c:pt idx="737">
                  <c:v>-15.573318729565718</c:v>
                </c:pt>
                <c:pt idx="738">
                  <c:v>-16.984674457065729</c:v>
                </c:pt>
                <c:pt idx="739">
                  <c:v>-18.481755392575799</c:v>
                </c:pt>
                <c:pt idx="740">
                  <c:v>-20.011011537065784</c:v>
                </c:pt>
                <c:pt idx="741">
                  <c:v>-21.39912478706556</c:v>
                </c:pt>
                <c:pt idx="742">
                  <c:v>-22.432928397065709</c:v>
                </c:pt>
                <c:pt idx="743">
                  <c:v>-22.815862637065788</c:v>
                </c:pt>
                <c:pt idx="744">
                  <c:v>-22.906223189230516</c:v>
                </c:pt>
                <c:pt idx="745">
                  <c:v>-23.073426617065657</c:v>
                </c:pt>
                <c:pt idx="746">
                  <c:v>-24.507794280701901</c:v>
                </c:pt>
                <c:pt idx="747">
                  <c:v>-24.14774481706565</c:v>
                </c:pt>
                <c:pt idx="748">
                  <c:v>-23.267178267065628</c:v>
                </c:pt>
                <c:pt idx="749">
                  <c:v>-21.790000017065744</c:v>
                </c:pt>
                <c:pt idx="750">
                  <c:v>-19.939829307065686</c:v>
                </c:pt>
                <c:pt idx="751">
                  <c:v>-18.056461984412365</c:v>
                </c:pt>
                <c:pt idx="752">
                  <c:v>-16.041772687065901</c:v>
                </c:pt>
                <c:pt idx="753">
                  <c:v>-14.494350497065669</c:v>
                </c:pt>
                <c:pt idx="754">
                  <c:v>-13.490657867065634</c:v>
                </c:pt>
                <c:pt idx="755">
                  <c:v>-9.9426922599227954</c:v>
                </c:pt>
                <c:pt idx="756">
                  <c:v>-9.0593414270655614</c:v>
                </c:pt>
                <c:pt idx="757">
                  <c:v>-7.5858175170656299</c:v>
                </c:pt>
                <c:pt idx="758">
                  <c:v>-6.474221800739107</c:v>
                </c:pt>
                <c:pt idx="759">
                  <c:v>-4.8519975770657346</c:v>
                </c:pt>
                <c:pt idx="760">
                  <c:v>-3.2433545370657169</c:v>
                </c:pt>
                <c:pt idx="761">
                  <c:v>-1.8585975070656815</c:v>
                </c:pt>
                <c:pt idx="762">
                  <c:v>0.15395197970838126</c:v>
                </c:pt>
                <c:pt idx="763">
                  <c:v>5.0709145647525791</c:v>
                </c:pt>
                <c:pt idx="764">
                  <c:v>5.9243117996008863</c:v>
                </c:pt>
                <c:pt idx="765">
                  <c:v>6.6198814829343231</c:v>
                </c:pt>
                <c:pt idx="766">
                  <c:v>7.3712805029343453</c:v>
                </c:pt>
                <c:pt idx="767">
                  <c:v>8.5274585229343529</c:v>
                </c:pt>
                <c:pt idx="768">
                  <c:v>9.2246710629342594</c:v>
                </c:pt>
                <c:pt idx="769">
                  <c:v>9.8584996629342481</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5.3328241029343308</c:v>
                </c:pt>
                <c:pt idx="781">
                  <c:v>4.78724332293437</c:v>
                </c:pt>
                <c:pt idx="782">
                  <c:v>3.8930822643775982</c:v>
                </c:pt>
                <c:pt idx="783">
                  <c:v>2.5809879529343838</c:v>
                </c:pt>
                <c:pt idx="784">
                  <c:v>1.4670943829343033</c:v>
                </c:pt>
                <c:pt idx="785">
                  <c:v>-0.48017745706562232</c:v>
                </c:pt>
                <c:pt idx="786">
                  <c:v>-1.7993815370655852</c:v>
                </c:pt>
                <c:pt idx="787">
                  <c:v>-3.2215067837324258</c:v>
                </c:pt>
                <c:pt idx="788">
                  <c:v>-8.151924937578551</c:v>
                </c:pt>
                <c:pt idx="789">
                  <c:v>-9.1841151970656654</c:v>
                </c:pt>
                <c:pt idx="790">
                  <c:v>-10.028594417065801</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-6.1688921070655827</c:v>
                </c:pt>
                <c:pt idx="801">
                  <c:v>-5.8384167909787408</c:v>
                </c:pt>
                <c:pt idx="802">
                  <c:v>-4.8650963873360462</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3.1154581829342725</c:v>
                </c:pt>
                <c:pt idx="813">
                  <c:v>3.8808231829342787</c:v>
                </c:pt>
                <c:pt idx="814">
                  <c:v>4.5486242329343174</c:v>
                </c:pt>
                <c:pt idx="815">
                  <c:v>5.4090404729343575</c:v>
                </c:pt>
                <c:pt idx="816">
                  <c:v>5.9435258107694855</c:v>
                </c:pt>
                <c:pt idx="817">
                  <c:v>6.3230697929342421</c:v>
                </c:pt>
                <c:pt idx="818">
                  <c:v>6.4356105229343319</c:v>
                </c:pt>
                <c:pt idx="819">
                  <c:v>6.3731557524995566</c:v>
                </c:pt>
                <c:pt idx="820">
                  <c:v>5.8190089527017674</c:v>
                </c:pt>
                <c:pt idx="821">
                  <c:v>5.6571489829343022</c:v>
                </c:pt>
                <c:pt idx="822">
                  <c:v>5.4684257454343079</c:v>
                </c:pt>
                <c:pt idx="823">
                  <c:v>5.3096681929342404</c:v>
                </c:pt>
                <c:pt idx="824">
                  <c:v>5.3345444929342989</c:v>
                </c:pt>
                <c:pt idx="825">
                  <c:v>5.3772946229342011</c:v>
                </c:pt>
                <c:pt idx="826">
                  <c:v>5.2502415029344434</c:v>
                </c:pt>
                <c:pt idx="827">
                  <c:v>5.0090831097385315</c:v>
                </c:pt>
                <c:pt idx="828">
                  <c:v>4.868023882934331</c:v>
                </c:pt>
                <c:pt idx="829">
                  <c:v>4.151799615077131</c:v>
                </c:pt>
                <c:pt idx="830">
                  <c:v>4.0533969029343524</c:v>
                </c:pt>
                <c:pt idx="831">
                  <c:v>3.9689802329343453</c:v>
                </c:pt>
                <c:pt idx="832">
                  <c:v>3.9419876429342962</c:v>
                </c:pt>
                <c:pt idx="833">
                  <c:v>3.9299216102070602</c:v>
                </c:pt>
                <c:pt idx="834">
                  <c:v>3.8646014135464948</c:v>
                </c:pt>
                <c:pt idx="835">
                  <c:v>3.7628942729343375</c:v>
                </c:pt>
                <c:pt idx="836">
                  <c:v>3.6607335729343671</c:v>
                </c:pt>
                <c:pt idx="837">
                  <c:v>3.5465037400771746</c:v>
                </c:pt>
                <c:pt idx="838">
                  <c:v>2.7211439321147837</c:v>
                </c:pt>
                <c:pt idx="839">
                  <c:v>2.4584891238981279</c:v>
                </c:pt>
                <c:pt idx="840">
                  <c:v>1.9239284205686289</c:v>
                </c:pt>
                <c:pt idx="841">
                  <c:v>0.38902578293428369</c:v>
                </c:pt>
                <c:pt idx="842">
                  <c:v>-0.77616284706569161</c:v>
                </c:pt>
                <c:pt idx="843">
                  <c:v>-1.8821836870656479</c:v>
                </c:pt>
                <c:pt idx="844">
                  <c:v>-2.9905601273749625</c:v>
                </c:pt>
                <c:pt idx="845">
                  <c:v>-3.6682645558411799</c:v>
                </c:pt>
                <c:pt idx="846">
                  <c:v>-4.1633563392878941</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-2.3237886519494735</c:v>
                </c:pt>
                <c:pt idx="855">
                  <c:v>-1.0095246305791332</c:v>
                </c:pt>
                <c:pt idx="856">
                  <c:v>-0.60145636706550931</c:v>
                </c:pt>
                <c:pt idx="857">
                  <c:v>0.35816797293421188</c:v>
                </c:pt>
                <c:pt idx="858">
                  <c:v>0.84538231293426236</c:v>
                </c:pt>
                <c:pt idx="859">
                  <c:v>1.0778342465707298</c:v>
                </c:pt>
                <c:pt idx="860">
                  <c:v>3.223584882934265</c:v>
                </c:pt>
                <c:pt idx="861">
                  <c:v>4.257011182934491</c:v>
                </c:pt>
                <c:pt idx="862">
                  <c:v>5.3116803929344094</c:v>
                </c:pt>
                <c:pt idx="863">
                  <c:v>6.3976431229342747</c:v>
                </c:pt>
                <c:pt idx="864">
                  <c:v>7.8669202266842664</c:v>
                </c:pt>
                <c:pt idx="865">
                  <c:v>8.3581927486059868</c:v>
                </c:pt>
                <c:pt idx="866">
                  <c:v>10.379306914184385</c:v>
                </c:pt>
                <c:pt idx="867">
                  <c:v>10.456450682934459</c:v>
                </c:pt>
                <c:pt idx="868">
                  <c:v>10.126730932934272</c:v>
                </c:pt>
                <c:pt idx="869">
                  <c:v>9.6838231329343039</c:v>
                </c:pt>
                <c:pt idx="870">
                  <c:v>9.2024832025218348</c:v>
                </c:pt>
                <c:pt idx="871">
                  <c:v>8.3580096809142237</c:v>
                </c:pt>
                <c:pt idx="872">
                  <c:v>5.8479301460922333</c:v>
                </c:pt>
                <c:pt idx="873">
                  <c:v>4.7103049729344377</c:v>
                </c:pt>
                <c:pt idx="874">
                  <c:v>3.8544728029343531</c:v>
                </c:pt>
                <c:pt idx="875">
                  <c:v>2.3524923777796376</c:v>
                </c:pt>
                <c:pt idx="876">
                  <c:v>0.98894558293434898</c:v>
                </c:pt>
                <c:pt idx="877">
                  <c:v>-0.2622143970655913</c:v>
                </c:pt>
                <c:pt idx="878">
                  <c:v>-2.4530940470656217</c:v>
                </c:pt>
                <c:pt idx="879">
                  <c:v>-4.4126649362146306</c:v>
                </c:pt>
                <c:pt idx="880">
                  <c:v>-9.0568823910381688</c:v>
                </c:pt>
                <c:pt idx="881">
                  <c:v>-9.1188396170655608</c:v>
                </c:pt>
                <c:pt idx="882">
                  <c:v>-9.1026522970655144</c:v>
                </c:pt>
                <c:pt idx="883">
                  <c:v>-9.2235507562409147</c:v>
                </c:pt>
                <c:pt idx="884">
                  <c:v>-9.046733732450166</c:v>
                </c:pt>
                <c:pt idx="885">
                  <c:v>-8.9574900770658026</c:v>
                </c:pt>
                <c:pt idx="886">
                  <c:v>-9.3746859070655262</c:v>
                </c:pt>
                <c:pt idx="887">
                  <c:v>-9.6523749570655628</c:v>
                </c:pt>
                <c:pt idx="888">
                  <c:v>-9.2064561170657555</c:v>
                </c:pt>
                <c:pt idx="889">
                  <c:v>-7.558449467065671</c:v>
                </c:pt>
                <c:pt idx="890">
                  <c:v>-5.470632087065658</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5.0093974729342445</c:v>
                </c:pt>
                <c:pt idx="9">
                  <c:v>5.0162790629343394</c:v>
                </c:pt>
                <c:pt idx="10">
                  <c:v>5.0063660546514512</c:v>
                </c:pt>
                <c:pt idx="11">
                  <c:v>5.0203300929343353</c:v>
                </c:pt>
                <c:pt idx="12">
                  <c:v>5.0572577329343371</c:v>
                </c:pt>
                <c:pt idx="13">
                  <c:v>5.0493689129344776</c:v>
                </c:pt>
                <c:pt idx="14">
                  <c:v>5.2731485429342424</c:v>
                </c:pt>
                <c:pt idx="15">
                  <c:v>6.1093044829341991</c:v>
                </c:pt>
                <c:pt idx="16">
                  <c:v>7.2861787029343148</c:v>
                </c:pt>
                <c:pt idx="17">
                  <c:v>8.1658124829341485</c:v>
                </c:pt>
                <c:pt idx="18">
                  <c:v>8.4651946629342518</c:v>
                </c:pt>
                <c:pt idx="19">
                  <c:v>8.3364102400771447</c:v>
                </c:pt>
                <c:pt idx="20">
                  <c:v>8.336195712934412</c:v>
                </c:pt>
                <c:pt idx="21">
                  <c:v>8.8961698629342205</c:v>
                </c:pt>
                <c:pt idx="22">
                  <c:v>9.2411040829344095</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14.436928682934326</c:v>
                </c:pt>
                <c:pt idx="32">
                  <c:v>16.427593955099312</c:v>
                </c:pt>
                <c:pt idx="33">
                  <c:v>18.033215762934375</c:v>
                </c:pt>
                <c:pt idx="34">
                  <c:v>18.901974042934327</c:v>
                </c:pt>
                <c:pt idx="35">
                  <c:v>19.030546932934286</c:v>
                </c:pt>
                <c:pt idx="36">
                  <c:v>17.949496442934223</c:v>
                </c:pt>
                <c:pt idx="37">
                  <c:v>15.991131982934291</c:v>
                </c:pt>
                <c:pt idx="38">
                  <c:v>13.153183492934431</c:v>
                </c:pt>
                <c:pt idx="39">
                  <c:v>10.167573822934358</c:v>
                </c:pt>
                <c:pt idx="40">
                  <c:v>6.8142627829343576</c:v>
                </c:pt>
                <c:pt idx="41">
                  <c:v>3.6191106329342517</c:v>
                </c:pt>
                <c:pt idx="42">
                  <c:v>0.6737113029343228</c:v>
                </c:pt>
                <c:pt idx="43">
                  <c:v>-1.5539581370656634</c:v>
                </c:pt>
                <c:pt idx="44">
                  <c:v>-3.5107648770655686</c:v>
                </c:pt>
                <c:pt idx="45">
                  <c:v>-5.2830500570654868</c:v>
                </c:pt>
                <c:pt idx="46">
                  <c:v>-7.2820766170658375</c:v>
                </c:pt>
                <c:pt idx="47">
                  <c:v>-8.590166707065535</c:v>
                </c:pt>
                <c:pt idx="48">
                  <c:v>-9.0338394670656754</c:v>
                </c:pt>
                <c:pt idx="49">
                  <c:v>-8.997919076249314</c:v>
                </c:pt>
                <c:pt idx="50">
                  <c:v>-8.8567425170658503</c:v>
                </c:pt>
                <c:pt idx="51">
                  <c:v>-8.391083967065839</c:v>
                </c:pt>
                <c:pt idx="52">
                  <c:v>-7.5478801570655998</c:v>
                </c:pt>
                <c:pt idx="53">
                  <c:v>-6.3717461170655127</c:v>
                </c:pt>
                <c:pt idx="54">
                  <c:v>-5.2442861884941205</c:v>
                </c:pt>
                <c:pt idx="55">
                  <c:v>-4.1600291770658178</c:v>
                </c:pt>
                <c:pt idx="56">
                  <c:v>-3.5647253670656056</c:v>
                </c:pt>
                <c:pt idx="57">
                  <c:v>-3.2745214270656082</c:v>
                </c:pt>
                <c:pt idx="58">
                  <c:v>-3.0995066170657566</c:v>
                </c:pt>
                <c:pt idx="59">
                  <c:v>-2.6802202470655114</c:v>
                </c:pt>
                <c:pt idx="60">
                  <c:v>-1.6202944270656159</c:v>
                </c:pt>
                <c:pt idx="61">
                  <c:v>0.84045178293443712</c:v>
                </c:pt>
                <c:pt idx="62">
                  <c:v>3.1951847127216029</c:v>
                </c:pt>
                <c:pt idx="63">
                  <c:v>5.5547496329343664</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10.876684052934234</c:v>
                </c:pt>
                <c:pt idx="73">
                  <c:v>9.2087961329343813</c:v>
                </c:pt>
                <c:pt idx="74">
                  <c:v>7.1869971629343894</c:v>
                </c:pt>
                <c:pt idx="75">
                  <c:v>4.8963428004601672</c:v>
                </c:pt>
                <c:pt idx="76">
                  <c:v>2.6049547829343469</c:v>
                </c:pt>
                <c:pt idx="77">
                  <c:v>0.61195583293428657</c:v>
                </c:pt>
                <c:pt idx="78">
                  <c:v>-2.0928245670655059</c:v>
                </c:pt>
                <c:pt idx="79">
                  <c:v>-4.1185810139728005</c:v>
                </c:pt>
                <c:pt idx="80">
                  <c:v>-6.17134546706572</c:v>
                </c:pt>
                <c:pt idx="81">
                  <c:v>-8.0131047770656227</c:v>
                </c:pt>
                <c:pt idx="82">
                  <c:v>-9.2247854170657462</c:v>
                </c:pt>
                <c:pt idx="83">
                  <c:v>-10.331342837065746</c:v>
                </c:pt>
                <c:pt idx="84">
                  <c:v>-11.507950117065675</c:v>
                </c:pt>
                <c:pt idx="85">
                  <c:v>-2.3568035554220037</c:v>
                </c:pt>
                <c:pt idx="86">
                  <c:v>-0.28511227706567926</c:v>
                </c:pt>
                <c:pt idx="87">
                  <c:v>1.1972849829341357</c:v>
                </c:pt>
                <c:pt idx="88">
                  <c:v>2.5312179264125803</c:v>
                </c:pt>
                <c:pt idx="89">
                  <c:v>7.2538919843836096</c:v>
                </c:pt>
                <c:pt idx="90">
                  <c:v>7.6464850529342474</c:v>
                </c:pt>
                <c:pt idx="91">
                  <c:v>8.0032140529343128</c:v>
                </c:pt>
                <c:pt idx="92">
                  <c:v>8.62191218293421</c:v>
                </c:pt>
                <c:pt idx="93">
                  <c:v>9.6989936829342689</c:v>
                </c:pt>
                <c:pt idx="94">
                  <c:v>10.83704861293441</c:v>
                </c:pt>
                <c:pt idx="95">
                  <c:v>11.874055642934451</c:v>
                </c:pt>
                <c:pt idx="96">
                  <c:v>12.123584882934324</c:v>
                </c:pt>
                <c:pt idx="97">
                  <c:v>9.8514092085157348</c:v>
                </c:pt>
                <c:pt idx="98">
                  <c:v>9.5389416229343489</c:v>
                </c:pt>
                <c:pt idx="99">
                  <c:v>9.1712909860270457</c:v>
                </c:pt>
                <c:pt idx="100">
                  <c:v>8.5364288829342989</c:v>
                </c:pt>
                <c:pt idx="101">
                  <c:v>8.1115604429342234</c:v>
                </c:pt>
                <c:pt idx="102">
                  <c:v>7.6890640666076848</c:v>
                </c:pt>
                <c:pt idx="103">
                  <c:v>3.9127248829343158</c:v>
                </c:pt>
                <c:pt idx="104">
                  <c:v>2.5061315829343487</c:v>
                </c:pt>
                <c:pt idx="105">
                  <c:v>2.2004403529342085</c:v>
                </c:pt>
                <c:pt idx="106">
                  <c:v>2.249856652934358</c:v>
                </c:pt>
                <c:pt idx="107">
                  <c:v>2.7617649067438919</c:v>
                </c:pt>
                <c:pt idx="108">
                  <c:v>3.7490250329342838</c:v>
                </c:pt>
                <c:pt idx="109">
                  <c:v>4.6808842629344758</c:v>
                </c:pt>
                <c:pt idx="110">
                  <c:v>4.7102761556616111</c:v>
                </c:pt>
                <c:pt idx="111">
                  <c:v>-4.7923677065767827E-2</c:v>
                </c:pt>
                <c:pt idx="112">
                  <c:v>-0.19745481706554813</c:v>
                </c:pt>
                <c:pt idx="113">
                  <c:v>-0.35272011706575807</c:v>
                </c:pt>
                <c:pt idx="114">
                  <c:v>-0.62952115706576761</c:v>
                </c:pt>
                <c:pt idx="115">
                  <c:v>-0.89111646706559999</c:v>
                </c:pt>
                <c:pt idx="116">
                  <c:v>-1.0952683802235299</c:v>
                </c:pt>
                <c:pt idx="117">
                  <c:v>-1.2308522447252983</c:v>
                </c:pt>
                <c:pt idx="118">
                  <c:v>-1.6236061392878867</c:v>
                </c:pt>
                <c:pt idx="119">
                  <c:v>-1.8275911170658627</c:v>
                </c:pt>
                <c:pt idx="120">
                  <c:v>-1.8045640670657548</c:v>
                </c:pt>
                <c:pt idx="121">
                  <c:v>-1.3283275009040949</c:v>
                </c:pt>
                <c:pt idx="122">
                  <c:v>-0.6095736170656636</c:v>
                </c:pt>
                <c:pt idx="123">
                  <c:v>0.36879966293429367</c:v>
                </c:pt>
                <c:pt idx="124">
                  <c:v>1.0861028329343867</c:v>
                </c:pt>
                <c:pt idx="125">
                  <c:v>1.5830848829343012</c:v>
                </c:pt>
                <c:pt idx="126">
                  <c:v>3.3337652440454519</c:v>
                </c:pt>
                <c:pt idx="127">
                  <c:v>3.2168112329344472</c:v>
                </c:pt>
                <c:pt idx="128">
                  <c:v>3.148403692934397</c:v>
                </c:pt>
                <c:pt idx="129">
                  <c:v>2.861963232934329</c:v>
                </c:pt>
                <c:pt idx="130">
                  <c:v>2.5807873829341932</c:v>
                </c:pt>
                <c:pt idx="131">
                  <c:v>2.5776912329343302</c:v>
                </c:pt>
                <c:pt idx="132">
                  <c:v>2.6629871429343011</c:v>
                </c:pt>
                <c:pt idx="133">
                  <c:v>2.6336753177169641</c:v>
                </c:pt>
                <c:pt idx="134">
                  <c:v>1.8512312162676618</c:v>
                </c:pt>
                <c:pt idx="135">
                  <c:v>1.9693708729342347</c:v>
                </c:pt>
                <c:pt idx="136">
                  <c:v>2.1625252429342652</c:v>
                </c:pt>
                <c:pt idx="137">
                  <c:v>2.0394158529342397</c:v>
                </c:pt>
                <c:pt idx="138">
                  <c:v>1.8995878829342561</c:v>
                </c:pt>
                <c:pt idx="139">
                  <c:v>1.6533395173429128</c:v>
                </c:pt>
                <c:pt idx="140">
                  <c:v>1.6356980129343397</c:v>
                </c:pt>
                <c:pt idx="141">
                  <c:v>1.9694222829343446</c:v>
                </c:pt>
                <c:pt idx="142">
                  <c:v>3.7565186283887586</c:v>
                </c:pt>
                <c:pt idx="143">
                  <c:v>3.0560710445504213</c:v>
                </c:pt>
                <c:pt idx="144">
                  <c:v>2.3778929929343064</c:v>
                </c:pt>
                <c:pt idx="145">
                  <c:v>2.7001562829342882</c:v>
                </c:pt>
                <c:pt idx="146">
                  <c:v>3.2421119829343219</c:v>
                </c:pt>
                <c:pt idx="147">
                  <c:v>3.6195770041464641</c:v>
                </c:pt>
                <c:pt idx="148">
                  <c:v>4.4222490329342516</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7.5963918829343058</c:v>
                </c:pt>
                <c:pt idx="157">
                  <c:v>7.2512512729342724</c:v>
                </c:pt>
                <c:pt idx="158">
                  <c:v>7.212500522934377</c:v>
                </c:pt>
                <c:pt idx="159">
                  <c:v>7.5395588291707867</c:v>
                </c:pt>
                <c:pt idx="160">
                  <c:v>8.2080784029342855</c:v>
                </c:pt>
                <c:pt idx="161">
                  <c:v>8.9623268829343061</c:v>
                </c:pt>
                <c:pt idx="162">
                  <c:v>9.5709664264126229</c:v>
                </c:pt>
                <c:pt idx="163">
                  <c:v>9.7448085192979637</c:v>
                </c:pt>
                <c:pt idx="164">
                  <c:v>8.3851714213958655</c:v>
                </c:pt>
                <c:pt idx="165">
                  <c:v>7.9464566429342938</c:v>
                </c:pt>
                <c:pt idx="166">
                  <c:v>7.6686097429343718</c:v>
                </c:pt>
                <c:pt idx="167">
                  <c:v>7.4643309467640027</c:v>
                </c:pt>
                <c:pt idx="168">
                  <c:v>7.0660367829343107</c:v>
                </c:pt>
                <c:pt idx="169">
                  <c:v>6.8280605972200155</c:v>
                </c:pt>
                <c:pt idx="170">
                  <c:v>8.0605372829343604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11.829104392934237</c:v>
                </c:pt>
                <c:pt idx="182">
                  <c:v>12.860497019776343</c:v>
                </c:pt>
                <c:pt idx="183">
                  <c:v>13.823513062934214</c:v>
                </c:pt>
                <c:pt idx="184">
                  <c:v>14.201194882934217</c:v>
                </c:pt>
                <c:pt idx="185">
                  <c:v>14.049807089830853</c:v>
                </c:pt>
                <c:pt idx="186">
                  <c:v>13.830294722934481</c:v>
                </c:pt>
                <c:pt idx="187">
                  <c:v>13.578337142934231</c:v>
                </c:pt>
                <c:pt idx="188">
                  <c:v>13.650150242934316</c:v>
                </c:pt>
                <c:pt idx="189">
                  <c:v>14.067969829742779</c:v>
                </c:pt>
                <c:pt idx="190">
                  <c:v>15.043694382934461</c:v>
                </c:pt>
                <c:pt idx="191">
                  <c:v>16.098388832934376</c:v>
                </c:pt>
                <c:pt idx="192">
                  <c:v>16.885163424600933</c:v>
                </c:pt>
                <c:pt idx="193">
                  <c:v>19.082787750858952</c:v>
                </c:pt>
                <c:pt idx="194">
                  <c:v>19.252177742934286</c:v>
                </c:pt>
                <c:pt idx="195">
                  <c:v>19.39593395985753</c:v>
                </c:pt>
                <c:pt idx="196">
                  <c:v>19.513618802934353</c:v>
                </c:pt>
                <c:pt idx="197">
                  <c:v>19.450341642934209</c:v>
                </c:pt>
                <c:pt idx="198">
                  <c:v>18.859536622934389</c:v>
                </c:pt>
                <c:pt idx="199">
                  <c:v>17.618858862934214</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-14.020974230467697</c:v>
                </c:pt>
                <c:pt idx="215">
                  <c:v>-13.706907377065704</c:v>
                </c:pt>
                <c:pt idx="216">
                  <c:v>-13.004045737065724</c:v>
                </c:pt>
                <c:pt idx="217">
                  <c:v>-11.98031949706548</c:v>
                </c:pt>
                <c:pt idx="218">
                  <c:v>-11.150599717065749</c:v>
                </c:pt>
                <c:pt idx="219">
                  <c:v>-10.281754988033441</c:v>
                </c:pt>
                <c:pt idx="220">
                  <c:v>-9.5828908170655858</c:v>
                </c:pt>
                <c:pt idx="221">
                  <c:v>-8.8645864328551305</c:v>
                </c:pt>
                <c:pt idx="222">
                  <c:v>-5.0061151170656757</c:v>
                </c:pt>
                <c:pt idx="223">
                  <c:v>-3.3843876370656432</c:v>
                </c:pt>
                <c:pt idx="224">
                  <c:v>-0.60810491706556125</c:v>
                </c:pt>
                <c:pt idx="225">
                  <c:v>1.4309581729343108</c:v>
                </c:pt>
                <c:pt idx="226">
                  <c:v>2.8289812233599347</c:v>
                </c:pt>
                <c:pt idx="227">
                  <c:v>3.2087664329342398</c:v>
                </c:pt>
                <c:pt idx="228">
                  <c:v>3.4775438929342357</c:v>
                </c:pt>
                <c:pt idx="229">
                  <c:v>4.2987778429342995</c:v>
                </c:pt>
                <c:pt idx="230">
                  <c:v>5.4338013115058033</c:v>
                </c:pt>
                <c:pt idx="231">
                  <c:v>6.7701962400771976</c:v>
                </c:pt>
                <c:pt idx="232">
                  <c:v>6.3625871960657365</c:v>
                </c:pt>
                <c:pt idx="233">
                  <c:v>5.6774773829343133</c:v>
                </c:pt>
                <c:pt idx="234">
                  <c:v>5.1169682729344146</c:v>
                </c:pt>
                <c:pt idx="235">
                  <c:v>4.3379269829342491</c:v>
                </c:pt>
                <c:pt idx="236">
                  <c:v>3.6205073429342796</c:v>
                </c:pt>
                <c:pt idx="237">
                  <c:v>2.9811574590213192</c:v>
                </c:pt>
                <c:pt idx="238">
                  <c:v>2.6674156460921123</c:v>
                </c:pt>
                <c:pt idx="239">
                  <c:v>4.3133205293991068</c:v>
                </c:pt>
                <c:pt idx="240">
                  <c:v>4.1762063729341516</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-6.9140972170657502</c:v>
                </c:pt>
                <c:pt idx="250">
                  <c:v>-6.9260662877973971</c:v>
                </c:pt>
                <c:pt idx="251">
                  <c:v>-4.9341602420658006</c:v>
                </c:pt>
                <c:pt idx="252">
                  <c:v>-4.2463208870657354</c:v>
                </c:pt>
                <c:pt idx="253">
                  <c:v>-3.5776545802236508</c:v>
                </c:pt>
                <c:pt idx="254">
                  <c:v>-2.839823537065723</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0.97787620293439736</c:v>
                </c:pt>
                <c:pt idx="263">
                  <c:v>1.5994586355115117</c:v>
                </c:pt>
                <c:pt idx="264">
                  <c:v>8.3663787718233209</c:v>
                </c:pt>
                <c:pt idx="265">
                  <c:v>9.7663460829344739</c:v>
                </c:pt>
                <c:pt idx="266">
                  <c:v>11.252134262934277</c:v>
                </c:pt>
                <c:pt idx="267">
                  <c:v>12.969430322934222</c:v>
                </c:pt>
                <c:pt idx="268">
                  <c:v>14.211291802934298</c:v>
                </c:pt>
                <c:pt idx="269">
                  <c:v>15.259754482934383</c:v>
                </c:pt>
                <c:pt idx="270">
                  <c:v>18.080052784033235</c:v>
                </c:pt>
                <c:pt idx="271">
                  <c:v>18.856935372934405</c:v>
                </c:pt>
                <c:pt idx="272">
                  <c:v>19.374056142934336</c:v>
                </c:pt>
                <c:pt idx="273">
                  <c:v>19.597744602934192</c:v>
                </c:pt>
                <c:pt idx="274">
                  <c:v>19.54129616864865</c:v>
                </c:pt>
                <c:pt idx="275">
                  <c:v>19.186129682934411</c:v>
                </c:pt>
                <c:pt idx="276">
                  <c:v>18.321638392934272</c:v>
                </c:pt>
                <c:pt idx="277">
                  <c:v>16.803400022934227</c:v>
                </c:pt>
                <c:pt idx="278">
                  <c:v>9.090676740077118</c:v>
                </c:pt>
                <c:pt idx="279">
                  <c:v>6.2236344329343334</c:v>
                </c:pt>
                <c:pt idx="280">
                  <c:v>2.2472885229343595</c:v>
                </c:pt>
                <c:pt idx="281">
                  <c:v>-1.7809271170656438</c:v>
                </c:pt>
                <c:pt idx="282">
                  <c:v>-5.0196490770656403</c:v>
                </c:pt>
                <c:pt idx="283">
                  <c:v>-7.8496097407215828</c:v>
                </c:pt>
                <c:pt idx="284">
                  <c:v>-10.1230941970658</c:v>
                </c:pt>
                <c:pt idx="285">
                  <c:v>-12.884724787065863</c:v>
                </c:pt>
                <c:pt idx="286">
                  <c:v>-14.402272358445122</c:v>
                </c:pt>
                <c:pt idx="287">
                  <c:v>-21.273288831351422</c:v>
                </c:pt>
                <c:pt idx="288">
                  <c:v>-21.796504987065429</c:v>
                </c:pt>
                <c:pt idx="289">
                  <c:v>-22.473632010682611</c:v>
                </c:pt>
                <c:pt idx="290">
                  <c:v>-22.889666477065713</c:v>
                </c:pt>
                <c:pt idx="291">
                  <c:v>-22.957415757065704</c:v>
                </c:pt>
                <c:pt idx="292">
                  <c:v>-22.412799713025251</c:v>
                </c:pt>
                <c:pt idx="293">
                  <c:v>-20.786975117065651</c:v>
                </c:pt>
                <c:pt idx="294">
                  <c:v>-19.681206995853373</c:v>
                </c:pt>
                <c:pt idx="295">
                  <c:v>-18.031211967065545</c:v>
                </c:pt>
                <c:pt idx="296">
                  <c:v>-16.571215897065585</c:v>
                </c:pt>
                <c:pt idx="297">
                  <c:v>-14.980052767065668</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16.74274304293424</c:v>
                </c:pt>
                <c:pt idx="306">
                  <c:v>18.593995265913037</c:v>
                </c:pt>
                <c:pt idx="307">
                  <c:v>22.256874132934342</c:v>
                </c:pt>
                <c:pt idx="308">
                  <c:v>20.956978652934431</c:v>
                </c:pt>
                <c:pt idx="309">
                  <c:v>17.153952256671591</c:v>
                </c:pt>
                <c:pt idx="310">
                  <c:v>12.66765420293434</c:v>
                </c:pt>
                <c:pt idx="311">
                  <c:v>8.7970472329343217</c:v>
                </c:pt>
                <c:pt idx="312">
                  <c:v>5.6058831429343794</c:v>
                </c:pt>
                <c:pt idx="313">
                  <c:v>3.7539875900049577</c:v>
                </c:pt>
                <c:pt idx="314">
                  <c:v>2.7166468829342816</c:v>
                </c:pt>
                <c:pt idx="315">
                  <c:v>-2.7146601170656197</c:v>
                </c:pt>
                <c:pt idx="316">
                  <c:v>-4.3128599170657145</c:v>
                </c:pt>
                <c:pt idx="317">
                  <c:v>-5.4638911370657866</c:v>
                </c:pt>
                <c:pt idx="318">
                  <c:v>-6.6336343070656145</c:v>
                </c:pt>
                <c:pt idx="319">
                  <c:v>-8.5679502138398362</c:v>
                </c:pt>
                <c:pt idx="320">
                  <c:v>-10.201362837065632</c:v>
                </c:pt>
                <c:pt idx="321">
                  <c:v>-11.204044682283023</c:v>
                </c:pt>
                <c:pt idx="322">
                  <c:v>-13.956615117065679</c:v>
                </c:pt>
                <c:pt idx="323">
                  <c:v>-13.916919167065501</c:v>
                </c:pt>
                <c:pt idx="324">
                  <c:v>-13.453117417065856</c:v>
                </c:pt>
                <c:pt idx="325">
                  <c:v>-13.042906994616686</c:v>
                </c:pt>
                <c:pt idx="326">
                  <c:v>-12.774152317065672</c:v>
                </c:pt>
                <c:pt idx="327">
                  <c:v>-12.484276707065662</c:v>
                </c:pt>
                <c:pt idx="328">
                  <c:v>-12.414231077065722</c:v>
                </c:pt>
                <c:pt idx="329">
                  <c:v>-12.577365167570662</c:v>
                </c:pt>
                <c:pt idx="330">
                  <c:v>-12.555986935247514</c:v>
                </c:pt>
                <c:pt idx="331">
                  <c:v>-10.058037419149073</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7.9185988609562035</c:v>
                </c:pt>
                <c:pt idx="340">
                  <c:v>9.3667385429343728</c:v>
                </c:pt>
                <c:pt idx="341">
                  <c:v>10.469014202934288</c:v>
                </c:pt>
                <c:pt idx="342">
                  <c:v>10.983966182934395</c:v>
                </c:pt>
                <c:pt idx="343">
                  <c:v>11.769156216267696</c:v>
                </c:pt>
                <c:pt idx="344">
                  <c:v>11.029887882934364</c:v>
                </c:pt>
                <c:pt idx="345">
                  <c:v>11.076475782934418</c:v>
                </c:pt>
                <c:pt idx="346">
                  <c:v>11.020186692934242</c:v>
                </c:pt>
                <c:pt idx="347">
                  <c:v>10.300754442934405</c:v>
                </c:pt>
                <c:pt idx="348">
                  <c:v>9.4968077112171301</c:v>
                </c:pt>
                <c:pt idx="349">
                  <c:v>8.7500943334838048</c:v>
                </c:pt>
                <c:pt idx="350">
                  <c:v>6.7476256724079864</c:v>
                </c:pt>
                <c:pt idx="351">
                  <c:v>6.1392003229342205</c:v>
                </c:pt>
                <c:pt idx="352">
                  <c:v>5.4612731929343576</c:v>
                </c:pt>
                <c:pt idx="353">
                  <c:v>4.6858160929343597</c:v>
                </c:pt>
                <c:pt idx="354">
                  <c:v>4.2145966129342565</c:v>
                </c:pt>
                <c:pt idx="355">
                  <c:v>3.7457637604853922</c:v>
                </c:pt>
                <c:pt idx="356">
                  <c:v>3.0351772329343047</c:v>
                </c:pt>
                <c:pt idx="357">
                  <c:v>2.1258622629342199</c:v>
                </c:pt>
                <c:pt idx="358">
                  <c:v>1.5299848829343272</c:v>
                </c:pt>
                <c:pt idx="359">
                  <c:v>-2.0036451170656422</c:v>
                </c:pt>
                <c:pt idx="360">
                  <c:v>-3.20304681706574</c:v>
                </c:pt>
                <c:pt idx="361">
                  <c:v>-4.7856600170657373</c:v>
                </c:pt>
                <c:pt idx="362">
                  <c:v>-6.5211716221162375</c:v>
                </c:pt>
                <c:pt idx="363">
                  <c:v>-9.4301578770656533</c:v>
                </c:pt>
                <c:pt idx="364">
                  <c:v>-11.531714847065828</c:v>
                </c:pt>
                <c:pt idx="365">
                  <c:v>-12.930352966527977</c:v>
                </c:pt>
                <c:pt idx="366">
                  <c:v>-15.875132680284011</c:v>
                </c:pt>
                <c:pt idx="367">
                  <c:v>-16.176560994616697</c:v>
                </c:pt>
                <c:pt idx="368">
                  <c:v>-16.161626617065629</c:v>
                </c:pt>
                <c:pt idx="369">
                  <c:v>-15.974618247065806</c:v>
                </c:pt>
                <c:pt idx="370">
                  <c:v>-15.335686857065866</c:v>
                </c:pt>
                <c:pt idx="371">
                  <c:v>-14.938165117065623</c:v>
                </c:pt>
                <c:pt idx="372">
                  <c:v>-14.791489886296432</c:v>
                </c:pt>
                <c:pt idx="373">
                  <c:v>-14.32025423987287</c:v>
                </c:pt>
                <c:pt idx="374">
                  <c:v>-14.145636687065744</c:v>
                </c:pt>
                <c:pt idx="375">
                  <c:v>-13.827236557065586</c:v>
                </c:pt>
                <c:pt idx="376">
                  <c:v>-13.650906357065711</c:v>
                </c:pt>
                <c:pt idx="377">
                  <c:v>-13.135300937065679</c:v>
                </c:pt>
                <c:pt idx="378">
                  <c:v>-12.536057697065502</c:v>
                </c:pt>
                <c:pt idx="379">
                  <c:v>-11.45364139206576</c:v>
                </c:pt>
                <c:pt idx="380">
                  <c:v>-5.4443786780413177</c:v>
                </c:pt>
                <c:pt idx="381">
                  <c:v>-4.2292628970657802</c:v>
                </c:pt>
                <c:pt idx="382">
                  <c:v>-2.9284077570657852</c:v>
                </c:pt>
                <c:pt idx="383">
                  <c:v>-0.58945742706569559</c:v>
                </c:pt>
                <c:pt idx="384">
                  <c:v>1.9617694829343706</c:v>
                </c:pt>
                <c:pt idx="385">
                  <c:v>4.1158874092500861</c:v>
                </c:pt>
                <c:pt idx="386">
                  <c:v>6.8348728364225755</c:v>
                </c:pt>
                <c:pt idx="387">
                  <c:v>12.344507025791458</c:v>
                </c:pt>
                <c:pt idx="388">
                  <c:v>13.398693682934294</c:v>
                </c:pt>
                <c:pt idx="389">
                  <c:v>14.414311652934368</c:v>
                </c:pt>
                <c:pt idx="390">
                  <c:v>15.169728141361148</c:v>
                </c:pt>
                <c:pt idx="391">
                  <c:v>15.669618682934383</c:v>
                </c:pt>
                <c:pt idx="392">
                  <c:v>15.90279556293434</c:v>
                </c:pt>
                <c:pt idx="393">
                  <c:v>15.81349134293437</c:v>
                </c:pt>
                <c:pt idx="394">
                  <c:v>15.478614882934323</c:v>
                </c:pt>
                <c:pt idx="395">
                  <c:v>11.994514882934354</c:v>
                </c:pt>
                <c:pt idx="396">
                  <c:v>10.916353322934318</c:v>
                </c:pt>
                <c:pt idx="397">
                  <c:v>9.6931658241107819</c:v>
                </c:pt>
                <c:pt idx="398">
                  <c:v>8.6596338429343724</c:v>
                </c:pt>
                <c:pt idx="399">
                  <c:v>7.7283469929344388</c:v>
                </c:pt>
                <c:pt idx="400">
                  <c:v>6.9670604329344599</c:v>
                </c:pt>
                <c:pt idx="401">
                  <c:v>6.0947952829342427</c:v>
                </c:pt>
                <c:pt idx="402">
                  <c:v>5.5117268088603026</c:v>
                </c:pt>
                <c:pt idx="403">
                  <c:v>5.2563878942980304</c:v>
                </c:pt>
                <c:pt idx="404">
                  <c:v>0.15450560661858487</c:v>
                </c:pt>
                <c:pt idx="405">
                  <c:v>-1.6642575170657936</c:v>
                </c:pt>
                <c:pt idx="406">
                  <c:v>-3.3581610670655806</c:v>
                </c:pt>
                <c:pt idx="407">
                  <c:v>-5.2136300470656778</c:v>
                </c:pt>
                <c:pt idx="408">
                  <c:v>-7.5581953867285385</c:v>
                </c:pt>
                <c:pt idx="409">
                  <c:v>-9.2917676070656086</c:v>
                </c:pt>
                <c:pt idx="410">
                  <c:v>-10.139219617065702</c:v>
                </c:pt>
                <c:pt idx="411">
                  <c:v>-12.477832617065602</c:v>
                </c:pt>
                <c:pt idx="412">
                  <c:v>-12.198817317065869</c:v>
                </c:pt>
                <c:pt idx="413">
                  <c:v>-11.626079457065742</c:v>
                </c:pt>
                <c:pt idx="414">
                  <c:v>-11.201001894843483</c:v>
                </c:pt>
                <c:pt idx="415">
                  <c:v>-11.009849337065749</c:v>
                </c:pt>
                <c:pt idx="416">
                  <c:v>-10.685846677065781</c:v>
                </c:pt>
                <c:pt idx="417">
                  <c:v>-10.182791617065631</c:v>
                </c:pt>
                <c:pt idx="418">
                  <c:v>-9.8446767208391659</c:v>
                </c:pt>
                <c:pt idx="419">
                  <c:v>-7.8473872729097245</c:v>
                </c:pt>
                <c:pt idx="420">
                  <c:v>-7.1078145441488836</c:v>
                </c:pt>
                <c:pt idx="421">
                  <c:v>-6.385727517065769</c:v>
                </c:pt>
                <c:pt idx="422">
                  <c:v>-5.4419305970657765</c:v>
                </c:pt>
                <c:pt idx="423">
                  <c:v>-4.5628513670658366</c:v>
                </c:pt>
                <c:pt idx="424">
                  <c:v>-3.7561024402980365</c:v>
                </c:pt>
                <c:pt idx="425">
                  <c:v>-3.0560703570655932</c:v>
                </c:pt>
                <c:pt idx="426">
                  <c:v>-2.6007974059545402</c:v>
                </c:pt>
                <c:pt idx="427">
                  <c:v>-1.01393361168945</c:v>
                </c:pt>
                <c:pt idx="428">
                  <c:v>-0.62867546706559274</c:v>
                </c:pt>
                <c:pt idx="429">
                  <c:v>-0.21955453706564754</c:v>
                </c:pt>
                <c:pt idx="430">
                  <c:v>9.937989429805337E-2</c:v>
                </c:pt>
                <c:pt idx="431">
                  <c:v>0.93702321293440693</c:v>
                </c:pt>
                <c:pt idx="432">
                  <c:v>1.7358371129342338</c:v>
                </c:pt>
                <c:pt idx="433">
                  <c:v>2.2931295704343366</c:v>
                </c:pt>
                <c:pt idx="434">
                  <c:v>6.3109048829344045</c:v>
                </c:pt>
                <c:pt idx="435">
                  <c:v>7.8004872263686682</c:v>
                </c:pt>
                <c:pt idx="436">
                  <c:v>8.5088906629343484</c:v>
                </c:pt>
                <c:pt idx="437">
                  <c:v>9.1245085829343999</c:v>
                </c:pt>
                <c:pt idx="438">
                  <c:v>9.9165329940454292</c:v>
                </c:pt>
                <c:pt idx="439">
                  <c:v>10.662677132934192</c:v>
                </c:pt>
                <c:pt idx="440">
                  <c:v>11.691082236469727</c:v>
                </c:pt>
                <c:pt idx="441">
                  <c:v>12.071736082934336</c:v>
                </c:pt>
                <c:pt idx="442">
                  <c:v>13.034848795977791</c:v>
                </c:pt>
                <c:pt idx="443">
                  <c:v>13.123146802934386</c:v>
                </c:pt>
                <c:pt idx="444">
                  <c:v>13.751201082934298</c:v>
                </c:pt>
                <c:pt idx="445">
                  <c:v>14.390572542934336</c:v>
                </c:pt>
                <c:pt idx="446">
                  <c:v>14.580740770689436</c:v>
                </c:pt>
                <c:pt idx="447">
                  <c:v>14.615482222934359</c:v>
                </c:pt>
                <c:pt idx="448">
                  <c:v>14.666240232934395</c:v>
                </c:pt>
                <c:pt idx="449">
                  <c:v>14.722901942934298</c:v>
                </c:pt>
                <c:pt idx="450">
                  <c:v>14.739224882934318</c:v>
                </c:pt>
                <c:pt idx="451">
                  <c:v>14.533504882934309</c:v>
                </c:pt>
                <c:pt idx="452">
                  <c:v>14.371934802126388</c:v>
                </c:pt>
                <c:pt idx="453">
                  <c:v>13.996884952701805</c:v>
                </c:pt>
                <c:pt idx="454">
                  <c:v>13.195011132934351</c:v>
                </c:pt>
                <c:pt idx="455">
                  <c:v>12.207227732934344</c:v>
                </c:pt>
                <c:pt idx="456">
                  <c:v>11.036184682934373</c:v>
                </c:pt>
                <c:pt idx="457">
                  <c:v>9.9494035029343024</c:v>
                </c:pt>
                <c:pt idx="458">
                  <c:v>9.2008208829343179</c:v>
                </c:pt>
                <c:pt idx="459">
                  <c:v>5.5721555351082745</c:v>
                </c:pt>
                <c:pt idx="460">
                  <c:v>4.722969142934323</c:v>
                </c:pt>
                <c:pt idx="461">
                  <c:v>3.7275041329343881</c:v>
                </c:pt>
                <c:pt idx="462">
                  <c:v>3.2752002329343401</c:v>
                </c:pt>
                <c:pt idx="463">
                  <c:v>3.0833509329343252</c:v>
                </c:pt>
                <c:pt idx="464">
                  <c:v>2.9734523436084399</c:v>
                </c:pt>
                <c:pt idx="465">
                  <c:v>2.8452704729343736</c:v>
                </c:pt>
                <c:pt idx="466">
                  <c:v>2.7886402429344233</c:v>
                </c:pt>
                <c:pt idx="467">
                  <c:v>2.756572482934331</c:v>
                </c:pt>
                <c:pt idx="468">
                  <c:v>1.1834882934365977E-2</c:v>
                </c:pt>
                <c:pt idx="469">
                  <c:v>-0.78844856944667152</c:v>
                </c:pt>
                <c:pt idx="470">
                  <c:v>-1.8770279670656009</c:v>
                </c:pt>
                <c:pt idx="471">
                  <c:v>-2.5938725413082153</c:v>
                </c:pt>
                <c:pt idx="472">
                  <c:v>-2.8371248370657582</c:v>
                </c:pt>
                <c:pt idx="473">
                  <c:v>-3.1289090670655959</c:v>
                </c:pt>
                <c:pt idx="474">
                  <c:v>-3.4998384729978227</c:v>
                </c:pt>
                <c:pt idx="475">
                  <c:v>-6.3110709503990083</c:v>
                </c:pt>
                <c:pt idx="476">
                  <c:v>-6.5442136670656854</c:v>
                </c:pt>
                <c:pt idx="477">
                  <c:v>-7.0630788570656282</c:v>
                </c:pt>
                <c:pt idx="478">
                  <c:v>-7.5811452770653949</c:v>
                </c:pt>
                <c:pt idx="479">
                  <c:v>-8.0831844027799367</c:v>
                </c:pt>
                <c:pt idx="480">
                  <c:v>-8.3259322599228263</c:v>
                </c:pt>
                <c:pt idx="481">
                  <c:v>-7.8534753523598653</c:v>
                </c:pt>
                <c:pt idx="482">
                  <c:v>-7.844443257065727</c:v>
                </c:pt>
                <c:pt idx="483">
                  <c:v>-8.0281904170657583</c:v>
                </c:pt>
                <c:pt idx="484">
                  <c:v>-8.6450114670656983</c:v>
                </c:pt>
                <c:pt idx="485">
                  <c:v>-9.038907898674978</c:v>
                </c:pt>
                <c:pt idx="486">
                  <c:v>-9.4857708770656615</c:v>
                </c:pt>
                <c:pt idx="487">
                  <c:v>-9.9991585870658781</c:v>
                </c:pt>
                <c:pt idx="488">
                  <c:v>-10.123888343480758</c:v>
                </c:pt>
                <c:pt idx="489">
                  <c:v>-10.421934897285464</c:v>
                </c:pt>
                <c:pt idx="490">
                  <c:v>-10.727122024282142</c:v>
                </c:pt>
                <c:pt idx="491">
                  <c:v>-10.819921127065481</c:v>
                </c:pt>
                <c:pt idx="492">
                  <c:v>-10.596882267065791</c:v>
                </c:pt>
                <c:pt idx="493">
                  <c:v>-10.157130797065646</c:v>
                </c:pt>
                <c:pt idx="494">
                  <c:v>-9.865452561510164</c:v>
                </c:pt>
                <c:pt idx="495">
                  <c:v>-9.7324709170657258</c:v>
                </c:pt>
                <c:pt idx="496">
                  <c:v>-9.7623151170656701</c:v>
                </c:pt>
                <c:pt idx="497">
                  <c:v>-9.7864549591708396</c:v>
                </c:pt>
                <c:pt idx="498">
                  <c:v>-9.8083542270657667</c:v>
                </c:pt>
                <c:pt idx="499">
                  <c:v>-9.9473183870656534</c:v>
                </c:pt>
                <c:pt idx="500">
                  <c:v>-10.457610583732404</c:v>
                </c:pt>
                <c:pt idx="501">
                  <c:v>-10.604622477065675</c:v>
                </c:pt>
                <c:pt idx="502">
                  <c:v>-10.450948217065688</c:v>
                </c:pt>
                <c:pt idx="503">
                  <c:v>-10.038851217065725</c:v>
                </c:pt>
                <c:pt idx="504">
                  <c:v>-9.7916011170656674</c:v>
                </c:pt>
                <c:pt idx="505">
                  <c:v>-7.6918159866308855</c:v>
                </c:pt>
                <c:pt idx="506">
                  <c:v>-6.8580364946166714</c:v>
                </c:pt>
                <c:pt idx="507">
                  <c:v>-5.3954778970655974</c:v>
                </c:pt>
                <c:pt idx="508">
                  <c:v>-3.9546542970656589</c:v>
                </c:pt>
                <c:pt idx="509">
                  <c:v>-2.7029205770655298</c:v>
                </c:pt>
                <c:pt idx="510">
                  <c:v>-0.98040590358249369</c:v>
                </c:pt>
                <c:pt idx="511">
                  <c:v>0.7410409529342995</c:v>
                </c:pt>
                <c:pt idx="512">
                  <c:v>2.7177118829342843</c:v>
                </c:pt>
                <c:pt idx="513">
                  <c:v>7.5271834123460852</c:v>
                </c:pt>
                <c:pt idx="514">
                  <c:v>9.0465247729344682</c:v>
                </c:pt>
                <c:pt idx="515">
                  <c:v>10.975612882934271</c:v>
                </c:pt>
                <c:pt idx="516">
                  <c:v>12.70734493343933</c:v>
                </c:pt>
                <c:pt idx="517">
                  <c:v>13.660689682934301</c:v>
                </c:pt>
                <c:pt idx="518">
                  <c:v>14.488449332934321</c:v>
                </c:pt>
                <c:pt idx="519">
                  <c:v>15.106612312934416</c:v>
                </c:pt>
                <c:pt idx="520">
                  <c:v>15.598167944158872</c:v>
                </c:pt>
                <c:pt idx="521">
                  <c:v>15.993484882934338</c:v>
                </c:pt>
                <c:pt idx="522">
                  <c:v>16.37369328293433</c:v>
                </c:pt>
                <c:pt idx="523">
                  <c:v>16.586360872934304</c:v>
                </c:pt>
                <c:pt idx="524">
                  <c:v>16.808786752934282</c:v>
                </c:pt>
                <c:pt idx="525">
                  <c:v>16.817238923338472</c:v>
                </c:pt>
                <c:pt idx="526">
                  <c:v>16.67159407858643</c:v>
                </c:pt>
                <c:pt idx="527">
                  <c:v>16.632507142934337</c:v>
                </c:pt>
                <c:pt idx="528">
                  <c:v>16.612501832934363</c:v>
                </c:pt>
                <c:pt idx="529">
                  <c:v>16.507202732934338</c:v>
                </c:pt>
                <c:pt idx="530">
                  <c:v>16.454474882934289</c:v>
                </c:pt>
                <c:pt idx="531">
                  <c:v>14.444374882934314</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-1.3020592347127307</c:v>
                </c:pt>
                <c:pt idx="540">
                  <c:v>-3.2481449129840891</c:v>
                </c:pt>
                <c:pt idx="541">
                  <c:v>-5.0601670170655462</c:v>
                </c:pt>
                <c:pt idx="542">
                  <c:v>-6.3467734070656734</c:v>
                </c:pt>
                <c:pt idx="543">
                  <c:v>-7.1668212970656775</c:v>
                </c:pt>
                <c:pt idx="544">
                  <c:v>-9.4724115817121657</c:v>
                </c:pt>
                <c:pt idx="545">
                  <c:v>-10.651959467065595</c:v>
                </c:pt>
                <c:pt idx="546">
                  <c:v>-11.652090339287899</c:v>
                </c:pt>
                <c:pt idx="547">
                  <c:v>-14.769646492065576</c:v>
                </c:pt>
                <c:pt idx="548">
                  <c:v>-15.325334759922526</c:v>
                </c:pt>
                <c:pt idx="549">
                  <c:v>-16.200633607065562</c:v>
                </c:pt>
                <c:pt idx="550">
                  <c:v>-17.090943277065673</c:v>
                </c:pt>
                <c:pt idx="551">
                  <c:v>-17.739413867065643</c:v>
                </c:pt>
                <c:pt idx="552">
                  <c:v>-18.457826884742516</c:v>
                </c:pt>
                <c:pt idx="553">
                  <c:v>-19.015142457065579</c:v>
                </c:pt>
                <c:pt idx="554">
                  <c:v>-19.289417077065476</c:v>
                </c:pt>
                <c:pt idx="555">
                  <c:v>-19.567263117065664</c:v>
                </c:pt>
                <c:pt idx="556">
                  <c:v>-20.163162963219591</c:v>
                </c:pt>
                <c:pt idx="557">
                  <c:v>-19.891028953800244</c:v>
                </c:pt>
                <c:pt idx="558">
                  <c:v>-18.894839437065642</c:v>
                </c:pt>
                <c:pt idx="559">
                  <c:v>-17.706581237065571</c:v>
                </c:pt>
                <c:pt idx="560">
                  <c:v>-16.388046707065818</c:v>
                </c:pt>
                <c:pt idx="561">
                  <c:v>-15.239852484412506</c:v>
                </c:pt>
                <c:pt idx="562">
                  <c:v>-14.21254043706568</c:v>
                </c:pt>
                <c:pt idx="563">
                  <c:v>-12.874694886296606</c:v>
                </c:pt>
                <c:pt idx="564">
                  <c:v>-5.5409380261565042</c:v>
                </c:pt>
                <c:pt idx="565">
                  <c:v>-3.8577570170656088</c:v>
                </c:pt>
                <c:pt idx="566">
                  <c:v>-2.4768656476779114</c:v>
                </c:pt>
                <c:pt idx="567">
                  <c:v>-0.58781211706563785</c:v>
                </c:pt>
                <c:pt idx="568">
                  <c:v>0.79159532293446944</c:v>
                </c:pt>
                <c:pt idx="569">
                  <c:v>2.3814101229342666</c:v>
                </c:pt>
                <c:pt idx="570">
                  <c:v>4.0790700666078274</c:v>
                </c:pt>
                <c:pt idx="571">
                  <c:v>5.1112987829343401</c:v>
                </c:pt>
                <c:pt idx="572">
                  <c:v>5.8224536365575039</c:v>
                </c:pt>
                <c:pt idx="573">
                  <c:v>11.060253070434355</c:v>
                </c:pt>
                <c:pt idx="574">
                  <c:v>12.442680592934298</c:v>
                </c:pt>
                <c:pt idx="575">
                  <c:v>13.53723922293425</c:v>
                </c:pt>
                <c:pt idx="576">
                  <c:v>14.070669655661703</c:v>
                </c:pt>
                <c:pt idx="577">
                  <c:v>14.024927162934219</c:v>
                </c:pt>
                <c:pt idx="578">
                  <c:v>14.243062542934469</c:v>
                </c:pt>
                <c:pt idx="579">
                  <c:v>14.837727262934365</c:v>
                </c:pt>
                <c:pt idx="580">
                  <c:v>15.451584882934341</c:v>
                </c:pt>
                <c:pt idx="581">
                  <c:v>16.630174725039556</c:v>
                </c:pt>
                <c:pt idx="582">
                  <c:v>16.707390232934248</c:v>
                </c:pt>
                <c:pt idx="583">
                  <c:v>16.568814270689366</c:v>
                </c:pt>
                <c:pt idx="584">
                  <c:v>16.424796452934402</c:v>
                </c:pt>
                <c:pt idx="585">
                  <c:v>16.378181292934126</c:v>
                </c:pt>
                <c:pt idx="586">
                  <c:v>16.483395652934419</c:v>
                </c:pt>
                <c:pt idx="587">
                  <c:v>16.65301531293429</c:v>
                </c:pt>
                <c:pt idx="588">
                  <c:v>16.739167763886716</c:v>
                </c:pt>
                <c:pt idx="589">
                  <c:v>16.821518573075245</c:v>
                </c:pt>
                <c:pt idx="590">
                  <c:v>16.375689471169661</c:v>
                </c:pt>
                <c:pt idx="591">
                  <c:v>16.062010942934297</c:v>
                </c:pt>
                <c:pt idx="592">
                  <c:v>15.552994082934434</c:v>
                </c:pt>
                <c:pt idx="593">
                  <c:v>14.680632272934414</c:v>
                </c:pt>
                <c:pt idx="594">
                  <c:v>13.768069372730253</c:v>
                </c:pt>
                <c:pt idx="595">
                  <c:v>12.918696222934329</c:v>
                </c:pt>
                <c:pt idx="596">
                  <c:v>12.000005649600936</c:v>
                </c:pt>
                <c:pt idx="597">
                  <c:v>8.3895622675497119</c:v>
                </c:pt>
                <c:pt idx="598">
                  <c:v>7.0828723273787055</c:v>
                </c:pt>
                <c:pt idx="599">
                  <c:v>5.7945738829342304</c:v>
                </c:pt>
                <c:pt idx="600">
                  <c:v>4.7178800870159652</c:v>
                </c:pt>
                <c:pt idx="601">
                  <c:v>4.4211818029344272</c:v>
                </c:pt>
                <c:pt idx="602">
                  <c:v>4.2742688029345501</c:v>
                </c:pt>
                <c:pt idx="603">
                  <c:v>4.0236915229343335</c:v>
                </c:pt>
                <c:pt idx="604">
                  <c:v>3.8877201829343475</c:v>
                </c:pt>
                <c:pt idx="605">
                  <c:v>3.8236248829343285</c:v>
                </c:pt>
                <c:pt idx="606">
                  <c:v>3.1360550747151561</c:v>
                </c:pt>
                <c:pt idx="607">
                  <c:v>2.584190042934416</c:v>
                </c:pt>
                <c:pt idx="608">
                  <c:v>1.655798122934371</c:v>
                </c:pt>
                <c:pt idx="609">
                  <c:v>0.16742903293439348</c:v>
                </c:pt>
                <c:pt idx="610">
                  <c:v>-1.0728678070658475</c:v>
                </c:pt>
                <c:pt idx="611">
                  <c:v>-2.1867926670657312</c:v>
                </c:pt>
                <c:pt idx="612">
                  <c:v>-3.1479549255762862</c:v>
                </c:pt>
                <c:pt idx="613">
                  <c:v>-6.8144079170656973</c:v>
                </c:pt>
                <c:pt idx="614">
                  <c:v>-8.2674337670658407</c:v>
                </c:pt>
                <c:pt idx="615">
                  <c:v>-9.8366365670657796</c:v>
                </c:pt>
                <c:pt idx="616">
                  <c:v>-11.316641717065634</c:v>
                </c:pt>
                <c:pt idx="617">
                  <c:v>-12.410533037065639</c:v>
                </c:pt>
                <c:pt idx="618">
                  <c:v>-13.605872770126823</c:v>
                </c:pt>
                <c:pt idx="619">
                  <c:v>-14.729878377065669</c:v>
                </c:pt>
                <c:pt idx="620">
                  <c:v>-15.609820573587402</c:v>
                </c:pt>
                <c:pt idx="621">
                  <c:v>-17.329390742065652</c:v>
                </c:pt>
                <c:pt idx="622">
                  <c:v>-17.498404517065559</c:v>
                </c:pt>
                <c:pt idx="623">
                  <c:v>-17.68737611706559</c:v>
                </c:pt>
                <c:pt idx="624">
                  <c:v>-17.679834994616762</c:v>
                </c:pt>
                <c:pt idx="625">
                  <c:v>-17.355280097065503</c:v>
                </c:pt>
                <c:pt idx="626">
                  <c:v>-17.015544447065643</c:v>
                </c:pt>
                <c:pt idx="627">
                  <c:v>-16.825676517065673</c:v>
                </c:pt>
                <c:pt idx="628">
                  <c:v>-16.730930227065713</c:v>
                </c:pt>
                <c:pt idx="629">
                  <c:v>-16.671713005954558</c:v>
                </c:pt>
                <c:pt idx="630">
                  <c:v>-15.68520323827777</c:v>
                </c:pt>
                <c:pt idx="631">
                  <c:v>-15.352898517065638</c:v>
                </c:pt>
                <c:pt idx="632">
                  <c:v>-14.729606247065675</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-7.1345951578819085</c:v>
                </c:pt>
                <c:pt idx="642">
                  <c:v>-6.2256350170655779</c:v>
                </c:pt>
                <c:pt idx="643">
                  <c:v>-5.1581249670658638</c:v>
                </c:pt>
                <c:pt idx="644">
                  <c:v>-3.919957567065623</c:v>
                </c:pt>
                <c:pt idx="645">
                  <c:v>-3.4345251170656597</c:v>
                </c:pt>
                <c:pt idx="646">
                  <c:v>0.35477219062667587</c:v>
                </c:pt>
                <c:pt idx="647">
                  <c:v>1.289968520296938</c:v>
                </c:pt>
                <c:pt idx="648">
                  <c:v>3.0777528210786871</c:v>
                </c:pt>
                <c:pt idx="649">
                  <c:v>4.5159313029343906</c:v>
                </c:pt>
                <c:pt idx="650">
                  <c:v>5.9901834529342484</c:v>
                </c:pt>
                <c:pt idx="651">
                  <c:v>7.1320116506111875</c:v>
                </c:pt>
                <c:pt idx="652">
                  <c:v>8.2938226629343159</c:v>
                </c:pt>
                <c:pt idx="653">
                  <c:v>8.7715032502813006</c:v>
                </c:pt>
                <c:pt idx="654">
                  <c:v>8.9819932162676643</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9.8198108929342531</c:v>
                </c:pt>
                <c:pt idx="670">
                  <c:v>9.7066346929342266</c:v>
                </c:pt>
                <c:pt idx="671">
                  <c:v>9.5838156329343036</c:v>
                </c:pt>
                <c:pt idx="672">
                  <c:v>8.839377190626605</c:v>
                </c:pt>
                <c:pt idx="673">
                  <c:v>8.6735191715941209</c:v>
                </c:pt>
                <c:pt idx="674">
                  <c:v>8.2353914829342685</c:v>
                </c:pt>
                <c:pt idx="675">
                  <c:v>7.8430411829343543</c:v>
                </c:pt>
                <c:pt idx="676">
                  <c:v>7.3029461429342604</c:v>
                </c:pt>
                <c:pt idx="677">
                  <c:v>6.9633922094647884</c:v>
                </c:pt>
                <c:pt idx="678">
                  <c:v>6.7545070929343805</c:v>
                </c:pt>
                <c:pt idx="679">
                  <c:v>6.5575524329342016</c:v>
                </c:pt>
                <c:pt idx="680">
                  <c:v>6.4893445175496538</c:v>
                </c:pt>
                <c:pt idx="681">
                  <c:v>5.1829938609563255</c:v>
                </c:pt>
                <c:pt idx="682">
                  <c:v>5.0265279029343901</c:v>
                </c:pt>
                <c:pt idx="683">
                  <c:v>5.0650831686484485</c:v>
                </c:pt>
                <c:pt idx="684">
                  <c:v>5.061297682934458</c:v>
                </c:pt>
                <c:pt idx="685">
                  <c:v>4.8695524429342498</c:v>
                </c:pt>
                <c:pt idx="686">
                  <c:v>4.6513139829343171</c:v>
                </c:pt>
                <c:pt idx="687">
                  <c:v>4.4561262465706619</c:v>
                </c:pt>
                <c:pt idx="688">
                  <c:v>3.833954327378859</c:v>
                </c:pt>
                <c:pt idx="689">
                  <c:v>3.6565727978279083</c:v>
                </c:pt>
                <c:pt idx="690">
                  <c:v>3.4928761429343922</c:v>
                </c:pt>
                <c:pt idx="691">
                  <c:v>3.2961897629342927</c:v>
                </c:pt>
                <c:pt idx="692">
                  <c:v>3.0178667329342375</c:v>
                </c:pt>
                <c:pt idx="693">
                  <c:v>2.7298804829343912</c:v>
                </c:pt>
                <c:pt idx="694">
                  <c:v>2.5369864033424108</c:v>
                </c:pt>
                <c:pt idx="695">
                  <c:v>2.3186470912676187</c:v>
                </c:pt>
                <c:pt idx="696">
                  <c:v>1.2876470450963211</c:v>
                </c:pt>
                <c:pt idx="697">
                  <c:v>1.2940093029343978</c:v>
                </c:pt>
                <c:pt idx="698">
                  <c:v>1.4316460229344568</c:v>
                </c:pt>
                <c:pt idx="699">
                  <c:v>1.6933418726250977</c:v>
                </c:pt>
                <c:pt idx="700">
                  <c:v>2.0289080429343378</c:v>
                </c:pt>
                <c:pt idx="701">
                  <c:v>2.2792336229342847</c:v>
                </c:pt>
                <c:pt idx="702">
                  <c:v>2.4210699829344122</c:v>
                </c:pt>
                <c:pt idx="703">
                  <c:v>2.5154328829341921</c:v>
                </c:pt>
                <c:pt idx="704">
                  <c:v>2.5340780579342663</c:v>
                </c:pt>
                <c:pt idx="705">
                  <c:v>1.7382591764124982</c:v>
                </c:pt>
                <c:pt idx="706">
                  <c:v>1.2997072529341811</c:v>
                </c:pt>
                <c:pt idx="707">
                  <c:v>0.83862696293448447</c:v>
                </c:pt>
                <c:pt idx="708">
                  <c:v>0.50279718905672088</c:v>
                </c:pt>
                <c:pt idx="709">
                  <c:v>0.17977514293437491</c:v>
                </c:pt>
                <c:pt idx="710">
                  <c:v>-3.8777667065673482E-2</c:v>
                </c:pt>
                <c:pt idx="711">
                  <c:v>-0.21329735110826709</c:v>
                </c:pt>
                <c:pt idx="712">
                  <c:v>1.2831754234746882</c:v>
                </c:pt>
                <c:pt idx="713">
                  <c:v>2.1105078107693798</c:v>
                </c:pt>
                <c:pt idx="714">
                  <c:v>3.4624903829342344</c:v>
                </c:pt>
                <c:pt idx="715">
                  <c:v>4.5519293229343338</c:v>
                </c:pt>
                <c:pt idx="716">
                  <c:v>5.6911572329343159</c:v>
                </c:pt>
                <c:pt idx="717">
                  <c:v>6.6248376929342871</c:v>
                </c:pt>
                <c:pt idx="718">
                  <c:v>8.0516631890567485</c:v>
                </c:pt>
                <c:pt idx="719">
                  <c:v>9.1442996829342409</c:v>
                </c:pt>
                <c:pt idx="720">
                  <c:v>9.3973388829342923</c:v>
                </c:pt>
                <c:pt idx="721">
                  <c:v>12.199330150791448</c:v>
                </c:pt>
                <c:pt idx="722">
                  <c:v>12.803608042934329</c:v>
                </c:pt>
                <c:pt idx="723">
                  <c:v>13.609771082934317</c:v>
                </c:pt>
                <c:pt idx="724">
                  <c:v>13.825333556403608</c:v>
                </c:pt>
                <c:pt idx="725">
                  <c:v>13.440114392934234</c:v>
                </c:pt>
                <c:pt idx="726">
                  <c:v>12.893975962934448</c:v>
                </c:pt>
                <c:pt idx="727">
                  <c:v>11.676882562934349</c:v>
                </c:pt>
                <c:pt idx="728">
                  <c:v>10.410604642934416</c:v>
                </c:pt>
                <c:pt idx="729">
                  <c:v>9.5612401727895229</c:v>
                </c:pt>
                <c:pt idx="730">
                  <c:v>7.1200848829343215</c:v>
                </c:pt>
                <c:pt idx="731">
                  <c:v>-0.33230242956568717</c:v>
                </c:pt>
                <c:pt idx="732">
                  <c:v>-2.2772902770657621</c:v>
                </c:pt>
                <c:pt idx="733">
                  <c:v>-3.9714557270657416</c:v>
                </c:pt>
                <c:pt idx="734">
                  <c:v>-5.4438563098368036</c:v>
                </c:pt>
                <c:pt idx="735">
                  <c:v>-7.0016874469627339</c:v>
                </c:pt>
                <c:pt idx="736">
                  <c:v>-8.3042448996743019</c:v>
                </c:pt>
                <c:pt idx="737">
                  <c:v>-14.745107992065599</c:v>
                </c:pt>
                <c:pt idx="738">
                  <c:v>-16.30099542706569</c:v>
                </c:pt>
                <c:pt idx="739">
                  <c:v>-17.800670586453229</c:v>
                </c:pt>
                <c:pt idx="740">
                  <c:v>-19.419605657065588</c:v>
                </c:pt>
                <c:pt idx="741">
                  <c:v>-20.741221517065714</c:v>
                </c:pt>
                <c:pt idx="742">
                  <c:v>-22.001407117065625</c:v>
                </c:pt>
                <c:pt idx="743">
                  <c:v>-22.486769157065869</c:v>
                </c:pt>
                <c:pt idx="744">
                  <c:v>-22.651697106756181</c:v>
                </c:pt>
                <c:pt idx="745">
                  <c:v>-22.916625117065678</c:v>
                </c:pt>
                <c:pt idx="746">
                  <c:v>-24.553350280701967</c:v>
                </c:pt>
                <c:pt idx="747">
                  <c:v>-24.307539807065634</c:v>
                </c:pt>
                <c:pt idx="748">
                  <c:v>-23.568411677065669</c:v>
                </c:pt>
                <c:pt idx="749">
                  <c:v>-22.213047027065684</c:v>
                </c:pt>
                <c:pt idx="750">
                  <c:v>-20.481323877065545</c:v>
                </c:pt>
                <c:pt idx="751">
                  <c:v>-18.854328535432956</c:v>
                </c:pt>
                <c:pt idx="752">
                  <c:v>-16.710224967065727</c:v>
                </c:pt>
                <c:pt idx="753">
                  <c:v>-15.204720577065569</c:v>
                </c:pt>
                <c:pt idx="754">
                  <c:v>-14.228722956351364</c:v>
                </c:pt>
                <c:pt idx="755">
                  <c:v>-10.651387974208546</c:v>
                </c:pt>
                <c:pt idx="756">
                  <c:v>-9.8101571170655877</c:v>
                </c:pt>
                <c:pt idx="757">
                  <c:v>-8.3835953670657215</c:v>
                </c:pt>
                <c:pt idx="758">
                  <c:v>-7.2680554538004705</c:v>
                </c:pt>
                <c:pt idx="759">
                  <c:v>-5.7023063670656455</c:v>
                </c:pt>
                <c:pt idx="760">
                  <c:v>-4.1279755570656658</c:v>
                </c:pt>
                <c:pt idx="761">
                  <c:v>-2.6263405270655653</c:v>
                </c:pt>
                <c:pt idx="762">
                  <c:v>-0.77579092351724965</c:v>
                </c:pt>
                <c:pt idx="763">
                  <c:v>4.3739307314193212</c:v>
                </c:pt>
                <c:pt idx="764">
                  <c:v>5.1633280079343704</c:v>
                </c:pt>
                <c:pt idx="765">
                  <c:v>5.9086691629344408</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10.054619561946664</c:v>
                </c:pt>
                <c:pt idx="777">
                  <c:v>9.6044656629341763</c:v>
                </c:pt>
                <c:pt idx="778">
                  <c:v>8.8238200391843513</c:v>
                </c:pt>
                <c:pt idx="779">
                  <c:v>6.0307094092501137</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-6.7339400914244347</c:v>
                </c:pt>
                <c:pt idx="789">
                  <c:v>-7.955020737065567</c:v>
                </c:pt>
                <c:pt idx="790">
                  <c:v>-8.9004902870654909</c:v>
                </c:pt>
                <c:pt idx="791">
                  <c:v>-9.4778971570656552</c:v>
                </c:pt>
                <c:pt idx="792">
                  <c:v>-9.6062710370657989</c:v>
                </c:pt>
                <c:pt idx="793">
                  <c:v>-9.522105647677801</c:v>
                </c:pt>
                <c:pt idx="794">
                  <c:v>-9.4125810953265123</c:v>
                </c:pt>
                <c:pt idx="795">
                  <c:v>-8.1208691802235613</c:v>
                </c:pt>
                <c:pt idx="796">
                  <c:v>-7.6967942370658671</c:v>
                </c:pt>
                <c:pt idx="797">
                  <c:v>-7.4588753170656048</c:v>
                </c:pt>
                <c:pt idx="798">
                  <c:v>-7.2012356370656221</c:v>
                </c:pt>
                <c:pt idx="799">
                  <c:v>-6.9055161995399885</c:v>
                </c:pt>
                <c:pt idx="800">
                  <c:v>-6.4299605070658288</c:v>
                </c:pt>
                <c:pt idx="801">
                  <c:v>-6.1413888888046895</c:v>
                </c:pt>
                <c:pt idx="802">
                  <c:v>-5.7753245494981229</c:v>
                </c:pt>
                <c:pt idx="803">
                  <c:v>-5.4225608070657421</c:v>
                </c:pt>
                <c:pt idx="804">
                  <c:v>-4.7133699640044195</c:v>
                </c:pt>
                <c:pt idx="805">
                  <c:v>-4.1153662170656276</c:v>
                </c:pt>
                <c:pt idx="806">
                  <c:v>-3.6586362970655841</c:v>
                </c:pt>
                <c:pt idx="807">
                  <c:v>-2.8952685170657833</c:v>
                </c:pt>
                <c:pt idx="808">
                  <c:v>-2.0896919370656093</c:v>
                </c:pt>
                <c:pt idx="809">
                  <c:v>-1.4118166531482204</c:v>
                </c:pt>
                <c:pt idx="810">
                  <c:v>-1.0959463670656633</c:v>
                </c:pt>
                <c:pt idx="811">
                  <c:v>1.3716848829342894</c:v>
                </c:pt>
                <c:pt idx="812">
                  <c:v>1.9018118229341496</c:v>
                </c:pt>
                <c:pt idx="813">
                  <c:v>2.6721179029343052</c:v>
                </c:pt>
                <c:pt idx="814">
                  <c:v>3.4575748929344203</c:v>
                </c:pt>
                <c:pt idx="815">
                  <c:v>4.3320171329343724</c:v>
                </c:pt>
                <c:pt idx="816">
                  <c:v>4.9118369447901102</c:v>
                </c:pt>
                <c:pt idx="817">
                  <c:v>5.3208834429342744</c:v>
                </c:pt>
                <c:pt idx="818">
                  <c:v>5.4763085029343959</c:v>
                </c:pt>
                <c:pt idx="819">
                  <c:v>5.4648718394560438</c:v>
                </c:pt>
                <c:pt idx="820">
                  <c:v>5.0474238131668985</c:v>
                </c:pt>
                <c:pt idx="821">
                  <c:v>5.0066666229342527</c:v>
                </c:pt>
                <c:pt idx="822">
                  <c:v>5.0508800079344471</c:v>
                </c:pt>
                <c:pt idx="823">
                  <c:v>5.1436882029343138</c:v>
                </c:pt>
                <c:pt idx="824">
                  <c:v>5.1673251829342632</c:v>
                </c:pt>
                <c:pt idx="825">
                  <c:v>5.1936531529343091</c:v>
                </c:pt>
                <c:pt idx="826">
                  <c:v>5.1304288529341884</c:v>
                </c:pt>
                <c:pt idx="827">
                  <c:v>5.0202262025220392</c:v>
                </c:pt>
                <c:pt idx="828">
                  <c:v>4.9405248829343327</c:v>
                </c:pt>
                <c:pt idx="829">
                  <c:v>4.4065539543628711</c:v>
                </c:pt>
                <c:pt idx="830">
                  <c:v>4.3408944729343384</c:v>
                </c:pt>
                <c:pt idx="831">
                  <c:v>4.2304003629342484</c:v>
                </c:pt>
                <c:pt idx="832">
                  <c:v>4.1620262929344083</c:v>
                </c:pt>
                <c:pt idx="833">
                  <c:v>4.115466448590837</c:v>
                </c:pt>
                <c:pt idx="834">
                  <c:v>4.0323350359954855</c:v>
                </c:pt>
                <c:pt idx="835">
                  <c:v>3.9316182829343518</c:v>
                </c:pt>
                <c:pt idx="836">
                  <c:v>3.8410636229342825</c:v>
                </c:pt>
                <c:pt idx="837">
                  <c:v>3.7369648829343451</c:v>
                </c:pt>
                <c:pt idx="838">
                  <c:v>3.1530095714590232</c:v>
                </c:pt>
                <c:pt idx="839">
                  <c:v>3.1222494853440113</c:v>
                </c:pt>
                <c:pt idx="840">
                  <c:v>2.5140243022890019</c:v>
                </c:pt>
                <c:pt idx="841">
                  <c:v>1.3000899029343742</c:v>
                </c:pt>
                <c:pt idx="842">
                  <c:v>0.11858556293434218</c:v>
                </c:pt>
                <c:pt idx="843">
                  <c:v>-0.96766669706556763</c:v>
                </c:pt>
                <c:pt idx="844">
                  <c:v>-2.0946643335605275</c:v>
                </c:pt>
                <c:pt idx="845">
                  <c:v>-2.8092824129840435</c:v>
                </c:pt>
                <c:pt idx="846">
                  <c:v>-3.4972137519863691</c:v>
                </c:pt>
                <c:pt idx="847">
                  <c:v>-3.3469010770656809</c:v>
                </c:pt>
                <c:pt idx="848">
                  <c:v>-3.2649303670656629</c:v>
                </c:pt>
                <c:pt idx="849">
                  <c:v>-3.1452863270656621</c:v>
                </c:pt>
                <c:pt idx="850">
                  <c:v>-2.9034839624265651</c:v>
                </c:pt>
                <c:pt idx="851">
                  <c:v>-2.6289132170655778</c:v>
                </c:pt>
                <c:pt idx="852">
                  <c:v>-2.5579538170656235</c:v>
                </c:pt>
                <c:pt idx="853">
                  <c:v>-2.4470351170658087</c:v>
                </c:pt>
                <c:pt idx="854">
                  <c:v>-2.2683696286936055</c:v>
                </c:pt>
                <c:pt idx="855">
                  <c:v>-1.4697739684172149</c:v>
                </c:pt>
                <c:pt idx="856">
                  <c:v>-1.0596010970656922</c:v>
                </c:pt>
                <c:pt idx="857">
                  <c:v>-0.2584118670655759</c:v>
                </c:pt>
                <c:pt idx="858">
                  <c:v>0.27099528293432235</c:v>
                </c:pt>
                <c:pt idx="859">
                  <c:v>0.47293492838889545</c:v>
                </c:pt>
                <c:pt idx="860">
                  <c:v>2.3040406236749615</c:v>
                </c:pt>
                <c:pt idx="861">
                  <c:v>3.3595714929342777</c:v>
                </c:pt>
                <c:pt idx="862">
                  <c:v>4.3992597229343948</c:v>
                </c:pt>
                <c:pt idx="863">
                  <c:v>5.4793889729343226</c:v>
                </c:pt>
                <c:pt idx="864">
                  <c:v>7.12797400793443</c:v>
                </c:pt>
                <c:pt idx="865">
                  <c:v>7.6710440620387015</c:v>
                </c:pt>
                <c:pt idx="866">
                  <c:v>9.7942545704343029</c:v>
                </c:pt>
                <c:pt idx="867">
                  <c:v>9.8895596329344908</c:v>
                </c:pt>
                <c:pt idx="868">
                  <c:v>9.646735522934236</c:v>
                </c:pt>
                <c:pt idx="869">
                  <c:v>9.2131411829343755</c:v>
                </c:pt>
                <c:pt idx="870">
                  <c:v>8.7768486148931686</c:v>
                </c:pt>
                <c:pt idx="871">
                  <c:v>8.0448174687929939</c:v>
                </c:pt>
                <c:pt idx="872">
                  <c:v>5.78860183030271</c:v>
                </c:pt>
                <c:pt idx="873">
                  <c:v>4.8911475629344352</c:v>
                </c:pt>
                <c:pt idx="874">
                  <c:v>4.0022251429341988</c:v>
                </c:pt>
                <c:pt idx="875">
                  <c:v>2.740771388089005</c:v>
                </c:pt>
                <c:pt idx="876">
                  <c:v>1.4845462329344186</c:v>
                </c:pt>
                <c:pt idx="877">
                  <c:v>0.22563842293436664</c:v>
                </c:pt>
                <c:pt idx="878">
                  <c:v>-1.7551493970658054</c:v>
                </c:pt>
                <c:pt idx="879">
                  <c:v>-3.6084219149379391</c:v>
                </c:pt>
                <c:pt idx="880">
                  <c:v>-8.3284257198054377</c:v>
                </c:pt>
                <c:pt idx="881">
                  <c:v>-8.4872289170656376</c:v>
                </c:pt>
                <c:pt idx="882">
                  <c:v>-8.5605491670656715</c:v>
                </c:pt>
                <c:pt idx="883">
                  <c:v>-8.7092821995399277</c:v>
                </c:pt>
                <c:pt idx="884">
                  <c:v>-8.6592626555271508</c:v>
                </c:pt>
                <c:pt idx="885">
                  <c:v>-8.5525879470655166</c:v>
                </c:pt>
                <c:pt idx="886">
                  <c:v>-8.9619462370659271</c:v>
                </c:pt>
                <c:pt idx="887">
                  <c:v>-9.2882296070655439</c:v>
                </c:pt>
                <c:pt idx="888">
                  <c:v>-8.9673603118709195</c:v>
                </c:pt>
                <c:pt idx="889">
                  <c:v>-7.7519499170658435</c:v>
                </c:pt>
                <c:pt idx="890">
                  <c:v>-5.7209561970655445</c:v>
                </c:pt>
                <c:pt idx="891">
                  <c:v>-4.8321000170656498</c:v>
                </c:pt>
                <c:pt idx="892">
                  <c:v>-4.2786852884942324</c:v>
                </c:pt>
                <c:pt idx="893">
                  <c:v>-1.4256151170656026</c:v>
                </c:pt>
                <c:pt idx="894">
                  <c:v>-0.44483927496038689</c:v>
                </c:pt>
                <c:pt idx="895">
                  <c:v>1.4686804329343914</c:v>
                </c:pt>
                <c:pt idx="896">
                  <c:v>3.0719456329341566</c:v>
                </c:pt>
                <c:pt idx="897">
                  <c:v>4.7824457829343414</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4.6020732074369368</c:v>
                </c:pt>
                <c:pt idx="5">
                  <c:v>4.6013021359979014</c:v>
                </c:pt>
                <c:pt idx="6">
                  <c:v>4.5943989017492575</c:v>
                </c:pt>
                <c:pt idx="7">
                  <c:v>4.6071004922845464</c:v>
                </c:pt>
                <c:pt idx="8">
                  <c:v>4.6082451750712039</c:v>
                </c:pt>
                <c:pt idx="9">
                  <c:v>4.6029763291999526</c:v>
                </c:pt>
                <c:pt idx="10">
                  <c:v>4.6043864407268487</c:v>
                </c:pt>
                <c:pt idx="11">
                  <c:v>4.6008970678346373</c:v>
                </c:pt>
                <c:pt idx="12">
                  <c:v>4.5952588605112465</c:v>
                </c:pt>
                <c:pt idx="13">
                  <c:v>4.5808550540255615</c:v>
                </c:pt>
                <c:pt idx="14">
                  <c:v>4.6064536354246632</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8.1400785643774984</c:v>
                </c:pt>
                <c:pt idx="28">
                  <c:v>7.8846092644699866</c:v>
                </c:pt>
                <c:pt idx="29">
                  <c:v>8.0302605820633186</c:v>
                </c:pt>
                <c:pt idx="30">
                  <c:v>8.5073082765081836</c:v>
                </c:pt>
                <c:pt idx="31">
                  <c:v>9.6388706492185872</c:v>
                </c:pt>
                <c:pt idx="32">
                  <c:v>11.565171294127449</c:v>
                </c:pt>
                <c:pt idx="33">
                  <c:v>13.868197245769579</c:v>
                </c:pt>
                <c:pt idx="34">
                  <c:v>16.199678676185833</c:v>
                </c:pt>
                <c:pt idx="35">
                  <c:v>18.010551097287205</c:v>
                </c:pt>
                <c:pt idx="36">
                  <c:v>19.213583582889733</c:v>
                </c:pt>
                <c:pt idx="37">
                  <c:v>19.66829781095003</c:v>
                </c:pt>
                <c:pt idx="38">
                  <c:v>18.968996026531407</c:v>
                </c:pt>
                <c:pt idx="39">
                  <c:v>17.153027828963229</c:v>
                </c:pt>
                <c:pt idx="40">
                  <c:v>14.446842979590002</c:v>
                </c:pt>
                <c:pt idx="41">
                  <c:v>11.147790576506496</c:v>
                </c:pt>
                <c:pt idx="42">
                  <c:v>7.6197692675579276</c:v>
                </c:pt>
                <c:pt idx="43">
                  <c:v>3.9782715064175282</c:v>
                </c:pt>
                <c:pt idx="44">
                  <c:v>0.45780246332871916</c:v>
                </c:pt>
                <c:pt idx="45">
                  <c:v>-2.4311749442520791</c:v>
                </c:pt>
                <c:pt idx="46">
                  <c:v>-4.5801027212998289</c:v>
                </c:pt>
                <c:pt idx="47">
                  <c:v>-6.4860219299433277</c:v>
                </c:pt>
                <c:pt idx="48">
                  <c:v>-8.4900962693293316</c:v>
                </c:pt>
                <c:pt idx="49">
                  <c:v>-10.134001073402143</c:v>
                </c:pt>
                <c:pt idx="50">
                  <c:v>-10.8922901928768</c:v>
                </c:pt>
                <c:pt idx="51">
                  <c:v>-10.970976097063074</c:v>
                </c:pt>
                <c:pt idx="52">
                  <c:v>-10.92185762644786</c:v>
                </c:pt>
                <c:pt idx="53">
                  <c:v>-10.59357262843622</c:v>
                </c:pt>
                <c:pt idx="54">
                  <c:v>-9.7850257627927668</c:v>
                </c:pt>
                <c:pt idx="55">
                  <c:v>-8.5952972714375164</c:v>
                </c:pt>
                <c:pt idx="56">
                  <c:v>-7.2895235625198493</c:v>
                </c:pt>
                <c:pt idx="57">
                  <c:v>-6.0797862596640897</c:v>
                </c:pt>
                <c:pt idx="58">
                  <c:v>-5.2742285883653892</c:v>
                </c:pt>
                <c:pt idx="59">
                  <c:v>-4.7790079993233361</c:v>
                </c:pt>
                <c:pt idx="60">
                  <c:v>-4.2870924629296923</c:v>
                </c:pt>
                <c:pt idx="61">
                  <c:v>-3.5638683203980577</c:v>
                </c:pt>
                <c:pt idx="62">
                  <c:v>-2.1337865346239653</c:v>
                </c:pt>
                <c:pt idx="63">
                  <c:v>0.19683095275331652</c:v>
                </c:pt>
                <c:pt idx="64">
                  <c:v>3.014024665868078</c:v>
                </c:pt>
                <c:pt idx="65">
                  <c:v>5.7404697452938178</c:v>
                </c:pt>
                <c:pt idx="66">
                  <c:v>7.9489291558840254</c:v>
                </c:pt>
                <c:pt idx="67">
                  <c:v>9.5148968721765925</c:v>
                </c:pt>
                <c:pt idx="68">
                  <c:v>10.817802432879802</c:v>
                </c:pt>
                <c:pt idx="69">
                  <c:v>12.146902603850918</c:v>
                </c:pt>
                <c:pt idx="70">
                  <c:v>13.086658465924188</c:v>
                </c:pt>
                <c:pt idx="71">
                  <c:v>13.539204488377933</c:v>
                </c:pt>
                <c:pt idx="72">
                  <c:v>13.439123547853502</c:v>
                </c:pt>
                <c:pt idx="73">
                  <c:v>12.847792179578622</c:v>
                </c:pt>
                <c:pt idx="74">
                  <c:v>11.902647753596156</c:v>
                </c:pt>
                <c:pt idx="75">
                  <c:v>10.38719884848067</c:v>
                </c:pt>
                <c:pt idx="76">
                  <c:v>8.2192941497339405</c:v>
                </c:pt>
                <c:pt idx="77">
                  <c:v>0.99283576969682452</c:v>
                </c:pt>
                <c:pt idx="78">
                  <c:v>-8.479429335229538</c:v>
                </c:pt>
                <c:pt idx="79">
                  <c:v>-10.291894404663367</c:v>
                </c:pt>
                <c:pt idx="80">
                  <c:v>-11.861683156450624</c:v>
                </c:pt>
                <c:pt idx="81">
                  <c:v>-13.296616653265152</c:v>
                </c:pt>
                <c:pt idx="82">
                  <c:v>-12.129639066689295</c:v>
                </c:pt>
                <c:pt idx="83">
                  <c:v>-9.8370320373891218</c:v>
                </c:pt>
                <c:pt idx="84">
                  <c:v>-7.1669854153503785</c:v>
                </c:pt>
                <c:pt idx="85">
                  <c:v>-4.5495723828377974</c:v>
                </c:pt>
                <c:pt idx="86">
                  <c:v>-2.2495746335097087</c:v>
                </c:pt>
                <c:pt idx="87">
                  <c:v>-0.17638743129614931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10.006634671869861</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1.9939478282122156</c:v>
                </c:pt>
                <c:pt idx="110">
                  <c:v>1.1466255991956729</c:v>
                </c:pt>
                <c:pt idx="111">
                  <c:v>-2.5670070680581203</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-2.8568248960101781</c:v>
                </c:pt>
                <c:pt idx="123">
                  <c:v>-1.9042083948577202</c:v>
                </c:pt>
                <c:pt idx="124">
                  <c:v>-1.0472274435538793</c:v>
                </c:pt>
                <c:pt idx="125">
                  <c:v>-0.28980287424617795</c:v>
                </c:pt>
                <c:pt idx="126">
                  <c:v>0.51822869156987494</c:v>
                </c:pt>
                <c:pt idx="127">
                  <c:v>1.8338072888230954</c:v>
                </c:pt>
                <c:pt idx="128">
                  <c:v>1.8363592751699958</c:v>
                </c:pt>
                <c:pt idx="129">
                  <c:v>1.5845852214399381</c:v>
                </c:pt>
                <c:pt idx="130">
                  <c:v>1.2468562726449037</c:v>
                </c:pt>
                <c:pt idx="131">
                  <c:v>1.0927014833713997</c:v>
                </c:pt>
                <c:pt idx="132">
                  <c:v>1.1241350764056661</c:v>
                </c:pt>
                <c:pt idx="133">
                  <c:v>1.0514670242241095</c:v>
                </c:pt>
                <c:pt idx="134">
                  <c:v>0.96856454069920517</c:v>
                </c:pt>
                <c:pt idx="135">
                  <c:v>0.37724888185937355</c:v>
                </c:pt>
                <c:pt idx="136">
                  <c:v>0.46390250527645155</c:v>
                </c:pt>
                <c:pt idx="137">
                  <c:v>0.5423466207661245</c:v>
                </c:pt>
                <c:pt idx="138">
                  <c:v>0.52307660806076228</c:v>
                </c:pt>
                <c:pt idx="139">
                  <c:v>0.51157069905794028</c:v>
                </c:pt>
                <c:pt idx="140">
                  <c:v>0.69528480156647343</c:v>
                </c:pt>
                <c:pt idx="141">
                  <c:v>1.3692372495724638</c:v>
                </c:pt>
                <c:pt idx="142">
                  <c:v>2.4275200404976447</c:v>
                </c:pt>
                <c:pt idx="143">
                  <c:v>3.2049778202594452</c:v>
                </c:pt>
                <c:pt idx="144">
                  <c:v>3.4468940896333877</c:v>
                </c:pt>
                <c:pt idx="145">
                  <c:v>4.1780466588353375</c:v>
                </c:pt>
                <c:pt idx="146">
                  <c:v>4.4573341185255178</c:v>
                </c:pt>
                <c:pt idx="147">
                  <c:v>4.6712678238343655</c:v>
                </c:pt>
                <c:pt idx="148">
                  <c:v>4.7946623059710092</c:v>
                </c:pt>
                <c:pt idx="149">
                  <c:v>4.2686579594759682</c:v>
                </c:pt>
                <c:pt idx="150">
                  <c:v>4.3727099340383564</c:v>
                </c:pt>
                <c:pt idx="151">
                  <c:v>5.4398235737767493</c:v>
                </c:pt>
                <c:pt idx="152">
                  <c:v>6.7929116513325685</c:v>
                </c:pt>
                <c:pt idx="153">
                  <c:v>7.8710008335131718</c:v>
                </c:pt>
                <c:pt idx="154">
                  <c:v>8.2459641411680682</c:v>
                </c:pt>
                <c:pt idx="155">
                  <c:v>8.0309614733086487</c:v>
                </c:pt>
                <c:pt idx="156">
                  <c:v>7.5966019299394274</c:v>
                </c:pt>
                <c:pt idx="157">
                  <c:v>6.3565601022646741</c:v>
                </c:pt>
                <c:pt idx="158">
                  <c:v>6.1937276525143972</c:v>
                </c:pt>
                <c:pt idx="159">
                  <c:v>6.4422497772896241</c:v>
                </c:pt>
                <c:pt idx="160">
                  <c:v>7.1082610489388571</c:v>
                </c:pt>
                <c:pt idx="161">
                  <c:v>7.9589768953900384</c:v>
                </c:pt>
                <c:pt idx="162">
                  <c:v>8.7538184552269058</c:v>
                </c:pt>
                <c:pt idx="163">
                  <c:v>8.3051605559037043</c:v>
                </c:pt>
                <c:pt idx="164">
                  <c:v>7.9918113602230694</c:v>
                </c:pt>
                <c:pt idx="165">
                  <c:v>7.7114474247742013</c:v>
                </c:pt>
                <c:pt idx="166">
                  <c:v>7.5214146383734777</c:v>
                </c:pt>
                <c:pt idx="167">
                  <c:v>7.2333154377985664</c:v>
                </c:pt>
                <c:pt idx="168">
                  <c:v>6.8971759499143781</c:v>
                </c:pt>
                <c:pt idx="169">
                  <c:v>6.7878341835673304</c:v>
                </c:pt>
                <c:pt idx="170">
                  <c:v>7.7544394054313983</c:v>
                </c:pt>
                <c:pt idx="171">
                  <c:v>8.6429298028147983</c:v>
                </c:pt>
                <c:pt idx="172">
                  <c:v>9.3437992674299579</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14.231939121800563</c:v>
                </c:pt>
                <c:pt idx="186">
                  <c:v>13.530150086050213</c:v>
                </c:pt>
                <c:pt idx="187">
                  <c:v>13.141628890838318</c:v>
                </c:pt>
                <c:pt idx="188">
                  <c:v>13.11201425307102</c:v>
                </c:pt>
                <c:pt idx="189">
                  <c:v>13.525060380862699</c:v>
                </c:pt>
                <c:pt idx="190">
                  <c:v>14.350155125263296</c:v>
                </c:pt>
                <c:pt idx="191">
                  <c:v>15.497111757780003</c:v>
                </c:pt>
                <c:pt idx="192">
                  <c:v>16.70113887070762</c:v>
                </c:pt>
                <c:pt idx="193">
                  <c:v>17.747808594550992</c:v>
                </c:pt>
                <c:pt idx="194">
                  <c:v>19.291997797329032</c:v>
                </c:pt>
                <c:pt idx="195">
                  <c:v>19.48517649297046</c:v>
                </c:pt>
                <c:pt idx="196">
                  <c:v>19.737905634819501</c:v>
                </c:pt>
                <c:pt idx="197">
                  <c:v>19.863328853894327</c:v>
                </c:pt>
                <c:pt idx="198">
                  <c:v>19.536021331843926</c:v>
                </c:pt>
                <c:pt idx="199">
                  <c:v>18.562636805719094</c:v>
                </c:pt>
                <c:pt idx="200">
                  <c:v>17.135245052004191</c:v>
                </c:pt>
                <c:pt idx="201">
                  <c:v>15.602708000168217</c:v>
                </c:pt>
                <c:pt idx="202">
                  <c:v>8.949910757786256</c:v>
                </c:pt>
                <c:pt idx="203">
                  <c:v>7.7620538141546316</c:v>
                </c:pt>
                <c:pt idx="204">
                  <c:v>6.1485700394295515</c:v>
                </c:pt>
                <c:pt idx="205">
                  <c:v>3.9473282000144141</c:v>
                </c:pt>
                <c:pt idx="206">
                  <c:v>1.3648105280803988</c:v>
                </c:pt>
                <c:pt idx="207">
                  <c:v>-5.9233230182330825</c:v>
                </c:pt>
                <c:pt idx="208">
                  <c:v>-7.627207507957344</c:v>
                </c:pt>
                <c:pt idx="209">
                  <c:v>-9.0690868518118268</c:v>
                </c:pt>
                <c:pt idx="210">
                  <c:v>-10.472726850361074</c:v>
                </c:pt>
                <c:pt idx="211">
                  <c:v>-11.658974070187314</c:v>
                </c:pt>
                <c:pt idx="212">
                  <c:v>-12.920588329391165</c:v>
                </c:pt>
                <c:pt idx="213">
                  <c:v>-14.20195124577916</c:v>
                </c:pt>
                <c:pt idx="214">
                  <c:v>-15.408161438947568</c:v>
                </c:pt>
                <c:pt idx="215">
                  <c:v>-16.566058820258831</c:v>
                </c:pt>
                <c:pt idx="216">
                  <c:v>-16.289616475867376</c:v>
                </c:pt>
                <c:pt idx="217">
                  <c:v>-15.646153157515403</c:v>
                </c:pt>
                <c:pt idx="218">
                  <c:v>-14.75708595065662</c:v>
                </c:pt>
                <c:pt idx="219">
                  <c:v>-13.860690406164364</c:v>
                </c:pt>
                <c:pt idx="220">
                  <c:v>-12.973882625882995</c:v>
                </c:pt>
                <c:pt idx="221">
                  <c:v>-12.074624169654568</c:v>
                </c:pt>
                <c:pt idx="222">
                  <c:v>-11.052083834547114</c:v>
                </c:pt>
                <c:pt idx="223">
                  <c:v>-9.6897601056331819</c:v>
                </c:pt>
                <c:pt idx="224">
                  <c:v>-2.72450030201593</c:v>
                </c:pt>
                <c:pt idx="225">
                  <c:v>-8.4397532862524813E-2</c:v>
                </c:pt>
                <c:pt idx="226">
                  <c:v>1.8578824155005549</c:v>
                </c:pt>
                <c:pt idx="227">
                  <c:v>2.7471864781416047</c:v>
                </c:pt>
                <c:pt idx="228">
                  <c:v>3.1845626504487399</c:v>
                </c:pt>
                <c:pt idx="229">
                  <c:v>4.0266606195511425</c:v>
                </c:pt>
                <c:pt idx="230">
                  <c:v>5.4467314610917583</c:v>
                </c:pt>
                <c:pt idx="231">
                  <c:v>6.9749267253123062</c:v>
                </c:pt>
                <c:pt idx="232">
                  <c:v>4.9898976664352546</c:v>
                </c:pt>
                <c:pt idx="233">
                  <c:v>4.1837526557862077</c:v>
                </c:pt>
                <c:pt idx="234">
                  <c:v>3.6956915469231442</c:v>
                </c:pt>
                <c:pt idx="235">
                  <c:v>3.8093085183992037</c:v>
                </c:pt>
                <c:pt idx="236">
                  <c:v>6.4197766619956127</c:v>
                </c:pt>
                <c:pt idx="237">
                  <c:v>6.8074886790046998</c:v>
                </c:pt>
                <c:pt idx="238">
                  <c:v>6.2549081233673975</c:v>
                </c:pt>
                <c:pt idx="239">
                  <c:v>5.5378757352671695</c:v>
                </c:pt>
                <c:pt idx="240">
                  <c:v>5.1302195581739465</c:v>
                </c:pt>
                <c:pt idx="241">
                  <c:v>4.9139317902221933</c:v>
                </c:pt>
                <c:pt idx="242">
                  <c:v>4.4922384911592896</c:v>
                </c:pt>
                <c:pt idx="243">
                  <c:v>3.290031282135947</c:v>
                </c:pt>
                <c:pt idx="244">
                  <c:v>-3.1065947445647892</c:v>
                </c:pt>
                <c:pt idx="245">
                  <c:v>-4.4302700757330973</c:v>
                </c:pt>
                <c:pt idx="246">
                  <c:v>-5.6332536875375805</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-5.1635688990724535</c:v>
                </c:pt>
                <c:pt idx="257">
                  <c:v>-1.7194686256088398</c:v>
                </c:pt>
                <c:pt idx="258">
                  <c:v>-1.6222515075124022</c:v>
                </c:pt>
                <c:pt idx="259">
                  <c:v>-1.1539159090813642</c:v>
                </c:pt>
                <c:pt idx="260">
                  <c:v>9.3519740832732727E-3</c:v>
                </c:pt>
                <c:pt idx="261">
                  <c:v>0.93392667825230569</c:v>
                </c:pt>
                <c:pt idx="262">
                  <c:v>2.0442544481791032</c:v>
                </c:pt>
                <c:pt idx="263">
                  <c:v>6.4309309870109095</c:v>
                </c:pt>
                <c:pt idx="264">
                  <c:v>8.0894860251029019</c:v>
                </c:pt>
                <c:pt idx="265">
                  <c:v>9.7327994865756153</c:v>
                </c:pt>
                <c:pt idx="266">
                  <c:v>11.36776334535196</c:v>
                </c:pt>
                <c:pt idx="267">
                  <c:v>13.05719986003392</c:v>
                </c:pt>
                <c:pt idx="268">
                  <c:v>14.656526599687815</c:v>
                </c:pt>
                <c:pt idx="269">
                  <c:v>15.981163014363275</c:v>
                </c:pt>
                <c:pt idx="270">
                  <c:v>17.110078385206371</c:v>
                </c:pt>
                <c:pt idx="271">
                  <c:v>19.841134988987289</c:v>
                </c:pt>
                <c:pt idx="272">
                  <c:v>20.461326183235201</c:v>
                </c:pt>
                <c:pt idx="273">
                  <c:v>20.770796286813198</c:v>
                </c:pt>
                <c:pt idx="274">
                  <c:v>20.752413971026925</c:v>
                </c:pt>
                <c:pt idx="275">
                  <c:v>20.31689318166239</c:v>
                </c:pt>
                <c:pt idx="276">
                  <c:v>19.328132533678019</c:v>
                </c:pt>
                <c:pt idx="277">
                  <c:v>17.927702116910787</c:v>
                </c:pt>
                <c:pt idx="278">
                  <c:v>16.128420830394866</c:v>
                </c:pt>
                <c:pt idx="279">
                  <c:v>13.746294761538838</c:v>
                </c:pt>
                <c:pt idx="280">
                  <c:v>-0.95661989951727899</c:v>
                </c:pt>
                <c:pt idx="281">
                  <c:v>-4.9913192690858068</c:v>
                </c:pt>
                <c:pt idx="282">
                  <c:v>-8.2024642536936323</c:v>
                </c:pt>
                <c:pt idx="283">
                  <c:v>-10.973982594553744</c:v>
                </c:pt>
                <c:pt idx="284">
                  <c:v>-13.661507215332566</c:v>
                </c:pt>
                <c:pt idx="285">
                  <c:v>-16.055586874146048</c:v>
                </c:pt>
                <c:pt idx="286">
                  <c:v>-21.034867027308636</c:v>
                </c:pt>
                <c:pt idx="287">
                  <c:v>-22.469852129996891</c:v>
                </c:pt>
                <c:pt idx="288">
                  <c:v>-23.688579479620167</c:v>
                </c:pt>
                <c:pt idx="289">
                  <c:v>-24.445264870677665</c:v>
                </c:pt>
                <c:pt idx="290">
                  <c:v>-24.87070855072287</c:v>
                </c:pt>
                <c:pt idx="291">
                  <c:v>-24.997441041170667</c:v>
                </c:pt>
                <c:pt idx="292">
                  <c:v>-24.522985137897336</c:v>
                </c:pt>
                <c:pt idx="293">
                  <c:v>-23.684772787522753</c:v>
                </c:pt>
                <c:pt idx="294">
                  <c:v>-23.045277050168689</c:v>
                </c:pt>
                <c:pt idx="295">
                  <c:v>-17.109916731034591</c:v>
                </c:pt>
                <c:pt idx="296">
                  <c:v>-15.734053745802003</c:v>
                </c:pt>
                <c:pt idx="297">
                  <c:v>-14.178675478907593</c:v>
                </c:pt>
                <c:pt idx="298">
                  <c:v>-11.866168617569615</c:v>
                </c:pt>
                <c:pt idx="299">
                  <c:v>-8.3691791537228557</c:v>
                </c:pt>
                <c:pt idx="300">
                  <c:v>5.7257555244972957</c:v>
                </c:pt>
                <c:pt idx="301">
                  <c:v>8.9708079112794028</c:v>
                </c:pt>
                <c:pt idx="302">
                  <c:v>12.220296629250271</c:v>
                </c:pt>
                <c:pt idx="303">
                  <c:v>14.776832792818482</c:v>
                </c:pt>
                <c:pt idx="304">
                  <c:v>16.759852391068932</c:v>
                </c:pt>
                <c:pt idx="305">
                  <c:v>18.664202325805149</c:v>
                </c:pt>
                <c:pt idx="306">
                  <c:v>20.748109434030024</c:v>
                </c:pt>
                <c:pt idx="307">
                  <c:v>22.658066195164977</c:v>
                </c:pt>
                <c:pt idx="308">
                  <c:v>19.865213378977344</c:v>
                </c:pt>
                <c:pt idx="309">
                  <c:v>15.474961150737668</c:v>
                </c:pt>
                <c:pt idx="310">
                  <c:v>10.72523788786402</c:v>
                </c:pt>
                <c:pt idx="311">
                  <c:v>6.7278618836508484</c:v>
                </c:pt>
                <c:pt idx="312">
                  <c:v>3.9990966701911197</c:v>
                </c:pt>
                <c:pt idx="313">
                  <c:v>2.2062231256450797</c:v>
                </c:pt>
                <c:pt idx="314">
                  <c:v>0.97365045133717965</c:v>
                </c:pt>
                <c:pt idx="315">
                  <c:v>-1.9635792829811294</c:v>
                </c:pt>
                <c:pt idx="316">
                  <c:v>-3.9025767942110434</c:v>
                </c:pt>
                <c:pt idx="317">
                  <c:v>-5.1915104440570845</c:v>
                </c:pt>
                <c:pt idx="318">
                  <c:v>-6.1198342390615084</c:v>
                </c:pt>
                <c:pt idx="319">
                  <c:v>-7.6277281201540603</c:v>
                </c:pt>
                <c:pt idx="320">
                  <c:v>-9.5542707055415139</c:v>
                </c:pt>
                <c:pt idx="321">
                  <c:v>-11.522706028530306</c:v>
                </c:pt>
                <c:pt idx="322">
                  <c:v>-13.412648514013274</c:v>
                </c:pt>
                <c:pt idx="323">
                  <c:v>-14.95480049903486</c:v>
                </c:pt>
                <c:pt idx="324">
                  <c:v>-15.404965517543957</c:v>
                </c:pt>
                <c:pt idx="325">
                  <c:v>-15.06550693717811</c:v>
                </c:pt>
                <c:pt idx="326">
                  <c:v>-14.785803101566984</c:v>
                </c:pt>
                <c:pt idx="327">
                  <c:v>-14.902601157758006</c:v>
                </c:pt>
                <c:pt idx="328">
                  <c:v>-14.8772593345535</c:v>
                </c:pt>
                <c:pt idx="329">
                  <c:v>-14.523380555247911</c:v>
                </c:pt>
                <c:pt idx="330">
                  <c:v>-11.768303845757844</c:v>
                </c:pt>
                <c:pt idx="331">
                  <c:v>-10.936291182201913</c:v>
                </c:pt>
                <c:pt idx="332">
                  <c:v>-10.026819012870646</c:v>
                </c:pt>
                <c:pt idx="333">
                  <c:v>-8.7972875182361729</c:v>
                </c:pt>
                <c:pt idx="334">
                  <c:v>-7.0455227953022108</c:v>
                </c:pt>
                <c:pt idx="335">
                  <c:v>-4.9345899945694214</c:v>
                </c:pt>
                <c:pt idx="336">
                  <c:v>-3.0906108876511098</c:v>
                </c:pt>
                <c:pt idx="337">
                  <c:v>6.0108250760861717</c:v>
                </c:pt>
                <c:pt idx="338">
                  <c:v>8.0633366458655047</c:v>
                </c:pt>
                <c:pt idx="339">
                  <c:v>9.6996154678390383</c:v>
                </c:pt>
                <c:pt idx="340">
                  <c:v>10.860451044749272</c:v>
                </c:pt>
                <c:pt idx="341">
                  <c:v>11.791197431961319</c:v>
                </c:pt>
                <c:pt idx="342">
                  <c:v>12.527896627033499</c:v>
                </c:pt>
                <c:pt idx="343">
                  <c:v>12.048351473918599</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2.7169654334124655</c:v>
                </c:pt>
                <c:pt idx="358">
                  <c:v>1.6164584509837869</c:v>
                </c:pt>
                <c:pt idx="359">
                  <c:v>-4.7394109641930982</c:v>
                </c:pt>
                <c:pt idx="360">
                  <c:v>-6.9039375272672956</c:v>
                </c:pt>
                <c:pt idx="361">
                  <c:v>-9.4855963408586916</c:v>
                </c:pt>
                <c:pt idx="362">
                  <c:v>-11.930337789475848</c:v>
                </c:pt>
                <c:pt idx="363">
                  <c:v>-13.699052916982126</c:v>
                </c:pt>
                <c:pt idx="364">
                  <c:v>-14.782782336570056</c:v>
                </c:pt>
                <c:pt idx="365">
                  <c:v>-15.624060379408107</c:v>
                </c:pt>
                <c:pt idx="366">
                  <c:v>-16.967199169417285</c:v>
                </c:pt>
                <c:pt idx="367">
                  <c:v>-17.351268902674114</c:v>
                </c:pt>
                <c:pt idx="368">
                  <c:v>-17.457274652848579</c:v>
                </c:pt>
                <c:pt idx="369">
                  <c:v>-17.304085348759731</c:v>
                </c:pt>
                <c:pt idx="370">
                  <c:v>-16.892198835307074</c:v>
                </c:pt>
                <c:pt idx="371">
                  <c:v>-16.393646024641971</c:v>
                </c:pt>
                <c:pt idx="372">
                  <c:v>-16.045558942188663</c:v>
                </c:pt>
                <c:pt idx="373">
                  <c:v>-15.54358435853136</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12.596426495269938</c:v>
                </c:pt>
                <c:pt idx="389">
                  <c:v>13.725052873220109</c:v>
                </c:pt>
                <c:pt idx="390">
                  <c:v>14.777841991213837</c:v>
                </c:pt>
                <c:pt idx="391">
                  <c:v>15.656364752031973</c:v>
                </c:pt>
                <c:pt idx="392">
                  <c:v>16.235281720253479</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6.2795002858786475</c:v>
                </c:pt>
                <c:pt idx="401">
                  <c:v>5.5561546234909063</c:v>
                </c:pt>
                <c:pt idx="402">
                  <c:v>5.0306207009389023</c:v>
                </c:pt>
                <c:pt idx="403">
                  <c:v>4.4469986383279805</c:v>
                </c:pt>
                <c:pt idx="404">
                  <c:v>0.21735126953173298</c:v>
                </c:pt>
                <c:pt idx="405">
                  <c:v>-1.5530358882833042</c:v>
                </c:pt>
                <c:pt idx="406">
                  <c:v>-3.3445595977219145</c:v>
                </c:pt>
                <c:pt idx="407">
                  <c:v>-5.2759009222381694</c:v>
                </c:pt>
                <c:pt idx="408">
                  <c:v>-7.5951702779824259</c:v>
                </c:pt>
                <c:pt idx="409">
                  <c:v>-9.6598727156450508</c:v>
                </c:pt>
                <c:pt idx="410">
                  <c:v>-11.29193943584845</c:v>
                </c:pt>
                <c:pt idx="411">
                  <c:v>-12.653438077910579</c:v>
                </c:pt>
                <c:pt idx="412">
                  <c:v>-13.44970760262991</c:v>
                </c:pt>
                <c:pt idx="413">
                  <c:v>-12.893115790729553</c:v>
                </c:pt>
                <c:pt idx="414">
                  <c:v>-12.483024858118764</c:v>
                </c:pt>
                <c:pt idx="415">
                  <c:v>-12.333403037724434</c:v>
                </c:pt>
                <c:pt idx="416">
                  <c:v>-12.058193163023191</c:v>
                </c:pt>
                <c:pt idx="417">
                  <c:v>-11.600199229905456</c:v>
                </c:pt>
                <c:pt idx="418">
                  <c:v>-10.925376843472169</c:v>
                </c:pt>
                <c:pt idx="419">
                  <c:v>-10.253084662671425</c:v>
                </c:pt>
                <c:pt idx="420">
                  <c:v>-7.7190714273463072</c:v>
                </c:pt>
                <c:pt idx="421">
                  <c:v>-6.8355211919530827</c:v>
                </c:pt>
                <c:pt idx="422">
                  <c:v>-5.9502716054943336</c:v>
                </c:pt>
                <c:pt idx="423">
                  <c:v>-5.1026897533983515</c:v>
                </c:pt>
                <c:pt idx="424">
                  <c:v>-4.3926269300514065</c:v>
                </c:pt>
                <c:pt idx="425">
                  <c:v>-3.6372247038659848</c:v>
                </c:pt>
                <c:pt idx="426">
                  <c:v>-2.9881782371044494</c:v>
                </c:pt>
                <c:pt idx="427">
                  <c:v>-2.0244757318011466</c:v>
                </c:pt>
                <c:pt idx="428">
                  <c:v>-1.6305221076873977</c:v>
                </c:pt>
                <c:pt idx="429">
                  <c:v>-1.2048084074970118</c:v>
                </c:pt>
                <c:pt idx="430">
                  <c:v>-0.77182677890185403</c:v>
                </c:pt>
                <c:pt idx="431">
                  <c:v>-0.12650731869743501</c:v>
                </c:pt>
                <c:pt idx="432">
                  <c:v>0.79266538885701643</c:v>
                </c:pt>
                <c:pt idx="433">
                  <c:v>1.8887329380526701</c:v>
                </c:pt>
                <c:pt idx="434">
                  <c:v>3.3521955658479072</c:v>
                </c:pt>
                <c:pt idx="435">
                  <c:v>6.3357962512968271</c:v>
                </c:pt>
                <c:pt idx="436">
                  <c:v>7.4475290670268777</c:v>
                </c:pt>
                <c:pt idx="437">
                  <c:v>8.2598257065246514</c:v>
                </c:pt>
                <c:pt idx="438">
                  <c:v>8.949018279734716</c:v>
                </c:pt>
                <c:pt idx="439">
                  <c:v>9.6716944134219709</c:v>
                </c:pt>
                <c:pt idx="440">
                  <c:v>10.509270190165863</c:v>
                </c:pt>
                <c:pt idx="441">
                  <c:v>11.457923663779908</c:v>
                </c:pt>
                <c:pt idx="442">
                  <c:v>12.292586288951824</c:v>
                </c:pt>
                <c:pt idx="443">
                  <c:v>12.885115065279226</c:v>
                </c:pt>
                <c:pt idx="444">
                  <c:v>13.604008564313109</c:v>
                </c:pt>
                <c:pt idx="445">
                  <c:v>14.227225684145342</c:v>
                </c:pt>
                <c:pt idx="446">
                  <c:v>14.565474410336234</c:v>
                </c:pt>
                <c:pt idx="447">
                  <c:v>14.740805062766471</c:v>
                </c:pt>
                <c:pt idx="448">
                  <c:v>14.830853366092043</c:v>
                </c:pt>
                <c:pt idx="449">
                  <c:v>14.91869597366165</c:v>
                </c:pt>
                <c:pt idx="450">
                  <c:v>14.961671068573398</c:v>
                </c:pt>
                <c:pt idx="451">
                  <c:v>14.953129689343353</c:v>
                </c:pt>
                <c:pt idx="452">
                  <c:v>14.90425467702652</c:v>
                </c:pt>
                <c:pt idx="453">
                  <c:v>14.759431595761058</c:v>
                </c:pt>
                <c:pt idx="454">
                  <c:v>14.40176904343727</c:v>
                </c:pt>
                <c:pt idx="455">
                  <c:v>13.774324340072749</c:v>
                </c:pt>
                <c:pt idx="456">
                  <c:v>12.847068634872516</c:v>
                </c:pt>
                <c:pt idx="457">
                  <c:v>11.708140662052143</c:v>
                </c:pt>
                <c:pt idx="458">
                  <c:v>10.484576627804557</c:v>
                </c:pt>
                <c:pt idx="459">
                  <c:v>9.2256474677454463</c:v>
                </c:pt>
                <c:pt idx="460">
                  <c:v>7.9350879293129708</c:v>
                </c:pt>
                <c:pt idx="461">
                  <c:v>3.5339346432669489</c:v>
                </c:pt>
                <c:pt idx="462">
                  <c:v>2.9702017926983357</c:v>
                </c:pt>
                <c:pt idx="463">
                  <c:v>2.4574651835297723</c:v>
                </c:pt>
                <c:pt idx="464">
                  <c:v>2.1986835833842635</c:v>
                </c:pt>
                <c:pt idx="465">
                  <c:v>2.1478289545729754</c:v>
                </c:pt>
                <c:pt idx="466">
                  <c:v>2.1394769233649065</c:v>
                </c:pt>
                <c:pt idx="467">
                  <c:v>2.0643141066435082</c:v>
                </c:pt>
                <c:pt idx="468">
                  <c:v>-3.1625705733247571</c:v>
                </c:pt>
                <c:pt idx="469">
                  <c:v>-3.8632050035414238</c:v>
                </c:pt>
                <c:pt idx="470">
                  <c:v>-4.1604103640997803</c:v>
                </c:pt>
                <c:pt idx="471">
                  <c:v>-4.4052957167059219</c:v>
                </c:pt>
                <c:pt idx="472">
                  <c:v>-4.8439237867969211</c:v>
                </c:pt>
                <c:pt idx="473">
                  <c:v>-5.6159751303212113</c:v>
                </c:pt>
                <c:pt idx="474">
                  <c:v>-7.6498272731046484</c:v>
                </c:pt>
                <c:pt idx="475">
                  <c:v>-7.6313648164321819</c:v>
                </c:pt>
                <c:pt idx="476">
                  <c:v>-7.7804341504136403</c:v>
                </c:pt>
                <c:pt idx="477">
                  <c:v>-8.1448350638085429</c:v>
                </c:pt>
                <c:pt idx="478">
                  <c:v>-8.6418181452204035</c:v>
                </c:pt>
                <c:pt idx="479">
                  <c:v>-9.1333780564312956</c:v>
                </c:pt>
                <c:pt idx="480">
                  <c:v>-9.5180928631097572</c:v>
                </c:pt>
                <c:pt idx="481">
                  <c:v>-9.5054512454299385</c:v>
                </c:pt>
                <c:pt idx="482">
                  <c:v>-8.899084354062138</c:v>
                </c:pt>
                <c:pt idx="483">
                  <c:v>-9.0073419417149019</c:v>
                </c:pt>
                <c:pt idx="484">
                  <c:v>-9.2834200093506496</c:v>
                </c:pt>
                <c:pt idx="485">
                  <c:v>-9.6005951734403006</c:v>
                </c:pt>
                <c:pt idx="486">
                  <c:v>-10.025208606046364</c:v>
                </c:pt>
                <c:pt idx="487">
                  <c:v>-10.52036939298765</c:v>
                </c:pt>
                <c:pt idx="488">
                  <c:v>-10.763477985717753</c:v>
                </c:pt>
                <c:pt idx="489">
                  <c:v>-10.74856145969834</c:v>
                </c:pt>
                <c:pt idx="490">
                  <c:v>-11.218137875828624</c:v>
                </c:pt>
                <c:pt idx="491">
                  <c:v>-11.426730335261002</c:v>
                </c:pt>
                <c:pt idx="492">
                  <c:v>-11.270155989419493</c:v>
                </c:pt>
                <c:pt idx="493">
                  <c:v>-10.891201005377141</c:v>
                </c:pt>
                <c:pt idx="494">
                  <c:v>-10.562137365800123</c:v>
                </c:pt>
                <c:pt idx="495">
                  <c:v>-10.377763846472719</c:v>
                </c:pt>
                <c:pt idx="496">
                  <c:v>-10.417814254381925</c:v>
                </c:pt>
                <c:pt idx="497">
                  <c:v>-10.481540222902106</c:v>
                </c:pt>
                <c:pt idx="498">
                  <c:v>-10.332935645348169</c:v>
                </c:pt>
                <c:pt idx="499">
                  <c:v>-10.446144664803295</c:v>
                </c:pt>
                <c:pt idx="500">
                  <c:v>-10.438687312485456</c:v>
                </c:pt>
                <c:pt idx="501">
                  <c:v>-10.489538222638229</c:v>
                </c:pt>
                <c:pt idx="502">
                  <c:v>-10.571247320333118</c:v>
                </c:pt>
                <c:pt idx="503">
                  <c:v>-10.485251595915098</c:v>
                </c:pt>
                <c:pt idx="504">
                  <c:v>-10.130654280708853</c:v>
                </c:pt>
                <c:pt idx="505">
                  <c:v>-9.5828248426037277</c:v>
                </c:pt>
                <c:pt idx="506">
                  <c:v>-6.8680790341247189</c:v>
                </c:pt>
                <c:pt idx="507">
                  <c:v>-5.447318938747884</c:v>
                </c:pt>
                <c:pt idx="508">
                  <c:v>-3.8749684106759585</c:v>
                </c:pt>
                <c:pt idx="509">
                  <c:v>-2.2874075066683357</c:v>
                </c:pt>
                <c:pt idx="510">
                  <c:v>-0.56276303641675463</c:v>
                </c:pt>
                <c:pt idx="511">
                  <c:v>1.3911482687569081</c:v>
                </c:pt>
                <c:pt idx="512">
                  <c:v>3.2703017115359558</c:v>
                </c:pt>
                <c:pt idx="513">
                  <c:v>4.8819510350023734</c:v>
                </c:pt>
                <c:pt idx="514">
                  <c:v>6.4282256059989038</c:v>
                </c:pt>
                <c:pt idx="515">
                  <c:v>9.8706445430210472</c:v>
                </c:pt>
                <c:pt idx="516">
                  <c:v>11.643680524087214</c:v>
                </c:pt>
                <c:pt idx="517">
                  <c:v>13.105067647121146</c:v>
                </c:pt>
                <c:pt idx="518">
                  <c:v>14.190311699103049</c:v>
                </c:pt>
                <c:pt idx="519">
                  <c:v>14.996886765024097</c:v>
                </c:pt>
                <c:pt idx="520">
                  <c:v>15.56859742832526</c:v>
                </c:pt>
                <c:pt idx="521">
                  <c:v>16.058433855135483</c:v>
                </c:pt>
                <c:pt idx="522">
                  <c:v>16.551235342955525</c:v>
                </c:pt>
                <c:pt idx="523">
                  <c:v>16.809430153960371</c:v>
                </c:pt>
                <c:pt idx="524">
                  <c:v>16.75138690282963</c:v>
                </c:pt>
                <c:pt idx="525">
                  <c:v>16.909932896611529</c:v>
                </c:pt>
                <c:pt idx="526">
                  <c:v>16.984585649983906</c:v>
                </c:pt>
                <c:pt idx="527">
                  <c:v>16.90289324830696</c:v>
                </c:pt>
                <c:pt idx="528">
                  <c:v>16.872827362708527</c:v>
                </c:pt>
                <c:pt idx="529">
                  <c:v>16.89882852684093</c:v>
                </c:pt>
                <c:pt idx="530">
                  <c:v>16.85848669752712</c:v>
                </c:pt>
                <c:pt idx="531">
                  <c:v>16.686140989546153</c:v>
                </c:pt>
                <c:pt idx="532">
                  <c:v>14.534245115849131</c:v>
                </c:pt>
                <c:pt idx="533">
                  <c:v>13.165992934517686</c:v>
                </c:pt>
                <c:pt idx="534">
                  <c:v>11.653866916433374</c:v>
                </c:pt>
                <c:pt idx="535">
                  <c:v>10.28219356923765</c:v>
                </c:pt>
                <c:pt idx="536">
                  <c:v>9.1181944763768499</c:v>
                </c:pt>
                <c:pt idx="537">
                  <c:v>7.6204753383633745</c:v>
                </c:pt>
                <c:pt idx="538">
                  <c:v>5.2523801073472205</c:v>
                </c:pt>
                <c:pt idx="539">
                  <c:v>2.6695742796928252</c:v>
                </c:pt>
                <c:pt idx="540">
                  <c:v>-3.1691222425586036</c:v>
                </c:pt>
                <c:pt idx="541">
                  <c:v>-5.1015104074016762</c:v>
                </c:pt>
                <c:pt idx="542">
                  <c:v>-6.9623040740187285</c:v>
                </c:pt>
                <c:pt idx="543">
                  <c:v>-8.6596364391632452</c:v>
                </c:pt>
                <c:pt idx="544">
                  <c:v>-10.031605002313068</c:v>
                </c:pt>
                <c:pt idx="545">
                  <c:v>-11.29773356121234</c:v>
                </c:pt>
                <c:pt idx="546">
                  <c:v>-12.51721374946418</c:v>
                </c:pt>
                <c:pt idx="547">
                  <c:v>-13.67556647672016</c:v>
                </c:pt>
                <c:pt idx="548">
                  <c:v>-14.834125020343038</c:v>
                </c:pt>
                <c:pt idx="549">
                  <c:v>-16.61194554892279</c:v>
                </c:pt>
                <c:pt idx="550">
                  <c:v>-17.437185396897767</c:v>
                </c:pt>
                <c:pt idx="551">
                  <c:v>-18.307850556312754</c:v>
                </c:pt>
                <c:pt idx="552">
                  <c:v>-19.000757765848437</c:v>
                </c:pt>
                <c:pt idx="553">
                  <c:v>-19.628157086400471</c:v>
                </c:pt>
                <c:pt idx="554">
                  <c:v>-20.248051091528492</c:v>
                </c:pt>
                <c:pt idx="555">
                  <c:v>-20.632480851645553</c:v>
                </c:pt>
                <c:pt idx="556">
                  <c:v>-20.901547805989157</c:v>
                </c:pt>
                <c:pt idx="557">
                  <c:v>-21.123475526757133</c:v>
                </c:pt>
                <c:pt idx="558">
                  <c:v>-20.11631708122443</c:v>
                </c:pt>
                <c:pt idx="559">
                  <c:v>-18.780386721083296</c:v>
                </c:pt>
                <c:pt idx="560">
                  <c:v>-17.458094882676889</c:v>
                </c:pt>
                <c:pt idx="561">
                  <c:v>-16.226311854128006</c:v>
                </c:pt>
                <c:pt idx="562">
                  <c:v>-15.136126236172629</c:v>
                </c:pt>
                <c:pt idx="563">
                  <c:v>-13.911292393867306</c:v>
                </c:pt>
                <c:pt idx="564">
                  <c:v>-12.158568408809868</c:v>
                </c:pt>
                <c:pt idx="565">
                  <c:v>-9.7813280501580628</c:v>
                </c:pt>
                <c:pt idx="566">
                  <c:v>-2.7036087265106232</c:v>
                </c:pt>
                <c:pt idx="567">
                  <c:v>-1.1482378969333396</c:v>
                </c:pt>
                <c:pt idx="568">
                  <c:v>0.25690481912428753</c:v>
                </c:pt>
                <c:pt idx="569">
                  <c:v>1.8813769760985661</c:v>
                </c:pt>
                <c:pt idx="570">
                  <c:v>3.4780320493130832</c:v>
                </c:pt>
                <c:pt idx="571">
                  <c:v>4.8774036065178725</c:v>
                </c:pt>
                <c:pt idx="572">
                  <c:v>5.962839985243173</c:v>
                </c:pt>
                <c:pt idx="573">
                  <c:v>7.084824146521095</c:v>
                </c:pt>
                <c:pt idx="574">
                  <c:v>10.638811861528295</c:v>
                </c:pt>
                <c:pt idx="575">
                  <c:v>12.185826485893003</c:v>
                </c:pt>
                <c:pt idx="576">
                  <c:v>13.494134498556734</c:v>
                </c:pt>
                <c:pt idx="577">
                  <c:v>14.449673561764058</c:v>
                </c:pt>
                <c:pt idx="578">
                  <c:v>14.607176357986702</c:v>
                </c:pt>
                <c:pt idx="579">
                  <c:v>14.621172174505968</c:v>
                </c:pt>
                <c:pt idx="580">
                  <c:v>15.170185512067278</c:v>
                </c:pt>
                <c:pt idx="581">
                  <c:v>15.925227711392408</c:v>
                </c:pt>
                <c:pt idx="582">
                  <c:v>16.452601340061264</c:v>
                </c:pt>
                <c:pt idx="583">
                  <c:v>16.978361678048227</c:v>
                </c:pt>
                <c:pt idx="584">
                  <c:v>16.835068862720817</c:v>
                </c:pt>
                <c:pt idx="585">
                  <c:v>16.789562803266566</c:v>
                </c:pt>
                <c:pt idx="586">
                  <c:v>16.895240704360873</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11.395235580449606</c:v>
                </c:pt>
                <c:pt idx="598">
                  <c:v>10.377797244870123</c:v>
                </c:pt>
                <c:pt idx="599">
                  <c:v>6.0033297874629232</c:v>
                </c:pt>
                <c:pt idx="600">
                  <c:v>4.9598005279781461</c:v>
                </c:pt>
                <c:pt idx="601">
                  <c:v>4.5158687638215484</c:v>
                </c:pt>
                <c:pt idx="602">
                  <c:v>4.3297786282282491</c:v>
                </c:pt>
                <c:pt idx="603">
                  <c:v>4.1924761354486435</c:v>
                </c:pt>
                <c:pt idx="604">
                  <c:v>4.0647445401072622</c:v>
                </c:pt>
                <c:pt idx="605">
                  <c:v>3.9059219616094962</c:v>
                </c:pt>
                <c:pt idx="606">
                  <c:v>3.3190178081180903</c:v>
                </c:pt>
                <c:pt idx="607">
                  <c:v>2.9077745087578286</c:v>
                </c:pt>
                <c:pt idx="608">
                  <c:v>2.04811745139168</c:v>
                </c:pt>
                <c:pt idx="609">
                  <c:v>0.72253103329357915</c:v>
                </c:pt>
                <c:pt idx="610">
                  <c:v>-0.71235040230128344</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-14.857614192680682</c:v>
                </c:pt>
                <c:pt idx="620">
                  <c:v>-15.919580504625253</c:v>
                </c:pt>
                <c:pt idx="621">
                  <c:v>-16.821649963152034</c:v>
                </c:pt>
                <c:pt idx="622">
                  <c:v>-17.442747902957784</c:v>
                </c:pt>
                <c:pt idx="623">
                  <c:v>-18.19862338536171</c:v>
                </c:pt>
                <c:pt idx="624">
                  <c:v>-18.269490392550122</c:v>
                </c:pt>
                <c:pt idx="625">
                  <c:v>-18.041515677637079</c:v>
                </c:pt>
                <c:pt idx="626">
                  <c:v>-17.684786129153906</c:v>
                </c:pt>
                <c:pt idx="627">
                  <c:v>-17.489516788498577</c:v>
                </c:pt>
                <c:pt idx="628">
                  <c:v>-17.397595191956679</c:v>
                </c:pt>
                <c:pt idx="629">
                  <c:v>-17.323376231487529</c:v>
                </c:pt>
                <c:pt idx="630">
                  <c:v>-16.554879773753271</c:v>
                </c:pt>
                <c:pt idx="631">
                  <c:v>-16.140794850079807</c:v>
                </c:pt>
                <c:pt idx="632">
                  <c:v>-15.642721670476408</c:v>
                </c:pt>
                <c:pt idx="633">
                  <c:v>-15.130085313306719</c:v>
                </c:pt>
                <c:pt idx="634">
                  <c:v>-14.817244131918372</c:v>
                </c:pt>
                <c:pt idx="635">
                  <c:v>-14.578513842228244</c:v>
                </c:pt>
                <c:pt idx="636">
                  <c:v>-14.199911295947103</c:v>
                </c:pt>
                <c:pt idx="637">
                  <c:v>-13.468758062698953</c:v>
                </c:pt>
                <c:pt idx="638">
                  <c:v>-12.305643934681646</c:v>
                </c:pt>
                <c:pt idx="639">
                  <c:v>-10.220092724032487</c:v>
                </c:pt>
                <c:pt idx="640">
                  <c:v>-9.607578662411667</c:v>
                </c:pt>
                <c:pt idx="641">
                  <c:v>-9.0042222148660205</c:v>
                </c:pt>
                <c:pt idx="642">
                  <c:v>-8.3317469849954904</c:v>
                </c:pt>
                <c:pt idx="643">
                  <c:v>-7.4456143309680698</c:v>
                </c:pt>
                <c:pt idx="644">
                  <c:v>-6.3760501165908474</c:v>
                </c:pt>
                <c:pt idx="645">
                  <c:v>-5.1122624911930732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9.8831102453842448</c:v>
                </c:pt>
                <c:pt idx="658">
                  <c:v>10.145677667604701</c:v>
                </c:pt>
                <c:pt idx="659">
                  <c:v>10.284291120331725</c:v>
                </c:pt>
                <c:pt idx="660">
                  <c:v>10.301785359743901</c:v>
                </c:pt>
                <c:pt idx="661">
                  <c:v>10.314043727920279</c:v>
                </c:pt>
                <c:pt idx="662">
                  <c:v>10.630602277709915</c:v>
                </c:pt>
                <c:pt idx="663">
                  <c:v>11.41351969329375</c:v>
                </c:pt>
                <c:pt idx="664">
                  <c:v>11.900828342983246</c:v>
                </c:pt>
                <c:pt idx="665">
                  <c:v>11.92414918910336</c:v>
                </c:pt>
                <c:pt idx="666">
                  <c:v>11.612752516833504</c:v>
                </c:pt>
                <c:pt idx="667">
                  <c:v>11.080036010631868</c:v>
                </c:pt>
                <c:pt idx="668">
                  <c:v>10.600163084327788</c:v>
                </c:pt>
                <c:pt idx="669">
                  <c:v>10.342470975245874</c:v>
                </c:pt>
                <c:pt idx="670">
                  <c:v>10.186531836997235</c:v>
                </c:pt>
                <c:pt idx="671">
                  <c:v>10.00502092584197</c:v>
                </c:pt>
                <c:pt idx="672">
                  <c:v>9.7752888791464247</c:v>
                </c:pt>
                <c:pt idx="673">
                  <c:v>9.4801260487138421</c:v>
                </c:pt>
                <c:pt idx="674">
                  <c:v>8.0393713334516956</c:v>
                </c:pt>
                <c:pt idx="675">
                  <c:v>7.5883148234739455</c:v>
                </c:pt>
                <c:pt idx="676">
                  <c:v>7.1706413943015797</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4.6647149213718739</c:v>
                </c:pt>
                <c:pt idx="686">
                  <c:v>4.5269657342205694</c:v>
                </c:pt>
                <c:pt idx="687">
                  <c:v>4.2499596146314094</c:v>
                </c:pt>
                <c:pt idx="688">
                  <c:v>4.003540315374158</c:v>
                </c:pt>
                <c:pt idx="689">
                  <c:v>3.3094411998828224</c:v>
                </c:pt>
                <c:pt idx="690">
                  <c:v>3.1036532161236465</c:v>
                </c:pt>
                <c:pt idx="691">
                  <c:v>2.9604261982852336</c:v>
                </c:pt>
                <c:pt idx="692">
                  <c:v>2.7556145521224287</c:v>
                </c:pt>
                <c:pt idx="693">
                  <c:v>2.4761430947250855</c:v>
                </c:pt>
                <c:pt idx="694">
                  <c:v>2.1868023175410372</c:v>
                </c:pt>
                <c:pt idx="695">
                  <c:v>1.9438061952593118</c:v>
                </c:pt>
                <c:pt idx="696">
                  <c:v>1.6537151597404431</c:v>
                </c:pt>
                <c:pt idx="697">
                  <c:v>1.417096157413779</c:v>
                </c:pt>
                <c:pt idx="698">
                  <c:v>1.3473898270383131</c:v>
                </c:pt>
                <c:pt idx="699">
                  <c:v>1.5355600967433378</c:v>
                </c:pt>
                <c:pt idx="700">
                  <c:v>1.7295762494679945</c:v>
                </c:pt>
                <c:pt idx="701">
                  <c:v>1.9193296811316418</c:v>
                </c:pt>
                <c:pt idx="702">
                  <c:v>2.0593695809213584</c:v>
                </c:pt>
                <c:pt idx="703">
                  <c:v>2.1861378919167889</c:v>
                </c:pt>
                <c:pt idx="704">
                  <c:v>2.2605055228368252</c:v>
                </c:pt>
                <c:pt idx="705">
                  <c:v>1.2542934379591473</c:v>
                </c:pt>
                <c:pt idx="706">
                  <c:v>0.75411147539499335</c:v>
                </c:pt>
                <c:pt idx="707">
                  <c:v>0.26938812819733482</c:v>
                </c:pt>
                <c:pt idx="708">
                  <c:v>-8.6667432396694929E-2</c:v>
                </c:pt>
                <c:pt idx="709">
                  <c:v>-0.32762041742468356</c:v>
                </c:pt>
                <c:pt idx="710">
                  <c:v>-0.52488811964920501</c:v>
                </c:pt>
                <c:pt idx="711">
                  <c:v>-0.74730776581935676</c:v>
                </c:pt>
                <c:pt idx="712">
                  <c:v>-0.75544419072264157</c:v>
                </c:pt>
                <c:pt idx="713">
                  <c:v>-0.33926224719199638</c:v>
                </c:pt>
                <c:pt idx="714">
                  <c:v>1.3096061312417093</c:v>
                </c:pt>
                <c:pt idx="715">
                  <c:v>2.4024634915274397</c:v>
                </c:pt>
                <c:pt idx="716">
                  <c:v>3.5713896931279976</c:v>
                </c:pt>
                <c:pt idx="717">
                  <c:v>4.7086088949136373</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13.322509147860229</c:v>
                </c:pt>
                <c:pt idx="727">
                  <c:v>12.444020234423952</c:v>
                </c:pt>
                <c:pt idx="728">
                  <c:v>11.233158985994738</c:v>
                </c:pt>
                <c:pt idx="729">
                  <c:v>9.3894977864367668</c:v>
                </c:pt>
                <c:pt idx="730">
                  <c:v>2.350371042711092</c:v>
                </c:pt>
                <c:pt idx="731">
                  <c:v>9.710169108015515E-2</c:v>
                </c:pt>
                <c:pt idx="732">
                  <c:v>-1.858631301436134</c:v>
                </c:pt>
                <c:pt idx="733">
                  <c:v>-3.7491789416795767</c:v>
                </c:pt>
                <c:pt idx="734">
                  <c:v>-5.5467725643425334</c:v>
                </c:pt>
                <c:pt idx="735">
                  <c:v>-7.0379625348008972</c:v>
                </c:pt>
                <c:pt idx="736">
                  <c:v>-8.5447241223110399</c:v>
                </c:pt>
                <c:pt idx="737">
                  <c:v>-10.360442183173644</c:v>
                </c:pt>
                <c:pt idx="738">
                  <c:v>-12.555173815923409</c:v>
                </c:pt>
                <c:pt idx="739">
                  <c:v>-16.803182953020126</c:v>
                </c:pt>
                <c:pt idx="740">
                  <c:v>-18.46043576811492</c:v>
                </c:pt>
                <c:pt idx="741">
                  <c:v>-20.079608912549162</c:v>
                </c:pt>
                <c:pt idx="742">
                  <c:v>-21.721781277084546</c:v>
                </c:pt>
                <c:pt idx="743">
                  <c:v>-23.069138391925087</c:v>
                </c:pt>
                <c:pt idx="744">
                  <c:v>-23.782724378627915</c:v>
                </c:pt>
                <c:pt idx="745">
                  <c:v>-24.01701929525305</c:v>
                </c:pt>
                <c:pt idx="746">
                  <c:v>-24.461960888648846</c:v>
                </c:pt>
                <c:pt idx="747">
                  <c:v>-25.255263379192769</c:v>
                </c:pt>
                <c:pt idx="748">
                  <c:v>-25.711822972584788</c:v>
                </c:pt>
                <c:pt idx="749">
                  <c:v>-25.032902169085531</c:v>
                </c:pt>
                <c:pt idx="750">
                  <c:v>-23.774828072819524</c:v>
                </c:pt>
                <c:pt idx="751">
                  <c:v>-22.026090793289598</c:v>
                </c:pt>
                <c:pt idx="752">
                  <c:v>-20.00557573322547</c:v>
                </c:pt>
                <c:pt idx="753">
                  <c:v>-18.031989840474608</c:v>
                </c:pt>
                <c:pt idx="754">
                  <c:v>-16.261237495211912</c:v>
                </c:pt>
                <c:pt idx="755">
                  <c:v>-14.672628081275747</c:v>
                </c:pt>
                <c:pt idx="756">
                  <c:v>-10.591646211526289</c:v>
                </c:pt>
                <c:pt idx="757">
                  <c:v>-9.1307491925107911</c:v>
                </c:pt>
                <c:pt idx="758">
                  <c:v>-7.8613272681757245</c:v>
                </c:pt>
                <c:pt idx="759">
                  <c:v>-6.4747642603713302</c:v>
                </c:pt>
                <c:pt idx="760">
                  <c:v>-4.8529754570490038</c:v>
                </c:pt>
                <c:pt idx="761">
                  <c:v>-3.118814560117869</c:v>
                </c:pt>
                <c:pt idx="762">
                  <c:v>-1.3251159666655659</c:v>
                </c:pt>
                <c:pt idx="763">
                  <c:v>0.60731947826478538</c:v>
                </c:pt>
                <c:pt idx="764">
                  <c:v>5.2330332206255861</c:v>
                </c:pt>
                <c:pt idx="765">
                  <c:v>6.0735288498788274</c:v>
                </c:pt>
                <c:pt idx="766">
                  <c:v>6.9826933713630179</c:v>
                </c:pt>
                <c:pt idx="767">
                  <c:v>8.1157732982705184</c:v>
                </c:pt>
                <c:pt idx="768">
                  <c:v>9.1355726025731059</c:v>
                </c:pt>
                <c:pt idx="769">
                  <c:v>9.9895938052366233</c:v>
                </c:pt>
                <c:pt idx="770">
                  <c:v>10.625191705413368</c:v>
                </c:pt>
                <c:pt idx="771">
                  <c:v>10.984356747572548</c:v>
                </c:pt>
                <c:pt idx="772">
                  <c:v>10.394675553001122</c:v>
                </c:pt>
                <c:pt idx="773">
                  <c:v>10.131688833056581</c:v>
                </c:pt>
                <c:pt idx="774">
                  <c:v>10.215096902362054</c:v>
                </c:pt>
                <c:pt idx="775">
                  <c:v>10.491629405250523</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3.7884393117634287</c:v>
                </c:pt>
                <c:pt idx="784">
                  <c:v>2.3088939980117678</c:v>
                </c:pt>
                <c:pt idx="785">
                  <c:v>0.67158275499967601</c:v>
                </c:pt>
                <c:pt idx="786">
                  <c:v>-1.0078822147309836</c:v>
                </c:pt>
                <c:pt idx="787">
                  <c:v>-2.5729437167026958</c:v>
                </c:pt>
                <c:pt idx="788">
                  <c:v>-8.9881223965184187</c:v>
                </c:pt>
                <c:pt idx="789">
                  <c:v>-10.106479053814581</c:v>
                </c:pt>
                <c:pt idx="790">
                  <c:v>-10.90554956322158</c:v>
                </c:pt>
                <c:pt idx="791">
                  <c:v>-11.198869456834068</c:v>
                </c:pt>
                <c:pt idx="792">
                  <c:v>-11.134391256813299</c:v>
                </c:pt>
                <c:pt idx="793">
                  <c:v>-11.008647170629402</c:v>
                </c:pt>
                <c:pt idx="794">
                  <c:v>-10.829534111218765</c:v>
                </c:pt>
                <c:pt idx="795">
                  <c:v>-9.708727692740311</c:v>
                </c:pt>
                <c:pt idx="796">
                  <c:v>-9.2441892241418184</c:v>
                </c:pt>
                <c:pt idx="797">
                  <c:v>-8.9050232794364508</c:v>
                </c:pt>
                <c:pt idx="798">
                  <c:v>-8.5858831458135114</c:v>
                </c:pt>
                <c:pt idx="799">
                  <c:v>-8.1829633047033212</c:v>
                </c:pt>
                <c:pt idx="800">
                  <c:v>-7.746967134172472</c:v>
                </c:pt>
                <c:pt idx="801">
                  <c:v>-7.3549361324190645</c:v>
                </c:pt>
                <c:pt idx="802">
                  <c:v>-7.129512872615936</c:v>
                </c:pt>
                <c:pt idx="803">
                  <c:v>-6.9029418374682558</c:v>
                </c:pt>
                <c:pt idx="804">
                  <c:v>-5.8485081617043733</c:v>
                </c:pt>
                <c:pt idx="805">
                  <c:v>-5.1394583313023281</c:v>
                </c:pt>
                <c:pt idx="806">
                  <c:v>-4.4230787972289525</c:v>
                </c:pt>
                <c:pt idx="807">
                  <c:v>-3.6918713778134418</c:v>
                </c:pt>
                <c:pt idx="808">
                  <c:v>-2.9893301105624945</c:v>
                </c:pt>
                <c:pt idx="809">
                  <c:v>-2.27570784796605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5.9094707843434371</c:v>
                </c:pt>
                <c:pt idx="820">
                  <c:v>5.9085812755268945</c:v>
                </c:pt>
                <c:pt idx="821">
                  <c:v>5.766784437639239</c:v>
                </c:pt>
                <c:pt idx="822">
                  <c:v>5.4529219858519582</c:v>
                </c:pt>
                <c:pt idx="823">
                  <c:v>5.2583949308270785</c:v>
                </c:pt>
                <c:pt idx="824">
                  <c:v>5.1414036609167475</c:v>
                </c:pt>
                <c:pt idx="825">
                  <c:v>5.1391335052504985</c:v>
                </c:pt>
                <c:pt idx="826">
                  <c:v>5.2301242703313964</c:v>
                </c:pt>
                <c:pt idx="827">
                  <c:v>5.1728344886730611</c:v>
                </c:pt>
                <c:pt idx="828">
                  <c:v>4.9782578098337114</c:v>
                </c:pt>
                <c:pt idx="829">
                  <c:v>4.7494949859541533</c:v>
                </c:pt>
                <c:pt idx="830">
                  <c:v>4.4169986261094865</c:v>
                </c:pt>
                <c:pt idx="831">
                  <c:v>4.073852862983955</c:v>
                </c:pt>
                <c:pt idx="832">
                  <c:v>3.9743357545755202</c:v>
                </c:pt>
                <c:pt idx="833">
                  <c:v>3.9301704233098715</c:v>
                </c:pt>
                <c:pt idx="834">
                  <c:v>3.9270006084070732</c:v>
                </c:pt>
                <c:pt idx="835">
                  <c:v>3.8959335309127709</c:v>
                </c:pt>
                <c:pt idx="836">
                  <c:v>3.8100068672963392</c:v>
                </c:pt>
                <c:pt idx="837">
                  <c:v>3.7186877693302192</c:v>
                </c:pt>
                <c:pt idx="838">
                  <c:v>3.5624851375615521</c:v>
                </c:pt>
                <c:pt idx="839">
                  <c:v>2.595785924705396</c:v>
                </c:pt>
                <c:pt idx="840">
                  <c:v>1.8602581829668472</c:v>
                </c:pt>
                <c:pt idx="841">
                  <c:v>0.74120196251772152</c:v>
                </c:pt>
                <c:pt idx="842">
                  <c:v>-0.44567128209145335</c:v>
                </c:pt>
                <c:pt idx="843">
                  <c:v>-1.6758483054934599</c:v>
                </c:pt>
                <c:pt idx="844">
                  <c:v>-2.7908030732369866</c:v>
                </c:pt>
                <c:pt idx="845">
                  <c:v>-3.6478567281100012</c:v>
                </c:pt>
                <c:pt idx="846">
                  <c:v>-4.2721748744364367</c:v>
                </c:pt>
                <c:pt idx="847">
                  <c:v>-4.6728469761817095</c:v>
                </c:pt>
                <c:pt idx="848">
                  <c:v>-3.7121968065275608</c:v>
                </c:pt>
                <c:pt idx="849">
                  <c:v>-3.4990434503314134</c:v>
                </c:pt>
                <c:pt idx="850">
                  <c:v>-3.2537271886796217</c:v>
                </c:pt>
                <c:pt idx="851">
                  <c:v>-3.0265051606130813</c:v>
                </c:pt>
                <c:pt idx="852">
                  <c:v>-2.930755167150366</c:v>
                </c:pt>
                <c:pt idx="853">
                  <c:v>-2.0312441457046591</c:v>
                </c:pt>
                <c:pt idx="854">
                  <c:v>-1.3626697127601219</c:v>
                </c:pt>
                <c:pt idx="855">
                  <c:v>-0.65367801485699406</c:v>
                </c:pt>
                <c:pt idx="856">
                  <c:v>-7.2282750440678029E-2</c:v>
                </c:pt>
                <c:pt idx="857">
                  <c:v>0.31941964332264761</c:v>
                </c:pt>
                <c:pt idx="858">
                  <c:v>0.58600648008768896</c:v>
                </c:pt>
                <c:pt idx="859">
                  <c:v>2.244695076837079</c:v>
                </c:pt>
                <c:pt idx="860">
                  <c:v>3.2416357870443475</c:v>
                </c:pt>
                <c:pt idx="861">
                  <c:v>4.2551696449847904</c:v>
                </c:pt>
                <c:pt idx="862">
                  <c:v>5.425283111332611</c:v>
                </c:pt>
                <c:pt idx="863">
                  <c:v>6.893594559195825</c:v>
                </c:pt>
                <c:pt idx="864">
                  <c:v>7.9804608759693574</c:v>
                </c:pt>
                <c:pt idx="865">
                  <c:v>9.5303409923638469</c:v>
                </c:pt>
                <c:pt idx="866">
                  <c:v>9.9733832619334759</c:v>
                </c:pt>
                <c:pt idx="867">
                  <c:v>10.342615623474302</c:v>
                </c:pt>
                <c:pt idx="868">
                  <c:v>10.286642830353996</c:v>
                </c:pt>
                <c:pt idx="869">
                  <c:v>9.9304619737341682</c:v>
                </c:pt>
                <c:pt idx="870">
                  <c:v>9.5520907431928759</c:v>
                </c:pt>
                <c:pt idx="871">
                  <c:v>8.9254280205973515</c:v>
                </c:pt>
                <c:pt idx="872">
                  <c:v>8.0970467030046507</c:v>
                </c:pt>
                <c:pt idx="873">
                  <c:v>0.5445015454492641</c:v>
                </c:pt>
                <c:pt idx="874">
                  <c:v>-1.2780617309994668</c:v>
                </c:pt>
                <c:pt idx="875">
                  <c:v>-3.3670192328786608</c:v>
                </c:pt>
                <c:pt idx="876">
                  <c:v>-5.178269439332106</c:v>
                </c:pt>
                <c:pt idx="877">
                  <c:v>-8.025077562541183</c:v>
                </c:pt>
                <c:pt idx="878">
                  <c:v>-8.7011740069276851</c:v>
                </c:pt>
                <c:pt idx="879">
                  <c:v>-9.0205138856383087</c:v>
                </c:pt>
                <c:pt idx="880">
                  <c:v>-9.1273231696230912</c:v>
                </c:pt>
                <c:pt idx="881">
                  <c:v>-9.3491586069462205</c:v>
                </c:pt>
                <c:pt idx="882">
                  <c:v>-9.4557845382973387</c:v>
                </c:pt>
                <c:pt idx="883">
                  <c:v>-9.6220140395495548</c:v>
                </c:pt>
                <c:pt idx="884">
                  <c:v>-9.8778021954547928</c:v>
                </c:pt>
                <c:pt idx="885">
                  <c:v>-10.095074762848384</c:v>
                </c:pt>
                <c:pt idx="886">
                  <c:v>-9.8629670245775287</c:v>
                </c:pt>
                <c:pt idx="887">
                  <c:v>-10.352757461447464</c:v>
                </c:pt>
                <c:pt idx="888">
                  <c:v>-10.16952412836547</c:v>
                </c:pt>
                <c:pt idx="889">
                  <c:v>-8.7781978984159252</c:v>
                </c:pt>
                <c:pt idx="890">
                  <c:v>-6.9963982534076914</c:v>
                </c:pt>
                <c:pt idx="891">
                  <c:v>-5.4840334822664314</c:v>
                </c:pt>
                <c:pt idx="892">
                  <c:v>-4.2985058608147506</c:v>
                </c:pt>
                <c:pt idx="893">
                  <c:v>-3.1682630047610187</c:v>
                </c:pt>
                <c:pt idx="894">
                  <c:v>0.13889743999524756</c:v>
                </c:pt>
                <c:pt idx="895">
                  <c:v>2.2120624061484864</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96736896"/>
        <c:axId val="19673843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967368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738432"/>
        <c:crosses val="autoZero"/>
        <c:auto val="1"/>
        <c:lblAlgn val="ctr"/>
        <c:lblOffset val="100"/>
      </c:catAx>
      <c:valAx>
        <c:axId val="19673843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7368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-1.3216634984303595</c:v>
                </c:pt>
                <c:pt idx="5">
                  <c:v>-1.3199329984303598</c:v>
                </c:pt>
                <c:pt idx="6">
                  <c:v>-1.3079281330457135</c:v>
                </c:pt>
                <c:pt idx="7">
                  <c:v>-1.3048028884303449</c:v>
                </c:pt>
                <c:pt idx="8">
                  <c:v>-1.3013944884303454</c:v>
                </c:pt>
                <c:pt idx="9">
                  <c:v>-1.2980908984303519</c:v>
                </c:pt>
                <c:pt idx="10">
                  <c:v>-1.2956518784303412</c:v>
                </c:pt>
                <c:pt idx="11">
                  <c:v>-1.294472898430286</c:v>
                </c:pt>
                <c:pt idx="12">
                  <c:v>-1.2939314667847768</c:v>
                </c:pt>
                <c:pt idx="13">
                  <c:v>-1.297590843791234</c:v>
                </c:pt>
                <c:pt idx="14">
                  <c:v>-1.29988758843038</c:v>
                </c:pt>
                <c:pt idx="15">
                  <c:v>-1.3018152584303579</c:v>
                </c:pt>
                <c:pt idx="16">
                  <c:v>-1.3037463584303792</c:v>
                </c:pt>
                <c:pt idx="17">
                  <c:v>-1.3063453249610175</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-1.3539241184303266</c:v>
                </c:pt>
                <c:pt idx="41">
                  <c:v>-1.3538263216626938</c:v>
                </c:pt>
                <c:pt idx="42">
                  <c:v>-1.3537202884303579</c:v>
                </c:pt>
                <c:pt idx="43">
                  <c:v>-1.3536429870667281</c:v>
                </c:pt>
                <c:pt idx="44">
                  <c:v>-1.352752721321965</c:v>
                </c:pt>
                <c:pt idx="45">
                  <c:v>-1.3522877584302733</c:v>
                </c:pt>
                <c:pt idx="46">
                  <c:v>-1.3518245135818958</c:v>
                </c:pt>
                <c:pt idx="47">
                  <c:v>-1.3511804984303311</c:v>
                </c:pt>
                <c:pt idx="48">
                  <c:v>-1.3505031384304047</c:v>
                </c:pt>
                <c:pt idx="49">
                  <c:v>-1.3494645884302998</c:v>
                </c:pt>
                <c:pt idx="50">
                  <c:v>-1.348677058430312</c:v>
                </c:pt>
                <c:pt idx="51">
                  <c:v>-1.3474817352724444</c:v>
                </c:pt>
                <c:pt idx="52">
                  <c:v>-1.344735710551618</c:v>
                </c:pt>
                <c:pt idx="53">
                  <c:v>-1.3442195684303202</c:v>
                </c:pt>
                <c:pt idx="54">
                  <c:v>-1.343794268430335</c:v>
                </c:pt>
                <c:pt idx="55">
                  <c:v>-1.3435666584303316</c:v>
                </c:pt>
                <c:pt idx="56">
                  <c:v>-1.3438950994404648</c:v>
                </c:pt>
                <c:pt idx="57">
                  <c:v>-1.3446079584303305</c:v>
                </c:pt>
                <c:pt idx="58">
                  <c:v>-1.3451252484302572</c:v>
                </c:pt>
                <c:pt idx="59">
                  <c:v>-1.3455699884303478</c:v>
                </c:pt>
                <c:pt idx="60">
                  <c:v>-1.3457939984303651</c:v>
                </c:pt>
                <c:pt idx="61">
                  <c:v>-1.3465269522765553</c:v>
                </c:pt>
                <c:pt idx="62">
                  <c:v>-1.3467406788426857</c:v>
                </c:pt>
                <c:pt idx="63">
                  <c:v>-1.3469730484303355</c:v>
                </c:pt>
                <c:pt idx="64">
                  <c:v>-1.3471964184303218</c:v>
                </c:pt>
                <c:pt idx="65">
                  <c:v>-1.3474491584304498</c:v>
                </c:pt>
                <c:pt idx="66">
                  <c:v>-1.3476939384303819</c:v>
                </c:pt>
                <c:pt idx="67">
                  <c:v>-1.347890287090121</c:v>
                </c:pt>
                <c:pt idx="68">
                  <c:v>-1.3480894562616621</c:v>
                </c:pt>
                <c:pt idx="69">
                  <c:v>-1.3486709984303786</c:v>
                </c:pt>
                <c:pt idx="70">
                  <c:v>-1.3487781784302739</c:v>
                </c:pt>
                <c:pt idx="71">
                  <c:v>-1.348808938430416</c:v>
                </c:pt>
                <c:pt idx="72">
                  <c:v>-1.3488205392467396</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-1.3465108045528154</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-1.3184464255137502</c:v>
                </c:pt>
                <c:pt idx="92">
                  <c:v>-1.315406468430389</c:v>
                </c:pt>
                <c:pt idx="93">
                  <c:v>-1.3130956184303797</c:v>
                </c:pt>
                <c:pt idx="94">
                  <c:v>-1.3109909284303995</c:v>
                </c:pt>
                <c:pt idx="95">
                  <c:v>-1.3092828584304144</c:v>
                </c:pt>
                <c:pt idx="96">
                  <c:v>-1.3074306891520058</c:v>
                </c:pt>
                <c:pt idx="97">
                  <c:v>-1.3059669884303262</c:v>
                </c:pt>
                <c:pt idx="98">
                  <c:v>-1.3045331684303541</c:v>
                </c:pt>
                <c:pt idx="99">
                  <c:v>-1.3033174984303599</c:v>
                </c:pt>
                <c:pt idx="100">
                  <c:v>-1.3021858368142549</c:v>
                </c:pt>
                <c:pt idx="101">
                  <c:v>-1.301107328430348</c:v>
                </c:pt>
                <c:pt idx="102">
                  <c:v>-1.3000807684304121</c:v>
                </c:pt>
                <c:pt idx="103">
                  <c:v>-1.2987473184303653</c:v>
                </c:pt>
                <c:pt idx="104">
                  <c:v>-1.297635225234407</c:v>
                </c:pt>
                <c:pt idx="105">
                  <c:v>-1.2963679184303345</c:v>
                </c:pt>
                <c:pt idx="106">
                  <c:v>-1.295350358430305</c:v>
                </c:pt>
                <c:pt idx="107">
                  <c:v>-1.2944306584303138</c:v>
                </c:pt>
                <c:pt idx="108">
                  <c:v>-1.2935898084303332</c:v>
                </c:pt>
                <c:pt idx="109">
                  <c:v>-1.2929303759813777</c:v>
                </c:pt>
                <c:pt idx="110">
                  <c:v>-1.2922932884303706</c:v>
                </c:pt>
                <c:pt idx="111">
                  <c:v>-1.2917691884303777</c:v>
                </c:pt>
                <c:pt idx="112">
                  <c:v>-1.2914619984303626</c:v>
                </c:pt>
                <c:pt idx="113">
                  <c:v>-1.2902695215073123</c:v>
                </c:pt>
                <c:pt idx="114">
                  <c:v>-1.289960875981393</c:v>
                </c:pt>
                <c:pt idx="115">
                  <c:v>-1.2895859484304</c:v>
                </c:pt>
                <c:pt idx="116">
                  <c:v>-1.2892658984304064</c:v>
                </c:pt>
                <c:pt idx="117">
                  <c:v>-1.2889728884303153</c:v>
                </c:pt>
                <c:pt idx="118">
                  <c:v>-1.2887177275969821</c:v>
                </c:pt>
                <c:pt idx="119">
                  <c:v>-1.2884719384303907</c:v>
                </c:pt>
                <c:pt idx="120">
                  <c:v>-1.2882730690185951</c:v>
                </c:pt>
                <c:pt idx="121">
                  <c:v>-1.2882635758951793</c:v>
                </c:pt>
                <c:pt idx="122">
                  <c:v>-1.2900299884303619</c:v>
                </c:pt>
                <c:pt idx="123">
                  <c:v>-1.2937853592551676</c:v>
                </c:pt>
                <c:pt idx="124">
                  <c:v>-1.2997263684303548</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-1.3846128734303575</c:v>
                </c:pt>
                <c:pt idx="138">
                  <c:v>-1.391199473840139</c:v>
                </c:pt>
                <c:pt idx="139">
                  <c:v>-1.392976908430434</c:v>
                </c:pt>
                <c:pt idx="140">
                  <c:v>-1.3949528484304221</c:v>
                </c:pt>
                <c:pt idx="141">
                  <c:v>-1.3966922684303782</c:v>
                </c:pt>
                <c:pt idx="142">
                  <c:v>-1.3983705184303621</c:v>
                </c:pt>
                <c:pt idx="143">
                  <c:v>-1.3997704255136725</c:v>
                </c:pt>
                <c:pt idx="144">
                  <c:v>-1.4011676584304007</c:v>
                </c:pt>
                <c:pt idx="145">
                  <c:v>-1.4022713707707695</c:v>
                </c:pt>
                <c:pt idx="146">
                  <c:v>-1.4078759698589423</c:v>
                </c:pt>
                <c:pt idx="147">
                  <c:v>-1.4095905757499505</c:v>
                </c:pt>
                <c:pt idx="148">
                  <c:v>-1.4114431884303538</c:v>
                </c:pt>
                <c:pt idx="149">
                  <c:v>-1.4137462884303227</c:v>
                </c:pt>
                <c:pt idx="150">
                  <c:v>-1.4157370084303538</c:v>
                </c:pt>
                <c:pt idx="151">
                  <c:v>-1.4175706376055133</c:v>
                </c:pt>
                <c:pt idx="152">
                  <c:v>-1.4192304084303218</c:v>
                </c:pt>
                <c:pt idx="153">
                  <c:v>-1.4210568084304498</c:v>
                </c:pt>
                <c:pt idx="154">
                  <c:v>-1.421930387319247</c:v>
                </c:pt>
                <c:pt idx="155">
                  <c:v>-1.4268680539859333</c:v>
                </c:pt>
                <c:pt idx="156">
                  <c:v>-1.4283211668514184</c:v>
                </c:pt>
                <c:pt idx="157">
                  <c:v>-1.4310024004922679</c:v>
                </c:pt>
                <c:pt idx="158">
                  <c:v>-1.433903488430337</c:v>
                </c:pt>
                <c:pt idx="159">
                  <c:v>-1.4362145984303318</c:v>
                </c:pt>
                <c:pt idx="160">
                  <c:v>-1.4385601546803386</c:v>
                </c:pt>
                <c:pt idx="161">
                  <c:v>-1.4411668873192816</c:v>
                </c:pt>
                <c:pt idx="162">
                  <c:v>-1.4433374300092219</c:v>
                </c:pt>
                <c:pt idx="163">
                  <c:v>-1.4490370247461271</c:v>
                </c:pt>
                <c:pt idx="164">
                  <c:v>-1.4496860184303615</c:v>
                </c:pt>
                <c:pt idx="165">
                  <c:v>-1.4498880087396331</c:v>
                </c:pt>
                <c:pt idx="166">
                  <c:v>-1.450064698430273</c:v>
                </c:pt>
                <c:pt idx="167">
                  <c:v>-1.4502288784303232</c:v>
                </c:pt>
                <c:pt idx="168">
                  <c:v>-1.4503676484302375</c:v>
                </c:pt>
                <c:pt idx="169">
                  <c:v>-1.4505024932757351</c:v>
                </c:pt>
                <c:pt idx="170">
                  <c:v>-1.4504510666122181</c:v>
                </c:pt>
                <c:pt idx="171">
                  <c:v>-1.4484121174779716</c:v>
                </c:pt>
                <c:pt idx="172">
                  <c:v>-1.4469521084304091</c:v>
                </c:pt>
                <c:pt idx="173">
                  <c:v>-1.4440582900971095</c:v>
                </c:pt>
                <c:pt idx="174">
                  <c:v>-1.4407698284303618</c:v>
                </c:pt>
                <c:pt idx="175">
                  <c:v>-1.4380003484304837</c:v>
                </c:pt>
                <c:pt idx="176">
                  <c:v>-1.4353399484303524</c:v>
                </c:pt>
                <c:pt idx="177">
                  <c:v>-1.4329053773776992</c:v>
                </c:pt>
                <c:pt idx="178">
                  <c:v>-1.430545508430356</c:v>
                </c:pt>
                <c:pt idx="179">
                  <c:v>-1.4291269984303749</c:v>
                </c:pt>
                <c:pt idx="180">
                  <c:v>-1.4234858817636322</c:v>
                </c:pt>
                <c:pt idx="181">
                  <c:v>-1.4213631984304107</c:v>
                </c:pt>
                <c:pt idx="182">
                  <c:v>-1.4191193421803712</c:v>
                </c:pt>
                <c:pt idx="183">
                  <c:v>-1.4168817684303718</c:v>
                </c:pt>
                <c:pt idx="184">
                  <c:v>-1.4146115184304258</c:v>
                </c:pt>
                <c:pt idx="185">
                  <c:v>-1.4122819084303089</c:v>
                </c:pt>
                <c:pt idx="186">
                  <c:v>-1.4093564510620098</c:v>
                </c:pt>
                <c:pt idx="187">
                  <c:v>-1.4069653070723735</c:v>
                </c:pt>
                <c:pt idx="188">
                  <c:v>-1.4002369757031019</c:v>
                </c:pt>
                <c:pt idx="189">
                  <c:v>-1.3986247684303592</c:v>
                </c:pt>
                <c:pt idx="190">
                  <c:v>-1.3970113180179866</c:v>
                </c:pt>
                <c:pt idx="191">
                  <c:v>-1.3956342884303916</c:v>
                </c:pt>
                <c:pt idx="192">
                  <c:v>-1.393851298430425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-1.3728962084304102</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-1.3581575381129147</c:v>
                </c:pt>
                <c:pt idx="215">
                  <c:v>-1.355915947925368</c:v>
                </c:pt>
                <c:pt idx="216">
                  <c:v>-1.3550476584303226</c:v>
                </c:pt>
                <c:pt idx="217">
                  <c:v>-1.3534271784304011</c:v>
                </c:pt>
                <c:pt idx="218">
                  <c:v>-1.3525464784304688</c:v>
                </c:pt>
                <c:pt idx="219">
                  <c:v>-1.3516310973314682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-1.3706962184303664</c:v>
                </c:pt>
                <c:pt idx="232">
                  <c:v>-1.373228668430329</c:v>
                </c:pt>
                <c:pt idx="233">
                  <c:v>-1.3753595284302749</c:v>
                </c:pt>
                <c:pt idx="234">
                  <c:v>-1.3779276184303471</c:v>
                </c:pt>
                <c:pt idx="235">
                  <c:v>-1.3808556684303641</c:v>
                </c:pt>
                <c:pt idx="236">
                  <c:v>-1.3841743584304138</c:v>
                </c:pt>
                <c:pt idx="237">
                  <c:v>-1.3869185539859785</c:v>
                </c:pt>
                <c:pt idx="238">
                  <c:v>-1.3886029984303647</c:v>
                </c:pt>
                <c:pt idx="239">
                  <c:v>-1.3942301749009562</c:v>
                </c:pt>
                <c:pt idx="240">
                  <c:v>-1.3967901884303728</c:v>
                </c:pt>
                <c:pt idx="241">
                  <c:v>-1.3988792584303753</c:v>
                </c:pt>
                <c:pt idx="242">
                  <c:v>-1.4007498263873539</c:v>
                </c:pt>
                <c:pt idx="243">
                  <c:v>-1.4025590384303968</c:v>
                </c:pt>
                <c:pt idx="244">
                  <c:v>-1.4035942284303689</c:v>
                </c:pt>
                <c:pt idx="245">
                  <c:v>-1.4040886931672034</c:v>
                </c:pt>
                <c:pt idx="246">
                  <c:v>-1.4039274384303992</c:v>
                </c:pt>
                <c:pt idx="247">
                  <c:v>-1.40276726313622</c:v>
                </c:pt>
                <c:pt idx="248">
                  <c:v>-1.4014355184303398</c:v>
                </c:pt>
                <c:pt idx="249">
                  <c:v>-1.4001378620667295</c:v>
                </c:pt>
                <c:pt idx="250">
                  <c:v>-1.3984301484303927</c:v>
                </c:pt>
                <c:pt idx="251">
                  <c:v>-1.396373948430282</c:v>
                </c:pt>
                <c:pt idx="252">
                  <c:v>-1.3947054529758001</c:v>
                </c:pt>
                <c:pt idx="253">
                  <c:v>-1.3928339384303721</c:v>
                </c:pt>
                <c:pt idx="254">
                  <c:v>-1.3907509184303293</c:v>
                </c:pt>
                <c:pt idx="255">
                  <c:v>-1.3838557564948957</c:v>
                </c:pt>
                <c:pt idx="256">
                  <c:v>-1.382148725703084</c:v>
                </c:pt>
                <c:pt idx="257">
                  <c:v>-1.3800087384303701</c:v>
                </c:pt>
                <c:pt idx="258">
                  <c:v>-1.3775313784303258</c:v>
                </c:pt>
                <c:pt idx="259">
                  <c:v>-1.375321276208139</c:v>
                </c:pt>
                <c:pt idx="260">
                  <c:v>-1.373361218430345</c:v>
                </c:pt>
                <c:pt idx="261">
                  <c:v>-1.3715013884303378</c:v>
                </c:pt>
                <c:pt idx="262">
                  <c:v>-1.3701483317636605</c:v>
                </c:pt>
                <c:pt idx="263">
                  <c:v>-1.3691157043127133</c:v>
                </c:pt>
                <c:pt idx="264">
                  <c:v>-1.3651781802485501</c:v>
                </c:pt>
                <c:pt idx="265">
                  <c:v>-1.3642074784302893</c:v>
                </c:pt>
                <c:pt idx="266">
                  <c:v>-1.3633711297434781</c:v>
                </c:pt>
                <c:pt idx="267">
                  <c:v>-1.3625429784304621</c:v>
                </c:pt>
                <c:pt idx="268">
                  <c:v>-1.3618019284303386</c:v>
                </c:pt>
                <c:pt idx="269">
                  <c:v>-1.3611534784302681</c:v>
                </c:pt>
                <c:pt idx="270">
                  <c:v>-1.3605149513716142</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-1.3360474308627794</c:v>
                </c:pt>
                <c:pt idx="281">
                  <c:v>-1.335163173688088</c:v>
                </c:pt>
                <c:pt idx="282">
                  <c:v>-1.334111638430258</c:v>
                </c:pt>
                <c:pt idx="283">
                  <c:v>-1.3331949684303339</c:v>
                </c:pt>
                <c:pt idx="284">
                  <c:v>-1.3323310521938154</c:v>
                </c:pt>
                <c:pt idx="285">
                  <c:v>-1.3314044284303392</c:v>
                </c:pt>
                <c:pt idx="286">
                  <c:v>-1.3322275684303633</c:v>
                </c:pt>
                <c:pt idx="287">
                  <c:v>-1.3342629130645141</c:v>
                </c:pt>
                <c:pt idx="288">
                  <c:v>-1.3461151484303797</c:v>
                </c:pt>
                <c:pt idx="289">
                  <c:v>-1.3510335184304196</c:v>
                </c:pt>
                <c:pt idx="290">
                  <c:v>-1.3564562900970856</c:v>
                </c:pt>
                <c:pt idx="291">
                  <c:v>-1.361461498430357</c:v>
                </c:pt>
                <c:pt idx="292">
                  <c:v>-1.366081008430392</c:v>
                </c:pt>
                <c:pt idx="293">
                  <c:v>-1.3696869879040676</c:v>
                </c:pt>
                <c:pt idx="294">
                  <c:v>-1.3734661873192238</c:v>
                </c:pt>
                <c:pt idx="295">
                  <c:v>-1.3831912953053496</c:v>
                </c:pt>
                <c:pt idx="296">
                  <c:v>-1.3850942721145409</c:v>
                </c:pt>
                <c:pt idx="297">
                  <c:v>-1.3875096984303481</c:v>
                </c:pt>
                <c:pt idx="298">
                  <c:v>-1.3895358784303227</c:v>
                </c:pt>
                <c:pt idx="299">
                  <c:v>-1.3914182405356499</c:v>
                </c:pt>
                <c:pt idx="300">
                  <c:v>-1.3931146884303938</c:v>
                </c:pt>
                <c:pt idx="301">
                  <c:v>-1.3946317284303547</c:v>
                </c:pt>
                <c:pt idx="302">
                  <c:v>-1.3959286802484792</c:v>
                </c:pt>
                <c:pt idx="303">
                  <c:v>-1.3966355773777301</c:v>
                </c:pt>
                <c:pt idx="304">
                  <c:v>-1.3993826300093204</c:v>
                </c:pt>
                <c:pt idx="305">
                  <c:v>-1.4001035384303648</c:v>
                </c:pt>
                <c:pt idx="306">
                  <c:v>-1.4009086260898926</c:v>
                </c:pt>
                <c:pt idx="307">
                  <c:v>-1.4017653984303466</c:v>
                </c:pt>
                <c:pt idx="308">
                  <c:v>-1.4028414884303178</c:v>
                </c:pt>
                <c:pt idx="309">
                  <c:v>-1.4037952963026228</c:v>
                </c:pt>
                <c:pt idx="310">
                  <c:v>-1.4047067184303457</c:v>
                </c:pt>
                <c:pt idx="311">
                  <c:v>-1.4054407919085958</c:v>
                </c:pt>
                <c:pt idx="312">
                  <c:v>-1.4085529396068024</c:v>
                </c:pt>
                <c:pt idx="313">
                  <c:v>-1.4108353284303159</c:v>
                </c:pt>
                <c:pt idx="314">
                  <c:v>-1.4131581484304119</c:v>
                </c:pt>
                <c:pt idx="315">
                  <c:v>-1.4151581247461509</c:v>
                </c:pt>
                <c:pt idx="316">
                  <c:v>-1.4171617084303472</c:v>
                </c:pt>
                <c:pt idx="317">
                  <c:v>-1.4194998984303286</c:v>
                </c:pt>
                <c:pt idx="318">
                  <c:v>-1.4228563720567493</c:v>
                </c:pt>
                <c:pt idx="319">
                  <c:v>-1.4260792405356129</c:v>
                </c:pt>
                <c:pt idx="320">
                  <c:v>-1.437875231307038</c:v>
                </c:pt>
                <c:pt idx="321">
                  <c:v>-1.4409516684304848</c:v>
                </c:pt>
                <c:pt idx="322">
                  <c:v>-1.444330324960966</c:v>
                </c:pt>
                <c:pt idx="323">
                  <c:v>-1.4475925884303318</c:v>
                </c:pt>
                <c:pt idx="324">
                  <c:v>-1.4508652349895144</c:v>
                </c:pt>
                <c:pt idx="325">
                  <c:v>-1.4544685084302955</c:v>
                </c:pt>
                <c:pt idx="326">
                  <c:v>-1.4576382884304</c:v>
                </c:pt>
                <c:pt idx="327">
                  <c:v>-1.4604266973550932</c:v>
                </c:pt>
                <c:pt idx="328">
                  <c:v>-1.4622392841446568</c:v>
                </c:pt>
                <c:pt idx="329">
                  <c:v>-1.468888934938273</c:v>
                </c:pt>
                <c:pt idx="330">
                  <c:v>-1.47231756843035</c:v>
                </c:pt>
                <c:pt idx="331">
                  <c:v>-1.4763042405356246</c:v>
                </c:pt>
                <c:pt idx="332">
                  <c:v>-1.482295688430368</c:v>
                </c:pt>
                <c:pt idx="333">
                  <c:v>-1.488808138430294</c:v>
                </c:pt>
                <c:pt idx="334">
                  <c:v>-1.4949959984303258</c:v>
                </c:pt>
                <c:pt idx="335">
                  <c:v>-1.5003719984303598</c:v>
                </c:pt>
                <c:pt idx="336">
                  <c:v>-1.5049250539859278</c:v>
                </c:pt>
                <c:pt idx="337">
                  <c:v>-1.5074834339142029</c:v>
                </c:pt>
                <c:pt idx="338">
                  <c:v>-1.5214408229918006</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-1.5437243784304586</c:v>
                </c:pt>
                <c:pt idx="350">
                  <c:v>-1.5445867184303737</c:v>
                </c:pt>
                <c:pt idx="351">
                  <c:v>-1.5453884006043026</c:v>
                </c:pt>
                <c:pt idx="352">
                  <c:v>-1.5460083317637459</c:v>
                </c:pt>
                <c:pt idx="353">
                  <c:v>-1.5477915881739277</c:v>
                </c:pt>
                <c:pt idx="354">
                  <c:v>-1.54816287843039</c:v>
                </c:pt>
                <c:pt idx="355">
                  <c:v>-1.548516268430383</c:v>
                </c:pt>
                <c:pt idx="356">
                  <c:v>-1.5487840629465182</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-1.5492062158216897</c:v>
                </c:pt>
                <c:pt idx="371">
                  <c:v>-1.5473568604993417</c:v>
                </c:pt>
                <c:pt idx="372">
                  <c:v>-1.5470521036935259</c:v>
                </c:pt>
                <c:pt idx="373">
                  <c:v>-1.546558118430412</c:v>
                </c:pt>
                <c:pt idx="374">
                  <c:v>-1.5461332884303818</c:v>
                </c:pt>
                <c:pt idx="375">
                  <c:v>-1.5457246686430666</c:v>
                </c:pt>
                <c:pt idx="376">
                  <c:v>-1.5452943984304115</c:v>
                </c:pt>
                <c:pt idx="377">
                  <c:v>-1.5449352537495138</c:v>
                </c:pt>
                <c:pt idx="378">
                  <c:v>-1.5445704615882592</c:v>
                </c:pt>
                <c:pt idx="379">
                  <c:v>-1.5437082581705808</c:v>
                </c:pt>
                <c:pt idx="380">
                  <c:v>-1.5435550844518757</c:v>
                </c:pt>
                <c:pt idx="381">
                  <c:v>-1.5433622384302899</c:v>
                </c:pt>
                <c:pt idx="382">
                  <c:v>-1.5431839352724808</c:v>
                </c:pt>
                <c:pt idx="383">
                  <c:v>-1.5431397784303358</c:v>
                </c:pt>
                <c:pt idx="384">
                  <c:v>-1.5431618784304164</c:v>
                </c:pt>
                <c:pt idx="385">
                  <c:v>-1.5432241196424441</c:v>
                </c:pt>
                <c:pt idx="386">
                  <c:v>-1.543238668643113</c:v>
                </c:pt>
                <c:pt idx="387">
                  <c:v>-1.5408005625329082</c:v>
                </c:pt>
                <c:pt idx="388">
                  <c:v>-1.5391152684304146</c:v>
                </c:pt>
                <c:pt idx="389">
                  <c:v>-1.5355996615882574</c:v>
                </c:pt>
                <c:pt idx="390">
                  <c:v>-1.5323170884303681</c:v>
                </c:pt>
                <c:pt idx="391">
                  <c:v>-1.5281887431112382</c:v>
                </c:pt>
                <c:pt idx="392">
                  <c:v>-1.5243077584303322</c:v>
                </c:pt>
                <c:pt idx="393">
                  <c:v>-1.5202760199356646</c:v>
                </c:pt>
                <c:pt idx="394">
                  <c:v>-1.5167861007031007</c:v>
                </c:pt>
                <c:pt idx="395">
                  <c:v>-1.5075133702252259</c:v>
                </c:pt>
                <c:pt idx="396">
                  <c:v>-1.5051118084303918</c:v>
                </c:pt>
                <c:pt idx="397">
                  <c:v>-1.5018873984304109</c:v>
                </c:pt>
                <c:pt idx="398">
                  <c:v>-1.4993320721146035</c:v>
                </c:pt>
                <c:pt idx="399">
                  <c:v>-1.4958731584304188</c:v>
                </c:pt>
                <c:pt idx="400">
                  <c:v>-1.4934928371400034</c:v>
                </c:pt>
                <c:pt idx="401">
                  <c:v>-1.49104879843039</c:v>
                </c:pt>
                <c:pt idx="402">
                  <c:v>-1.4893473940347306</c:v>
                </c:pt>
                <c:pt idx="403">
                  <c:v>-1.4877115063668711</c:v>
                </c:pt>
                <c:pt idx="404">
                  <c:v>-1.4763806234303729</c:v>
                </c:pt>
                <c:pt idx="405">
                  <c:v>-1.4738439984304024</c:v>
                </c:pt>
                <c:pt idx="406">
                  <c:v>-1.4690957637365401</c:v>
                </c:pt>
                <c:pt idx="407">
                  <c:v>-1.4650271984303838</c:v>
                </c:pt>
                <c:pt idx="408">
                  <c:v>-1.46115101863237</c:v>
                </c:pt>
                <c:pt idx="409">
                  <c:v>-1.4578943284303683</c:v>
                </c:pt>
                <c:pt idx="410">
                  <c:v>-1.4547206367282679</c:v>
                </c:pt>
                <c:pt idx="411">
                  <c:v>-1.4517565684303477</c:v>
                </c:pt>
                <c:pt idx="412">
                  <c:v>-1.4502139984303639</c:v>
                </c:pt>
                <c:pt idx="413">
                  <c:v>-1.4431595145593898</c:v>
                </c:pt>
                <c:pt idx="414">
                  <c:v>-1.4412831984303978</c:v>
                </c:pt>
                <c:pt idx="415">
                  <c:v>-1.4393155247461367</c:v>
                </c:pt>
                <c:pt idx="416">
                  <c:v>-1.4373053384303558</c:v>
                </c:pt>
                <c:pt idx="417">
                  <c:v>-1.4357231048133199</c:v>
                </c:pt>
                <c:pt idx="418">
                  <c:v>-1.4341019384303593</c:v>
                </c:pt>
                <c:pt idx="419">
                  <c:v>-1.4327535668514613</c:v>
                </c:pt>
                <c:pt idx="420">
                  <c:v>-1.4315201792813639</c:v>
                </c:pt>
                <c:pt idx="421">
                  <c:v>-1.4282163864900284</c:v>
                </c:pt>
                <c:pt idx="422">
                  <c:v>-1.4274982884303684</c:v>
                </c:pt>
                <c:pt idx="423">
                  <c:v>-1.4274990952045779</c:v>
                </c:pt>
                <c:pt idx="424">
                  <c:v>-1.4295856684303618</c:v>
                </c:pt>
                <c:pt idx="425">
                  <c:v>-1.4316723962797993</c:v>
                </c:pt>
                <c:pt idx="426">
                  <c:v>-1.4340768084303899</c:v>
                </c:pt>
                <c:pt idx="427">
                  <c:v>-1.4367076473665459</c:v>
                </c:pt>
                <c:pt idx="428">
                  <c:v>-1.4390968284303014</c:v>
                </c:pt>
                <c:pt idx="429">
                  <c:v>-1.4403865539859169</c:v>
                </c:pt>
                <c:pt idx="430">
                  <c:v>-1.4471135949215821</c:v>
                </c:pt>
                <c:pt idx="431">
                  <c:v>-1.4505480484303699</c:v>
                </c:pt>
                <c:pt idx="432">
                  <c:v>-1.4542452242367947</c:v>
                </c:pt>
                <c:pt idx="433">
                  <c:v>-1.4579413884303682</c:v>
                </c:pt>
                <c:pt idx="434">
                  <c:v>-1.4617249984304026</c:v>
                </c:pt>
                <c:pt idx="435">
                  <c:v>-1.4665136784304018</c:v>
                </c:pt>
                <c:pt idx="436">
                  <c:v>-1.4723937570510501</c:v>
                </c:pt>
                <c:pt idx="437">
                  <c:v>-1.4778304709578258</c:v>
                </c:pt>
                <c:pt idx="438">
                  <c:v>-1.4819279656434778</c:v>
                </c:pt>
                <c:pt idx="439">
                  <c:v>-1.4986279203054167</c:v>
                </c:pt>
                <c:pt idx="440">
                  <c:v>-1.5013775188385523</c:v>
                </c:pt>
                <c:pt idx="441">
                  <c:v>-1.504950648430345</c:v>
                </c:pt>
                <c:pt idx="442">
                  <c:v>-1.5081617127159659</c:v>
                </c:pt>
                <c:pt idx="443">
                  <c:v>-1.5117853184303556</c:v>
                </c:pt>
                <c:pt idx="444">
                  <c:v>-1.5144805211576453</c:v>
                </c:pt>
                <c:pt idx="445">
                  <c:v>-1.5229390539859708</c:v>
                </c:pt>
                <c:pt idx="446">
                  <c:v>-1.5246559239622524</c:v>
                </c:pt>
                <c:pt idx="447">
                  <c:v>-1.5265438284303841</c:v>
                </c:pt>
                <c:pt idx="448">
                  <c:v>-1.5282781154516627</c:v>
                </c:pt>
                <c:pt idx="449">
                  <c:v>-1.5297601398445195</c:v>
                </c:pt>
                <c:pt idx="450">
                  <c:v>-1.5311168284303989</c:v>
                </c:pt>
                <c:pt idx="451">
                  <c:v>-1.53224782671322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-1.50460024843037</c:v>
                </c:pt>
                <c:pt idx="471">
                  <c:v>-1.496026292548015</c:v>
                </c:pt>
                <c:pt idx="472">
                  <c:v>-1.4940285757499936</c:v>
                </c:pt>
                <c:pt idx="473">
                  <c:v>-1.4915703984303745</c:v>
                </c:pt>
                <c:pt idx="474">
                  <c:v>-1.489243052193912</c:v>
                </c:pt>
                <c:pt idx="475">
                  <c:v>-1.4874170204083941</c:v>
                </c:pt>
                <c:pt idx="476">
                  <c:v>-1.4849847684302944</c:v>
                </c:pt>
                <c:pt idx="477">
                  <c:v>-1.4821685790754699</c:v>
                </c:pt>
                <c:pt idx="478">
                  <c:v>-1.4800078206525256</c:v>
                </c:pt>
                <c:pt idx="479">
                  <c:v>-1.478761816612197</c:v>
                </c:pt>
                <c:pt idx="480">
                  <c:v>-1.4727381945088069</c:v>
                </c:pt>
                <c:pt idx="481">
                  <c:v>-1.4706717833765879</c:v>
                </c:pt>
                <c:pt idx="482">
                  <c:v>-1.4677086384304074</c:v>
                </c:pt>
                <c:pt idx="483">
                  <c:v>-1.465230806940987</c:v>
                </c:pt>
                <c:pt idx="484">
                  <c:v>-1.4628107484304198</c:v>
                </c:pt>
                <c:pt idx="485">
                  <c:v>-1.4607808586454278</c:v>
                </c:pt>
                <c:pt idx="486">
                  <c:v>-1.4588122182105598</c:v>
                </c:pt>
                <c:pt idx="487">
                  <c:v>-1.457442232196577</c:v>
                </c:pt>
                <c:pt idx="488">
                  <c:v>-1.4519613171116503</c:v>
                </c:pt>
                <c:pt idx="489">
                  <c:v>-1.4478877284303664</c:v>
                </c:pt>
                <c:pt idx="490">
                  <c:v>-1.4427096940826143</c:v>
                </c:pt>
                <c:pt idx="491">
                  <c:v>-1.4380212841446656</c:v>
                </c:pt>
                <c:pt idx="492">
                  <c:v>-1.4334619984303723</c:v>
                </c:pt>
                <c:pt idx="493">
                  <c:v>-1.4299731397346762</c:v>
                </c:pt>
                <c:pt idx="494">
                  <c:v>-1.4256300188385318</c:v>
                </c:pt>
                <c:pt idx="495">
                  <c:v>-1.4225475460494295</c:v>
                </c:pt>
                <c:pt idx="496">
                  <c:v>-1.4098372650970021</c:v>
                </c:pt>
                <c:pt idx="497">
                  <c:v>-1.4076186179955652</c:v>
                </c:pt>
                <c:pt idx="498">
                  <c:v>-1.4047241184302577</c:v>
                </c:pt>
                <c:pt idx="499">
                  <c:v>-1.4017772025119215</c:v>
                </c:pt>
                <c:pt idx="500">
                  <c:v>-1.3989029580263277</c:v>
                </c:pt>
                <c:pt idx="501">
                  <c:v>-1.3957869036935067</c:v>
                </c:pt>
                <c:pt idx="502">
                  <c:v>-1.3932366260899656</c:v>
                </c:pt>
                <c:pt idx="503">
                  <c:v>-1.3909634075211912</c:v>
                </c:pt>
                <c:pt idx="504">
                  <c:v>-1.3895939215072701</c:v>
                </c:pt>
                <c:pt idx="505">
                  <c:v>-1.3846290817636984</c:v>
                </c:pt>
                <c:pt idx="506">
                  <c:v>-1.3833660800630412</c:v>
                </c:pt>
                <c:pt idx="507">
                  <c:v>-1.3820319684303761</c:v>
                </c:pt>
                <c:pt idx="508">
                  <c:v>-1.3806157943487225</c:v>
                </c:pt>
                <c:pt idx="509">
                  <c:v>-1.3794978282176231</c:v>
                </c:pt>
                <c:pt idx="510">
                  <c:v>-1.3784683734303229</c:v>
                </c:pt>
                <c:pt idx="511">
                  <c:v>-1.3775579534865321</c:v>
                </c:pt>
                <c:pt idx="512">
                  <c:v>-1.3767639359303345</c:v>
                </c:pt>
                <c:pt idx="513">
                  <c:v>-1.3743197484303593</c:v>
                </c:pt>
                <c:pt idx="514">
                  <c:v>-1.3736796925479569</c:v>
                </c:pt>
                <c:pt idx="515">
                  <c:v>-1.3726650090686701</c:v>
                </c:pt>
                <c:pt idx="516">
                  <c:v>-1.3713463384303282</c:v>
                </c:pt>
                <c:pt idx="517">
                  <c:v>-1.3699588249609549</c:v>
                </c:pt>
                <c:pt idx="518">
                  <c:v>-1.3680401059572505</c:v>
                </c:pt>
                <c:pt idx="519">
                  <c:v>-1.3662761297434771</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-1.3313863249610252</c:v>
                </c:pt>
                <c:pt idx="538">
                  <c:v>-1.3279448555732498</c:v>
                </c:pt>
                <c:pt idx="539">
                  <c:v>-1.3240514984303573</c:v>
                </c:pt>
                <c:pt idx="540">
                  <c:v>-1.3144949984303758</c:v>
                </c:pt>
                <c:pt idx="541">
                  <c:v>-1.3127936081864449</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-1.2909725058930177</c:v>
                </c:pt>
                <c:pt idx="551">
                  <c:v>-1.2900663901829275</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c:v>
                </c:pt>
                <c:pt idx="560">
                  <c:v>-1.2839095035850292</c:v>
                </c:pt>
                <c:pt idx="561">
                  <c:v>-1.2835948635988998</c:v>
                </c:pt>
                <c:pt idx="562">
                  <c:v>-1.2833354780222095</c:v>
                </c:pt>
                <c:pt idx="563">
                  <c:v>-1.2830736473664204</c:v>
                </c:pt>
                <c:pt idx="564">
                  <c:v>-1.2829889114738591</c:v>
                </c:pt>
                <c:pt idx="565">
                  <c:v>-1.2842367127160579</c:v>
                </c:pt>
                <c:pt idx="566">
                  <c:v>-1.2845100094193995</c:v>
                </c:pt>
                <c:pt idx="567">
                  <c:v>-1.2849552943487061</c:v>
                </c:pt>
                <c:pt idx="568">
                  <c:v>-1.285358165097044</c:v>
                </c:pt>
                <c:pt idx="569">
                  <c:v>-1.2860811514916801</c:v>
                </c:pt>
                <c:pt idx="570">
                  <c:v>-1.2870644984303381</c:v>
                </c:pt>
                <c:pt idx="571">
                  <c:v>-1.2879684576139621</c:v>
                </c:pt>
                <c:pt idx="572">
                  <c:v>-1.2887880713470221</c:v>
                </c:pt>
                <c:pt idx="573">
                  <c:v>-1.2893413393394639</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-1.2945749247461664</c:v>
                </c:pt>
                <c:pt idx="582">
                  <c:v>-1.2954124678181671</c:v>
                </c:pt>
                <c:pt idx="583">
                  <c:v>-1.295943362066716</c:v>
                </c:pt>
                <c:pt idx="584">
                  <c:v>-1.2978941552930914</c:v>
                </c:pt>
                <c:pt idx="585">
                  <c:v>-1.2984674314200375</c:v>
                </c:pt>
                <c:pt idx="586">
                  <c:v>-1.2991285284303729</c:v>
                </c:pt>
                <c:pt idx="587">
                  <c:v>-1.3000956284302987</c:v>
                </c:pt>
                <c:pt idx="588">
                  <c:v>-1.3013950284304339</c:v>
                </c:pt>
                <c:pt idx="589">
                  <c:v>-1.3025596284304228</c:v>
                </c:pt>
                <c:pt idx="590">
                  <c:v>-1.3035901584303731</c:v>
                </c:pt>
                <c:pt idx="591">
                  <c:v>-1.3042992597940128</c:v>
                </c:pt>
                <c:pt idx="592">
                  <c:v>-1.3048523830457561</c:v>
                </c:pt>
                <c:pt idx="593">
                  <c:v>-1.3072214984303709</c:v>
                </c:pt>
                <c:pt idx="594">
                  <c:v>-1.3079417384304066</c:v>
                </c:pt>
                <c:pt idx="595">
                  <c:v>-1.3086680384303762</c:v>
                </c:pt>
                <c:pt idx="596">
                  <c:v>-1.3094377584303758</c:v>
                </c:pt>
                <c:pt idx="597">
                  <c:v>-1.3104296484304339</c:v>
                </c:pt>
                <c:pt idx="598">
                  <c:v>-1.3114244576140848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-1.3216957884304235</c:v>
                </c:pt>
                <c:pt idx="608">
                  <c:v>-1.3223610460494568</c:v>
                </c:pt>
                <c:pt idx="609">
                  <c:v>-1.3243933513715263</c:v>
                </c:pt>
                <c:pt idx="610">
                  <c:v>-1.3247158571260087</c:v>
                </c:pt>
                <c:pt idx="611">
                  <c:v>-1.3253267984303232</c:v>
                </c:pt>
                <c:pt idx="612">
                  <c:v>-1.3259182484303118</c:v>
                </c:pt>
                <c:pt idx="613">
                  <c:v>-1.3269629084304384</c:v>
                </c:pt>
                <c:pt idx="614">
                  <c:v>-1.3283487184303624</c:v>
                </c:pt>
                <c:pt idx="615">
                  <c:v>-1.3306558784304201</c:v>
                </c:pt>
                <c:pt idx="616">
                  <c:v>-1.3330954416121579</c:v>
                </c:pt>
                <c:pt idx="617">
                  <c:v>-1.3347925817637094</c:v>
                </c:pt>
                <c:pt idx="618">
                  <c:v>-1.3406758513715304</c:v>
                </c:pt>
                <c:pt idx="619">
                  <c:v>-1.3420025284302735</c:v>
                </c:pt>
                <c:pt idx="620">
                  <c:v>-1.3436218584304294</c:v>
                </c:pt>
                <c:pt idx="621">
                  <c:v>-1.3453480684303685</c:v>
                </c:pt>
                <c:pt idx="622">
                  <c:v>-1.3466206916122019</c:v>
                </c:pt>
                <c:pt idx="623">
                  <c:v>-1.348084668430346</c:v>
                </c:pt>
                <c:pt idx="624">
                  <c:v>-1.3491877384303521</c:v>
                </c:pt>
                <c:pt idx="625">
                  <c:v>-1.3503037284303403</c:v>
                </c:pt>
                <c:pt idx="626">
                  <c:v>-1.3509298342511968</c:v>
                </c:pt>
                <c:pt idx="627">
                  <c:v>-1.3530994984303661</c:v>
                </c:pt>
                <c:pt idx="628">
                  <c:v>-1.3533848684303891</c:v>
                </c:pt>
                <c:pt idx="629">
                  <c:v>-1.3540459675025092</c:v>
                </c:pt>
                <c:pt idx="630">
                  <c:v>-1.3546148284303501</c:v>
                </c:pt>
                <c:pt idx="631">
                  <c:v>-1.3558936984303758</c:v>
                </c:pt>
                <c:pt idx="632">
                  <c:v>-1.3572856084303524</c:v>
                </c:pt>
                <c:pt idx="633">
                  <c:v>-1.3585494984302571</c:v>
                </c:pt>
                <c:pt idx="634">
                  <c:v>-1.3595467287674055</c:v>
                </c:pt>
                <c:pt idx="635">
                  <c:v>-1.3604277943487531</c:v>
                </c:pt>
                <c:pt idx="636">
                  <c:v>-1.3626479984303685</c:v>
                </c:pt>
                <c:pt idx="637">
                  <c:v>-1.3631543084303814</c:v>
                </c:pt>
                <c:pt idx="638">
                  <c:v>-1.363769318430391</c:v>
                </c:pt>
                <c:pt idx="639">
                  <c:v>-1.3644385984303469</c:v>
                </c:pt>
                <c:pt idx="640">
                  <c:v>-1.3649034984304358</c:v>
                </c:pt>
                <c:pt idx="641">
                  <c:v>-1.3654573210110168</c:v>
                </c:pt>
                <c:pt idx="642">
                  <c:v>-1.3659315584303813</c:v>
                </c:pt>
                <c:pt idx="643">
                  <c:v>-1.3662548884303831</c:v>
                </c:pt>
                <c:pt idx="644">
                  <c:v>-1.3664844270017595</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-1.3685073662464275</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-1.3696228984304484</c:v>
                </c:pt>
                <c:pt idx="669">
                  <c:v>-1.369628522239843</c:v>
                </c:pt>
                <c:pt idx="670">
                  <c:v>-1.3696396650970173</c:v>
                </c:pt>
                <c:pt idx="671">
                  <c:v>-1.3699160341446515</c:v>
                </c:pt>
                <c:pt idx="672">
                  <c:v>-1.3699433684304259</c:v>
                </c:pt>
                <c:pt idx="673">
                  <c:v>-1.3699802784303898</c:v>
                </c:pt>
                <c:pt idx="674">
                  <c:v>-1.37001960843034</c:v>
                </c:pt>
                <c:pt idx="675">
                  <c:v>-1.3699998005137175</c:v>
                </c:pt>
                <c:pt idx="676">
                  <c:v>-1.3699729984303275</c:v>
                </c:pt>
                <c:pt idx="677">
                  <c:v>-1.3698669984303877</c:v>
                </c:pt>
                <c:pt idx="678">
                  <c:v>-1.3698587084303853</c:v>
                </c:pt>
                <c:pt idx="679">
                  <c:v>-1.3698415884304038</c:v>
                </c:pt>
                <c:pt idx="680">
                  <c:v>-1.3698366684304291</c:v>
                </c:pt>
                <c:pt idx="681">
                  <c:v>-1.3698247762081606</c:v>
                </c:pt>
                <c:pt idx="682">
                  <c:v>-1.3698027784303548</c:v>
                </c:pt>
                <c:pt idx="683">
                  <c:v>-1.3697746184303607</c:v>
                </c:pt>
                <c:pt idx="684">
                  <c:v>-1.3697455884304048</c:v>
                </c:pt>
                <c:pt idx="685">
                  <c:v>-1.3697107331242862</c:v>
                </c:pt>
                <c:pt idx="686">
                  <c:v>-1.3696606650970438</c:v>
                </c:pt>
                <c:pt idx="687">
                  <c:v>-1.3696546725876702</c:v>
                </c:pt>
                <c:pt idx="688">
                  <c:v>-1.3696436684302995</c:v>
                </c:pt>
                <c:pt idx="689">
                  <c:v>-1.3696209984303978</c:v>
                </c:pt>
                <c:pt idx="690">
                  <c:v>-1.3696077984302659</c:v>
                </c:pt>
                <c:pt idx="691">
                  <c:v>-1.3696155084304493</c:v>
                </c:pt>
                <c:pt idx="692">
                  <c:v>-1.369629218430352</c:v>
                </c:pt>
                <c:pt idx="693">
                  <c:v>-1.369640441729246</c:v>
                </c:pt>
                <c:pt idx="694">
                  <c:v>-1.3695257827440825</c:v>
                </c:pt>
                <c:pt idx="695">
                  <c:v>-1.3689461984303364</c:v>
                </c:pt>
                <c:pt idx="696">
                  <c:v>-1.3688370784303681</c:v>
                </c:pt>
                <c:pt idx="697">
                  <c:v>-1.3686712784303552</c:v>
                </c:pt>
                <c:pt idx="698">
                  <c:v>-1.3685200392467551</c:v>
                </c:pt>
                <c:pt idx="699">
                  <c:v>-1.3683700884304031</c:v>
                </c:pt>
                <c:pt idx="700">
                  <c:v>-1.3682446184304795</c:v>
                </c:pt>
                <c:pt idx="701">
                  <c:v>-1.368122898430407</c:v>
                </c:pt>
                <c:pt idx="702">
                  <c:v>-1.3680315584303528</c:v>
                </c:pt>
                <c:pt idx="703">
                  <c:v>-1.3679482822141698</c:v>
                </c:pt>
                <c:pt idx="704">
                  <c:v>-1.3678474865255623</c:v>
                </c:pt>
                <c:pt idx="705">
                  <c:v>-1.3678399284302361</c:v>
                </c:pt>
                <c:pt idx="706">
                  <c:v>-1.3678284584303158</c:v>
                </c:pt>
                <c:pt idx="707">
                  <c:v>-1.3678285584302472</c:v>
                </c:pt>
                <c:pt idx="708">
                  <c:v>-1.3678142456214375</c:v>
                </c:pt>
                <c:pt idx="709">
                  <c:v>-1.3676034484303579</c:v>
                </c:pt>
                <c:pt idx="710">
                  <c:v>-1.3671895584303613</c:v>
                </c:pt>
                <c:pt idx="711">
                  <c:v>-1.3667480984304059</c:v>
                </c:pt>
                <c:pt idx="712">
                  <c:v>-1.3653027230680279</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c:v>
                </c:pt>
                <c:pt idx="721">
                  <c:v>-1.3620522229200931</c:v>
                </c:pt>
                <c:pt idx="722">
                  <c:v>-1.3619050884304178</c:v>
                </c:pt>
                <c:pt idx="723">
                  <c:v>-1.3617695184303278</c:v>
                </c:pt>
                <c:pt idx="724">
                  <c:v>-1.361667338636636</c:v>
                </c:pt>
                <c:pt idx="725">
                  <c:v>-1.3615557584303914</c:v>
                </c:pt>
                <c:pt idx="726">
                  <c:v>-1.3614426284303747</c:v>
                </c:pt>
                <c:pt idx="727">
                  <c:v>-1.3613307584302632</c:v>
                </c:pt>
                <c:pt idx="728">
                  <c:v>-1.3612657596244291</c:v>
                </c:pt>
                <c:pt idx="729">
                  <c:v>-1.3605270468174737</c:v>
                </c:pt>
                <c:pt idx="730">
                  <c:v>-1.3603007684303705</c:v>
                </c:pt>
                <c:pt idx="731">
                  <c:v>-1.3600629284303964</c:v>
                </c:pt>
                <c:pt idx="732">
                  <c:v>-1.3598768039858911</c:v>
                </c:pt>
                <c:pt idx="733">
                  <c:v>-1.3592719984303439</c:v>
                </c:pt>
                <c:pt idx="734">
                  <c:v>-1.3592095956525796</c:v>
                </c:pt>
                <c:pt idx="735">
                  <c:v>-1.359095968430438</c:v>
                </c:pt>
                <c:pt idx="736">
                  <c:v>-1.3590373084303593</c:v>
                </c:pt>
                <c:pt idx="737">
                  <c:v>-1.3589872284303879</c:v>
                </c:pt>
                <c:pt idx="738">
                  <c:v>-1.3588765884303839</c:v>
                </c:pt>
                <c:pt idx="739">
                  <c:v>-1.3587763620667359</c:v>
                </c:pt>
                <c:pt idx="740">
                  <c:v>-1.3587029984303811</c:v>
                </c:pt>
                <c:pt idx="741">
                  <c:v>-1.3584306234303725</c:v>
                </c:pt>
                <c:pt idx="742">
                  <c:v>-1.3583922184303248</c:v>
                </c:pt>
                <c:pt idx="743">
                  <c:v>-1.3583395184303839</c:v>
                </c:pt>
                <c:pt idx="744">
                  <c:v>-1.358296198430331</c:v>
                </c:pt>
                <c:pt idx="745">
                  <c:v>-1.3582534095414418</c:v>
                </c:pt>
                <c:pt idx="746">
                  <c:v>-1.3582179584303249</c:v>
                </c:pt>
                <c:pt idx="747">
                  <c:v>-1.3581845484303727</c:v>
                </c:pt>
                <c:pt idx="748">
                  <c:v>-1.3581432084302989</c:v>
                </c:pt>
                <c:pt idx="749">
                  <c:v>-1.3581193584303577</c:v>
                </c:pt>
                <c:pt idx="750">
                  <c:v>-1.357446870225232</c:v>
                </c:pt>
                <c:pt idx="751">
                  <c:v>-1.3572987005580046</c:v>
                </c:pt>
                <c:pt idx="752">
                  <c:v>-1.3570833484303506</c:v>
                </c:pt>
                <c:pt idx="753">
                  <c:v>-1.3569212984303483</c:v>
                </c:pt>
                <c:pt idx="754">
                  <c:v>-1.3568151384303362</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-1.3560074384302983</c:v>
                </c:pt>
                <c:pt idx="763">
                  <c:v>-1.3554011484303878</c:v>
                </c:pt>
                <c:pt idx="764">
                  <c:v>-1.3546796284304319</c:v>
                </c:pt>
                <c:pt idx="765">
                  <c:v>-1.3541624886263861</c:v>
                </c:pt>
                <c:pt idx="766">
                  <c:v>-1.3526008245173116</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-1.3496915584303211</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-1.3512044984303544</c:v>
                </c:pt>
                <c:pt idx="784">
                  <c:v>-1.3582206749009202</c:v>
                </c:pt>
                <c:pt idx="785">
                  <c:v>-1.3591514284303869</c:v>
                </c:pt>
                <c:pt idx="786">
                  <c:v>-1.360511734694086</c:v>
                </c:pt>
                <c:pt idx="787">
                  <c:v>-1.3617734584304189</c:v>
                </c:pt>
                <c:pt idx="788">
                  <c:v>-1.3629120884303205</c:v>
                </c:pt>
                <c:pt idx="789">
                  <c:v>-1.3638034884303838</c:v>
                </c:pt>
                <c:pt idx="790">
                  <c:v>-1.3645463601325081</c:v>
                </c:pt>
                <c:pt idx="791">
                  <c:v>-1.3666232984303675</c:v>
                </c:pt>
                <c:pt idx="792">
                  <c:v>-1.3670798884303319</c:v>
                </c:pt>
                <c:pt idx="793">
                  <c:v>-1.3676898584304018</c:v>
                </c:pt>
                <c:pt idx="794">
                  <c:v>-1.3683227084303127</c:v>
                </c:pt>
                <c:pt idx="795">
                  <c:v>-1.3688249684303173</c:v>
                </c:pt>
                <c:pt idx="796">
                  <c:v>-1.3693376923079212</c:v>
                </c:pt>
                <c:pt idx="797">
                  <c:v>-1.3697385284303261</c:v>
                </c:pt>
                <c:pt idx="798">
                  <c:v>-1.3701565184304001</c:v>
                </c:pt>
                <c:pt idx="799">
                  <c:v>-1.3704258087751953</c:v>
                </c:pt>
                <c:pt idx="800">
                  <c:v>-1.3717329075212781</c:v>
                </c:pt>
                <c:pt idx="801">
                  <c:v>-1.3719494868024418</c:v>
                </c:pt>
                <c:pt idx="802">
                  <c:v>-1.3723191184303403</c:v>
                </c:pt>
                <c:pt idx="803">
                  <c:v>-1.3726439484303099</c:v>
                </c:pt>
                <c:pt idx="804">
                  <c:v>-1.372944288430324</c:v>
                </c:pt>
                <c:pt idx="805">
                  <c:v>-1.3732037246208941</c:v>
                </c:pt>
                <c:pt idx="806">
                  <c:v>-1.3734651584303634</c:v>
                </c:pt>
                <c:pt idx="807">
                  <c:v>-1.3736963484303844</c:v>
                </c:pt>
                <c:pt idx="808">
                  <c:v>-1.3738671984303319</c:v>
                </c:pt>
                <c:pt idx="809">
                  <c:v>-1.3744357676611187</c:v>
                </c:pt>
                <c:pt idx="810">
                  <c:v>-1.3745799056468484</c:v>
                </c:pt>
                <c:pt idx="811">
                  <c:v>-1.3747610984304386</c:v>
                </c:pt>
                <c:pt idx="812">
                  <c:v>-1.3749472784303691</c:v>
                </c:pt>
                <c:pt idx="813">
                  <c:v>-1.3750985384304428</c:v>
                </c:pt>
                <c:pt idx="814">
                  <c:v>-1.375243616987099</c:v>
                </c:pt>
                <c:pt idx="815">
                  <c:v>-1.375560728430266</c:v>
                </c:pt>
                <c:pt idx="816">
                  <c:v>-1.376450238430394</c:v>
                </c:pt>
                <c:pt idx="817">
                  <c:v>-1.3773468371399944</c:v>
                </c:pt>
                <c:pt idx="818">
                  <c:v>-1.3793872650970442</c:v>
                </c:pt>
                <c:pt idx="819">
                  <c:v>-1.3797875468174965</c:v>
                </c:pt>
                <c:pt idx="820">
                  <c:v>-1.380440788430342</c:v>
                </c:pt>
                <c:pt idx="821">
                  <c:v>-1.381032378430334</c:v>
                </c:pt>
                <c:pt idx="822">
                  <c:v>-1.3815419584303612</c:v>
                </c:pt>
                <c:pt idx="823">
                  <c:v>-1.3820070329130674</c:v>
                </c:pt>
                <c:pt idx="824">
                  <c:v>-1.382433478430386</c:v>
                </c:pt>
                <c:pt idx="825">
                  <c:v>-1.3828158784303721</c:v>
                </c:pt>
                <c:pt idx="826">
                  <c:v>-1.3830887739405653</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-1.3852841317637139</c:v>
                </c:pt>
                <c:pt idx="836">
                  <c:v>-1.3854263698589406</c:v>
                </c:pt>
                <c:pt idx="837">
                  <c:v>-1.3858471118325268</c:v>
                </c:pt>
                <c:pt idx="838">
                  <c:v>-1.3858731584303918</c:v>
                </c:pt>
                <c:pt idx="839">
                  <c:v>-1.3859096376056768</c:v>
                </c:pt>
                <c:pt idx="840">
                  <c:v>-1.3859409284302884</c:v>
                </c:pt>
                <c:pt idx="841">
                  <c:v>-1.3859708384303175</c:v>
                </c:pt>
                <c:pt idx="842">
                  <c:v>-1.3859928884304358</c:v>
                </c:pt>
                <c:pt idx="843">
                  <c:v>-1.3860223386365449</c:v>
                </c:pt>
                <c:pt idx="844">
                  <c:v>-1.3860509984303575</c:v>
                </c:pt>
                <c:pt idx="845">
                  <c:v>-1.3861261274626386</c:v>
                </c:pt>
                <c:pt idx="846">
                  <c:v>-1.3861494184303922</c:v>
                </c:pt>
                <c:pt idx="847">
                  <c:v>-1.38615391843029</c:v>
                </c:pt>
                <c:pt idx="848">
                  <c:v>-1.3861916376056258</c:v>
                </c:pt>
                <c:pt idx="849">
                  <c:v>-1.3862624684302973</c:v>
                </c:pt>
                <c:pt idx="850">
                  <c:v>-1.3863809084303271</c:v>
                </c:pt>
                <c:pt idx="851">
                  <c:v>-1.3865916454891949</c:v>
                </c:pt>
                <c:pt idx="852">
                  <c:v>-1.3868245150970382</c:v>
                </c:pt>
                <c:pt idx="853">
                  <c:v>-1.3874660572539015</c:v>
                </c:pt>
                <c:pt idx="854">
                  <c:v>-1.3876159684303473</c:v>
                </c:pt>
                <c:pt idx="855">
                  <c:v>-1.3877517784303208</c:v>
                </c:pt>
                <c:pt idx="856">
                  <c:v>-1.3878648953375698</c:v>
                </c:pt>
                <c:pt idx="857">
                  <c:v>-1.3879617184304021</c:v>
                </c:pt>
                <c:pt idx="858">
                  <c:v>-1.3880471484303332</c:v>
                </c:pt>
                <c:pt idx="859">
                  <c:v>-1.3881264703405101</c:v>
                </c:pt>
                <c:pt idx="860">
                  <c:v>-1.3881996616956727</c:v>
                </c:pt>
                <c:pt idx="861">
                  <c:v>-1.3882525119439069</c:v>
                </c:pt>
                <c:pt idx="862">
                  <c:v>-1.3884427317637276</c:v>
                </c:pt>
                <c:pt idx="863">
                  <c:v>-1.3884916184303706</c:v>
                </c:pt>
                <c:pt idx="864">
                  <c:v>-1.3885412597939959</c:v>
                </c:pt>
                <c:pt idx="865">
                  <c:v>-1.3885788484304129</c:v>
                </c:pt>
                <c:pt idx="866">
                  <c:v>-1.3886348584303778</c:v>
                </c:pt>
                <c:pt idx="867">
                  <c:v>-1.3886812637365453</c:v>
                </c:pt>
                <c:pt idx="868">
                  <c:v>-1.3887284884304298</c:v>
                </c:pt>
                <c:pt idx="869">
                  <c:v>-1.3887563984303384</c:v>
                </c:pt>
                <c:pt idx="870">
                  <c:v>-1.3887822615882497</c:v>
                </c:pt>
                <c:pt idx="871">
                  <c:v>-1.3889896650970073</c:v>
                </c:pt>
                <c:pt idx="872">
                  <c:v>-1.3890405386601761</c:v>
                </c:pt>
                <c:pt idx="873">
                  <c:v>-1.3893289084304139</c:v>
                </c:pt>
                <c:pt idx="874">
                  <c:v>-1.3897061984303318</c:v>
                </c:pt>
                <c:pt idx="875">
                  <c:v>-1.3900896612210278</c:v>
                </c:pt>
                <c:pt idx="876">
                  <c:v>-1.390290818430401</c:v>
                </c:pt>
                <c:pt idx="877">
                  <c:v>-1.3899381784303912</c:v>
                </c:pt>
                <c:pt idx="878">
                  <c:v>-1.3895924474099515</c:v>
                </c:pt>
                <c:pt idx="879">
                  <c:v>-1.3893084811889622</c:v>
                </c:pt>
                <c:pt idx="880">
                  <c:v>-1.3891449984303677</c:v>
                </c:pt>
                <c:pt idx="881">
                  <c:v>-1.3884961650970382</c:v>
                </c:pt>
                <c:pt idx="882">
                  <c:v>-1.3882526284303667</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-1.3845169684303982</c:v>
                </c:pt>
                <c:pt idx="896">
                  <c:v>-1.3843506333510704</c:v>
                </c:pt>
                <c:pt idx="897">
                  <c:v>-1.3840702355437968</c:v>
                </c:pt>
                <c:pt idx="898">
                  <c:v>-1.3840229359303335</c:v>
                </c:pt>
                <c:pt idx="899">
                  <c:v>-1.3839663418647277</c:v>
                </c:pt>
                <c:pt idx="900">
                  <c:v>-1.38392340843034</c:v>
                </c:pt>
                <c:pt idx="901">
                  <c:v>-1.3839015035849718</c:v>
                </c:pt>
                <c:pt idx="902">
                  <c:v>-1.3838707184303938</c:v>
                </c:pt>
                <c:pt idx="903">
                  <c:v>-1.3838342384303304</c:v>
                </c:pt>
                <c:pt idx="904">
                  <c:v>-1.3838094567636778</c:v>
                </c:pt>
                <c:pt idx="905">
                  <c:v>-1.3837384467062401</c:v>
                </c:pt>
                <c:pt idx="906">
                  <c:v>-1.3837292984304002</c:v>
                </c:pt>
                <c:pt idx="907">
                  <c:v>-1.3836747784304178</c:v>
                </c:pt>
                <c:pt idx="908">
                  <c:v>-1.3835767229202602</c:v>
                </c:pt>
                <c:pt idx="909">
                  <c:v>-1.383509758430405</c:v>
                </c:pt>
                <c:pt idx="910">
                  <c:v>-1.3834332884303664</c:v>
                </c:pt>
                <c:pt idx="911">
                  <c:v>-1.383406865097129</c:v>
                </c:pt>
                <c:pt idx="912">
                  <c:v>-1.3834129778118667</c:v>
                </c:pt>
                <c:pt idx="913">
                  <c:v>-1.3834252303144281</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-1.3831099346006055</c:v>
                </c:pt>
                <c:pt idx="933">
                  <c:v>-1.3833379513715247</c:v>
                </c:pt>
                <c:pt idx="934">
                  <c:v>-1.3840700684303626</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-1.3899872355437437</c:v>
                </c:pt>
                <c:pt idx="947">
                  <c:v>-1.3901328784303799</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-1.3940500384303591</c:v>
                </c:pt>
                <c:pt idx="960">
                  <c:v>-1.3949343489458457</c:v>
                </c:pt>
                <c:pt idx="961">
                  <c:v>-1.3955806384303528</c:v>
                </c:pt>
                <c:pt idx="962">
                  <c:v>-1.3963917584303818</c:v>
                </c:pt>
                <c:pt idx="963">
                  <c:v>-1.3969654184304539</c:v>
                </c:pt>
                <c:pt idx="964">
                  <c:v>-1.3974060156717485</c:v>
                </c:pt>
                <c:pt idx="965">
                  <c:v>-1.402783398430371</c:v>
                </c:pt>
                <c:pt idx="966">
                  <c:v>-1.403822947797378</c:v>
                </c:pt>
                <c:pt idx="967">
                  <c:v>-1.4051729084304299</c:v>
                </c:pt>
                <c:pt idx="968">
                  <c:v>-1.4076551984303758</c:v>
                </c:pt>
                <c:pt idx="969">
                  <c:v>-1.4091334084303413</c:v>
                </c:pt>
                <c:pt idx="970">
                  <c:v>-1.4105798884304248</c:v>
                </c:pt>
                <c:pt idx="971">
                  <c:v>-1.4118736284304116</c:v>
                </c:pt>
                <c:pt idx="972">
                  <c:v>-1.4130137922448165</c:v>
                </c:pt>
                <c:pt idx="973">
                  <c:v>-1.4142588671172831</c:v>
                </c:pt>
                <c:pt idx="974">
                  <c:v>-1.4206353150970286</c:v>
                </c:pt>
                <c:pt idx="975">
                  <c:v>-1.42201847843031</c:v>
                </c:pt>
                <c:pt idx="976">
                  <c:v>-1.4240692384303331</c:v>
                </c:pt>
                <c:pt idx="977">
                  <c:v>-1.4261227584303868</c:v>
                </c:pt>
                <c:pt idx="978">
                  <c:v>-1.4289050784303896</c:v>
                </c:pt>
                <c:pt idx="979">
                  <c:v>-1.4320400602860281</c:v>
                </c:pt>
                <c:pt idx="980">
                  <c:v>-1.4348338084304038</c:v>
                </c:pt>
                <c:pt idx="981">
                  <c:v>-1.4367676174779735</c:v>
                </c:pt>
                <c:pt idx="982">
                  <c:v>-1.443052032913116</c:v>
                </c:pt>
                <c:pt idx="983">
                  <c:v>-1.4444170484303953</c:v>
                </c:pt>
                <c:pt idx="984">
                  <c:v>-1.4464297984303494</c:v>
                </c:pt>
                <c:pt idx="985">
                  <c:v>-1.4481510948159126</c:v>
                </c:pt>
                <c:pt idx="986">
                  <c:v>-1.4498337284303262</c:v>
                </c:pt>
                <c:pt idx="987">
                  <c:v>-1.4513418184303348</c:v>
                </c:pt>
                <c:pt idx="988">
                  <c:v>-1.4524113519656368</c:v>
                </c:pt>
                <c:pt idx="989">
                  <c:v>-1.4538436184303598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-1.4659095278421206</c:v>
                </c:pt>
                <c:pt idx="1000">
                  <c:v>-1.4692001050970438</c:v>
                </c:pt>
                <c:pt idx="1001">
                  <c:v>-1.4697180884304033</c:v>
                </c:pt>
                <c:pt idx="1002">
                  <c:v>-1.4702871584303381</c:v>
                </c:pt>
                <c:pt idx="1003">
                  <c:v>-1.470784428430342</c:v>
                </c:pt>
                <c:pt idx="1004">
                  <c:v>-1.4712548025540415</c:v>
                </c:pt>
                <c:pt idx="1005">
                  <c:v>-1.4716632684303463</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-1.4709246184303497</c:v>
                </c:pt>
                <c:pt idx="1015">
                  <c:v>-1.4696553317637269</c:v>
                </c:pt>
                <c:pt idx="1016">
                  <c:v>-1.466227998430405</c:v>
                </c:pt>
                <c:pt idx="1017">
                  <c:v>-1.4652227911133338</c:v>
                </c:pt>
                <c:pt idx="1018">
                  <c:v>-1.4624796484303233</c:v>
                </c:pt>
                <c:pt idx="1019">
                  <c:v>-1.4594001584303058</c:v>
                </c:pt>
                <c:pt idx="1020">
                  <c:v>-1.456241618430367</c:v>
                </c:pt>
                <c:pt idx="1021">
                  <c:v>-1.4524706884303378</c:v>
                </c:pt>
                <c:pt idx="1022">
                  <c:v>-1.449580610930346</c:v>
                </c:pt>
                <c:pt idx="1023">
                  <c:v>-1.4452957084303493</c:v>
                </c:pt>
                <c:pt idx="1024">
                  <c:v>-1.442185096256374</c:v>
                </c:pt>
                <c:pt idx="1025">
                  <c:v>-1.4335054784303398</c:v>
                </c:pt>
                <c:pt idx="1026">
                  <c:v>-1.4311562084303362</c:v>
                </c:pt>
                <c:pt idx="1027">
                  <c:v>-1.4288305784304138</c:v>
                </c:pt>
                <c:pt idx="1028">
                  <c:v>-1.4268044984304047</c:v>
                </c:pt>
                <c:pt idx="1029">
                  <c:v>-1.4251958384303398</c:v>
                </c:pt>
                <c:pt idx="1030">
                  <c:v>-1.4235185684303815</c:v>
                </c:pt>
                <c:pt idx="1031">
                  <c:v>-1.4222260284303658</c:v>
                </c:pt>
                <c:pt idx="1032">
                  <c:v>-1.420860523020508</c:v>
                </c:pt>
                <c:pt idx="1033">
                  <c:v>-1.4134413402025088</c:v>
                </c:pt>
                <c:pt idx="1034">
                  <c:v>-1.4101831484303133</c:v>
                </c:pt>
                <c:pt idx="1035">
                  <c:v>-1.4068446284304115</c:v>
                </c:pt>
                <c:pt idx="1036">
                  <c:v>-1.404059118430375</c:v>
                </c:pt>
                <c:pt idx="1037">
                  <c:v>-1.4015020084303618</c:v>
                </c:pt>
                <c:pt idx="1038">
                  <c:v>-1.3992379262654651</c:v>
                </c:pt>
                <c:pt idx="1039">
                  <c:v>-1.3969626684303833</c:v>
                </c:pt>
                <c:pt idx="1040">
                  <c:v>-1.3948784896584321</c:v>
                </c:pt>
                <c:pt idx="1041">
                  <c:v>-1.3860869075212694</c:v>
                </c:pt>
                <c:pt idx="1042">
                  <c:v>-1.3846292984304025</c:v>
                </c:pt>
                <c:pt idx="1043">
                  <c:v>-1.3817834884303792</c:v>
                </c:pt>
                <c:pt idx="1044">
                  <c:v>-1.379218038430388</c:v>
                </c:pt>
                <c:pt idx="1045">
                  <c:v>-1.377637185930326</c:v>
                </c:pt>
                <c:pt idx="1046">
                  <c:v>-1.3750946884303712</c:v>
                </c:pt>
                <c:pt idx="1047">
                  <c:v>-1.3733573484302901</c:v>
                </c:pt>
                <c:pt idx="1048">
                  <c:v>-1.3716955384303731</c:v>
                </c:pt>
                <c:pt idx="1049">
                  <c:v>-1.3704346428748182</c:v>
                </c:pt>
                <c:pt idx="1050">
                  <c:v>-1.3663004671803662</c:v>
                </c:pt>
                <c:pt idx="1051">
                  <c:v>-1.3654256128882736</c:v>
                </c:pt>
                <c:pt idx="1052">
                  <c:v>-1.3641137684303302</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c:v>
                </c:pt>
                <c:pt idx="1061">
                  <c:v>-1.3531543384303291</c:v>
                </c:pt>
                <c:pt idx="1062">
                  <c:v>-1.3522884868023941</c:v>
                </c:pt>
                <c:pt idx="1063">
                  <c:v>-1.3513693484303162</c:v>
                </c:pt>
                <c:pt idx="1064">
                  <c:v>-1.3506279584303655</c:v>
                </c:pt>
                <c:pt idx="1065">
                  <c:v>-1.349928488430413</c:v>
                </c:pt>
                <c:pt idx="1066">
                  <c:v>-1.3493069884303353</c:v>
                </c:pt>
                <c:pt idx="1067">
                  <c:v>-1.3487567036935544</c:v>
                </c:pt>
                <c:pt idx="1068">
                  <c:v>-1.3473494721145578</c:v>
                </c:pt>
                <c:pt idx="1069">
                  <c:v>-1.3470194384303085</c:v>
                </c:pt>
                <c:pt idx="1070">
                  <c:v>-1.3466823784303881</c:v>
                </c:pt>
                <c:pt idx="1071">
                  <c:v>-1.3463818984303444</c:v>
                </c:pt>
                <c:pt idx="1072">
                  <c:v>-1.3461524678180037</c:v>
                </c:pt>
                <c:pt idx="1073">
                  <c:v>-1.3459443278420964</c:v>
                </c:pt>
                <c:pt idx="1074">
                  <c:v>-1.3457869084303979</c:v>
                </c:pt>
                <c:pt idx="1075">
                  <c:v>-1.3456747784303638</c:v>
                </c:pt>
                <c:pt idx="1076">
                  <c:v>-1.3453312841446543</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-1.3442881234303194</c:v>
                </c:pt>
                <c:pt idx="1086">
                  <c:v>-1.3442935684302113</c:v>
                </c:pt>
                <c:pt idx="1087">
                  <c:v>-1.3442945384302689</c:v>
                </c:pt>
                <c:pt idx="1088">
                  <c:v>-1.3442851684304049</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-1.3438042384304207</c:v>
                </c:pt>
                <c:pt idx="1104">
                  <c:v>-1.3438648484303983</c:v>
                </c:pt>
                <c:pt idx="1105">
                  <c:v>-1.3439002584303366</c:v>
                </c:pt>
                <c:pt idx="1106">
                  <c:v>-1.3439903237315747</c:v>
                </c:pt>
                <c:pt idx="1107">
                  <c:v>-1.3442258684303567</c:v>
                </c:pt>
                <c:pt idx="1108">
                  <c:v>-1.3444912784303114</c:v>
                </c:pt>
                <c:pt idx="1109">
                  <c:v>-1.3447266684303756</c:v>
                </c:pt>
                <c:pt idx="1110">
                  <c:v>-1.3448975773777301</c:v>
                </c:pt>
                <c:pt idx="1111">
                  <c:v>-1.3453599984303679</c:v>
                </c:pt>
                <c:pt idx="1112">
                  <c:v>-1.3453758954891895</c:v>
                </c:pt>
                <c:pt idx="1113">
                  <c:v>-1.3467712184303893</c:v>
                </c:pt>
                <c:pt idx="1114">
                  <c:v>-1.3493971884303946</c:v>
                </c:pt>
                <c:pt idx="1115">
                  <c:v>-1.3519242984303446</c:v>
                </c:pt>
                <c:pt idx="1116">
                  <c:v>-1.3541728045527981</c:v>
                </c:pt>
                <c:pt idx="1117">
                  <c:v>-1.3566612454891194</c:v>
                </c:pt>
                <c:pt idx="1118">
                  <c:v>-1.3593137884303699</c:v>
                </c:pt>
                <c:pt idx="1119">
                  <c:v>-1.3614172077327211</c:v>
                </c:pt>
                <c:pt idx="1120">
                  <c:v>-1.3713992067636758</c:v>
                </c:pt>
                <c:pt idx="1121">
                  <c:v>-1.3738200984303772</c:v>
                </c:pt>
                <c:pt idx="1122">
                  <c:v>-1.3776483484303839</c:v>
                </c:pt>
                <c:pt idx="1123">
                  <c:v>-1.3811400809046219</c:v>
                </c:pt>
                <c:pt idx="1124">
                  <c:v>-1.3841488484303155</c:v>
                </c:pt>
                <c:pt idx="1125">
                  <c:v>-1.387089048430298</c:v>
                </c:pt>
                <c:pt idx="1126">
                  <c:v>-1.3896272584303788</c:v>
                </c:pt>
                <c:pt idx="1127">
                  <c:v>-1.3915902870900803</c:v>
                </c:pt>
                <c:pt idx="1128">
                  <c:v>-1.3934221584303472</c:v>
                </c:pt>
                <c:pt idx="1129">
                  <c:v>-1.3980725400970273</c:v>
                </c:pt>
                <c:pt idx="1130">
                  <c:v>-1.3993436484303388</c:v>
                </c:pt>
                <c:pt idx="1131">
                  <c:v>-1.4010833384303318</c:v>
                </c:pt>
                <c:pt idx="1132">
                  <c:v>-1.4031760584303594</c:v>
                </c:pt>
                <c:pt idx="1133">
                  <c:v>-1.4048327796804259</c:v>
                </c:pt>
                <c:pt idx="1134">
                  <c:v>-1.4065694384303018</c:v>
                </c:pt>
                <c:pt idx="1135">
                  <c:v>-1.4079770184303078</c:v>
                </c:pt>
                <c:pt idx="1136">
                  <c:v>-1.4093581584303219</c:v>
                </c:pt>
                <c:pt idx="1137">
                  <c:v>-1.4103508884303082</c:v>
                </c:pt>
                <c:pt idx="1138">
                  <c:v>-1.4110246454891882</c:v>
                </c:pt>
                <c:pt idx="1139">
                  <c:v>-1.4132525565699012</c:v>
                </c:pt>
                <c:pt idx="1140">
                  <c:v>-1.4134181784304118</c:v>
                </c:pt>
                <c:pt idx="1141">
                  <c:v>-1.4135603684303022</c:v>
                </c:pt>
                <c:pt idx="1142">
                  <c:v>-1.4136177884304062</c:v>
                </c:pt>
                <c:pt idx="1143">
                  <c:v>-1.4138428572539026</c:v>
                </c:pt>
                <c:pt idx="1144">
                  <c:v>-1.4146673884303518</c:v>
                </c:pt>
                <c:pt idx="1145">
                  <c:v>-1.4163121084303121</c:v>
                </c:pt>
                <c:pt idx="1146">
                  <c:v>-1.4177022667230332</c:v>
                </c:pt>
                <c:pt idx="1147">
                  <c:v>-1.422182531763676</c:v>
                </c:pt>
                <c:pt idx="1148">
                  <c:v>-1.4236393784303638</c:v>
                </c:pt>
                <c:pt idx="1149">
                  <c:v>-1.4257072149251102</c:v>
                </c:pt>
                <c:pt idx="1150">
                  <c:v>-1.4279018984303256</c:v>
                </c:pt>
                <c:pt idx="1151">
                  <c:v>-1.4299243984303411</c:v>
                </c:pt>
                <c:pt idx="1152">
                  <c:v>-1.4319112484304002</c:v>
                </c:pt>
                <c:pt idx="1153">
                  <c:v>-1.4341160784303568</c:v>
                </c:pt>
                <c:pt idx="1154">
                  <c:v>-1.4363844010277305</c:v>
                </c:pt>
                <c:pt idx="1155">
                  <c:v>-1.4379812179425402</c:v>
                </c:pt>
                <c:pt idx="1156">
                  <c:v>-1.4376511884303718</c:v>
                </c:pt>
                <c:pt idx="1157">
                  <c:v>-1.4358835084304138</c:v>
                </c:pt>
                <c:pt idx="1158">
                  <c:v>-1.433983788430359</c:v>
                </c:pt>
                <c:pt idx="1159">
                  <c:v>-1.4323442275970621</c:v>
                </c:pt>
                <c:pt idx="1160">
                  <c:v>-1.4308126784303419</c:v>
                </c:pt>
                <c:pt idx="1161">
                  <c:v>-1.4294538984303238</c:v>
                </c:pt>
                <c:pt idx="1162">
                  <c:v>-1.428310748430468</c:v>
                </c:pt>
                <c:pt idx="1163">
                  <c:v>-1.4250206300093327</c:v>
                </c:pt>
                <c:pt idx="1164">
                  <c:v>-1.4244836184303709</c:v>
                </c:pt>
                <c:pt idx="1165">
                  <c:v>-1.4238242184303507</c:v>
                </c:pt>
                <c:pt idx="1166">
                  <c:v>-1.4231622284303918</c:v>
                </c:pt>
                <c:pt idx="1167">
                  <c:v>-1.4226681650970359</c:v>
                </c:pt>
                <c:pt idx="1168">
                  <c:v>-1.4221122046159707</c:v>
                </c:pt>
                <c:pt idx="1169">
                  <c:v>-1.421654808430374</c:v>
                </c:pt>
                <c:pt idx="1170">
                  <c:v>-1.421261300017673</c:v>
                </c:pt>
                <c:pt idx="1171">
                  <c:v>-1.4203719984303678</c:v>
                </c:pt>
                <c:pt idx="1172">
                  <c:v>-1.4201771284304385</c:v>
                </c:pt>
                <c:pt idx="1173">
                  <c:v>-1.4198955296802893</c:v>
                </c:pt>
                <c:pt idx="1174">
                  <c:v>-1.4196262184303705</c:v>
                </c:pt>
                <c:pt idx="1175">
                  <c:v>-1.4194146484304087</c:v>
                </c:pt>
                <c:pt idx="1176">
                  <c:v>-1.4191800884303376</c:v>
                </c:pt>
                <c:pt idx="1177">
                  <c:v>-1.4190075035849716</c:v>
                </c:pt>
                <c:pt idx="1178">
                  <c:v>-1.4188075484303369</c:v>
                </c:pt>
                <c:pt idx="1179">
                  <c:v>-1.4186736490327192</c:v>
                </c:pt>
                <c:pt idx="1180">
                  <c:v>-1.4180687400032994</c:v>
                </c:pt>
                <c:pt idx="1181">
                  <c:v>-1.4179233884303502</c:v>
                </c:pt>
                <c:pt idx="1182">
                  <c:v>-1.4177836546802918</c:v>
                </c:pt>
                <c:pt idx="1183">
                  <c:v>-1.41765768843038</c:v>
                </c:pt>
                <c:pt idx="1184">
                  <c:v>-1.4175669784303353</c:v>
                </c:pt>
                <c:pt idx="1185">
                  <c:v>-1.4174796384304618</c:v>
                </c:pt>
                <c:pt idx="1186">
                  <c:v>-1.4173917257031248</c:v>
                </c:pt>
                <c:pt idx="1187">
                  <c:v>-1.4173230846372378</c:v>
                </c:pt>
                <c:pt idx="1188">
                  <c:v>-1.4173280650970368</c:v>
                </c:pt>
                <c:pt idx="1189">
                  <c:v>-1.4173419684304338</c:v>
                </c:pt>
                <c:pt idx="1190">
                  <c:v>-1.4173362384301926</c:v>
                </c:pt>
                <c:pt idx="1191">
                  <c:v>-1.4173198337245054</c:v>
                </c:pt>
                <c:pt idx="1192">
                  <c:v>-1.4173153684304078</c:v>
                </c:pt>
                <c:pt idx="1193">
                  <c:v>-1.4173195484303918</c:v>
                </c:pt>
                <c:pt idx="1194">
                  <c:v>-1.4173203584304415</c:v>
                </c:pt>
                <c:pt idx="1195">
                  <c:v>-1.4173243148860366</c:v>
                </c:pt>
                <c:pt idx="1196">
                  <c:v>-1.4173174829665101</c:v>
                </c:pt>
                <c:pt idx="1197">
                  <c:v>-1.4173094984303467</c:v>
                </c:pt>
                <c:pt idx="1198">
                  <c:v>-1.4172897711576478</c:v>
                </c:pt>
                <c:pt idx="1199">
                  <c:v>-1.417291698430337</c:v>
                </c:pt>
                <c:pt idx="1200">
                  <c:v>-1.4172899584303722</c:v>
                </c:pt>
                <c:pt idx="1201">
                  <c:v>-1.4172335749009759</c:v>
                </c:pt>
                <c:pt idx="1202">
                  <c:v>-1.417161738430357</c:v>
                </c:pt>
                <c:pt idx="1203">
                  <c:v>-1.4170980084303424</c:v>
                </c:pt>
                <c:pt idx="1204">
                  <c:v>-1.4170536384303318</c:v>
                </c:pt>
                <c:pt idx="1205">
                  <c:v>-1.4170286849975242</c:v>
                </c:pt>
                <c:pt idx="1206">
                  <c:v>-1.4171113180179209</c:v>
                </c:pt>
                <c:pt idx="1207">
                  <c:v>-1.4171404384303514</c:v>
                </c:pt>
                <c:pt idx="1208">
                  <c:v>-1.4171468684302653</c:v>
                </c:pt>
                <c:pt idx="1209">
                  <c:v>-1.4171447380136386</c:v>
                </c:pt>
                <c:pt idx="1210">
                  <c:v>-1.4170993284303521</c:v>
                </c:pt>
                <c:pt idx="1211">
                  <c:v>-1.4170304184304483</c:v>
                </c:pt>
                <c:pt idx="1212">
                  <c:v>-1.4169734184303793</c:v>
                </c:pt>
                <c:pt idx="1213">
                  <c:v>-1.4169178768087551</c:v>
                </c:pt>
                <c:pt idx="1214">
                  <c:v>-1.4165135817637604</c:v>
                </c:pt>
                <c:pt idx="1215">
                  <c:v>-1.4128306347940054</c:v>
                </c:pt>
                <c:pt idx="1216">
                  <c:v>-1.4124332684303056</c:v>
                </c:pt>
                <c:pt idx="1217">
                  <c:v>-1.4111775484303379</c:v>
                </c:pt>
                <c:pt idx="1218">
                  <c:v>-1.4102168884303552</c:v>
                </c:pt>
                <c:pt idx="1219">
                  <c:v>-1.4093554150970875</c:v>
                </c:pt>
                <c:pt idx="1220">
                  <c:v>-1.4086140384303858</c:v>
                </c:pt>
                <c:pt idx="1221">
                  <c:v>-1.4078871684304204</c:v>
                </c:pt>
                <c:pt idx="1222">
                  <c:v>-1.40738587514265</c:v>
                </c:pt>
                <c:pt idx="1223">
                  <c:v>-1.40544551607737</c:v>
                </c:pt>
                <c:pt idx="1224">
                  <c:v>-1.4049045584303443</c:v>
                </c:pt>
                <c:pt idx="1225">
                  <c:v>-1.4044449284302942</c:v>
                </c:pt>
                <c:pt idx="1226">
                  <c:v>-1.4040698484303875</c:v>
                </c:pt>
                <c:pt idx="1227">
                  <c:v>-1.4036884108015639</c:v>
                </c:pt>
                <c:pt idx="1228">
                  <c:v>-1.4032756884303252</c:v>
                </c:pt>
                <c:pt idx="1229">
                  <c:v>-1.402556098430408</c:v>
                </c:pt>
                <c:pt idx="1230">
                  <c:v>-1.4022702275969934</c:v>
                </c:pt>
                <c:pt idx="1231">
                  <c:v>-1.4020649984303815</c:v>
                </c:pt>
                <c:pt idx="1232">
                  <c:v>-1.4013186412875172</c:v>
                </c:pt>
                <c:pt idx="1233">
                  <c:v>-1.4011390284303418</c:v>
                </c:pt>
                <c:pt idx="1234">
                  <c:v>-1.4008969784302598</c:v>
                </c:pt>
                <c:pt idx="1235">
                  <c:v>-1.4007039880137384</c:v>
                </c:pt>
                <c:pt idx="1236">
                  <c:v>-1.4005225684303397</c:v>
                </c:pt>
                <c:pt idx="1237">
                  <c:v>-1.4003577484303875</c:v>
                </c:pt>
                <c:pt idx="1238">
                  <c:v>-1.4002248584303609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-1.3996921247461049</c:v>
                </c:pt>
                <c:pt idx="1249">
                  <c:v>-1.3998612884303141</c:v>
                </c:pt>
                <c:pt idx="1250">
                  <c:v>-1.3999917584303654</c:v>
                </c:pt>
                <c:pt idx="1251">
                  <c:v>-1.400114068430355</c:v>
                </c:pt>
                <c:pt idx="1252">
                  <c:v>-1.4002403684304028</c:v>
                </c:pt>
                <c:pt idx="1253">
                  <c:v>-1.4003626284304418</c:v>
                </c:pt>
                <c:pt idx="1254">
                  <c:v>-1.400412706763682</c:v>
                </c:pt>
                <c:pt idx="1255">
                  <c:v>-1.4005318772182058</c:v>
                </c:pt>
                <c:pt idx="1256">
                  <c:v>-1.4008544270017964</c:v>
                </c:pt>
                <c:pt idx="1257">
                  <c:v>-1.4011849884304142</c:v>
                </c:pt>
                <c:pt idx="1258">
                  <c:v>-1.4016003884303863</c:v>
                </c:pt>
                <c:pt idx="1259">
                  <c:v>-1.4019320984303065</c:v>
                </c:pt>
                <c:pt idx="1260">
                  <c:v>-1.4022818184303176</c:v>
                </c:pt>
                <c:pt idx="1261">
                  <c:v>-1.4025497667230482</c:v>
                </c:pt>
                <c:pt idx="1262">
                  <c:v>-1.4028742384303268</c:v>
                </c:pt>
                <c:pt idx="1263">
                  <c:v>-1.4031216399397748</c:v>
                </c:pt>
                <c:pt idx="1264">
                  <c:v>-1.4037569984303802</c:v>
                </c:pt>
                <c:pt idx="1265">
                  <c:v>-1.4038890084304028</c:v>
                </c:pt>
                <c:pt idx="1266">
                  <c:v>-1.4040677084303397</c:v>
                </c:pt>
                <c:pt idx="1267">
                  <c:v>-1.4042561684302739</c:v>
                </c:pt>
                <c:pt idx="1268">
                  <c:v>-1.4043967796803398</c:v>
                </c:pt>
                <c:pt idx="1269">
                  <c:v>-1.4045473184303674</c:v>
                </c:pt>
                <c:pt idx="1270">
                  <c:v>-1.4046607384304566</c:v>
                </c:pt>
                <c:pt idx="1271">
                  <c:v>-1.4047656184303587</c:v>
                </c:pt>
                <c:pt idx="1272">
                  <c:v>-1.404852384793962</c:v>
                </c:pt>
                <c:pt idx="1273">
                  <c:v>-1.4050729984303698</c:v>
                </c:pt>
                <c:pt idx="1274">
                  <c:v>-1.4051259984303486</c:v>
                </c:pt>
                <c:pt idx="1275">
                  <c:v>-1.4051915090686635</c:v>
                </c:pt>
                <c:pt idx="1276">
                  <c:v>-1.4052327784302958</c:v>
                </c:pt>
                <c:pt idx="1277">
                  <c:v>-1.4052586484304526</c:v>
                </c:pt>
                <c:pt idx="1278">
                  <c:v>-1.4052400684303308</c:v>
                </c:pt>
                <c:pt idx="1279">
                  <c:v>-1.4052104584304586</c:v>
                </c:pt>
                <c:pt idx="1280">
                  <c:v>-1.405101121718026</c:v>
                </c:pt>
                <c:pt idx="1281">
                  <c:v>-1.4041333077087399</c:v>
                </c:pt>
                <c:pt idx="1282">
                  <c:v>-1.4010825463755701</c:v>
                </c:pt>
                <c:pt idx="1283">
                  <c:v>-1.400461948430332</c:v>
                </c:pt>
                <c:pt idx="1284">
                  <c:v>-1.3997742784303981</c:v>
                </c:pt>
                <c:pt idx="1285">
                  <c:v>-1.399141348430355</c:v>
                </c:pt>
                <c:pt idx="1286">
                  <c:v>-1.3988014457988669</c:v>
                </c:pt>
                <c:pt idx="1287">
                  <c:v>-1.3983868784303441</c:v>
                </c:pt>
                <c:pt idx="1288">
                  <c:v>-1.3975720284303961</c:v>
                </c:pt>
                <c:pt idx="1289">
                  <c:v>-1.3972221884303693</c:v>
                </c:pt>
                <c:pt idx="1290">
                  <c:v>-1.3970875296803653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-1.3942131522765153</c:v>
                </c:pt>
                <c:pt idx="1300">
                  <c:v>-1.3937117827440901</c:v>
                </c:pt>
                <c:pt idx="1301">
                  <c:v>-1.393650418430284</c:v>
                </c:pt>
                <c:pt idx="1302">
                  <c:v>-1.3935183584303559</c:v>
                </c:pt>
                <c:pt idx="1303">
                  <c:v>-1.3933201084304299</c:v>
                </c:pt>
                <c:pt idx="1304">
                  <c:v>-1.3931141584303859</c:v>
                </c:pt>
                <c:pt idx="1305">
                  <c:v>-1.3929479567637157</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-1.3789606317637124</c:v>
                </c:pt>
                <c:pt idx="1326">
                  <c:v>-1.3778339984303538</c:v>
                </c:pt>
                <c:pt idx="1327">
                  <c:v>-1.3776391004711215</c:v>
                </c:pt>
                <c:pt idx="1328">
                  <c:v>-1.3772883484304188</c:v>
                </c:pt>
                <c:pt idx="1329">
                  <c:v>-1.3769038184303639</c:v>
                </c:pt>
                <c:pt idx="1330">
                  <c:v>-1.3766057244577488</c:v>
                </c:pt>
                <c:pt idx="1331">
                  <c:v>-1.3763426684303541</c:v>
                </c:pt>
                <c:pt idx="1332">
                  <c:v>-1.3759684484303918</c:v>
                </c:pt>
                <c:pt idx="1333">
                  <c:v>-1.3757537784303082</c:v>
                </c:pt>
                <c:pt idx="1334">
                  <c:v>-1.375562795040564</c:v>
                </c:pt>
                <c:pt idx="1335">
                  <c:v>-1.375256543884916</c:v>
                </c:pt>
                <c:pt idx="1336">
                  <c:v>-1.3751886884304412</c:v>
                </c:pt>
                <c:pt idx="1337">
                  <c:v>-1.3750906721145726</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-1.3741527784304011</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-1.3738367537495706</c:v>
                </c:pt>
                <c:pt idx="1355">
                  <c:v>-1.373840028430358</c:v>
                </c:pt>
                <c:pt idx="1356">
                  <c:v>-1.3738840384304318</c:v>
                </c:pt>
                <c:pt idx="1357">
                  <c:v>-1.3739036484304192</c:v>
                </c:pt>
                <c:pt idx="1358">
                  <c:v>-1.3739411984303374</c:v>
                </c:pt>
                <c:pt idx="1359">
                  <c:v>-1.3739656650970518</c:v>
                </c:pt>
                <c:pt idx="1360">
                  <c:v>-1.3739921084304214</c:v>
                </c:pt>
                <c:pt idx="1361">
                  <c:v>-1.374011998430376</c:v>
                </c:pt>
                <c:pt idx="1362">
                  <c:v>-1.3731536317637367</c:v>
                </c:pt>
                <c:pt idx="1363">
                  <c:v>-1.3728845184302827</c:v>
                </c:pt>
                <c:pt idx="1364">
                  <c:v>-1.3725975784303881</c:v>
                </c:pt>
                <c:pt idx="1365">
                  <c:v>-1.3723367884303812</c:v>
                </c:pt>
                <c:pt idx="1366">
                  <c:v>-1.3720806300092363</c:v>
                </c:pt>
                <c:pt idx="1367">
                  <c:v>-1.371878958430429</c:v>
                </c:pt>
                <c:pt idx="1368">
                  <c:v>-1.3717024584303772</c:v>
                </c:pt>
                <c:pt idx="1369">
                  <c:v>-1.3714818229918053</c:v>
                </c:pt>
                <c:pt idx="1370">
                  <c:v>-1.3708208984303738</c:v>
                </c:pt>
                <c:pt idx="1371">
                  <c:v>-1.3706989678181081</c:v>
                </c:pt>
                <c:pt idx="1372">
                  <c:v>-1.3705223781772489</c:v>
                </c:pt>
                <c:pt idx="1373">
                  <c:v>-1.3703207084303557</c:v>
                </c:pt>
                <c:pt idx="1374">
                  <c:v>-1.3701576284303432</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-1.3677037961831702</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-1.3667806252960104</c:v>
                </c:pt>
                <c:pt idx="1396">
                  <c:v>-1.3665199133240264</c:v>
                </c:pt>
                <c:pt idx="1397">
                  <c:v>-1.3664715284303821</c:v>
                </c:pt>
                <c:pt idx="1398">
                  <c:v>-1.3664471036935761</c:v>
                </c:pt>
                <c:pt idx="1399">
                  <c:v>-1.3664624184304017</c:v>
                </c:pt>
                <c:pt idx="1400">
                  <c:v>-1.3664866184303719</c:v>
                </c:pt>
                <c:pt idx="1401">
                  <c:v>-1.3665225084302861</c:v>
                </c:pt>
                <c:pt idx="1402">
                  <c:v>-1.3665430484302803</c:v>
                </c:pt>
                <c:pt idx="1403">
                  <c:v>-1.3665551533600335</c:v>
                </c:pt>
                <c:pt idx="1404">
                  <c:v>-1.3665673219598362</c:v>
                </c:pt>
                <c:pt idx="1405">
                  <c:v>-1.3664513620667351</c:v>
                </c:pt>
                <c:pt idx="1406">
                  <c:v>-1.3664038684304041</c:v>
                </c:pt>
                <c:pt idx="1407">
                  <c:v>-1.3663474784303009</c:v>
                </c:pt>
                <c:pt idx="1408">
                  <c:v>-1.3663053457987728</c:v>
                </c:pt>
                <c:pt idx="1409">
                  <c:v>-1.3662325284304033</c:v>
                </c:pt>
                <c:pt idx="1410">
                  <c:v>-1.366163878430406</c:v>
                </c:pt>
                <c:pt idx="1411">
                  <c:v>-1.3661468245173736</c:v>
                </c:pt>
                <c:pt idx="1412">
                  <c:v>-1.3662339984303671</c:v>
                </c:pt>
                <c:pt idx="1413">
                  <c:v>-1.3662533014606608</c:v>
                </c:pt>
                <c:pt idx="1414">
                  <c:v>-1.3662848421804412</c:v>
                </c:pt>
                <c:pt idx="1415">
                  <c:v>-1.3663321499455301</c:v>
                </c:pt>
                <c:pt idx="1416">
                  <c:v>-1.3663528484303613</c:v>
                </c:pt>
                <c:pt idx="1417">
                  <c:v>-1.3663863584303826</c:v>
                </c:pt>
                <c:pt idx="1418">
                  <c:v>-1.3664192484303115</c:v>
                </c:pt>
                <c:pt idx="1419">
                  <c:v>-1.3664300609302644</c:v>
                </c:pt>
                <c:pt idx="1420">
                  <c:v>-1.36644841509699</c:v>
                </c:pt>
                <c:pt idx="1421">
                  <c:v>-1.3663126071260123</c:v>
                </c:pt>
                <c:pt idx="1422">
                  <c:v>-1.3662840484304226</c:v>
                </c:pt>
                <c:pt idx="1423">
                  <c:v>-1.3662524484303604</c:v>
                </c:pt>
                <c:pt idx="1424">
                  <c:v>-1.3662232784303538</c:v>
                </c:pt>
                <c:pt idx="1425">
                  <c:v>-1.3662338421803142</c:v>
                </c:pt>
                <c:pt idx="1426">
                  <c:v>-1.3662731284303731</c:v>
                </c:pt>
                <c:pt idx="1427">
                  <c:v>-1.3663043284302603</c:v>
                </c:pt>
                <c:pt idx="1428">
                  <c:v>-1.3663471784303542</c:v>
                </c:pt>
                <c:pt idx="1429">
                  <c:v>-1.3663666049877463</c:v>
                </c:pt>
                <c:pt idx="1430">
                  <c:v>-1.3664453843952147</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-1.3661484384303377</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-1.3661423317637074</c:v>
                </c:pt>
                <c:pt idx="1456">
                  <c:v>-1.3660423532690515</c:v>
                </c:pt>
                <c:pt idx="1457">
                  <c:v>-1.3660272610566522</c:v>
                </c:pt>
                <c:pt idx="1458">
                  <c:v>-1.3658346784303446</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-1.3597240184303825</c:v>
                </c:pt>
                <c:pt idx="1468">
                  <c:v>-1.3594257184303715</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-11.456346998430375</c:v>
                </c:pt>
                <c:pt idx="1">
                  <c:v>-11.422125513581916</c:v>
                </c:pt>
                <c:pt idx="2">
                  <c:v>-11.412263248430378</c:v>
                </c:pt>
                <c:pt idx="3">
                  <c:v>-11.405026008430356</c:v>
                </c:pt>
                <c:pt idx="4">
                  <c:v>-11.396577878430355</c:v>
                </c:pt>
                <c:pt idx="5">
                  <c:v>-11.393475331763709</c:v>
                </c:pt>
                <c:pt idx="6">
                  <c:v>-11.363198229199648</c:v>
                </c:pt>
                <c:pt idx="7">
                  <c:v>-11.356516568430404</c:v>
                </c:pt>
                <c:pt idx="8">
                  <c:v>-11.348475008430368</c:v>
                </c:pt>
                <c:pt idx="9">
                  <c:v>-11.340685198430336</c:v>
                </c:pt>
                <c:pt idx="10">
                  <c:v>-11.332084238430378</c:v>
                </c:pt>
                <c:pt idx="11">
                  <c:v>-11.324668028430271</c:v>
                </c:pt>
                <c:pt idx="12">
                  <c:v>-11.318058909822739</c:v>
                </c:pt>
                <c:pt idx="13">
                  <c:v>-11.287979668533472</c:v>
                </c:pt>
                <c:pt idx="14">
                  <c:v>-11.281421248430373</c:v>
                </c:pt>
                <c:pt idx="15">
                  <c:v>-11.274515048430331</c:v>
                </c:pt>
                <c:pt idx="16">
                  <c:v>-11.268396638430403</c:v>
                </c:pt>
                <c:pt idx="17">
                  <c:v>-11.263681641287492</c:v>
                </c:pt>
                <c:pt idx="18">
                  <c:v>-11.256199478430403</c:v>
                </c:pt>
                <c:pt idx="19">
                  <c:v>-11.250821104312729</c:v>
                </c:pt>
                <c:pt idx="20">
                  <c:v>-11.227818415096968</c:v>
                </c:pt>
                <c:pt idx="21">
                  <c:v>-11.22084448843037</c:v>
                </c:pt>
                <c:pt idx="22">
                  <c:v>-11.212836341864724</c:v>
                </c:pt>
                <c:pt idx="23">
                  <c:v>-11.204322288430349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-11.075237538430326</c:v>
                </c:pt>
                <c:pt idx="34">
                  <c:v>-11.064406238430358</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-10.963836139844542</c:v>
                </c:pt>
                <c:pt idx="47">
                  <c:v>-10.956085738430406</c:v>
                </c:pt>
                <c:pt idx="48">
                  <c:v>-10.949398458430377</c:v>
                </c:pt>
                <c:pt idx="49">
                  <c:v>-10.941690888430401</c:v>
                </c:pt>
                <c:pt idx="50">
                  <c:v>-10.93561350843035</c:v>
                </c:pt>
                <c:pt idx="51">
                  <c:v>-10.928521577377765</c:v>
                </c:pt>
                <c:pt idx="52">
                  <c:v>-10.903935225703071</c:v>
                </c:pt>
                <c:pt idx="53">
                  <c:v>-10.897675988430343</c:v>
                </c:pt>
                <c:pt idx="54">
                  <c:v>-10.891291048430311</c:v>
                </c:pt>
                <c:pt idx="55">
                  <c:v>-10.88596398843039</c:v>
                </c:pt>
                <c:pt idx="56">
                  <c:v>-10.881712493379887</c:v>
                </c:pt>
                <c:pt idx="57">
                  <c:v>-10.875541938430349</c:v>
                </c:pt>
                <c:pt idx="58">
                  <c:v>-10.869709638430368</c:v>
                </c:pt>
                <c:pt idx="59">
                  <c:v>-10.862959838430369</c:v>
                </c:pt>
                <c:pt idx="60">
                  <c:v>-10.859676998430379</c:v>
                </c:pt>
                <c:pt idx="61">
                  <c:v>-10.841348290737997</c:v>
                </c:pt>
                <c:pt idx="62">
                  <c:v>-10.836282627296303</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-10.738877388430367</c:v>
                </c:pt>
                <c:pt idx="75">
                  <c:v>-10.731801698430383</c:v>
                </c:pt>
                <c:pt idx="76">
                  <c:v>-10.729078527842118</c:v>
                </c:pt>
                <c:pt idx="77">
                  <c:v>-10.704708062946477</c:v>
                </c:pt>
                <c:pt idx="78">
                  <c:v>-10.700872598430401</c:v>
                </c:pt>
                <c:pt idx="79">
                  <c:v>-10.694428588430418</c:v>
                </c:pt>
                <c:pt idx="80">
                  <c:v>-10.687790068430338</c:v>
                </c:pt>
                <c:pt idx="81">
                  <c:v>-10.680824738430353</c:v>
                </c:pt>
                <c:pt idx="82">
                  <c:v>-10.673314120879397</c:v>
                </c:pt>
                <c:pt idx="83">
                  <c:v>-10.668003085930383</c:v>
                </c:pt>
                <c:pt idx="84">
                  <c:v>-10.645830177001756</c:v>
                </c:pt>
                <c:pt idx="85">
                  <c:v>-10.640050958430308</c:v>
                </c:pt>
                <c:pt idx="86">
                  <c:v>-10.632480868430386</c:v>
                </c:pt>
                <c:pt idx="87">
                  <c:v>-10.626529457614062</c:v>
                </c:pt>
                <c:pt idx="88">
                  <c:v>-10.620036978430306</c:v>
                </c:pt>
                <c:pt idx="89">
                  <c:v>-10.6140366584304</c:v>
                </c:pt>
                <c:pt idx="90">
                  <c:v>-10.608397048430371</c:v>
                </c:pt>
                <c:pt idx="91">
                  <c:v>-10.604315467180339</c:v>
                </c:pt>
                <c:pt idx="92">
                  <c:v>-10.598086598430346</c:v>
                </c:pt>
                <c:pt idx="93">
                  <c:v>-10.593104748430385</c:v>
                </c:pt>
                <c:pt idx="94">
                  <c:v>-10.588145658430378</c:v>
                </c:pt>
                <c:pt idx="95">
                  <c:v>-10.583764858430367</c:v>
                </c:pt>
                <c:pt idx="96">
                  <c:v>-10.575891885028355</c:v>
                </c:pt>
                <c:pt idx="97">
                  <c:v>-10.570587308430394</c:v>
                </c:pt>
                <c:pt idx="98">
                  <c:v>-10.564338378430371</c:v>
                </c:pt>
                <c:pt idx="99">
                  <c:v>-10.558510988430349</c:v>
                </c:pt>
                <c:pt idx="100">
                  <c:v>-10.55248929135969</c:v>
                </c:pt>
                <c:pt idx="101">
                  <c:v>-10.545250238430377</c:v>
                </c:pt>
                <c:pt idx="102">
                  <c:v>-10.53783381843035</c:v>
                </c:pt>
                <c:pt idx="103">
                  <c:v>-10.530868448430342</c:v>
                </c:pt>
                <c:pt idx="104">
                  <c:v>-10.525088575750051</c:v>
                </c:pt>
                <c:pt idx="105">
                  <c:v>-10.518640878430332</c:v>
                </c:pt>
                <c:pt idx="106">
                  <c:v>-10.512720658430354</c:v>
                </c:pt>
                <c:pt idx="107">
                  <c:v>-10.506846978430314</c:v>
                </c:pt>
                <c:pt idx="108">
                  <c:v>-10.50013010843035</c:v>
                </c:pt>
                <c:pt idx="109">
                  <c:v>-10.494982039246782</c:v>
                </c:pt>
                <c:pt idx="110">
                  <c:v>-10.488099448430319</c:v>
                </c:pt>
                <c:pt idx="111">
                  <c:v>-10.48291769843035</c:v>
                </c:pt>
                <c:pt idx="112">
                  <c:v>-10.47992699843037</c:v>
                </c:pt>
                <c:pt idx="113">
                  <c:v>-10.463376844584207</c:v>
                </c:pt>
                <c:pt idx="114">
                  <c:v>-10.458948008634469</c:v>
                </c:pt>
                <c:pt idx="115">
                  <c:v>-10.45316602843042</c:v>
                </c:pt>
                <c:pt idx="116">
                  <c:v>-10.447876128430345</c:v>
                </c:pt>
                <c:pt idx="117">
                  <c:v>-10.442429178430299</c:v>
                </c:pt>
                <c:pt idx="118">
                  <c:v>-10.43705109218034</c:v>
                </c:pt>
                <c:pt idx="119">
                  <c:v>-10.430608558430329</c:v>
                </c:pt>
                <c:pt idx="120">
                  <c:v>-10.42389373960677</c:v>
                </c:pt>
                <c:pt idx="121">
                  <c:v>-10.403576350543048</c:v>
                </c:pt>
                <c:pt idx="122">
                  <c:v>-10.398783148430351</c:v>
                </c:pt>
                <c:pt idx="123">
                  <c:v>-10.393555544822172</c:v>
                </c:pt>
                <c:pt idx="124">
                  <c:v>-10.388092698430384</c:v>
                </c:pt>
                <c:pt idx="125">
                  <c:v>-10.382642518430361</c:v>
                </c:pt>
                <c:pt idx="126">
                  <c:v>-10.37680180843032</c:v>
                </c:pt>
                <c:pt idx="127">
                  <c:v>-10.370270602597023</c:v>
                </c:pt>
                <c:pt idx="128">
                  <c:v>-10.364221358430353</c:v>
                </c:pt>
                <c:pt idx="129">
                  <c:v>-10.360985053985928</c:v>
                </c:pt>
                <c:pt idx="130">
                  <c:v>-10.333361598430365</c:v>
                </c:pt>
                <c:pt idx="131">
                  <c:v>-10.329707938430392</c:v>
                </c:pt>
                <c:pt idx="132">
                  <c:v>-10.323710208430384</c:v>
                </c:pt>
                <c:pt idx="133">
                  <c:v>-10.317743513894289</c:v>
                </c:pt>
                <c:pt idx="134">
                  <c:v>-10.311047448430337</c:v>
                </c:pt>
                <c:pt idx="135">
                  <c:v>-10.303529618430353</c:v>
                </c:pt>
                <c:pt idx="136">
                  <c:v>-10.29715734843035</c:v>
                </c:pt>
                <c:pt idx="137">
                  <c:v>-10.293345248430368</c:v>
                </c:pt>
                <c:pt idx="138">
                  <c:v>-10.275061736135244</c:v>
                </c:pt>
                <c:pt idx="139">
                  <c:v>-10.263679498430342</c:v>
                </c:pt>
                <c:pt idx="140">
                  <c:v>-10.254278218430381</c:v>
                </c:pt>
                <c:pt idx="141">
                  <c:v>-10.247778718430368</c:v>
                </c:pt>
                <c:pt idx="142">
                  <c:v>-10.23977480843039</c:v>
                </c:pt>
                <c:pt idx="143">
                  <c:v>-10.232819613013682</c:v>
                </c:pt>
                <c:pt idx="144">
                  <c:v>-10.224762928430355</c:v>
                </c:pt>
                <c:pt idx="145">
                  <c:v>-10.218240423962298</c:v>
                </c:pt>
                <c:pt idx="146">
                  <c:v>-10.199703198430392</c:v>
                </c:pt>
                <c:pt idx="147">
                  <c:v>-10.193007761316968</c:v>
                </c:pt>
                <c:pt idx="148">
                  <c:v>-10.187645738430362</c:v>
                </c:pt>
                <c:pt idx="149">
                  <c:v>-10.181228718430376</c:v>
                </c:pt>
                <c:pt idx="150">
                  <c:v>-10.175874148430401</c:v>
                </c:pt>
                <c:pt idx="151">
                  <c:v>-10.169977534512846</c:v>
                </c:pt>
                <c:pt idx="152">
                  <c:v>-10.163980698430302</c:v>
                </c:pt>
                <c:pt idx="153">
                  <c:v>-10.158163998430368</c:v>
                </c:pt>
                <c:pt idx="154">
                  <c:v>-10.154911387319268</c:v>
                </c:pt>
                <c:pt idx="155">
                  <c:v>-10.138458461393341</c:v>
                </c:pt>
                <c:pt idx="156">
                  <c:v>-10.134061745798748</c:v>
                </c:pt>
                <c:pt idx="157">
                  <c:v>-10.128266864409781</c:v>
                </c:pt>
                <c:pt idx="158">
                  <c:v>-10.121678378430392</c:v>
                </c:pt>
                <c:pt idx="159">
                  <c:v>-10.116133188430338</c:v>
                </c:pt>
                <c:pt idx="160">
                  <c:v>-10.108971758847051</c:v>
                </c:pt>
                <c:pt idx="161">
                  <c:v>-10.102867240854644</c:v>
                </c:pt>
                <c:pt idx="162">
                  <c:v>-10.097886735272462</c:v>
                </c:pt>
                <c:pt idx="163">
                  <c:v>-10.081415590535599</c:v>
                </c:pt>
                <c:pt idx="164">
                  <c:v>-10.076824328430327</c:v>
                </c:pt>
                <c:pt idx="165">
                  <c:v>-10.070368101523153</c:v>
                </c:pt>
                <c:pt idx="166">
                  <c:v>-10.064006348430382</c:v>
                </c:pt>
                <c:pt idx="167">
                  <c:v>-10.057767178430353</c:v>
                </c:pt>
                <c:pt idx="168">
                  <c:v>-10.053062618430374</c:v>
                </c:pt>
                <c:pt idx="169">
                  <c:v>-10.044400668533523</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-9.9820450984303442</c:v>
                </c:pt>
                <c:pt idx="179">
                  <c:v>-9.9793843734303724</c:v>
                </c:pt>
                <c:pt idx="180">
                  <c:v>-9.96424649843037</c:v>
                </c:pt>
                <c:pt idx="181">
                  <c:v>-9.9589154184303759</c:v>
                </c:pt>
                <c:pt idx="182">
                  <c:v>-9.9527968005137666</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-9.893345833482007</c:v>
                </c:pt>
                <c:pt idx="191">
                  <c:v>-9.8882674684303637</c:v>
                </c:pt>
                <c:pt idx="192">
                  <c:v>-9.8830156084303695</c:v>
                </c:pt>
                <c:pt idx="193">
                  <c:v>-9.8778803798736519</c:v>
                </c:pt>
                <c:pt idx="194">
                  <c:v>-9.8726785484303718</c:v>
                </c:pt>
                <c:pt idx="195">
                  <c:v>-9.8668142084303962</c:v>
                </c:pt>
                <c:pt idx="196">
                  <c:v>-9.8639089457987623</c:v>
                </c:pt>
                <c:pt idx="197">
                  <c:v>-9.8483915666121664</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-9.7796468784303681</c:v>
                </c:pt>
                <c:pt idx="208">
                  <c:v>-9.7736614184303683</c:v>
                </c:pt>
                <c:pt idx="209">
                  <c:v>-9.767117988430341</c:v>
                </c:pt>
                <c:pt idx="210">
                  <c:v>-9.7618862317637092</c:v>
                </c:pt>
                <c:pt idx="211">
                  <c:v>-9.7552171884304499</c:v>
                </c:pt>
                <c:pt idx="212">
                  <c:v>-9.7498731484303462</c:v>
                </c:pt>
                <c:pt idx="213">
                  <c:v>-9.7464619984303589</c:v>
                </c:pt>
                <c:pt idx="214">
                  <c:v>-9.7316552047795035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-9.6727369984303291</c:v>
                </c:pt>
                <c:pt idx="224">
                  <c:v>-9.6665066584303716</c:v>
                </c:pt>
                <c:pt idx="225">
                  <c:v>-9.6611193384303178</c:v>
                </c:pt>
                <c:pt idx="226">
                  <c:v>-9.6546732089567087</c:v>
                </c:pt>
                <c:pt idx="227">
                  <c:v>-9.6490616784303658</c:v>
                </c:pt>
                <c:pt idx="228">
                  <c:v>-9.644371488430334</c:v>
                </c:pt>
                <c:pt idx="229">
                  <c:v>-9.638669438906561</c:v>
                </c:pt>
                <c:pt idx="230">
                  <c:v>-9.6197347177286225</c:v>
                </c:pt>
                <c:pt idx="231">
                  <c:v>-9.6161981284303959</c:v>
                </c:pt>
                <c:pt idx="232">
                  <c:v>-9.6091913884303519</c:v>
                </c:pt>
                <c:pt idx="233">
                  <c:v>-9.6039522284303516</c:v>
                </c:pt>
                <c:pt idx="234">
                  <c:v>-9.598099078430419</c:v>
                </c:pt>
                <c:pt idx="235">
                  <c:v>-9.5928803084303027</c:v>
                </c:pt>
                <c:pt idx="236">
                  <c:v>-9.5881068784303505</c:v>
                </c:pt>
                <c:pt idx="237">
                  <c:v>-9.5829142762081396</c:v>
                </c:pt>
                <c:pt idx="238">
                  <c:v>-9.5793803317637192</c:v>
                </c:pt>
                <c:pt idx="239">
                  <c:v>-9.5660105866656728</c:v>
                </c:pt>
                <c:pt idx="240">
                  <c:v>-9.5604106284303505</c:v>
                </c:pt>
                <c:pt idx="241">
                  <c:v>-9.5548778384303574</c:v>
                </c:pt>
                <c:pt idx="242">
                  <c:v>-9.5505731167099253</c:v>
                </c:pt>
                <c:pt idx="243">
                  <c:v>-9.5453166584304512</c:v>
                </c:pt>
                <c:pt idx="244">
                  <c:v>-9.5410693684303887</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-9.4780817284304124</c:v>
                </c:pt>
                <c:pt idx="254">
                  <c:v>-9.4724599484303464</c:v>
                </c:pt>
                <c:pt idx="255">
                  <c:v>-9.4537324016561897</c:v>
                </c:pt>
                <c:pt idx="256">
                  <c:v>-9.449080877218254</c:v>
                </c:pt>
                <c:pt idx="257">
                  <c:v>-9.4441454284303781</c:v>
                </c:pt>
                <c:pt idx="258">
                  <c:v>-9.4381110284303489</c:v>
                </c:pt>
                <c:pt idx="259">
                  <c:v>-9.432486898430362</c:v>
                </c:pt>
                <c:pt idx="260">
                  <c:v>-9.4265554284303974</c:v>
                </c:pt>
                <c:pt idx="261">
                  <c:v>-9.4201933184303641</c:v>
                </c:pt>
                <c:pt idx="262">
                  <c:v>-9.4163640903844428</c:v>
                </c:pt>
                <c:pt idx="263">
                  <c:v>-9.4133074690186191</c:v>
                </c:pt>
                <c:pt idx="264">
                  <c:v>-9.3956559378243387</c:v>
                </c:pt>
                <c:pt idx="265">
                  <c:v>-9.3905054484303321</c:v>
                </c:pt>
                <c:pt idx="266">
                  <c:v>-9.3848856954000688</c:v>
                </c:pt>
                <c:pt idx="267">
                  <c:v>-9.3794901784304248</c:v>
                </c:pt>
                <c:pt idx="268">
                  <c:v>-9.3738247384303737</c:v>
                </c:pt>
                <c:pt idx="269">
                  <c:v>-9.3685961784303622</c:v>
                </c:pt>
                <c:pt idx="270">
                  <c:v>-9.3644385160774064</c:v>
                </c:pt>
                <c:pt idx="271">
                  <c:v>-9.3483193079541582</c:v>
                </c:pt>
                <c:pt idx="272">
                  <c:v>-9.3433437684303406</c:v>
                </c:pt>
                <c:pt idx="273">
                  <c:v>-9.3383247584303675</c:v>
                </c:pt>
                <c:pt idx="274">
                  <c:v>-9.3337360384303363</c:v>
                </c:pt>
                <c:pt idx="275">
                  <c:v>-9.3287710184303769</c:v>
                </c:pt>
                <c:pt idx="276">
                  <c:v>-9.3241674463470687</c:v>
                </c:pt>
                <c:pt idx="277">
                  <c:v>-9.3184437684303489</c:v>
                </c:pt>
                <c:pt idx="278">
                  <c:v>-9.3137511684303487</c:v>
                </c:pt>
                <c:pt idx="279">
                  <c:v>-9.3096938555732294</c:v>
                </c:pt>
                <c:pt idx="280">
                  <c:v>-9.2968099984303407</c:v>
                </c:pt>
                <c:pt idx="281">
                  <c:v>-9.2930767819354632</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-9.1594699984303514</c:v>
                </c:pt>
                <c:pt idx="304">
                  <c:v>-9.1469181387812384</c:v>
                </c:pt>
                <c:pt idx="305">
                  <c:v>-9.1431742884303269</c:v>
                </c:pt>
                <c:pt idx="306">
                  <c:v>-9.1388749558771618</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-9.0655463984303779</c:v>
                </c:pt>
                <c:pt idx="320">
                  <c:v>-9.0464082176084748</c:v>
                </c:pt>
                <c:pt idx="321">
                  <c:v>-9.040294428430391</c:v>
                </c:pt>
                <c:pt idx="322">
                  <c:v>-9.0344182535323299</c:v>
                </c:pt>
                <c:pt idx="323">
                  <c:v>-9.0281361484303488</c:v>
                </c:pt>
                <c:pt idx="324">
                  <c:v>-9.0242639339142219</c:v>
                </c:pt>
                <c:pt idx="325">
                  <c:v>-9.020088628430365</c:v>
                </c:pt>
                <c:pt idx="326">
                  <c:v>-9.0154495884303696</c:v>
                </c:pt>
                <c:pt idx="327">
                  <c:v>-9.0114778263873507</c:v>
                </c:pt>
                <c:pt idx="328">
                  <c:v>-9.0080624984303679</c:v>
                </c:pt>
                <c:pt idx="329">
                  <c:v>-8.9974903793827252</c:v>
                </c:pt>
                <c:pt idx="330">
                  <c:v>-8.9941512384303692</c:v>
                </c:pt>
                <c:pt idx="331">
                  <c:v>-8.9897915457987807</c:v>
                </c:pt>
                <c:pt idx="332">
                  <c:v>-8.9853621184303663</c:v>
                </c:pt>
                <c:pt idx="333">
                  <c:v>-8.9807275084303555</c:v>
                </c:pt>
                <c:pt idx="334">
                  <c:v>-8.9759689773777698</c:v>
                </c:pt>
                <c:pt idx="335">
                  <c:v>-8.9708787684303282</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-8.9224648219597888</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-8.8721898897347309</c:v>
                </c:pt>
                <c:pt idx="352">
                  <c:v>-8.8670887188604706</c:v>
                </c:pt>
                <c:pt idx="353">
                  <c:v>-8.84881162663544</c:v>
                </c:pt>
                <c:pt idx="354">
                  <c:v>-8.8441312284303937</c:v>
                </c:pt>
                <c:pt idx="355">
                  <c:v>-8.8393424684304183</c:v>
                </c:pt>
                <c:pt idx="356">
                  <c:v>-8.8349416113335799</c:v>
                </c:pt>
                <c:pt idx="357">
                  <c:v>-8.8309958584303505</c:v>
                </c:pt>
                <c:pt idx="358">
                  <c:v>-8.8273796300092702</c:v>
                </c:pt>
                <c:pt idx="359">
                  <c:v>-8.8232382812586465</c:v>
                </c:pt>
                <c:pt idx="360">
                  <c:v>-8.8190373884303241</c:v>
                </c:pt>
                <c:pt idx="361">
                  <c:v>-8.8169974529758477</c:v>
                </c:pt>
                <c:pt idx="362">
                  <c:v>-8.8046048189432202</c:v>
                </c:pt>
                <c:pt idx="363">
                  <c:v>-8.8010985184303578</c:v>
                </c:pt>
                <c:pt idx="364">
                  <c:v>-8.7953565145594048</c:v>
                </c:pt>
                <c:pt idx="365">
                  <c:v>-8.7883894084303442</c:v>
                </c:pt>
                <c:pt idx="366">
                  <c:v>-8.7822892484303594</c:v>
                </c:pt>
                <c:pt idx="367">
                  <c:v>-8.7761522905652125</c:v>
                </c:pt>
                <c:pt idx="368">
                  <c:v>-8.7705923784303668</c:v>
                </c:pt>
                <c:pt idx="369">
                  <c:v>-8.765609487792112</c:v>
                </c:pt>
                <c:pt idx="370">
                  <c:v>-8.7632053897347184</c:v>
                </c:pt>
                <c:pt idx="371">
                  <c:v>-8.7516772053269065</c:v>
                </c:pt>
                <c:pt idx="372">
                  <c:v>-8.7491424405356639</c:v>
                </c:pt>
                <c:pt idx="373">
                  <c:v>-8.7440762484303285</c:v>
                </c:pt>
                <c:pt idx="374">
                  <c:v>-8.7395634284303529</c:v>
                </c:pt>
                <c:pt idx="375">
                  <c:v>-8.7357661367282926</c:v>
                </c:pt>
                <c:pt idx="376">
                  <c:v>-8.7313524984304056</c:v>
                </c:pt>
                <c:pt idx="377">
                  <c:v>-8.7266122643878461</c:v>
                </c:pt>
                <c:pt idx="378">
                  <c:v>-8.7214886826408478</c:v>
                </c:pt>
                <c:pt idx="379">
                  <c:v>-8.7066594919368612</c:v>
                </c:pt>
                <c:pt idx="380">
                  <c:v>-8.7032751812260525</c:v>
                </c:pt>
                <c:pt idx="381">
                  <c:v>-8.6973781584302827</c:v>
                </c:pt>
                <c:pt idx="382">
                  <c:v>-8.6921358615882767</c:v>
                </c:pt>
                <c:pt idx="383">
                  <c:v>-8.6868031284304159</c:v>
                </c:pt>
                <c:pt idx="384">
                  <c:v>-8.6838369584303567</c:v>
                </c:pt>
                <c:pt idx="385">
                  <c:v>-8.6763860489354006</c:v>
                </c:pt>
                <c:pt idx="386">
                  <c:v>-8.6720977431112942</c:v>
                </c:pt>
                <c:pt idx="387">
                  <c:v>-8.656714639456025</c:v>
                </c:pt>
                <c:pt idx="388">
                  <c:v>-8.6528252784303668</c:v>
                </c:pt>
                <c:pt idx="389">
                  <c:v>-8.6476697247461551</c:v>
                </c:pt>
                <c:pt idx="390">
                  <c:v>-8.6427796484303734</c:v>
                </c:pt>
                <c:pt idx="391">
                  <c:v>-8.638084062260118</c:v>
                </c:pt>
                <c:pt idx="392">
                  <c:v>-8.6340521284303442</c:v>
                </c:pt>
                <c:pt idx="393">
                  <c:v>-8.6298169876776853</c:v>
                </c:pt>
                <c:pt idx="394">
                  <c:v>-8.6252869643394234</c:v>
                </c:pt>
                <c:pt idx="395">
                  <c:v>-8.6114622291996028</c:v>
                </c:pt>
                <c:pt idx="396">
                  <c:v>-8.6070034284303478</c:v>
                </c:pt>
                <c:pt idx="397">
                  <c:v>-8.6010465284303876</c:v>
                </c:pt>
                <c:pt idx="398">
                  <c:v>-8.5964349879040309</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-8.5497865384303733</c:v>
                </c:pt>
                <c:pt idx="408">
                  <c:v>-8.5445962711576726</c:v>
                </c:pt>
                <c:pt idx="409">
                  <c:v>-8.5408517684303114</c:v>
                </c:pt>
                <c:pt idx="410">
                  <c:v>-8.534720168643112</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-8.4502192995056351</c:v>
                </c:pt>
                <c:pt idx="426">
                  <c:v>-8.4457287484303212</c:v>
                </c:pt>
                <c:pt idx="427">
                  <c:v>-8.4409121367282296</c:v>
                </c:pt>
                <c:pt idx="428">
                  <c:v>-8.4356730584304387</c:v>
                </c:pt>
                <c:pt idx="429">
                  <c:v>-8.432759220652585</c:v>
                </c:pt>
                <c:pt idx="430">
                  <c:v>-8.4190806124655175</c:v>
                </c:pt>
                <c:pt idx="431">
                  <c:v>-8.4158916984303644</c:v>
                </c:pt>
                <c:pt idx="432">
                  <c:v>-8.4117974285379447</c:v>
                </c:pt>
                <c:pt idx="433">
                  <c:v>-8.4067550784303027</c:v>
                </c:pt>
                <c:pt idx="434">
                  <c:v>-8.4026408762081086</c:v>
                </c:pt>
                <c:pt idx="435">
                  <c:v>-8.3982215284302999</c:v>
                </c:pt>
                <c:pt idx="436">
                  <c:v>-8.3941440673958283</c:v>
                </c:pt>
                <c:pt idx="437">
                  <c:v>-8.3897016138149727</c:v>
                </c:pt>
                <c:pt idx="438">
                  <c:v>-8.3870667361352993</c:v>
                </c:pt>
                <c:pt idx="439">
                  <c:v>-8.3668698734303746</c:v>
                </c:pt>
                <c:pt idx="440">
                  <c:v>-8.3632084270018279</c:v>
                </c:pt>
                <c:pt idx="441">
                  <c:v>-8.3585804884302846</c:v>
                </c:pt>
                <c:pt idx="442">
                  <c:v>-8.3547117896391683</c:v>
                </c:pt>
                <c:pt idx="443">
                  <c:v>-8.3500111584303998</c:v>
                </c:pt>
                <c:pt idx="444">
                  <c:v>-8.3459393052485389</c:v>
                </c:pt>
                <c:pt idx="445">
                  <c:v>-8.3299031095414904</c:v>
                </c:pt>
                <c:pt idx="446">
                  <c:v>-8.3255957324729568</c:v>
                </c:pt>
                <c:pt idx="447">
                  <c:v>-8.3206930884303176</c:v>
                </c:pt>
                <c:pt idx="448">
                  <c:v>-8.316092679281395</c:v>
                </c:pt>
                <c:pt idx="449">
                  <c:v>-8.3117680287333471</c:v>
                </c:pt>
                <c:pt idx="450">
                  <c:v>-8.3067107384303824</c:v>
                </c:pt>
                <c:pt idx="451">
                  <c:v>-8.3016484226727485</c:v>
                </c:pt>
                <c:pt idx="452">
                  <c:v>-8.2967764416121597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-8.2395023198589179</c:v>
                </c:pt>
                <c:pt idx="463">
                  <c:v>-8.2368402584303997</c:v>
                </c:pt>
                <c:pt idx="464">
                  <c:v>-8.2324511704732739</c:v>
                </c:pt>
                <c:pt idx="465">
                  <c:v>-8.2265961084303854</c:v>
                </c:pt>
                <c:pt idx="466">
                  <c:v>-8.2219111499455106</c:v>
                </c:pt>
                <c:pt idx="467">
                  <c:v>-8.2169692887529493</c:v>
                </c:pt>
                <c:pt idx="468">
                  <c:v>-8.2125762384304046</c:v>
                </c:pt>
                <c:pt idx="469">
                  <c:v>-8.2071520313973849</c:v>
                </c:pt>
                <c:pt idx="470">
                  <c:v>-8.2043484984303419</c:v>
                </c:pt>
                <c:pt idx="471">
                  <c:v>-8.1931534690185721</c:v>
                </c:pt>
                <c:pt idx="472">
                  <c:v>-8.1897658128633708</c:v>
                </c:pt>
                <c:pt idx="473">
                  <c:v>-8.1852769984303961</c:v>
                </c:pt>
                <c:pt idx="474">
                  <c:v>-8.181310579075511</c:v>
                </c:pt>
                <c:pt idx="475">
                  <c:v>-8.1777244379907987</c:v>
                </c:pt>
                <c:pt idx="476">
                  <c:v>-8.1737803884303304</c:v>
                </c:pt>
                <c:pt idx="477">
                  <c:v>-8.1697048478926924</c:v>
                </c:pt>
                <c:pt idx="478">
                  <c:v>-8.1660853317637248</c:v>
                </c:pt>
                <c:pt idx="479">
                  <c:v>-8.1628097257031005</c:v>
                </c:pt>
                <c:pt idx="480">
                  <c:v>-8.1507002925480165</c:v>
                </c:pt>
                <c:pt idx="481">
                  <c:v>-8.1463001489679669</c:v>
                </c:pt>
                <c:pt idx="482">
                  <c:v>-8.1412207284304134</c:v>
                </c:pt>
                <c:pt idx="483">
                  <c:v>-8.1362953707707675</c:v>
                </c:pt>
                <c:pt idx="484">
                  <c:v>-8.1316922284304081</c:v>
                </c:pt>
                <c:pt idx="485">
                  <c:v>-8.1278172349894948</c:v>
                </c:pt>
                <c:pt idx="486">
                  <c:v>-8.1236677127161183</c:v>
                </c:pt>
                <c:pt idx="487">
                  <c:v>-8.1200958036251549</c:v>
                </c:pt>
                <c:pt idx="488">
                  <c:v>-8.106161097331519</c:v>
                </c:pt>
                <c:pt idx="489">
                  <c:v>-8.1018001384303133</c:v>
                </c:pt>
                <c:pt idx="490">
                  <c:v>-8.0973669984303385</c:v>
                </c:pt>
                <c:pt idx="491">
                  <c:v>-8.0931864065935315</c:v>
                </c:pt>
                <c:pt idx="492">
                  <c:v>-8.0893288284303679</c:v>
                </c:pt>
                <c:pt idx="493">
                  <c:v>-8.0852115636477127</c:v>
                </c:pt>
                <c:pt idx="494">
                  <c:v>-8.0801136004711989</c:v>
                </c:pt>
                <c:pt idx="495">
                  <c:v>-8.0767248555732589</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-8.0327569188849619</c:v>
                </c:pt>
                <c:pt idx="504">
                  <c:v>-8.0310433061226689</c:v>
                </c:pt>
                <c:pt idx="505">
                  <c:v>-8.0194252275970896</c:v>
                </c:pt>
                <c:pt idx="506">
                  <c:v>-8.0162719372058611</c:v>
                </c:pt>
                <c:pt idx="507">
                  <c:v>-8.0123715284302932</c:v>
                </c:pt>
                <c:pt idx="508">
                  <c:v>-8.0078726718997331</c:v>
                </c:pt>
                <c:pt idx="509">
                  <c:v>-8.0040427431112029</c:v>
                </c:pt>
                <c:pt idx="510">
                  <c:v>-7.9998746755136798</c:v>
                </c:pt>
                <c:pt idx="511">
                  <c:v>-7.9952473692168553</c:v>
                </c:pt>
                <c:pt idx="512">
                  <c:v>-7.9921033317636718</c:v>
                </c:pt>
                <c:pt idx="513">
                  <c:v>-7.9794085817636971</c:v>
                </c:pt>
                <c:pt idx="514">
                  <c:v>-7.9759209396067705</c:v>
                </c:pt>
                <c:pt idx="515">
                  <c:v>-7.9721173601324882</c:v>
                </c:pt>
                <c:pt idx="516">
                  <c:v>-7.9664670084303335</c:v>
                </c:pt>
                <c:pt idx="517">
                  <c:v>-7.9619044065936464</c:v>
                </c:pt>
                <c:pt idx="518">
                  <c:v>-7.9568584500432404</c:v>
                </c:pt>
                <c:pt idx="519">
                  <c:v>-7.9521717358040709</c:v>
                </c:pt>
                <c:pt idx="520">
                  <c:v>-7.948320185243551</c:v>
                </c:pt>
                <c:pt idx="521">
                  <c:v>-7.9447068445842177</c:v>
                </c:pt>
                <c:pt idx="522">
                  <c:v>-7.9327009984303762</c:v>
                </c:pt>
                <c:pt idx="523">
                  <c:v>-7.9287253282175785</c:v>
                </c:pt>
                <c:pt idx="524">
                  <c:v>-7.9234781382152875</c:v>
                </c:pt>
                <c:pt idx="525">
                  <c:v>-7.9176425842889397</c:v>
                </c:pt>
                <c:pt idx="526">
                  <c:v>-7.9134071742545791</c:v>
                </c:pt>
                <c:pt idx="527">
                  <c:v>-7.9089551718996987</c:v>
                </c:pt>
                <c:pt idx="528">
                  <c:v>-7.9047821095414292</c:v>
                </c:pt>
                <c:pt idx="529">
                  <c:v>-7.9012969284303924</c:v>
                </c:pt>
                <c:pt idx="530">
                  <c:v>-7.8983653045528097</c:v>
                </c:pt>
                <c:pt idx="531">
                  <c:v>-7.8887087352724814</c:v>
                </c:pt>
                <c:pt idx="532">
                  <c:v>-7.8868384558772284</c:v>
                </c:pt>
                <c:pt idx="533">
                  <c:v>-7.8818031324509903</c:v>
                </c:pt>
                <c:pt idx="534">
                  <c:v>-7.8768954270018314</c:v>
                </c:pt>
                <c:pt idx="535">
                  <c:v>-7.8717301919787337</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-7.8239123695644262</c:v>
                </c:pt>
                <c:pt idx="545">
                  <c:v>-7.8189027127160386</c:v>
                </c:pt>
                <c:pt idx="546">
                  <c:v>-7.815024865777346</c:v>
                </c:pt>
                <c:pt idx="547">
                  <c:v>-7.8107799277233525</c:v>
                </c:pt>
                <c:pt idx="548">
                  <c:v>-7.8077888065112271</c:v>
                </c:pt>
                <c:pt idx="549">
                  <c:v>-7.8051769984303618</c:v>
                </c:pt>
                <c:pt idx="550">
                  <c:v>-7.7889366252960386</c:v>
                </c:pt>
                <c:pt idx="551">
                  <c:v>-7.7853486582242013</c:v>
                </c:pt>
                <c:pt idx="552">
                  <c:v>-7.7803372588470143</c:v>
                </c:pt>
                <c:pt idx="553">
                  <c:v>-7.7765324474099975</c:v>
                </c:pt>
                <c:pt idx="554">
                  <c:v>-7.7724391873192324</c:v>
                </c:pt>
                <c:pt idx="555">
                  <c:v>-7.7684164463470751</c:v>
                </c:pt>
                <c:pt idx="556">
                  <c:v>-7.7650768555732057</c:v>
                </c:pt>
                <c:pt idx="557">
                  <c:v>-7.752791019482963</c:v>
                </c:pt>
                <c:pt idx="558">
                  <c:v>-7.7480240941750722</c:v>
                </c:pt>
                <c:pt idx="559">
                  <c:v>-7.7434944984303353</c:v>
                </c:pt>
                <c:pt idx="560">
                  <c:v>-7.7385396994613433</c:v>
                </c:pt>
                <c:pt idx="561">
                  <c:v>-7.7343592006775506</c:v>
                </c:pt>
                <c:pt idx="562">
                  <c:v>-7.7294497127161099</c:v>
                </c:pt>
                <c:pt idx="563">
                  <c:v>-7.7249446899197345</c:v>
                </c:pt>
                <c:pt idx="564">
                  <c:v>-7.7213055419086416</c:v>
                </c:pt>
                <c:pt idx="565">
                  <c:v>-7.7100647841446674</c:v>
                </c:pt>
                <c:pt idx="566">
                  <c:v>-7.7077266907380784</c:v>
                </c:pt>
                <c:pt idx="567">
                  <c:v>-7.7031846310834355</c:v>
                </c:pt>
                <c:pt idx="568">
                  <c:v>-7.6990286650970106</c:v>
                </c:pt>
                <c:pt idx="569">
                  <c:v>-7.6943383249609445</c:v>
                </c:pt>
                <c:pt idx="570">
                  <c:v>-7.689639296302679</c:v>
                </c:pt>
                <c:pt idx="571">
                  <c:v>-7.6850301106753349</c:v>
                </c:pt>
                <c:pt idx="572">
                  <c:v>-7.6801527275970134</c:v>
                </c:pt>
                <c:pt idx="573">
                  <c:v>-7.6766004302485724</c:v>
                </c:pt>
                <c:pt idx="574">
                  <c:v>-7.6657063445842297</c:v>
                </c:pt>
                <c:pt idx="575">
                  <c:v>-7.6625915092999337</c:v>
                </c:pt>
                <c:pt idx="576">
                  <c:v>-7.6583692025119987</c:v>
                </c:pt>
                <c:pt idx="577">
                  <c:v>-7.6532190602860144</c:v>
                </c:pt>
                <c:pt idx="578">
                  <c:v>-7.648688165097056</c:v>
                </c:pt>
                <c:pt idx="579">
                  <c:v>-7.6441626328390075</c:v>
                </c:pt>
                <c:pt idx="580">
                  <c:v>-7.6400449065935865</c:v>
                </c:pt>
                <c:pt idx="581">
                  <c:v>-7.6346187773777521</c:v>
                </c:pt>
                <c:pt idx="582">
                  <c:v>-7.6309639576141137</c:v>
                </c:pt>
                <c:pt idx="583">
                  <c:v>-7.6290233620667305</c:v>
                </c:pt>
                <c:pt idx="584">
                  <c:v>-7.6171217827441104</c:v>
                </c:pt>
                <c:pt idx="585">
                  <c:v>-7.6144857819354641</c:v>
                </c:pt>
                <c:pt idx="586">
                  <c:v>-7.6102792384303726</c:v>
                </c:pt>
                <c:pt idx="587">
                  <c:v>-7.6060548984303953</c:v>
                </c:pt>
                <c:pt idx="588">
                  <c:v>-7.6015550484303347</c:v>
                </c:pt>
                <c:pt idx="589">
                  <c:v>-7.5978869784303162</c:v>
                </c:pt>
                <c:pt idx="590">
                  <c:v>-7.5931637284303104</c:v>
                </c:pt>
                <c:pt idx="591">
                  <c:v>-7.5905671802484918</c:v>
                </c:pt>
                <c:pt idx="592">
                  <c:v>-7.5875429984303722</c:v>
                </c:pt>
                <c:pt idx="593">
                  <c:v>-7.5755446465784777</c:v>
                </c:pt>
                <c:pt idx="594">
                  <c:v>-7.5716246984304094</c:v>
                </c:pt>
                <c:pt idx="595">
                  <c:v>-7.5674762584303679</c:v>
                </c:pt>
                <c:pt idx="596">
                  <c:v>-7.5629510384303291</c:v>
                </c:pt>
                <c:pt idx="597">
                  <c:v>-7.558942498430433</c:v>
                </c:pt>
                <c:pt idx="598">
                  <c:v>-7.5558201821038642</c:v>
                </c:pt>
                <c:pt idx="599">
                  <c:v>-7.5506685084303724</c:v>
                </c:pt>
                <c:pt idx="600">
                  <c:v>-7.5473243472676064</c:v>
                </c:pt>
                <c:pt idx="601">
                  <c:v>-7.5328166694830774</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-7.4916688897348083</c:v>
                </c:pt>
                <c:pt idx="611">
                  <c:v>-7.4866772984303918</c:v>
                </c:pt>
                <c:pt idx="612">
                  <c:v>-7.4824182184303805</c:v>
                </c:pt>
                <c:pt idx="613">
                  <c:v>-7.4783353284303473</c:v>
                </c:pt>
                <c:pt idx="614">
                  <c:v>-7.474736508430361</c:v>
                </c:pt>
                <c:pt idx="615">
                  <c:v>-7.4709155484303915</c:v>
                </c:pt>
                <c:pt idx="616">
                  <c:v>-7.4672145666121654</c:v>
                </c:pt>
                <c:pt idx="617">
                  <c:v>-7.4636978873192632</c:v>
                </c:pt>
                <c:pt idx="618">
                  <c:v>-7.4546690278421313</c:v>
                </c:pt>
                <c:pt idx="619">
                  <c:v>-7.4510789784304237</c:v>
                </c:pt>
                <c:pt idx="620">
                  <c:v>-7.4472150484304382</c:v>
                </c:pt>
                <c:pt idx="621">
                  <c:v>-7.4432847684303383</c:v>
                </c:pt>
                <c:pt idx="622">
                  <c:v>-7.4400202711576497</c:v>
                </c:pt>
                <c:pt idx="623">
                  <c:v>-7.4358342284304166</c:v>
                </c:pt>
                <c:pt idx="624">
                  <c:v>-7.4316510184303137</c:v>
                </c:pt>
                <c:pt idx="625">
                  <c:v>-7.4267647584304157</c:v>
                </c:pt>
                <c:pt idx="626">
                  <c:v>-7.4234430282811514</c:v>
                </c:pt>
                <c:pt idx="627">
                  <c:v>-7.4130169984303684</c:v>
                </c:pt>
                <c:pt idx="628">
                  <c:v>-7.4112230184304329</c:v>
                </c:pt>
                <c:pt idx="629">
                  <c:v>-7.4071113386365761</c:v>
                </c:pt>
                <c:pt idx="630">
                  <c:v>-7.4036365184303392</c:v>
                </c:pt>
                <c:pt idx="631">
                  <c:v>-7.3999263384303546</c:v>
                </c:pt>
                <c:pt idx="632">
                  <c:v>-7.3958374584303517</c:v>
                </c:pt>
                <c:pt idx="633">
                  <c:v>-7.3915878684303467</c:v>
                </c:pt>
                <c:pt idx="634">
                  <c:v>-7.3879433242730173</c:v>
                </c:pt>
                <c:pt idx="635">
                  <c:v>-7.3848243861854277</c:v>
                </c:pt>
                <c:pt idx="636">
                  <c:v>-7.37531859843034</c:v>
                </c:pt>
                <c:pt idx="637">
                  <c:v>-7.3721493284304005</c:v>
                </c:pt>
                <c:pt idx="638">
                  <c:v>-7.3685947684303477</c:v>
                </c:pt>
                <c:pt idx="639">
                  <c:v>-7.363912958430376</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-7.3267005918369472</c:v>
                </c:pt>
                <c:pt idx="648">
                  <c:v>-7.3230947484303943</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-7.2673978353869391</c:v>
                </c:pt>
                <c:pt idx="662">
                  <c:v>-7.2542766412874773</c:v>
                </c:pt>
                <c:pt idx="663">
                  <c:v>-7.2508771083205517</c:v>
                </c:pt>
                <c:pt idx="664">
                  <c:v>-7.2475608184303395</c:v>
                </c:pt>
                <c:pt idx="665">
                  <c:v>-7.2437731084303829</c:v>
                </c:pt>
                <c:pt idx="666">
                  <c:v>-7.2404766284303435</c:v>
                </c:pt>
                <c:pt idx="667">
                  <c:v>-7.2370550884303881</c:v>
                </c:pt>
                <c:pt idx="668">
                  <c:v>-7.2334816284303969</c:v>
                </c:pt>
                <c:pt idx="669">
                  <c:v>-7.2304766531923121</c:v>
                </c:pt>
                <c:pt idx="670">
                  <c:v>-7.2290448502822091</c:v>
                </c:pt>
                <c:pt idx="671">
                  <c:v>-7.2073476770017706</c:v>
                </c:pt>
                <c:pt idx="672">
                  <c:v>-7.2046695784303294</c:v>
                </c:pt>
                <c:pt idx="673">
                  <c:v>-7.2001557284303601</c:v>
                </c:pt>
                <c:pt idx="674">
                  <c:v>-7.1952046284303606</c:v>
                </c:pt>
                <c:pt idx="675">
                  <c:v>-7.1913830921803505</c:v>
                </c:pt>
                <c:pt idx="676">
                  <c:v>-7.1886668942637026</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-7.1560445384303453</c:v>
                </c:pt>
                <c:pt idx="685">
                  <c:v>-7.1525626923079244</c:v>
                </c:pt>
                <c:pt idx="686">
                  <c:v>-7.1436165400970149</c:v>
                </c:pt>
                <c:pt idx="687">
                  <c:v>-7.1414801220258495</c:v>
                </c:pt>
                <c:pt idx="688">
                  <c:v>-7.1386023984303932</c:v>
                </c:pt>
                <c:pt idx="689">
                  <c:v>-7.1342960884302968</c:v>
                </c:pt>
                <c:pt idx="690">
                  <c:v>-7.1315213684303487</c:v>
                </c:pt>
                <c:pt idx="691">
                  <c:v>-7.1282581284303959</c:v>
                </c:pt>
                <c:pt idx="692">
                  <c:v>-7.1247111784302604</c:v>
                </c:pt>
                <c:pt idx="693">
                  <c:v>-7.121734678842679</c:v>
                </c:pt>
                <c:pt idx="694">
                  <c:v>-7.1191834494107766</c:v>
                </c:pt>
                <c:pt idx="695">
                  <c:v>-7.1107138384303576</c:v>
                </c:pt>
                <c:pt idx="696">
                  <c:v>-7.1089606284303555</c:v>
                </c:pt>
                <c:pt idx="697">
                  <c:v>-7.1059974084303805</c:v>
                </c:pt>
                <c:pt idx="698">
                  <c:v>-7.1026866004712108</c:v>
                </c:pt>
                <c:pt idx="699">
                  <c:v>-7.0990265184303567</c:v>
                </c:pt>
                <c:pt idx="700">
                  <c:v>-7.0956877984303901</c:v>
                </c:pt>
                <c:pt idx="701">
                  <c:v>-7.0923635084303527</c:v>
                </c:pt>
                <c:pt idx="702">
                  <c:v>-7.0896559884303363</c:v>
                </c:pt>
                <c:pt idx="703">
                  <c:v>-7.0867404443762538</c:v>
                </c:pt>
                <c:pt idx="704">
                  <c:v>-7.0750881055732346</c:v>
                </c:pt>
                <c:pt idx="705">
                  <c:v>-7.0709952984303541</c:v>
                </c:pt>
                <c:pt idx="706">
                  <c:v>-7.0667036784303576</c:v>
                </c:pt>
                <c:pt idx="707">
                  <c:v>-7.0627385184303648</c:v>
                </c:pt>
                <c:pt idx="708">
                  <c:v>-7.0587608074191763</c:v>
                </c:pt>
                <c:pt idx="709">
                  <c:v>-7.0535270384303459</c:v>
                </c:pt>
                <c:pt idx="710">
                  <c:v>-7.0484157684304174</c:v>
                </c:pt>
                <c:pt idx="711">
                  <c:v>-7.0449195609303246</c:v>
                </c:pt>
                <c:pt idx="712">
                  <c:v>-7.0343020419086812</c:v>
                </c:pt>
                <c:pt idx="713">
                  <c:v>-7.0315111412875027</c:v>
                </c:pt>
                <c:pt idx="714">
                  <c:v>-7.0282345784303955</c:v>
                </c:pt>
                <c:pt idx="715">
                  <c:v>-7.0248232484303657</c:v>
                </c:pt>
                <c:pt idx="716">
                  <c:v>-7.0221743184304408</c:v>
                </c:pt>
                <c:pt idx="717">
                  <c:v>-7.0189708884303741</c:v>
                </c:pt>
                <c:pt idx="718">
                  <c:v>-7.0164914870667019</c:v>
                </c:pt>
                <c:pt idx="719">
                  <c:v>-7.0145357218346476</c:v>
                </c:pt>
                <c:pt idx="720">
                  <c:v>-7.0041464567636975</c:v>
                </c:pt>
                <c:pt idx="721">
                  <c:v>-7.0015506412874959</c:v>
                </c:pt>
                <c:pt idx="722">
                  <c:v>-6.9974469884304185</c:v>
                </c:pt>
                <c:pt idx="723">
                  <c:v>-6.9932505484303391</c:v>
                </c:pt>
                <c:pt idx="724">
                  <c:v>-6.9901731221416608</c:v>
                </c:pt>
                <c:pt idx="725">
                  <c:v>-6.9855464484303553</c:v>
                </c:pt>
                <c:pt idx="726">
                  <c:v>-6.981612158430373</c:v>
                </c:pt>
                <c:pt idx="727">
                  <c:v>-6.9772016884304104</c:v>
                </c:pt>
                <c:pt idx="728">
                  <c:v>-6.9734932223109336</c:v>
                </c:pt>
                <c:pt idx="729">
                  <c:v>-6.9453499661722944</c:v>
                </c:pt>
                <c:pt idx="730">
                  <c:v>-6.9413404684303464</c:v>
                </c:pt>
                <c:pt idx="731">
                  <c:v>-6.9376521784304543</c:v>
                </c:pt>
                <c:pt idx="732">
                  <c:v>-6.9339066928748325</c:v>
                </c:pt>
                <c:pt idx="733">
                  <c:v>-6.9173675278421314</c:v>
                </c:pt>
                <c:pt idx="734">
                  <c:v>-6.9160798456525834</c:v>
                </c:pt>
                <c:pt idx="735">
                  <c:v>-6.9148393184303671</c:v>
                </c:pt>
                <c:pt idx="736">
                  <c:v>-6.9069622484303634</c:v>
                </c:pt>
                <c:pt idx="737">
                  <c:v>-6.9017653384303363</c:v>
                </c:pt>
                <c:pt idx="738">
                  <c:v>-6.8981761784303774</c:v>
                </c:pt>
                <c:pt idx="739">
                  <c:v>-6.8952308815471905</c:v>
                </c:pt>
                <c:pt idx="740">
                  <c:v>-6.8938832650970241</c:v>
                </c:pt>
                <c:pt idx="741">
                  <c:v>-6.8828721859303936</c:v>
                </c:pt>
                <c:pt idx="742">
                  <c:v>-6.8808550384304255</c:v>
                </c:pt>
                <c:pt idx="743">
                  <c:v>-6.8775247784304101</c:v>
                </c:pt>
                <c:pt idx="744">
                  <c:v>-6.8743339884303873</c:v>
                </c:pt>
                <c:pt idx="745">
                  <c:v>-6.8709897650970078</c:v>
                </c:pt>
                <c:pt idx="746">
                  <c:v>-6.8682084384303721</c:v>
                </c:pt>
                <c:pt idx="747">
                  <c:v>-6.8648777684303344</c:v>
                </c:pt>
                <c:pt idx="748">
                  <c:v>-6.861498568430429</c:v>
                </c:pt>
                <c:pt idx="749">
                  <c:v>-6.8600771584303644</c:v>
                </c:pt>
                <c:pt idx="750">
                  <c:v>-6.8506114086867855</c:v>
                </c:pt>
                <c:pt idx="751">
                  <c:v>-6.8489207324729549</c:v>
                </c:pt>
                <c:pt idx="752">
                  <c:v>-6.8455327084303548</c:v>
                </c:pt>
                <c:pt idx="753">
                  <c:v>-6.8420718984303548</c:v>
                </c:pt>
                <c:pt idx="754">
                  <c:v>-6.8383082284304066</c:v>
                </c:pt>
                <c:pt idx="755">
                  <c:v>-6.8351345350157633</c:v>
                </c:pt>
                <c:pt idx="756">
                  <c:v>-6.8317952084303695</c:v>
                </c:pt>
                <c:pt idx="757">
                  <c:v>-6.8283371821038363</c:v>
                </c:pt>
                <c:pt idx="758">
                  <c:v>-6.8166648317637311</c:v>
                </c:pt>
                <c:pt idx="759">
                  <c:v>-6.8139934784304259</c:v>
                </c:pt>
                <c:pt idx="760">
                  <c:v>-6.8101620484303069</c:v>
                </c:pt>
                <c:pt idx="761">
                  <c:v>-6.8067211514915984</c:v>
                </c:pt>
                <c:pt idx="762">
                  <c:v>-6.8027696584303214</c:v>
                </c:pt>
                <c:pt idx="763">
                  <c:v>-6.7980063584303636</c:v>
                </c:pt>
                <c:pt idx="764">
                  <c:v>-6.7935549884304089</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-6.7605550184303684</c:v>
                </c:pt>
                <c:pt idx="774">
                  <c:v>-6.7592269984303934</c:v>
                </c:pt>
                <c:pt idx="775">
                  <c:v>-6.7568324019391337</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-6.7156239984303738</c:v>
                </c:pt>
                <c:pt idx="784">
                  <c:v>-6.7015453219597854</c:v>
                </c:pt>
                <c:pt idx="785">
                  <c:v>-6.7000915884303334</c:v>
                </c:pt>
                <c:pt idx="786">
                  <c:v>-6.696407844584229</c:v>
                </c:pt>
                <c:pt idx="787">
                  <c:v>-6.6932667984303631</c:v>
                </c:pt>
                <c:pt idx="788">
                  <c:v>-6.6905608184304048</c:v>
                </c:pt>
                <c:pt idx="789">
                  <c:v>-6.6878429584303705</c:v>
                </c:pt>
                <c:pt idx="790">
                  <c:v>-6.6849060409835435</c:v>
                </c:pt>
                <c:pt idx="791">
                  <c:v>-6.676313048430373</c:v>
                </c:pt>
                <c:pt idx="792">
                  <c:v>-6.6733396484302885</c:v>
                </c:pt>
                <c:pt idx="793">
                  <c:v>-6.6699692784304441</c:v>
                </c:pt>
                <c:pt idx="794">
                  <c:v>-6.6663233184304289</c:v>
                </c:pt>
                <c:pt idx="795">
                  <c:v>-6.6627199184303745</c:v>
                </c:pt>
                <c:pt idx="796">
                  <c:v>-6.6587323351650545</c:v>
                </c:pt>
                <c:pt idx="797">
                  <c:v>-6.6551442184303742</c:v>
                </c:pt>
                <c:pt idx="798">
                  <c:v>-6.650799808430385</c:v>
                </c:pt>
                <c:pt idx="799">
                  <c:v>-6.6477328260165285</c:v>
                </c:pt>
                <c:pt idx="800">
                  <c:v>-6.6382562711576441</c:v>
                </c:pt>
                <c:pt idx="801">
                  <c:v>-6.6369008472675342</c:v>
                </c:pt>
                <c:pt idx="802">
                  <c:v>-6.6331249784303949</c:v>
                </c:pt>
                <c:pt idx="803">
                  <c:v>-6.6294758384302837</c:v>
                </c:pt>
                <c:pt idx="804">
                  <c:v>-6.6261080284304033</c:v>
                </c:pt>
                <c:pt idx="805">
                  <c:v>-6.6234260460494241</c:v>
                </c:pt>
                <c:pt idx="806">
                  <c:v>-6.6196196484304215</c:v>
                </c:pt>
                <c:pt idx="807">
                  <c:v>-6.6163594384304005</c:v>
                </c:pt>
                <c:pt idx="808">
                  <c:v>-6.6140525150970442</c:v>
                </c:pt>
                <c:pt idx="809">
                  <c:v>-6.605001613814963</c:v>
                </c:pt>
                <c:pt idx="810">
                  <c:v>-6.6026746994612751</c:v>
                </c:pt>
                <c:pt idx="811">
                  <c:v>-6.5984359084303472</c:v>
                </c:pt>
                <c:pt idx="812">
                  <c:v>-6.5936810084303694</c:v>
                </c:pt>
                <c:pt idx="813">
                  <c:v>-6.5896644284304653</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-6.5554242984303972</c:v>
                </c:pt>
                <c:pt idx="823">
                  <c:v>-6.5530585616487063</c:v>
                </c:pt>
                <c:pt idx="824">
                  <c:v>-6.5498312884303402</c:v>
                </c:pt>
                <c:pt idx="825">
                  <c:v>-6.5468733984303196</c:v>
                </c:pt>
                <c:pt idx="826">
                  <c:v>-6.5445586310834365</c:v>
                </c:pt>
                <c:pt idx="827">
                  <c:v>-6.5368419984303694</c:v>
                </c:pt>
                <c:pt idx="828">
                  <c:v>-6.5352409416121802</c:v>
                </c:pt>
                <c:pt idx="829">
                  <c:v>-6.5324876684303863</c:v>
                </c:pt>
                <c:pt idx="830">
                  <c:v>-6.5290012684303846</c:v>
                </c:pt>
                <c:pt idx="831">
                  <c:v>-6.5261829762081467</c:v>
                </c:pt>
                <c:pt idx="832">
                  <c:v>-6.5236051984303103</c:v>
                </c:pt>
                <c:pt idx="833">
                  <c:v>-6.5193115584303545</c:v>
                </c:pt>
                <c:pt idx="834">
                  <c:v>-6.5169569984304463</c:v>
                </c:pt>
                <c:pt idx="835">
                  <c:v>-6.5139699584303674</c:v>
                </c:pt>
                <c:pt idx="836">
                  <c:v>-6.5112701698589035</c:v>
                </c:pt>
                <c:pt idx="837">
                  <c:v>-6.4988576788426684</c:v>
                </c:pt>
                <c:pt idx="838">
                  <c:v>-6.495268648430411</c:v>
                </c:pt>
                <c:pt idx="839">
                  <c:v>-6.4922677922448155</c:v>
                </c:pt>
                <c:pt idx="840">
                  <c:v>-6.4889957384303898</c:v>
                </c:pt>
                <c:pt idx="841">
                  <c:v>-6.4856493184303412</c:v>
                </c:pt>
                <c:pt idx="842">
                  <c:v>-6.4824951384303731</c:v>
                </c:pt>
                <c:pt idx="843">
                  <c:v>-6.4802980602860103</c:v>
                </c:pt>
                <c:pt idx="844">
                  <c:v>-6.4777897127160795</c:v>
                </c:pt>
                <c:pt idx="845">
                  <c:v>-6.4697217726239398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-6.4394771749009792</c:v>
                </c:pt>
                <c:pt idx="854">
                  <c:v>-6.4364889184303919</c:v>
                </c:pt>
                <c:pt idx="855">
                  <c:v>-6.4323195684303371</c:v>
                </c:pt>
                <c:pt idx="856">
                  <c:v>-6.4293270293582623</c:v>
                </c:pt>
                <c:pt idx="857">
                  <c:v>-6.4259050684303833</c:v>
                </c:pt>
                <c:pt idx="858">
                  <c:v>-6.4227075984304207</c:v>
                </c:pt>
                <c:pt idx="859">
                  <c:v>-6.4193737737112553</c:v>
                </c:pt>
                <c:pt idx="860">
                  <c:v>-6.4164343045528014</c:v>
                </c:pt>
                <c:pt idx="861">
                  <c:v>-6.4138040254573809</c:v>
                </c:pt>
                <c:pt idx="862">
                  <c:v>-6.4062577317637226</c:v>
                </c:pt>
                <c:pt idx="863">
                  <c:v>-6.4044679584303026</c:v>
                </c:pt>
                <c:pt idx="864">
                  <c:v>-6.4016319984303944</c:v>
                </c:pt>
                <c:pt idx="865">
                  <c:v>-6.3984749584303291</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-6.3589898184303451</c:v>
                </c:pt>
                <c:pt idx="877">
                  <c:v>-6.3538111584303865</c:v>
                </c:pt>
                <c:pt idx="878">
                  <c:v>-6.3497979576140438</c:v>
                </c:pt>
                <c:pt idx="879">
                  <c:v>-6.3468476650969805</c:v>
                </c:pt>
                <c:pt idx="880">
                  <c:v>-6.3436739984303694</c:v>
                </c:pt>
                <c:pt idx="881">
                  <c:v>-6.3331612560061359</c:v>
                </c:pt>
                <c:pt idx="882">
                  <c:v>-6.3297045884304044</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-6.3009634884303898</c:v>
                </c:pt>
                <c:pt idx="891">
                  <c:v>-6.2984657613169865</c:v>
                </c:pt>
                <c:pt idx="892">
                  <c:v>-6.295314368430347</c:v>
                </c:pt>
                <c:pt idx="893">
                  <c:v>-6.2926112084303227</c:v>
                </c:pt>
                <c:pt idx="894">
                  <c:v>-6.2898618538520799</c:v>
                </c:pt>
                <c:pt idx="895">
                  <c:v>-6.2875955384303461</c:v>
                </c:pt>
                <c:pt idx="896">
                  <c:v>-6.2853419825573358</c:v>
                </c:pt>
                <c:pt idx="897">
                  <c:v>-6.2748800912138591</c:v>
                </c:pt>
                <c:pt idx="898">
                  <c:v>-6.2704781650969474</c:v>
                </c:pt>
                <c:pt idx="899">
                  <c:v>-6.2669476852989803</c:v>
                </c:pt>
                <c:pt idx="900">
                  <c:v>-6.2630579484303786</c:v>
                </c:pt>
                <c:pt idx="901">
                  <c:v>-6.2598319262653987</c:v>
                </c:pt>
                <c:pt idx="902">
                  <c:v>-6.2552380284303624</c:v>
                </c:pt>
                <c:pt idx="903">
                  <c:v>-6.2515362884303585</c:v>
                </c:pt>
                <c:pt idx="904">
                  <c:v>-6.2485010400970253</c:v>
                </c:pt>
                <c:pt idx="905">
                  <c:v>-6.2383049294648796</c:v>
                </c:pt>
                <c:pt idx="906">
                  <c:v>-6.2351398384304071</c:v>
                </c:pt>
                <c:pt idx="907">
                  <c:v>-6.2314595784303783</c:v>
                </c:pt>
                <c:pt idx="908">
                  <c:v>-6.2281084984302808</c:v>
                </c:pt>
                <c:pt idx="909">
                  <c:v>-6.226004888430424</c:v>
                </c:pt>
                <c:pt idx="910">
                  <c:v>-6.2226722984303109</c:v>
                </c:pt>
                <c:pt idx="911">
                  <c:v>-6.2207331050970494</c:v>
                </c:pt>
                <c:pt idx="912">
                  <c:v>-6.2174112973994156</c:v>
                </c:pt>
                <c:pt idx="913">
                  <c:v>-6.2137834332129964</c:v>
                </c:pt>
                <c:pt idx="914">
                  <c:v>-6.2032969984303739</c:v>
                </c:pt>
                <c:pt idx="915">
                  <c:v>-6.200920628430346</c:v>
                </c:pt>
                <c:pt idx="916">
                  <c:v>-6.1968108213469888</c:v>
                </c:pt>
                <c:pt idx="917">
                  <c:v>-6.1935950684303416</c:v>
                </c:pt>
                <c:pt idx="918">
                  <c:v>-6.1895513784304255</c:v>
                </c:pt>
                <c:pt idx="919">
                  <c:v>-6.1851400602859741</c:v>
                </c:pt>
                <c:pt idx="920">
                  <c:v>-6.1810297484303733</c:v>
                </c:pt>
                <c:pt idx="921">
                  <c:v>-6.1772292584304465</c:v>
                </c:pt>
                <c:pt idx="922">
                  <c:v>-6.1748987234303474</c:v>
                </c:pt>
                <c:pt idx="923">
                  <c:v>-6.1650960090686375</c:v>
                </c:pt>
                <c:pt idx="924">
                  <c:v>-6.1610620284303437</c:v>
                </c:pt>
                <c:pt idx="925">
                  <c:v>-6.1554095963684663</c:v>
                </c:pt>
                <c:pt idx="926">
                  <c:v>-6.1517133484303885</c:v>
                </c:pt>
                <c:pt idx="927">
                  <c:v>-6.1473887984304545</c:v>
                </c:pt>
                <c:pt idx="928">
                  <c:v>-6.1441574181835126</c:v>
                </c:pt>
                <c:pt idx="929">
                  <c:v>-6.1399163184303696</c:v>
                </c:pt>
                <c:pt idx="930">
                  <c:v>-6.1372164323926128</c:v>
                </c:pt>
                <c:pt idx="931">
                  <c:v>-6.1307099984303681</c:v>
                </c:pt>
                <c:pt idx="932">
                  <c:v>-6.1293756580048395</c:v>
                </c:pt>
                <c:pt idx="933">
                  <c:v>-6.1260182219596855</c:v>
                </c:pt>
                <c:pt idx="934">
                  <c:v>-6.1210289484304017</c:v>
                </c:pt>
                <c:pt idx="935">
                  <c:v>-6.1178623384304363</c:v>
                </c:pt>
                <c:pt idx="936">
                  <c:v>-6.1149904314200345</c:v>
                </c:pt>
                <c:pt idx="937">
                  <c:v>-6.1115799984304076</c:v>
                </c:pt>
                <c:pt idx="938">
                  <c:v>-6.1081229255137117</c:v>
                </c:pt>
                <c:pt idx="939">
                  <c:v>-6.1057557984303372</c:v>
                </c:pt>
                <c:pt idx="940">
                  <c:v>-6.1034841036935319</c:v>
                </c:pt>
                <c:pt idx="941">
                  <c:v>-6.0960867438848805</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-6.0594214884303232</c:v>
                </c:pt>
                <c:pt idx="951">
                  <c:v>-6.056046548430345</c:v>
                </c:pt>
                <c:pt idx="952">
                  <c:v>-6.0523456984303721</c:v>
                </c:pt>
                <c:pt idx="953">
                  <c:v>-6.0490484314200339</c:v>
                </c:pt>
                <c:pt idx="954">
                  <c:v>-6.0460816884303314</c:v>
                </c:pt>
                <c:pt idx="955">
                  <c:v>-6.0435297331242914</c:v>
                </c:pt>
                <c:pt idx="956">
                  <c:v>-6.0364949984303689</c:v>
                </c:pt>
                <c:pt idx="957">
                  <c:v>-6.0337716802485613</c:v>
                </c:pt>
                <c:pt idx="958">
                  <c:v>-6.0304074384302453</c:v>
                </c:pt>
                <c:pt idx="959">
                  <c:v>-6.0274005584303296</c:v>
                </c:pt>
                <c:pt idx="960">
                  <c:v>-6.0244169056469001</c:v>
                </c:pt>
                <c:pt idx="961">
                  <c:v>-6.0212570984302971</c:v>
                </c:pt>
                <c:pt idx="962">
                  <c:v>-6.0174725684304216</c:v>
                </c:pt>
                <c:pt idx="963">
                  <c:v>-6.0147157284303834</c:v>
                </c:pt>
                <c:pt idx="964">
                  <c:v>-6.0123994639475953</c:v>
                </c:pt>
                <c:pt idx="965">
                  <c:v>-6.003086998430355</c:v>
                </c:pt>
                <c:pt idx="966">
                  <c:v>-6.0012412262784238</c:v>
                </c:pt>
                <c:pt idx="967">
                  <c:v>-5.9976118184303289</c:v>
                </c:pt>
                <c:pt idx="968">
                  <c:v>-5.9944169084304315</c:v>
                </c:pt>
                <c:pt idx="969">
                  <c:v>-5.9912786684303736</c:v>
                </c:pt>
                <c:pt idx="970">
                  <c:v>-5.9885197384304085</c:v>
                </c:pt>
                <c:pt idx="971">
                  <c:v>-5.9857914484303745</c:v>
                </c:pt>
                <c:pt idx="972">
                  <c:v>-5.983509379873631</c:v>
                </c:pt>
                <c:pt idx="973">
                  <c:v>-5.9808093721677054</c:v>
                </c:pt>
                <c:pt idx="974">
                  <c:v>-5.9715122317636595</c:v>
                </c:pt>
                <c:pt idx="975">
                  <c:v>-5.9691443984304229</c:v>
                </c:pt>
                <c:pt idx="976">
                  <c:v>-5.9656364584303603</c:v>
                </c:pt>
                <c:pt idx="977">
                  <c:v>-5.9625314584303766</c:v>
                </c:pt>
                <c:pt idx="978">
                  <c:v>-5.9594355884303596</c:v>
                </c:pt>
                <c:pt idx="979">
                  <c:v>-5.9565192561622826</c:v>
                </c:pt>
                <c:pt idx="980">
                  <c:v>-5.9530832384303878</c:v>
                </c:pt>
                <c:pt idx="981">
                  <c:v>-5.9509997127161096</c:v>
                </c:pt>
                <c:pt idx="982">
                  <c:v>-5.9433739984303884</c:v>
                </c:pt>
                <c:pt idx="983">
                  <c:v>-5.9410428384304481</c:v>
                </c:pt>
                <c:pt idx="984">
                  <c:v>-5.9377600884303394</c:v>
                </c:pt>
                <c:pt idx="985">
                  <c:v>-5.9354589261412443</c:v>
                </c:pt>
                <c:pt idx="986">
                  <c:v>-5.9327529584303562</c:v>
                </c:pt>
                <c:pt idx="987">
                  <c:v>-5.9301365184303485</c:v>
                </c:pt>
                <c:pt idx="988">
                  <c:v>-5.9280217156021502</c:v>
                </c:pt>
                <c:pt idx="989">
                  <c:v>-5.9248454984304146</c:v>
                </c:pt>
                <c:pt idx="990">
                  <c:v>-5.9220372907380465</c:v>
                </c:pt>
                <c:pt idx="991">
                  <c:v>-5.9137969984303762</c:v>
                </c:pt>
                <c:pt idx="992">
                  <c:v>-5.9124522484302933</c:v>
                </c:pt>
                <c:pt idx="993">
                  <c:v>-5.9093552084304335</c:v>
                </c:pt>
                <c:pt idx="994">
                  <c:v>-5.906347788430403</c:v>
                </c:pt>
                <c:pt idx="995">
                  <c:v>-5.9027633284303445</c:v>
                </c:pt>
                <c:pt idx="996">
                  <c:v>-5.8999163984303209</c:v>
                </c:pt>
                <c:pt idx="997">
                  <c:v>-5.8963864984303394</c:v>
                </c:pt>
                <c:pt idx="998">
                  <c:v>-5.8936909262654442</c:v>
                </c:pt>
                <c:pt idx="999">
                  <c:v>-5.8904752337244375</c:v>
                </c:pt>
                <c:pt idx="1000">
                  <c:v>-5.8765869317637254</c:v>
                </c:pt>
                <c:pt idx="1001">
                  <c:v>-5.8738185484302665</c:v>
                </c:pt>
                <c:pt idx="1002">
                  <c:v>-5.8707876284303211</c:v>
                </c:pt>
                <c:pt idx="1003">
                  <c:v>-5.8677911784303465</c:v>
                </c:pt>
                <c:pt idx="1004">
                  <c:v>-5.8649996788427732</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-5.8165137584303483</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-5.7877623184303797</c:v>
                </c:pt>
                <c:pt idx="1028">
                  <c:v>-5.7844350216861944</c:v>
                </c:pt>
                <c:pt idx="1029">
                  <c:v>-5.7815736084303273</c:v>
                </c:pt>
                <c:pt idx="1030">
                  <c:v>-5.7781392884303528</c:v>
                </c:pt>
                <c:pt idx="1031">
                  <c:v>-5.7754889684304365</c:v>
                </c:pt>
                <c:pt idx="1032">
                  <c:v>-5.7727703918729807</c:v>
                </c:pt>
                <c:pt idx="1033">
                  <c:v>-5.763838036405005</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-5.7369251802485461</c:v>
                </c:pt>
                <c:pt idx="1042">
                  <c:v>-5.7353905284303925</c:v>
                </c:pt>
                <c:pt idx="1043">
                  <c:v>-5.7321479084303704</c:v>
                </c:pt>
                <c:pt idx="1044">
                  <c:v>-5.7289740284304234</c:v>
                </c:pt>
                <c:pt idx="1045">
                  <c:v>-5.72658124843033</c:v>
                </c:pt>
                <c:pt idx="1046">
                  <c:v>-5.7244165884303806</c:v>
                </c:pt>
                <c:pt idx="1047">
                  <c:v>-5.7217761684304378</c:v>
                </c:pt>
                <c:pt idx="1048">
                  <c:v>-5.71903235843034</c:v>
                </c:pt>
                <c:pt idx="1049">
                  <c:v>-5.7165408873192476</c:v>
                </c:pt>
                <c:pt idx="1050">
                  <c:v>-5.7089381859303643</c:v>
                </c:pt>
                <c:pt idx="1051">
                  <c:v>-5.7075503719244045</c:v>
                </c:pt>
                <c:pt idx="1052">
                  <c:v>-5.704028728430373</c:v>
                </c:pt>
                <c:pt idx="1053">
                  <c:v>-5.7008338584302951</c:v>
                </c:pt>
                <c:pt idx="1054">
                  <c:v>-5.6980448484303574</c:v>
                </c:pt>
                <c:pt idx="1055">
                  <c:v>-5.6954205084303355</c:v>
                </c:pt>
                <c:pt idx="1056">
                  <c:v>-5.6927970914536266</c:v>
                </c:pt>
                <c:pt idx="1057">
                  <c:v>-5.6896014884304327</c:v>
                </c:pt>
                <c:pt idx="1058">
                  <c:v>-5.6866424284304298</c:v>
                </c:pt>
                <c:pt idx="1059">
                  <c:v>-5.6855769984303635</c:v>
                </c:pt>
                <c:pt idx="1060">
                  <c:v>-5.6773963604992845</c:v>
                </c:pt>
                <c:pt idx="1061">
                  <c:v>-5.6743399884302965</c:v>
                </c:pt>
                <c:pt idx="1062">
                  <c:v>-5.6716512193605979</c:v>
                </c:pt>
                <c:pt idx="1063">
                  <c:v>-5.6683933884303599</c:v>
                </c:pt>
                <c:pt idx="1064">
                  <c:v>-5.6656718484303275</c:v>
                </c:pt>
                <c:pt idx="1065">
                  <c:v>-5.6627173784304023</c:v>
                </c:pt>
                <c:pt idx="1066">
                  <c:v>-5.6599972884303327</c:v>
                </c:pt>
                <c:pt idx="1067">
                  <c:v>-5.6572797457987463</c:v>
                </c:pt>
                <c:pt idx="1068">
                  <c:v>-5.6484892879041197</c:v>
                </c:pt>
                <c:pt idx="1069">
                  <c:v>-5.6458503984303263</c:v>
                </c:pt>
                <c:pt idx="1070">
                  <c:v>-5.6428055084303006</c:v>
                </c:pt>
                <c:pt idx="1071">
                  <c:v>-5.6396276284303317</c:v>
                </c:pt>
                <c:pt idx="1072">
                  <c:v>-5.6373191106752643</c:v>
                </c:pt>
                <c:pt idx="1073">
                  <c:v>-5.6344595984303041</c:v>
                </c:pt>
                <c:pt idx="1074">
                  <c:v>-5.6318444984303735</c:v>
                </c:pt>
                <c:pt idx="1075">
                  <c:v>-5.6300190184303389</c:v>
                </c:pt>
                <c:pt idx="1076">
                  <c:v>-5.6234699984303802</c:v>
                </c:pt>
                <c:pt idx="1077">
                  <c:v>-5.6219488384304279</c:v>
                </c:pt>
                <c:pt idx="1078">
                  <c:v>-5.6193116284302977</c:v>
                </c:pt>
                <c:pt idx="1079">
                  <c:v>-5.6172865043127365</c:v>
                </c:pt>
                <c:pt idx="1080">
                  <c:v>-5.6143295484303755</c:v>
                </c:pt>
                <c:pt idx="1081">
                  <c:v>-5.6119373384302742</c:v>
                </c:pt>
                <c:pt idx="1082">
                  <c:v>-5.6089728984303475</c:v>
                </c:pt>
                <c:pt idx="1083">
                  <c:v>-5.6060582184302765</c:v>
                </c:pt>
                <c:pt idx="1084">
                  <c:v>-5.603920507202325</c:v>
                </c:pt>
                <c:pt idx="1085">
                  <c:v>-5.5950819359303505</c:v>
                </c:pt>
                <c:pt idx="1086">
                  <c:v>-5.5928034984303698</c:v>
                </c:pt>
                <c:pt idx="1087">
                  <c:v>-5.5894891684303714</c:v>
                </c:pt>
                <c:pt idx="1088">
                  <c:v>-5.5868972084304076</c:v>
                </c:pt>
                <c:pt idx="1089">
                  <c:v>-5.5846427246208359</c:v>
                </c:pt>
                <c:pt idx="1090">
                  <c:v>-5.5815305384303375</c:v>
                </c:pt>
                <c:pt idx="1091">
                  <c:v>-5.5789675784303796</c:v>
                </c:pt>
                <c:pt idx="1092">
                  <c:v>-5.5764059384303764</c:v>
                </c:pt>
                <c:pt idx="1093">
                  <c:v>-5.5749462257030942</c:v>
                </c:pt>
                <c:pt idx="1094">
                  <c:v>-5.5667363873192075</c:v>
                </c:pt>
                <c:pt idx="1095">
                  <c:v>-5.5649533490796808</c:v>
                </c:pt>
                <c:pt idx="1096">
                  <c:v>-5.5612095684303782</c:v>
                </c:pt>
                <c:pt idx="1097">
                  <c:v>-5.5564342084304084</c:v>
                </c:pt>
                <c:pt idx="1098">
                  <c:v>-5.5523040384303943</c:v>
                </c:pt>
                <c:pt idx="1099">
                  <c:v>-5.5490607184304483</c:v>
                </c:pt>
                <c:pt idx="1100">
                  <c:v>-5.5461154101950871</c:v>
                </c:pt>
                <c:pt idx="1101">
                  <c:v>-5.5435638584303888</c:v>
                </c:pt>
                <c:pt idx="1102">
                  <c:v>-5.5372349984303781</c:v>
                </c:pt>
                <c:pt idx="1103">
                  <c:v>-5.5354036084303928</c:v>
                </c:pt>
                <c:pt idx="1104">
                  <c:v>-5.532188418430465</c:v>
                </c:pt>
                <c:pt idx="1105">
                  <c:v>-5.5286860184303706</c:v>
                </c:pt>
                <c:pt idx="1106">
                  <c:v>-5.5258455646954125</c:v>
                </c:pt>
                <c:pt idx="1107">
                  <c:v>-5.5225624284303976</c:v>
                </c:pt>
                <c:pt idx="1108">
                  <c:v>-5.5196417284303347</c:v>
                </c:pt>
                <c:pt idx="1109">
                  <c:v>-5.5164847984304259</c:v>
                </c:pt>
                <c:pt idx="1110">
                  <c:v>-5.5141464370268665</c:v>
                </c:pt>
                <c:pt idx="1111">
                  <c:v>-5.5055799984303633</c:v>
                </c:pt>
                <c:pt idx="1112">
                  <c:v>-5.5030595425479785</c:v>
                </c:pt>
                <c:pt idx="1113">
                  <c:v>-5.5002716484303384</c:v>
                </c:pt>
                <c:pt idx="1114">
                  <c:v>-5.4960038884303728</c:v>
                </c:pt>
                <c:pt idx="1115">
                  <c:v>-5.4922589084303404</c:v>
                </c:pt>
                <c:pt idx="1116">
                  <c:v>-5.4886841106751874</c:v>
                </c:pt>
                <c:pt idx="1117">
                  <c:v>-5.4850647396068339</c:v>
                </c:pt>
                <c:pt idx="1118">
                  <c:v>-5.4812099684303544</c:v>
                </c:pt>
                <c:pt idx="1119">
                  <c:v>-5.4778787658722194</c:v>
                </c:pt>
                <c:pt idx="1120">
                  <c:v>-5.4699649567636968</c:v>
                </c:pt>
                <c:pt idx="1121">
                  <c:v>-5.4669273784303343</c:v>
                </c:pt>
                <c:pt idx="1122">
                  <c:v>-5.4641989984304296</c:v>
                </c:pt>
                <c:pt idx="1123">
                  <c:v>-5.4608388953375684</c:v>
                </c:pt>
                <c:pt idx="1124">
                  <c:v>-5.457672398430339</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-5.4112909984302808</c:v>
                </c:pt>
                <c:pt idx="1138">
                  <c:v>-5.4092768219598053</c:v>
                </c:pt>
                <c:pt idx="1139">
                  <c:v>-5.4009590681978095</c:v>
                </c:pt>
                <c:pt idx="1140">
                  <c:v>-5.3987027284303224</c:v>
                </c:pt>
                <c:pt idx="1141">
                  <c:v>-5.3948018384303342</c:v>
                </c:pt>
                <c:pt idx="1142">
                  <c:v>-5.3888477184304096</c:v>
                </c:pt>
                <c:pt idx="1143">
                  <c:v>-5.3848196807832736</c:v>
                </c:pt>
                <c:pt idx="1144">
                  <c:v>-5.3810260384302779</c:v>
                </c:pt>
                <c:pt idx="1145">
                  <c:v>-5.3776045584303862</c:v>
                </c:pt>
                <c:pt idx="1146">
                  <c:v>-5.3751067301376878</c:v>
                </c:pt>
                <c:pt idx="1147">
                  <c:v>-5.3677991317636984</c:v>
                </c:pt>
                <c:pt idx="1148">
                  <c:v>-5.3658210984303736</c:v>
                </c:pt>
                <c:pt idx="1149">
                  <c:v>-5.3628610602860016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-5.3230876384304349</c:v>
                </c:pt>
                <c:pt idx="1159">
                  <c:v>-5.3204174984303947</c:v>
                </c:pt>
                <c:pt idx="1160">
                  <c:v>-5.3175957484303265</c:v>
                </c:pt>
                <c:pt idx="1161">
                  <c:v>-5.3149945684303859</c:v>
                </c:pt>
                <c:pt idx="1162">
                  <c:v>-5.3123721614738484</c:v>
                </c:pt>
                <c:pt idx="1163">
                  <c:v>-5.3036534721145694</c:v>
                </c:pt>
                <c:pt idx="1164">
                  <c:v>-5.3015649384303458</c:v>
                </c:pt>
                <c:pt idx="1165">
                  <c:v>-5.2988611584303564</c:v>
                </c:pt>
                <c:pt idx="1166">
                  <c:v>-5.2964558584303347</c:v>
                </c:pt>
                <c:pt idx="1167">
                  <c:v>-5.2947163674779656</c:v>
                </c:pt>
                <c:pt idx="1168">
                  <c:v>-5.2920851427602695</c:v>
                </c:pt>
                <c:pt idx="1169">
                  <c:v>-5.2894601884303558</c:v>
                </c:pt>
                <c:pt idx="1170">
                  <c:v>-5.2870102682715796</c:v>
                </c:pt>
                <c:pt idx="1171">
                  <c:v>-5.2794269984303739</c:v>
                </c:pt>
                <c:pt idx="1172">
                  <c:v>-5.2776613384302991</c:v>
                </c:pt>
                <c:pt idx="1173">
                  <c:v>-5.2749331650969875</c:v>
                </c:pt>
                <c:pt idx="1174">
                  <c:v>-5.2718796284302893</c:v>
                </c:pt>
                <c:pt idx="1175">
                  <c:v>-5.2687964584303231</c:v>
                </c:pt>
                <c:pt idx="1176">
                  <c:v>-5.2659004984302955</c:v>
                </c:pt>
                <c:pt idx="1177">
                  <c:v>-5.2635273592551091</c:v>
                </c:pt>
                <c:pt idx="1178">
                  <c:v>-5.2603440384304117</c:v>
                </c:pt>
                <c:pt idx="1179">
                  <c:v>-5.2578022032496179</c:v>
                </c:pt>
                <c:pt idx="1180">
                  <c:v>-5.2486079197787063</c:v>
                </c:pt>
                <c:pt idx="1181">
                  <c:v>-5.2460027984303412</c:v>
                </c:pt>
                <c:pt idx="1182">
                  <c:v>-5.2433776546803719</c:v>
                </c:pt>
                <c:pt idx="1183">
                  <c:v>-5.2405688984303538</c:v>
                </c:pt>
                <c:pt idx="1184">
                  <c:v>-5.2380026384303804</c:v>
                </c:pt>
                <c:pt idx="1185">
                  <c:v>-5.2356279684304425</c:v>
                </c:pt>
                <c:pt idx="1186">
                  <c:v>-5.233158284144694</c:v>
                </c:pt>
                <c:pt idx="1187">
                  <c:v>-5.2307927398096803</c:v>
                </c:pt>
                <c:pt idx="1188">
                  <c:v>-5.2247469984303692</c:v>
                </c:pt>
                <c:pt idx="1189">
                  <c:v>-5.222537278430389</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-5.1945275884303133</c:v>
                </c:pt>
                <c:pt idx="1200">
                  <c:v>-5.1920708684303349</c:v>
                </c:pt>
                <c:pt idx="1201">
                  <c:v>-5.1898403631362795</c:v>
                </c:pt>
                <c:pt idx="1202">
                  <c:v>-5.1866941984303994</c:v>
                </c:pt>
                <c:pt idx="1203">
                  <c:v>-5.1841353684303177</c:v>
                </c:pt>
                <c:pt idx="1204">
                  <c:v>-5.1817084484303724</c:v>
                </c:pt>
                <c:pt idx="1205">
                  <c:v>-5.1799992969378508</c:v>
                </c:pt>
                <c:pt idx="1206">
                  <c:v>-5.1725638747190317</c:v>
                </c:pt>
                <c:pt idx="1207">
                  <c:v>-5.1700184384302945</c:v>
                </c:pt>
                <c:pt idx="1208">
                  <c:v>-5.1672642084303471</c:v>
                </c:pt>
                <c:pt idx="1209">
                  <c:v>-5.1647030609303375</c:v>
                </c:pt>
                <c:pt idx="1210">
                  <c:v>-5.1623109484303313</c:v>
                </c:pt>
                <c:pt idx="1211">
                  <c:v>-5.1593802984303849</c:v>
                </c:pt>
                <c:pt idx="1212">
                  <c:v>-5.1566599784304481</c:v>
                </c:pt>
                <c:pt idx="1213">
                  <c:v>-5.1541933092411565</c:v>
                </c:pt>
                <c:pt idx="1214">
                  <c:v>-5.1519129317636967</c:v>
                </c:pt>
                <c:pt idx="1215">
                  <c:v>-5.1444876347939896</c:v>
                </c:pt>
                <c:pt idx="1216">
                  <c:v>-5.1430470484303283</c:v>
                </c:pt>
                <c:pt idx="1217">
                  <c:v>-5.1403467184303722</c:v>
                </c:pt>
                <c:pt idx="1218">
                  <c:v>-5.1375653584303755</c:v>
                </c:pt>
                <c:pt idx="1219">
                  <c:v>-5.1352045817637384</c:v>
                </c:pt>
                <c:pt idx="1220">
                  <c:v>-5.132930218430368</c:v>
                </c:pt>
                <c:pt idx="1221">
                  <c:v>-5.1298798684304137</c:v>
                </c:pt>
                <c:pt idx="1222">
                  <c:v>-5.1279645600741866</c:v>
                </c:pt>
                <c:pt idx="1223">
                  <c:v>-5.1197188337243986</c:v>
                </c:pt>
                <c:pt idx="1224">
                  <c:v>-5.1172413984303873</c:v>
                </c:pt>
                <c:pt idx="1225">
                  <c:v>-5.1148961584303478</c:v>
                </c:pt>
                <c:pt idx="1226">
                  <c:v>-5.1125958684303852</c:v>
                </c:pt>
                <c:pt idx="1227">
                  <c:v>-5.1102320087396151</c:v>
                </c:pt>
                <c:pt idx="1228">
                  <c:v>-5.1083903184303807</c:v>
                </c:pt>
                <c:pt idx="1229">
                  <c:v>-5.1055868284303676</c:v>
                </c:pt>
                <c:pt idx="1230">
                  <c:v>-5.1040764775971459</c:v>
                </c:pt>
                <c:pt idx="1231">
                  <c:v>-5.1030497762081382</c:v>
                </c:pt>
                <c:pt idx="1232">
                  <c:v>-5.0960896055732334</c:v>
                </c:pt>
                <c:pt idx="1233">
                  <c:v>-5.0939083284303965</c:v>
                </c:pt>
                <c:pt idx="1234">
                  <c:v>-5.0913458884304674</c:v>
                </c:pt>
                <c:pt idx="1235">
                  <c:v>-5.0889569775971006</c:v>
                </c:pt>
                <c:pt idx="1236">
                  <c:v>-5.0867560784303691</c:v>
                </c:pt>
                <c:pt idx="1237">
                  <c:v>-5.0842379984303525</c:v>
                </c:pt>
                <c:pt idx="1238">
                  <c:v>-5.0820634884303439</c:v>
                </c:pt>
                <c:pt idx="1239">
                  <c:v>-5.0801918229917291</c:v>
                </c:pt>
                <c:pt idx="1240">
                  <c:v>-5.0683285952045898</c:v>
                </c:pt>
                <c:pt idx="1241">
                  <c:v>-5.0662055438848634</c:v>
                </c:pt>
                <c:pt idx="1242">
                  <c:v>-5.0637650784302872</c:v>
                </c:pt>
                <c:pt idx="1243">
                  <c:v>-5.0611665384303395</c:v>
                </c:pt>
                <c:pt idx="1244">
                  <c:v>-5.0589888084304215</c:v>
                </c:pt>
                <c:pt idx="1245">
                  <c:v>-5.0572466394560145</c:v>
                </c:pt>
                <c:pt idx="1246">
                  <c:v>-5.0510546826408653</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-5.0225650184303499</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-5.0009446384303491</c:v>
                </c:pt>
                <c:pt idx="1266">
                  <c:v>-4.9985901084304416</c:v>
                </c:pt>
                <c:pt idx="1267">
                  <c:v>-4.9960648784304365</c:v>
                </c:pt>
                <c:pt idx="1268">
                  <c:v>-4.9939850921804005</c:v>
                </c:pt>
                <c:pt idx="1269">
                  <c:v>-4.9913424584303518</c:v>
                </c:pt>
                <c:pt idx="1270">
                  <c:v>-4.9894968984303434</c:v>
                </c:pt>
                <c:pt idx="1271">
                  <c:v>-4.9871747384303395</c:v>
                </c:pt>
                <c:pt idx="1272">
                  <c:v>-4.9852907029758233</c:v>
                </c:pt>
                <c:pt idx="1273">
                  <c:v>-4.9781369984303439</c:v>
                </c:pt>
                <c:pt idx="1274">
                  <c:v>-4.9762968084302894</c:v>
                </c:pt>
                <c:pt idx="1275">
                  <c:v>-4.9731023069410334</c:v>
                </c:pt>
                <c:pt idx="1276">
                  <c:v>-4.9707005284304095</c:v>
                </c:pt>
                <c:pt idx="1277">
                  <c:v>-4.9680503884303917</c:v>
                </c:pt>
                <c:pt idx="1278">
                  <c:v>-4.9657632684303721</c:v>
                </c:pt>
                <c:pt idx="1279">
                  <c:v>-4.9632504084303815</c:v>
                </c:pt>
                <c:pt idx="1280">
                  <c:v>-4.9615088477454838</c:v>
                </c:pt>
                <c:pt idx="1281">
                  <c:v>-4.9593600809046077</c:v>
                </c:pt>
                <c:pt idx="1282">
                  <c:v>-4.951325203909823</c:v>
                </c:pt>
                <c:pt idx="1283">
                  <c:v>-4.9491953984303514</c:v>
                </c:pt>
                <c:pt idx="1284">
                  <c:v>-4.9470502984304048</c:v>
                </c:pt>
                <c:pt idx="1285">
                  <c:v>-4.9435388584302755</c:v>
                </c:pt>
                <c:pt idx="1286">
                  <c:v>-4.9412737879040822</c:v>
                </c:pt>
                <c:pt idx="1287">
                  <c:v>-4.938879838430303</c:v>
                </c:pt>
                <c:pt idx="1288">
                  <c:v>-4.9356715084303504</c:v>
                </c:pt>
                <c:pt idx="1289">
                  <c:v>-4.9328124684303702</c:v>
                </c:pt>
                <c:pt idx="1290">
                  <c:v>-4.9309325609303301</c:v>
                </c:pt>
                <c:pt idx="1291">
                  <c:v>-4.9252088764791484</c:v>
                </c:pt>
                <c:pt idx="1292">
                  <c:v>-4.9232721384303524</c:v>
                </c:pt>
                <c:pt idx="1293">
                  <c:v>-4.9209401260899295</c:v>
                </c:pt>
                <c:pt idx="1294">
                  <c:v>-4.9189947984303828</c:v>
                </c:pt>
                <c:pt idx="1295">
                  <c:v>-4.9167051584303474</c:v>
                </c:pt>
                <c:pt idx="1296">
                  <c:v>-4.9146473584303436</c:v>
                </c:pt>
                <c:pt idx="1297">
                  <c:v>-4.9125522984302865</c:v>
                </c:pt>
                <c:pt idx="1298">
                  <c:v>-4.9105021956135175</c:v>
                </c:pt>
                <c:pt idx="1299">
                  <c:v>-4.9079244599688066</c:v>
                </c:pt>
                <c:pt idx="1300">
                  <c:v>-4.9019369984303705</c:v>
                </c:pt>
                <c:pt idx="1301">
                  <c:v>-4.8995508584303451</c:v>
                </c:pt>
                <c:pt idx="1302">
                  <c:v>-4.8967985184303373</c:v>
                </c:pt>
                <c:pt idx="1303">
                  <c:v>-4.8948194984302891</c:v>
                </c:pt>
                <c:pt idx="1304">
                  <c:v>-4.8925550284303077</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-4.8681975784303946</c:v>
                </c:pt>
                <c:pt idx="1314">
                  <c:v>-4.8655427584302959</c:v>
                </c:pt>
                <c:pt idx="1315">
                  <c:v>-4.863346878430379</c:v>
                </c:pt>
                <c:pt idx="1316">
                  <c:v>-4.8610365670578055</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-4.8167055684303799</c:v>
                </c:pt>
                <c:pt idx="1334">
                  <c:v>-4.8147764899557846</c:v>
                </c:pt>
                <c:pt idx="1335">
                  <c:v>-4.8094569984303561</c:v>
                </c:pt>
                <c:pt idx="1336">
                  <c:v>-4.8081920284303479</c:v>
                </c:pt>
                <c:pt idx="1337">
                  <c:v>-4.8062782300093554</c:v>
                </c:pt>
                <c:pt idx="1338">
                  <c:v>-4.8040358984303788</c:v>
                </c:pt>
                <c:pt idx="1339">
                  <c:v>-4.8018564684303371</c:v>
                </c:pt>
                <c:pt idx="1340">
                  <c:v>-4.799375718430368</c:v>
                </c:pt>
                <c:pt idx="1341">
                  <c:v>-4.7972569284303788</c:v>
                </c:pt>
                <c:pt idx="1342">
                  <c:v>-4.7946028250970159</c:v>
                </c:pt>
                <c:pt idx="1343">
                  <c:v>-4.7924161784302797</c:v>
                </c:pt>
                <c:pt idx="1344">
                  <c:v>-4.791006998430368</c:v>
                </c:pt>
                <c:pt idx="1345">
                  <c:v>-4.7844862047795615</c:v>
                </c:pt>
                <c:pt idx="1346">
                  <c:v>-4.782334158430289</c:v>
                </c:pt>
                <c:pt idx="1347">
                  <c:v>-4.7802989884303759</c:v>
                </c:pt>
                <c:pt idx="1348">
                  <c:v>-4.7782741984303332</c:v>
                </c:pt>
                <c:pt idx="1349">
                  <c:v>-4.7758584150970327</c:v>
                </c:pt>
                <c:pt idx="1350">
                  <c:v>-4.7737150384304385</c:v>
                </c:pt>
                <c:pt idx="1351">
                  <c:v>-4.7717365084303704</c:v>
                </c:pt>
                <c:pt idx="1352">
                  <c:v>-4.7689333279757671</c:v>
                </c:pt>
                <c:pt idx="1353">
                  <c:v>-4.7617837815628912</c:v>
                </c:pt>
                <c:pt idx="1354">
                  <c:v>-4.7594398707707875</c:v>
                </c:pt>
                <c:pt idx="1355">
                  <c:v>-4.7576404184302419</c:v>
                </c:pt>
                <c:pt idx="1356">
                  <c:v>-4.7552267684304041</c:v>
                </c:pt>
                <c:pt idx="1357">
                  <c:v>-4.7531998984303714</c:v>
                </c:pt>
                <c:pt idx="1358">
                  <c:v>-4.7512264484304083</c:v>
                </c:pt>
                <c:pt idx="1359">
                  <c:v>-4.7495797484304632</c:v>
                </c:pt>
                <c:pt idx="1360">
                  <c:v>-4.7475807684302866</c:v>
                </c:pt>
                <c:pt idx="1361">
                  <c:v>-4.7461857127160769</c:v>
                </c:pt>
                <c:pt idx="1362">
                  <c:v>-4.739020865097018</c:v>
                </c:pt>
                <c:pt idx="1363">
                  <c:v>-4.7371963484304205</c:v>
                </c:pt>
                <c:pt idx="1364">
                  <c:v>-4.73481117843032</c:v>
                </c:pt>
                <c:pt idx="1365">
                  <c:v>-4.7325435984303494</c:v>
                </c:pt>
                <c:pt idx="1366">
                  <c:v>-4.7300007668514397</c:v>
                </c:pt>
                <c:pt idx="1367">
                  <c:v>-4.72811420843043</c:v>
                </c:pt>
                <c:pt idx="1368">
                  <c:v>-4.7259726884303106</c:v>
                </c:pt>
                <c:pt idx="1369">
                  <c:v>-4.7242429633426539</c:v>
                </c:pt>
                <c:pt idx="1370">
                  <c:v>-4.7187649984303732</c:v>
                </c:pt>
                <c:pt idx="1371">
                  <c:v>-4.7173212739405344</c:v>
                </c:pt>
                <c:pt idx="1372">
                  <c:v>-4.7149864541264783</c:v>
                </c:pt>
                <c:pt idx="1373">
                  <c:v>-4.7120634784303403</c:v>
                </c:pt>
                <c:pt idx="1374">
                  <c:v>-4.7095643684303283</c:v>
                </c:pt>
                <c:pt idx="1375">
                  <c:v>-4.7072250384303684</c:v>
                </c:pt>
                <c:pt idx="1376">
                  <c:v>-4.705003318430343</c:v>
                </c:pt>
                <c:pt idx="1377">
                  <c:v>-4.7028745563250389</c:v>
                </c:pt>
                <c:pt idx="1378">
                  <c:v>-4.7010784016561526</c:v>
                </c:pt>
                <c:pt idx="1379">
                  <c:v>-4.6933450291996408</c:v>
                </c:pt>
                <c:pt idx="1380">
                  <c:v>-4.6917703284303443</c:v>
                </c:pt>
                <c:pt idx="1381">
                  <c:v>-4.6896264484303964</c:v>
                </c:pt>
                <c:pt idx="1382">
                  <c:v>-4.6876033242729918</c:v>
                </c:pt>
                <c:pt idx="1383">
                  <c:v>-4.6851081120666791</c:v>
                </c:pt>
                <c:pt idx="1384">
                  <c:v>-4.6826402584303075</c:v>
                </c:pt>
                <c:pt idx="1385">
                  <c:v>-4.6802942584304441</c:v>
                </c:pt>
                <c:pt idx="1386">
                  <c:v>-4.6783440347940353</c:v>
                </c:pt>
                <c:pt idx="1387">
                  <c:v>-4.6733018734303613</c:v>
                </c:pt>
                <c:pt idx="1388">
                  <c:v>-4.6717506194829639</c:v>
                </c:pt>
                <c:pt idx="1389">
                  <c:v>-4.6698456584304084</c:v>
                </c:pt>
                <c:pt idx="1390">
                  <c:v>-4.6672359284303306</c:v>
                </c:pt>
                <c:pt idx="1391">
                  <c:v>-4.6655152284302961</c:v>
                </c:pt>
                <c:pt idx="1392">
                  <c:v>-4.6634500388343945</c:v>
                </c:pt>
                <c:pt idx="1393">
                  <c:v>-4.6619217984303294</c:v>
                </c:pt>
                <c:pt idx="1394">
                  <c:v>-4.6590588384303615</c:v>
                </c:pt>
                <c:pt idx="1395">
                  <c:v>-4.6568448790273331</c:v>
                </c:pt>
                <c:pt idx="1396">
                  <c:v>-4.6497720516218717</c:v>
                </c:pt>
                <c:pt idx="1397">
                  <c:v>-4.6476594884303504</c:v>
                </c:pt>
                <c:pt idx="1398">
                  <c:v>-4.6457324194829397</c:v>
                </c:pt>
                <c:pt idx="1399">
                  <c:v>-4.6436764884303496</c:v>
                </c:pt>
                <c:pt idx="1400">
                  <c:v>-4.6421173284303316</c:v>
                </c:pt>
                <c:pt idx="1401">
                  <c:v>-4.6395865984303697</c:v>
                </c:pt>
                <c:pt idx="1402">
                  <c:v>-4.6373415184303264</c:v>
                </c:pt>
                <c:pt idx="1403">
                  <c:v>-4.6359666604022252</c:v>
                </c:pt>
                <c:pt idx="1404">
                  <c:v>-4.6338481454892015</c:v>
                </c:pt>
                <c:pt idx="1405">
                  <c:v>-4.6252016802485585</c:v>
                </c:pt>
                <c:pt idx="1406">
                  <c:v>-4.6233043784303547</c:v>
                </c:pt>
                <c:pt idx="1407">
                  <c:v>-4.6210156684303438</c:v>
                </c:pt>
                <c:pt idx="1408">
                  <c:v>-4.6190052931671772</c:v>
                </c:pt>
                <c:pt idx="1409">
                  <c:v>-4.6162644584304005</c:v>
                </c:pt>
                <c:pt idx="1410">
                  <c:v>-4.6138307584303409</c:v>
                </c:pt>
                <c:pt idx="1411">
                  <c:v>-4.6121208462564605</c:v>
                </c:pt>
                <c:pt idx="1412">
                  <c:v>-4.6069144567637199</c:v>
                </c:pt>
                <c:pt idx="1413">
                  <c:v>-4.605626089339431</c:v>
                </c:pt>
                <c:pt idx="1414">
                  <c:v>-4.60363811301373</c:v>
                </c:pt>
                <c:pt idx="1415">
                  <c:v>-4.6014955135818383</c:v>
                </c:pt>
                <c:pt idx="1416">
                  <c:v>-4.5998403484303907</c:v>
                </c:pt>
                <c:pt idx="1417">
                  <c:v>-4.5979729884302873</c:v>
                </c:pt>
                <c:pt idx="1418">
                  <c:v>-4.5953972584303155</c:v>
                </c:pt>
                <c:pt idx="1419">
                  <c:v>-4.5934919255136748</c:v>
                </c:pt>
                <c:pt idx="1420">
                  <c:v>-4.5914951442637015</c:v>
                </c:pt>
                <c:pt idx="1421">
                  <c:v>-4.5855693027782038</c:v>
                </c:pt>
                <c:pt idx="1422">
                  <c:v>-4.5841676184303415</c:v>
                </c:pt>
                <c:pt idx="1423">
                  <c:v>-4.5817361784304085</c:v>
                </c:pt>
                <c:pt idx="1424">
                  <c:v>-4.5793813484303714</c:v>
                </c:pt>
                <c:pt idx="1425">
                  <c:v>-4.577371019263679</c:v>
                </c:pt>
                <c:pt idx="1426">
                  <c:v>-4.5753933184303488</c:v>
                </c:pt>
                <c:pt idx="1427">
                  <c:v>-4.5737455184303428</c:v>
                </c:pt>
                <c:pt idx="1428">
                  <c:v>-4.5718830084303388</c:v>
                </c:pt>
                <c:pt idx="1429">
                  <c:v>-4.5704289492500223</c:v>
                </c:pt>
                <c:pt idx="1430">
                  <c:v>-4.5630713668513749</c:v>
                </c:pt>
                <c:pt idx="1431">
                  <c:v>-4.5615607384303587</c:v>
                </c:pt>
                <c:pt idx="1432">
                  <c:v>-4.5590831284303714</c:v>
                </c:pt>
                <c:pt idx="1433">
                  <c:v>-4.5567882684303544</c:v>
                </c:pt>
                <c:pt idx="1434">
                  <c:v>-4.5542925084304091</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-4.5248339584303716</c:v>
                </c:pt>
                <c:pt idx="1446">
                  <c:v>-4.52318056599798</c:v>
                </c:pt>
                <c:pt idx="1447">
                  <c:v>-4.5169043984303885</c:v>
                </c:pt>
                <c:pt idx="1448">
                  <c:v>-4.5149795618106268</c:v>
                </c:pt>
                <c:pt idx="1449">
                  <c:v>-4.5129697584302946</c:v>
                </c:pt>
                <c:pt idx="1450">
                  <c:v>-4.5109187584304431</c:v>
                </c:pt>
                <c:pt idx="1451">
                  <c:v>-4.5087118884303274</c:v>
                </c:pt>
                <c:pt idx="1452">
                  <c:v>-4.5067196484304395</c:v>
                </c:pt>
                <c:pt idx="1453">
                  <c:v>-4.5042606384303312</c:v>
                </c:pt>
                <c:pt idx="1454">
                  <c:v>-4.5016864567637427</c:v>
                </c:pt>
                <c:pt idx="1455">
                  <c:v>-4.5002048317637176</c:v>
                </c:pt>
                <c:pt idx="1456">
                  <c:v>-4.4916116113335693</c:v>
                </c:pt>
                <c:pt idx="1457">
                  <c:v>-4.4901149378242255</c:v>
                </c:pt>
                <c:pt idx="1458">
                  <c:v>-4.4876035784303694</c:v>
                </c:pt>
                <c:pt idx="1459">
                  <c:v>-4.4862229284303661</c:v>
                </c:pt>
                <c:pt idx="1460">
                  <c:v>-4.4844239384302815</c:v>
                </c:pt>
                <c:pt idx="1461">
                  <c:v>-4.4823664510619023</c:v>
                </c:pt>
                <c:pt idx="1462">
                  <c:v>-4.4799111584303724</c:v>
                </c:pt>
                <c:pt idx="1463">
                  <c:v>-4.4783019984303403</c:v>
                </c:pt>
                <c:pt idx="1464">
                  <c:v>-4.4712042711576307</c:v>
                </c:pt>
                <c:pt idx="1465">
                  <c:v>-4.4697439782283013</c:v>
                </c:pt>
                <c:pt idx="1466">
                  <c:v>-4.4674928384303945</c:v>
                </c:pt>
                <c:pt idx="1467">
                  <c:v>-4.465643598430411</c:v>
                </c:pt>
                <c:pt idx="1468">
                  <c:v>-4.4639563384303775</c:v>
                </c:pt>
                <c:pt idx="1469">
                  <c:v>-4.462002577377767</c:v>
                </c:pt>
                <c:pt idx="1470">
                  <c:v>-4.4602394384303494</c:v>
                </c:pt>
                <c:pt idx="1471">
                  <c:v>-4.458717615451639</c:v>
                </c:pt>
                <c:pt idx="1472">
                  <c:v>-4.4508607915337919</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-1.2912292984303066</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-1.2911663908354265</c:v>
                </c:pt>
                <c:pt idx="13">
                  <c:v>-1.3201939984302697</c:v>
                </c:pt>
                <c:pt idx="14">
                  <c:v>-1.3201939984302697</c:v>
                </c:pt>
                <c:pt idx="15">
                  <c:v>-1.3201902884304446</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-1.3530821284303671</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-1.3496555384302851</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-1.3496086923078519</c:v>
                </c:pt>
                <c:pt idx="73">
                  <c:v>-1.3496169984302213</c:v>
                </c:pt>
                <c:pt idx="74">
                  <c:v>-1.3496169984302213</c:v>
                </c:pt>
                <c:pt idx="75">
                  <c:v>-1.3496169984302213</c:v>
                </c:pt>
                <c:pt idx="76">
                  <c:v>-1.3496169984303634</c:v>
                </c:pt>
                <c:pt idx="77">
                  <c:v>-1.3472489984303877</c:v>
                </c:pt>
                <c:pt idx="78">
                  <c:v>-1.3469046584303737</c:v>
                </c:pt>
                <c:pt idx="79">
                  <c:v>-1.3469069984303772</c:v>
                </c:pt>
                <c:pt idx="80">
                  <c:v>-1.3465115084303747</c:v>
                </c:pt>
                <c:pt idx="81">
                  <c:v>-1.3355397184302888</c:v>
                </c:pt>
                <c:pt idx="82">
                  <c:v>-1.334346998430292</c:v>
                </c:pt>
                <c:pt idx="83">
                  <c:v>-1.3343469984302985</c:v>
                </c:pt>
                <c:pt idx="84">
                  <c:v>-1.3145599150969502</c:v>
                </c:pt>
                <c:pt idx="85">
                  <c:v>-1.3062503884302721</c:v>
                </c:pt>
                <c:pt idx="86">
                  <c:v>-1.2957990784304045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c:v>
                </c:pt>
                <c:pt idx="113">
                  <c:v>-1.285960998430332</c:v>
                </c:pt>
                <c:pt idx="114">
                  <c:v>-1.2859609984304452</c:v>
                </c:pt>
                <c:pt idx="115">
                  <c:v>-1.2859216784302612</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c:v>
                </c:pt>
                <c:pt idx="125">
                  <c:v>-1.3674148884304174</c:v>
                </c:pt>
                <c:pt idx="126">
                  <c:v>-1.3836064484303776</c:v>
                </c:pt>
                <c:pt idx="127">
                  <c:v>-1.4048439150970666</c:v>
                </c:pt>
                <c:pt idx="128">
                  <c:v>-1.4139589984304011</c:v>
                </c:pt>
                <c:pt idx="129">
                  <c:v>-1.4139589984303658</c:v>
                </c:pt>
                <c:pt idx="130">
                  <c:v>-1.4141030784303859</c:v>
                </c:pt>
                <c:pt idx="131">
                  <c:v>-1.4140185984303315</c:v>
                </c:pt>
                <c:pt idx="132">
                  <c:v>-1.4139899984303155</c:v>
                </c:pt>
                <c:pt idx="133">
                  <c:v>-1.4139899984303155</c:v>
                </c:pt>
                <c:pt idx="134">
                  <c:v>-1.4139899984303155</c:v>
                </c:pt>
                <c:pt idx="135">
                  <c:v>-1.4139899984303155</c:v>
                </c:pt>
                <c:pt idx="136">
                  <c:v>-1.4139899984303155</c:v>
                </c:pt>
                <c:pt idx="137">
                  <c:v>-1.4139899984303583</c:v>
                </c:pt>
                <c:pt idx="138">
                  <c:v>-1.4139899984303226</c:v>
                </c:pt>
                <c:pt idx="139">
                  <c:v>-1.4139899984303155</c:v>
                </c:pt>
                <c:pt idx="140">
                  <c:v>-1.4139899984303155</c:v>
                </c:pt>
                <c:pt idx="141">
                  <c:v>-1.4139899984303155</c:v>
                </c:pt>
                <c:pt idx="142">
                  <c:v>-1.4140052084302959</c:v>
                </c:pt>
                <c:pt idx="143">
                  <c:v>-1.4140894046802901</c:v>
                </c:pt>
                <c:pt idx="144">
                  <c:v>-1.41421511843037</c:v>
                </c:pt>
                <c:pt idx="145">
                  <c:v>-1.4144222005580918</c:v>
                </c:pt>
                <c:pt idx="146">
                  <c:v>-1.4266699984304532</c:v>
                </c:pt>
                <c:pt idx="147">
                  <c:v>-1.426738287090058</c:v>
                </c:pt>
                <c:pt idx="148">
                  <c:v>-1.4318010784303239</c:v>
                </c:pt>
                <c:pt idx="149">
                  <c:v>-1.434691998430351</c:v>
                </c:pt>
                <c:pt idx="150">
                  <c:v>-1.434691998430351</c:v>
                </c:pt>
                <c:pt idx="151">
                  <c:v>-1.4346919984303583</c:v>
                </c:pt>
                <c:pt idx="152">
                  <c:v>-1.4348785484303477</c:v>
                </c:pt>
                <c:pt idx="153">
                  <c:v>-1.4421928384303371</c:v>
                </c:pt>
                <c:pt idx="154">
                  <c:v>-1.442660998430354</c:v>
                </c:pt>
                <c:pt idx="155">
                  <c:v>-1.4427339984303618</c:v>
                </c:pt>
                <c:pt idx="156">
                  <c:v>-1.4498891247461785</c:v>
                </c:pt>
                <c:pt idx="157">
                  <c:v>-1.4604587613169302</c:v>
                </c:pt>
                <c:pt idx="158">
                  <c:v>-1.460856998430323</c:v>
                </c:pt>
                <c:pt idx="159">
                  <c:v>-1.460856998430323</c:v>
                </c:pt>
                <c:pt idx="160">
                  <c:v>-1.4630439880136379</c:v>
                </c:pt>
                <c:pt idx="161">
                  <c:v>-1.464583796410166</c:v>
                </c:pt>
                <c:pt idx="162">
                  <c:v>-1.464676998430285</c:v>
                </c:pt>
                <c:pt idx="163">
                  <c:v>-1.4624541036935321</c:v>
                </c:pt>
                <c:pt idx="164">
                  <c:v>-1.4520431584304059</c:v>
                </c:pt>
                <c:pt idx="165">
                  <c:v>-1.4514119984303648</c:v>
                </c:pt>
                <c:pt idx="166">
                  <c:v>-1.4514119984303719</c:v>
                </c:pt>
                <c:pt idx="167">
                  <c:v>-1.4514119984303719</c:v>
                </c:pt>
                <c:pt idx="168">
                  <c:v>-1.4514119984303719</c:v>
                </c:pt>
                <c:pt idx="169">
                  <c:v>-1.4507230293581088</c:v>
                </c:pt>
                <c:pt idx="170">
                  <c:v>-1.44873699843034</c:v>
                </c:pt>
                <c:pt idx="171">
                  <c:v>-1.439463236525617</c:v>
                </c:pt>
                <c:pt idx="172">
                  <c:v>-1.4253917384303119</c:v>
                </c:pt>
                <c:pt idx="173">
                  <c:v>-1.411391019263837</c:v>
                </c:pt>
                <c:pt idx="174">
                  <c:v>-1.4104499984305079</c:v>
                </c:pt>
                <c:pt idx="175">
                  <c:v>-1.4104499984305079</c:v>
                </c:pt>
                <c:pt idx="176">
                  <c:v>-1.4104499984305079</c:v>
                </c:pt>
                <c:pt idx="177">
                  <c:v>-1.408776261588379</c:v>
                </c:pt>
                <c:pt idx="178">
                  <c:v>-1.4051549984303962</c:v>
                </c:pt>
                <c:pt idx="179">
                  <c:v>-1.4051549984303677</c:v>
                </c:pt>
                <c:pt idx="180">
                  <c:v>-1.3996422317637582</c:v>
                </c:pt>
                <c:pt idx="181">
                  <c:v>-1.3971269984304358</c:v>
                </c:pt>
                <c:pt idx="182">
                  <c:v>-1.3971269984304358</c:v>
                </c:pt>
                <c:pt idx="183">
                  <c:v>-1.3940663484302647</c:v>
                </c:pt>
                <c:pt idx="184">
                  <c:v>-1.3918039984302339</c:v>
                </c:pt>
                <c:pt idx="185">
                  <c:v>-1.3861801484304279</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-1.3740073592552036</c:v>
                </c:pt>
                <c:pt idx="194">
                  <c:v>-1.373966998430417</c:v>
                </c:pt>
                <c:pt idx="195">
                  <c:v>-1.373966998430417</c:v>
                </c:pt>
                <c:pt idx="196">
                  <c:v>-1.3739669984303817</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-1.3717574111288484</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-1.3436969984304226</c:v>
                </c:pt>
                <c:pt idx="215">
                  <c:v>-1.3436697459051936</c:v>
                </c:pt>
                <c:pt idx="216">
                  <c:v>-1.3436539984304539</c:v>
                </c:pt>
                <c:pt idx="217">
                  <c:v>-1.3436539984304539</c:v>
                </c:pt>
                <c:pt idx="218">
                  <c:v>-1.3436539984304539</c:v>
                </c:pt>
                <c:pt idx="219">
                  <c:v>-1.3436539984304474</c:v>
                </c:pt>
                <c:pt idx="220">
                  <c:v>-1.3436528584304455</c:v>
                </c:pt>
                <c:pt idx="221">
                  <c:v>-1.3435969984303342</c:v>
                </c:pt>
                <c:pt idx="222">
                  <c:v>-1.3546340156717704</c:v>
                </c:pt>
                <c:pt idx="223">
                  <c:v>-1.3585969247462824</c:v>
                </c:pt>
                <c:pt idx="224">
                  <c:v>-1.3652169984304408</c:v>
                </c:pt>
                <c:pt idx="225">
                  <c:v>-1.3670409784303321</c:v>
                </c:pt>
                <c:pt idx="226">
                  <c:v>-1.3768171668514764</c:v>
                </c:pt>
                <c:pt idx="227">
                  <c:v>-1.3807105984304187</c:v>
                </c:pt>
                <c:pt idx="228">
                  <c:v>-1.3833269984304253</c:v>
                </c:pt>
                <c:pt idx="229">
                  <c:v>-1.3833269984303698</c:v>
                </c:pt>
                <c:pt idx="230">
                  <c:v>-1.3904669984304119</c:v>
                </c:pt>
                <c:pt idx="231">
                  <c:v>-1.3934420884302701</c:v>
                </c:pt>
                <c:pt idx="232">
                  <c:v>-1.3942569984302806</c:v>
                </c:pt>
                <c:pt idx="233">
                  <c:v>-1.397166338430381</c:v>
                </c:pt>
                <c:pt idx="234">
                  <c:v>-1.4065731484303399</c:v>
                </c:pt>
                <c:pt idx="235">
                  <c:v>-1.4115586484304272</c:v>
                </c:pt>
                <c:pt idx="236">
                  <c:v>-1.4157939984304211</c:v>
                </c:pt>
                <c:pt idx="237">
                  <c:v>-1.4157939984303856</c:v>
                </c:pt>
                <c:pt idx="238">
                  <c:v>-1.4157939984303647</c:v>
                </c:pt>
                <c:pt idx="239">
                  <c:v>-1.4177499984302941</c:v>
                </c:pt>
                <c:pt idx="240">
                  <c:v>-1.4185099984303933</c:v>
                </c:pt>
                <c:pt idx="241">
                  <c:v>-1.4185099984303933</c:v>
                </c:pt>
                <c:pt idx="242">
                  <c:v>-1.4187850306884471</c:v>
                </c:pt>
                <c:pt idx="243">
                  <c:v>-1.4199020684302255</c:v>
                </c:pt>
                <c:pt idx="244">
                  <c:v>-1.4131880484303698</c:v>
                </c:pt>
                <c:pt idx="245">
                  <c:v>-1.4039501773777516</c:v>
                </c:pt>
                <c:pt idx="246">
                  <c:v>-1.4017983984304334</c:v>
                </c:pt>
                <c:pt idx="247">
                  <c:v>-1.3925958807832481</c:v>
                </c:pt>
                <c:pt idx="248">
                  <c:v>-1.3881599984303961</c:v>
                </c:pt>
                <c:pt idx="249">
                  <c:v>-1.3873609870666779</c:v>
                </c:pt>
                <c:pt idx="250">
                  <c:v>-1.3791096384303638</c:v>
                </c:pt>
                <c:pt idx="251">
                  <c:v>-1.3782689984303573</c:v>
                </c:pt>
                <c:pt idx="252">
                  <c:v>-1.3782689984303573</c:v>
                </c:pt>
                <c:pt idx="253">
                  <c:v>-1.3723646584304405</c:v>
                </c:pt>
                <c:pt idx="254">
                  <c:v>-1.3654127784304535</c:v>
                </c:pt>
                <c:pt idx="255">
                  <c:v>-1.364894998430414</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-1.3550269984304733</c:v>
                </c:pt>
                <c:pt idx="266">
                  <c:v>-1.3550269984304664</c:v>
                </c:pt>
                <c:pt idx="267">
                  <c:v>-1.3550269984304733</c:v>
                </c:pt>
                <c:pt idx="268">
                  <c:v>-1.3550269984304733</c:v>
                </c:pt>
                <c:pt idx="269">
                  <c:v>-1.3550269984304733</c:v>
                </c:pt>
                <c:pt idx="270">
                  <c:v>-1.3503108219597832</c:v>
                </c:pt>
                <c:pt idx="271">
                  <c:v>-1.3402575936685277</c:v>
                </c:pt>
                <c:pt idx="272">
                  <c:v>-1.3271246084303439</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-1.3244488284302791</c:v>
                </c:pt>
                <c:pt idx="284">
                  <c:v>-1.3218292672475915</c:v>
                </c:pt>
                <c:pt idx="285">
                  <c:v>-1.3292349484303818</c:v>
                </c:pt>
                <c:pt idx="286">
                  <c:v>-1.3496375884302765</c:v>
                </c:pt>
                <c:pt idx="287">
                  <c:v>-1.3565019984303177</c:v>
                </c:pt>
                <c:pt idx="288">
                  <c:v>-1.3915648109304244</c:v>
                </c:pt>
                <c:pt idx="289">
                  <c:v>-1.4073663384303767</c:v>
                </c:pt>
                <c:pt idx="290">
                  <c:v>-1.4086339984303664</c:v>
                </c:pt>
                <c:pt idx="291">
                  <c:v>-1.4086339984303735</c:v>
                </c:pt>
                <c:pt idx="292">
                  <c:v>-1.4086339984303735</c:v>
                </c:pt>
                <c:pt idx="293">
                  <c:v>-1.4086339984303593</c:v>
                </c:pt>
                <c:pt idx="294">
                  <c:v>-1.4086339984303458</c:v>
                </c:pt>
                <c:pt idx="295">
                  <c:v>-1.4086339984302958</c:v>
                </c:pt>
                <c:pt idx="296">
                  <c:v>-1.4086339984303593</c:v>
                </c:pt>
                <c:pt idx="297">
                  <c:v>-1.4086339984303735</c:v>
                </c:pt>
                <c:pt idx="298">
                  <c:v>-1.4086339984303735</c:v>
                </c:pt>
                <c:pt idx="299">
                  <c:v>-1.4086339984303593</c:v>
                </c:pt>
                <c:pt idx="300">
                  <c:v>-1.4086339984303735</c:v>
                </c:pt>
                <c:pt idx="301">
                  <c:v>-1.4086339984303735</c:v>
                </c:pt>
                <c:pt idx="302">
                  <c:v>-1.408633998430338</c:v>
                </c:pt>
                <c:pt idx="303">
                  <c:v>-1.4086339984303806</c:v>
                </c:pt>
                <c:pt idx="304">
                  <c:v>-1.4087139984303998</c:v>
                </c:pt>
                <c:pt idx="305">
                  <c:v>-1.408713998430406</c:v>
                </c:pt>
                <c:pt idx="306">
                  <c:v>-1.408713998430406</c:v>
                </c:pt>
                <c:pt idx="307">
                  <c:v>-1.4121154584302857</c:v>
                </c:pt>
                <c:pt idx="308">
                  <c:v>-1.4131969984302217</c:v>
                </c:pt>
                <c:pt idx="309">
                  <c:v>-1.4131969984302217</c:v>
                </c:pt>
                <c:pt idx="310">
                  <c:v>-1.4131969984302217</c:v>
                </c:pt>
                <c:pt idx="311">
                  <c:v>-1.4131969984302288</c:v>
                </c:pt>
                <c:pt idx="312">
                  <c:v>-1.4290983807833499</c:v>
                </c:pt>
                <c:pt idx="313">
                  <c:v>-1.4339690584303681</c:v>
                </c:pt>
                <c:pt idx="314">
                  <c:v>-1.4340069984303758</c:v>
                </c:pt>
                <c:pt idx="315">
                  <c:v>-1.4340069984303898</c:v>
                </c:pt>
                <c:pt idx="316">
                  <c:v>-1.4372377084304433</c:v>
                </c:pt>
                <c:pt idx="317">
                  <c:v>-1.4470869984303778</c:v>
                </c:pt>
                <c:pt idx="318">
                  <c:v>-1.4599509874412959</c:v>
                </c:pt>
                <c:pt idx="319">
                  <c:v>-1.4642490615883121</c:v>
                </c:pt>
                <c:pt idx="320">
                  <c:v>-1.4700634504851338</c:v>
                </c:pt>
                <c:pt idx="321">
                  <c:v>-1.4760530984304197</c:v>
                </c:pt>
                <c:pt idx="322">
                  <c:v>-1.4770849984304122</c:v>
                </c:pt>
                <c:pt idx="323">
                  <c:v>-1.4777339984303792</c:v>
                </c:pt>
                <c:pt idx="324">
                  <c:v>-1.4862202564948728</c:v>
                </c:pt>
                <c:pt idx="325">
                  <c:v>-1.4877889984303394</c:v>
                </c:pt>
                <c:pt idx="326">
                  <c:v>-1.4881349484303712</c:v>
                </c:pt>
                <c:pt idx="327">
                  <c:v>-1.4904439984303153</c:v>
                </c:pt>
                <c:pt idx="328">
                  <c:v>-1.4904439984303579</c:v>
                </c:pt>
                <c:pt idx="329">
                  <c:v>-1.5019307127161294</c:v>
                </c:pt>
                <c:pt idx="330">
                  <c:v>-1.5113716984304135</c:v>
                </c:pt>
                <c:pt idx="331">
                  <c:v>-1.5224954826408208</c:v>
                </c:pt>
                <c:pt idx="332">
                  <c:v>-1.5477814984303038</c:v>
                </c:pt>
                <c:pt idx="333">
                  <c:v>-1.552169998430287</c:v>
                </c:pt>
                <c:pt idx="334">
                  <c:v>-1.552173945798843</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-1.5521771095415207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-1.5416219984303281</c:v>
                </c:pt>
                <c:pt idx="377">
                  <c:v>-1.5416219984303425</c:v>
                </c:pt>
                <c:pt idx="378">
                  <c:v>-1.5416219984303425</c:v>
                </c:pt>
                <c:pt idx="379">
                  <c:v>-1.541468998430402</c:v>
                </c:pt>
                <c:pt idx="380">
                  <c:v>-1.5414689984303458</c:v>
                </c:pt>
                <c:pt idx="381">
                  <c:v>-1.5414689984303238</c:v>
                </c:pt>
                <c:pt idx="382">
                  <c:v>-1.5424970405356717</c:v>
                </c:pt>
                <c:pt idx="383">
                  <c:v>-1.5433809984304219</c:v>
                </c:pt>
                <c:pt idx="384">
                  <c:v>-1.5433831484304292</c:v>
                </c:pt>
                <c:pt idx="385">
                  <c:v>-1.5433919984304421</c:v>
                </c:pt>
                <c:pt idx="386">
                  <c:v>-1.5423090728984334</c:v>
                </c:pt>
                <c:pt idx="387">
                  <c:v>-1.5308606650971286</c:v>
                </c:pt>
                <c:pt idx="388">
                  <c:v>-1.5109460184304582</c:v>
                </c:pt>
                <c:pt idx="389">
                  <c:v>-1.5017929984303735</c:v>
                </c:pt>
                <c:pt idx="390">
                  <c:v>-1.4955971384303268</c:v>
                </c:pt>
                <c:pt idx="391">
                  <c:v>-1.4846969984302376</c:v>
                </c:pt>
                <c:pt idx="392">
                  <c:v>-1.4846178584302341</c:v>
                </c:pt>
                <c:pt idx="393">
                  <c:v>-1.4821372780002449</c:v>
                </c:pt>
                <c:pt idx="394">
                  <c:v>-1.482138998430365</c:v>
                </c:pt>
                <c:pt idx="395">
                  <c:v>-1.4821389984304139</c:v>
                </c:pt>
                <c:pt idx="396">
                  <c:v>-1.4783276584304288</c:v>
                </c:pt>
                <c:pt idx="397">
                  <c:v>-1.469580998430486</c:v>
                </c:pt>
                <c:pt idx="398">
                  <c:v>-1.469580998430486</c:v>
                </c:pt>
                <c:pt idx="399">
                  <c:v>-1.469580998430486</c:v>
                </c:pt>
                <c:pt idx="400">
                  <c:v>-1.469580998430486</c:v>
                </c:pt>
                <c:pt idx="401">
                  <c:v>-1.469580998430486</c:v>
                </c:pt>
                <c:pt idx="402">
                  <c:v>-1.4695809984304788</c:v>
                </c:pt>
                <c:pt idx="403">
                  <c:v>-1.4683195698590061</c:v>
                </c:pt>
                <c:pt idx="404">
                  <c:v>-1.4256369984303472</c:v>
                </c:pt>
                <c:pt idx="405">
                  <c:v>-1.4256369984304742</c:v>
                </c:pt>
                <c:pt idx="406">
                  <c:v>-1.4256369984304742</c:v>
                </c:pt>
                <c:pt idx="407">
                  <c:v>-1.4256369984304742</c:v>
                </c:pt>
                <c:pt idx="408">
                  <c:v>-1.4256369984304742</c:v>
                </c:pt>
                <c:pt idx="409">
                  <c:v>-1.4256369984304742</c:v>
                </c:pt>
                <c:pt idx="410">
                  <c:v>-1.4251127111962489</c:v>
                </c:pt>
                <c:pt idx="411">
                  <c:v>-1.4237439984303095</c:v>
                </c:pt>
                <c:pt idx="412">
                  <c:v>-1.4237439984303522</c:v>
                </c:pt>
                <c:pt idx="413">
                  <c:v>-1.4192069984303033</c:v>
                </c:pt>
                <c:pt idx="414">
                  <c:v>-1.4192069984302678</c:v>
                </c:pt>
                <c:pt idx="415">
                  <c:v>-1.4192069984302758</c:v>
                </c:pt>
                <c:pt idx="416">
                  <c:v>-1.4191705484304578</c:v>
                </c:pt>
                <c:pt idx="417">
                  <c:v>-1.419106785664479</c:v>
                </c:pt>
                <c:pt idx="418">
                  <c:v>-1.4191469984304756</c:v>
                </c:pt>
                <c:pt idx="419">
                  <c:v>-1.4191469984304546</c:v>
                </c:pt>
                <c:pt idx="420">
                  <c:v>-1.4191469984304546</c:v>
                </c:pt>
                <c:pt idx="421">
                  <c:v>-1.4191319984303077</c:v>
                </c:pt>
                <c:pt idx="422">
                  <c:v>-1.4200227784303219</c:v>
                </c:pt>
                <c:pt idx="423">
                  <c:v>-1.4371762134840766</c:v>
                </c:pt>
                <c:pt idx="424">
                  <c:v>-1.451757198430343</c:v>
                </c:pt>
                <c:pt idx="425">
                  <c:v>-1.4524923747745433</c:v>
                </c:pt>
                <c:pt idx="426">
                  <c:v>-1.4604399184304655</c:v>
                </c:pt>
                <c:pt idx="427">
                  <c:v>-1.4616769984304394</c:v>
                </c:pt>
                <c:pt idx="428">
                  <c:v>-1.4616769984304467</c:v>
                </c:pt>
                <c:pt idx="429">
                  <c:v>-1.4616769984303546</c:v>
                </c:pt>
                <c:pt idx="430">
                  <c:v>-1.4776683142198535</c:v>
                </c:pt>
                <c:pt idx="431">
                  <c:v>-1.4885827984303504</c:v>
                </c:pt>
                <c:pt idx="432">
                  <c:v>-1.4909920629464324</c:v>
                </c:pt>
                <c:pt idx="433">
                  <c:v>-1.4925870584304799</c:v>
                </c:pt>
                <c:pt idx="434">
                  <c:v>-1.5054964873191887</c:v>
                </c:pt>
                <c:pt idx="435">
                  <c:v>-1.5234059584303938</c:v>
                </c:pt>
                <c:pt idx="436">
                  <c:v>-1.5273173892349658</c:v>
                </c:pt>
                <c:pt idx="437">
                  <c:v>-1.5299069984303686</c:v>
                </c:pt>
                <c:pt idx="438">
                  <c:v>-1.5299069984303686</c:v>
                </c:pt>
                <c:pt idx="439">
                  <c:v>-1.5298769984303238</c:v>
                </c:pt>
                <c:pt idx="440">
                  <c:v>-1.5324964576140288</c:v>
                </c:pt>
                <c:pt idx="441">
                  <c:v>-1.5389749984304038</c:v>
                </c:pt>
                <c:pt idx="442">
                  <c:v>-1.541998229199713</c:v>
                </c:pt>
                <c:pt idx="443">
                  <c:v>-1.5443719984304918</c:v>
                </c:pt>
                <c:pt idx="444">
                  <c:v>-1.5443719984304838</c:v>
                </c:pt>
                <c:pt idx="445">
                  <c:v>-1.5444175539859244</c:v>
                </c:pt>
                <c:pt idx="446">
                  <c:v>-1.5444347963026657</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c:v>
                </c:pt>
                <c:pt idx="461">
                  <c:v>-1.4949109984303419</c:v>
                </c:pt>
                <c:pt idx="462">
                  <c:v>-1.4922669984303658</c:v>
                </c:pt>
                <c:pt idx="463">
                  <c:v>-1.4922669984304719</c:v>
                </c:pt>
                <c:pt idx="464">
                  <c:v>-1.4922669984304506</c:v>
                </c:pt>
                <c:pt idx="465">
                  <c:v>-1.4904792484303884</c:v>
                </c:pt>
                <c:pt idx="466">
                  <c:v>-1.4885019984304138</c:v>
                </c:pt>
                <c:pt idx="467">
                  <c:v>-1.4885019984304138</c:v>
                </c:pt>
                <c:pt idx="468">
                  <c:v>-1.4885019984304138</c:v>
                </c:pt>
                <c:pt idx="469">
                  <c:v>-1.4845234270017968</c:v>
                </c:pt>
                <c:pt idx="470">
                  <c:v>-1.4720986650969998</c:v>
                </c:pt>
                <c:pt idx="471">
                  <c:v>-1.4679909984303221</c:v>
                </c:pt>
                <c:pt idx="472">
                  <c:v>-1.4679909984304</c:v>
                </c:pt>
                <c:pt idx="473">
                  <c:v>-1.4679909984304067</c:v>
                </c:pt>
                <c:pt idx="474">
                  <c:v>-1.4679909984303856</c:v>
                </c:pt>
                <c:pt idx="475">
                  <c:v>-1.4674978116171218</c:v>
                </c:pt>
                <c:pt idx="476">
                  <c:v>-1.4574067984303885</c:v>
                </c:pt>
                <c:pt idx="477">
                  <c:v>-1.4563069984303778</c:v>
                </c:pt>
                <c:pt idx="478">
                  <c:v>-1.4563069984303698</c:v>
                </c:pt>
                <c:pt idx="479">
                  <c:v>-1.4563069984303638</c:v>
                </c:pt>
                <c:pt idx="480">
                  <c:v>-1.447178861175388</c:v>
                </c:pt>
                <c:pt idx="481">
                  <c:v>-1.4419808478927578</c:v>
                </c:pt>
                <c:pt idx="482">
                  <c:v>-1.4411119984303995</c:v>
                </c:pt>
                <c:pt idx="483">
                  <c:v>-1.4411119984303853</c:v>
                </c:pt>
                <c:pt idx="484">
                  <c:v>-1.4411119984303995</c:v>
                </c:pt>
                <c:pt idx="485">
                  <c:v>-1.4411119984303782</c:v>
                </c:pt>
                <c:pt idx="486">
                  <c:v>-1.4410372072214752</c:v>
                </c:pt>
                <c:pt idx="487">
                  <c:v>-1.4410209984303448</c:v>
                </c:pt>
                <c:pt idx="488">
                  <c:v>-1.4238773171117174</c:v>
                </c:pt>
                <c:pt idx="489">
                  <c:v>-1.3985125184303455</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-1.3681409984302859</c:v>
                </c:pt>
                <c:pt idx="502">
                  <c:v>-1.3681409984302859</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-1.3310491004712417</c:v>
                </c:pt>
                <c:pt idx="528">
                  <c:v>-1.3287999984304393</c:v>
                </c:pt>
                <c:pt idx="529">
                  <c:v>-1.3287999984304393</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-1.2837830698588575</c:v>
                </c:pt>
                <c:pt idx="539">
                  <c:v>-1.2824069984303959</c:v>
                </c:pt>
                <c:pt idx="540">
                  <c:v>-1.2824069984303677</c:v>
                </c:pt>
                <c:pt idx="541">
                  <c:v>-1.2806343155034536</c:v>
                </c:pt>
                <c:pt idx="542">
                  <c:v>-1.2805269984302678</c:v>
                </c:pt>
                <c:pt idx="543">
                  <c:v>-1.2805269984302612</c:v>
                </c:pt>
                <c:pt idx="544">
                  <c:v>-1.2805269984302612</c:v>
                </c:pt>
                <c:pt idx="545">
                  <c:v>-1.2805269984302678</c:v>
                </c:pt>
                <c:pt idx="546">
                  <c:v>-1.2805268963894514</c:v>
                </c:pt>
                <c:pt idx="547">
                  <c:v>-1.280504513581896</c:v>
                </c:pt>
                <c:pt idx="548">
                  <c:v>-1.2804916954000638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-1.2805148025541571</c:v>
                </c:pt>
                <c:pt idx="561">
                  <c:v>-1.2804639984303698</c:v>
                </c:pt>
                <c:pt idx="562">
                  <c:v>-1.2804733045527641</c:v>
                </c:pt>
                <c:pt idx="563">
                  <c:v>-1.2805399984303198</c:v>
                </c:pt>
                <c:pt idx="564">
                  <c:v>-1.2855578462565036</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-1.3003881382153053</c:v>
                </c:pt>
                <c:pt idx="580">
                  <c:v>-1.3018146821038228</c:v>
                </c:pt>
                <c:pt idx="581">
                  <c:v>-1.3044155142197711</c:v>
                </c:pt>
                <c:pt idx="582">
                  <c:v>-1.3044429984303041</c:v>
                </c:pt>
                <c:pt idx="583">
                  <c:v>-1.304442998430368</c:v>
                </c:pt>
                <c:pt idx="584">
                  <c:v>-1.3044319984303379</c:v>
                </c:pt>
                <c:pt idx="585">
                  <c:v>-1.3044319984302746</c:v>
                </c:pt>
                <c:pt idx="586">
                  <c:v>-1.3049820784302368</c:v>
                </c:pt>
                <c:pt idx="587">
                  <c:v>-1.313024278430353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-1.3187442884304075</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-1.3346267584303377</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-1.3698236784304267</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-1.3698334928123457</c:v>
                </c:pt>
                <c:pt idx="688">
                  <c:v>-1.3698309984302879</c:v>
                </c:pt>
                <c:pt idx="689">
                  <c:v>-1.3698309984302879</c:v>
                </c:pt>
                <c:pt idx="690">
                  <c:v>-1.3698307984303058</c:v>
                </c:pt>
                <c:pt idx="691">
                  <c:v>-1.3698269984304106</c:v>
                </c:pt>
                <c:pt idx="692">
                  <c:v>-1.3698269984304106</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-1.3618467584304013</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-1.3599761984304224</c:v>
                </c:pt>
                <c:pt idx="727">
                  <c:v>-1.3599369984304261</c:v>
                </c:pt>
                <c:pt idx="728">
                  <c:v>-1.359936998430419</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-1.3580129984303198</c:v>
                </c:pt>
                <c:pt idx="737">
                  <c:v>-1.3580129984303198</c:v>
                </c:pt>
                <c:pt idx="738">
                  <c:v>-1.3580129984303198</c:v>
                </c:pt>
                <c:pt idx="739">
                  <c:v>-1.3580129984303269</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-1.3579833984304188</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-1.3474155716011054</c:v>
                </c:pt>
                <c:pt idx="781">
                  <c:v>-1.3537479184304075</c:v>
                </c:pt>
                <c:pt idx="782">
                  <c:v>-1.3680757084303465</c:v>
                </c:pt>
                <c:pt idx="783">
                  <c:v>-1.3733099984303578</c:v>
                </c:pt>
                <c:pt idx="784">
                  <c:v>-1.3733099984303998</c:v>
                </c:pt>
                <c:pt idx="785">
                  <c:v>-1.3733595584304368</c:v>
                </c:pt>
                <c:pt idx="786">
                  <c:v>-1.3733939984304429</c:v>
                </c:pt>
                <c:pt idx="787">
                  <c:v>-1.3733939984304429</c:v>
                </c:pt>
                <c:pt idx="788">
                  <c:v>-1.3733939984304429</c:v>
                </c:pt>
                <c:pt idx="789">
                  <c:v>-1.3733939984304429</c:v>
                </c:pt>
                <c:pt idx="790">
                  <c:v>-1.373385934600629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-1.3866527819355332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-1.3881074784302943</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c:v>
                </c:pt>
                <c:pt idx="873">
                  <c:v>-1.3927053384303747</c:v>
                </c:pt>
                <c:pt idx="874">
                  <c:v>-1.3929939984303559</c:v>
                </c:pt>
                <c:pt idx="875">
                  <c:v>-1.3929939984303978</c:v>
                </c:pt>
                <c:pt idx="876">
                  <c:v>-1.3887392984303362</c:v>
                </c:pt>
                <c:pt idx="877">
                  <c:v>-1.3857649984303038</c:v>
                </c:pt>
                <c:pt idx="878">
                  <c:v>-1.3857649984303038</c:v>
                </c:pt>
                <c:pt idx="879">
                  <c:v>-1.3857649984303038</c:v>
                </c:pt>
                <c:pt idx="880">
                  <c:v>-1.3857649984303664</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-1.385764998430338</c:v>
                </c:pt>
                <c:pt idx="889">
                  <c:v>-1.3829919984304468</c:v>
                </c:pt>
                <c:pt idx="890">
                  <c:v>-1.3829919984303698</c:v>
                </c:pt>
                <c:pt idx="891">
                  <c:v>-1.3829430293583247</c:v>
                </c:pt>
                <c:pt idx="892">
                  <c:v>-1.3828919984304719</c:v>
                </c:pt>
                <c:pt idx="893">
                  <c:v>-1.3828919984304719</c:v>
                </c:pt>
                <c:pt idx="894">
                  <c:v>-1.3828919984304018</c:v>
                </c:pt>
                <c:pt idx="895">
                  <c:v>-1.3828919984304719</c:v>
                </c:pt>
                <c:pt idx="896">
                  <c:v>-1.3828919984303658</c:v>
                </c:pt>
                <c:pt idx="897">
                  <c:v>-1.3828919984304648</c:v>
                </c:pt>
                <c:pt idx="898">
                  <c:v>-1.3828919984304577</c:v>
                </c:pt>
                <c:pt idx="899">
                  <c:v>-1.3828919984304719</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-1.3828919984304719</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c:v>
                </c:pt>
                <c:pt idx="966">
                  <c:v>-1.4237709984303906</c:v>
                </c:pt>
                <c:pt idx="967">
                  <c:v>-1.4237709984303124</c:v>
                </c:pt>
                <c:pt idx="968">
                  <c:v>-1.4237709984303124</c:v>
                </c:pt>
                <c:pt idx="969">
                  <c:v>-1.4237709984303124</c:v>
                </c:pt>
                <c:pt idx="970">
                  <c:v>-1.4237709984303124</c:v>
                </c:pt>
                <c:pt idx="971">
                  <c:v>-1.4237709984303124</c:v>
                </c:pt>
                <c:pt idx="972">
                  <c:v>-1.4237709984303266</c:v>
                </c:pt>
                <c:pt idx="973">
                  <c:v>-1.4293818671173129</c:v>
                </c:pt>
                <c:pt idx="974">
                  <c:v>-1.438128998430392</c:v>
                </c:pt>
                <c:pt idx="975">
                  <c:v>-1.4396027784303618</c:v>
                </c:pt>
                <c:pt idx="976">
                  <c:v>-1.4458447984304683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-1.4676929984303642</c:v>
                </c:pt>
                <c:pt idx="992">
                  <c:v>-1.4696500460493658</c:v>
                </c:pt>
                <c:pt idx="993">
                  <c:v>-1.4730639984303338</c:v>
                </c:pt>
                <c:pt idx="994">
                  <c:v>-1.4730612584303178</c:v>
                </c:pt>
                <c:pt idx="995">
                  <c:v>-1.4730363384302538</c:v>
                </c:pt>
                <c:pt idx="996">
                  <c:v>-1.4730339984302532</c:v>
                </c:pt>
                <c:pt idx="997">
                  <c:v>-1.4751877884303468</c:v>
                </c:pt>
                <c:pt idx="998">
                  <c:v>-1.4756929984303384</c:v>
                </c:pt>
                <c:pt idx="999">
                  <c:v>-1.47569299843031</c:v>
                </c:pt>
                <c:pt idx="1000">
                  <c:v>-1.4758069984304267</c:v>
                </c:pt>
                <c:pt idx="1001">
                  <c:v>-1.475814818430413</c:v>
                </c:pt>
                <c:pt idx="1002">
                  <c:v>-1.4758529984302697</c:v>
                </c:pt>
                <c:pt idx="1003">
                  <c:v>-1.4758529984302697</c:v>
                </c:pt>
                <c:pt idx="1004">
                  <c:v>-1.4758529984302768</c:v>
                </c:pt>
                <c:pt idx="1005">
                  <c:v>-1.4758529984302697</c:v>
                </c:pt>
                <c:pt idx="1006">
                  <c:v>-1.4758529984302697</c:v>
                </c:pt>
                <c:pt idx="1007">
                  <c:v>-1.4758529984303619</c:v>
                </c:pt>
                <c:pt idx="1008">
                  <c:v>-1.4758626492239826</c:v>
                </c:pt>
                <c:pt idx="1009">
                  <c:v>-1.4758829984303574</c:v>
                </c:pt>
                <c:pt idx="1010">
                  <c:v>-1.4758829984303574</c:v>
                </c:pt>
                <c:pt idx="1011">
                  <c:v>-1.4735069384303539</c:v>
                </c:pt>
                <c:pt idx="1012">
                  <c:v>-1.466225408430283</c:v>
                </c:pt>
                <c:pt idx="1013">
                  <c:v>-1.4578526684303554</c:v>
                </c:pt>
                <c:pt idx="1014">
                  <c:v>-1.4558533184304265</c:v>
                </c:pt>
                <c:pt idx="1015">
                  <c:v>-1.4549099984303511</c:v>
                </c:pt>
                <c:pt idx="1016">
                  <c:v>-1.4549099984303795</c:v>
                </c:pt>
                <c:pt idx="1017">
                  <c:v>-1.4481881935522907</c:v>
                </c:pt>
                <c:pt idx="1018">
                  <c:v>-1.4312384184303666</c:v>
                </c:pt>
                <c:pt idx="1019">
                  <c:v>-1.4306030284304179</c:v>
                </c:pt>
                <c:pt idx="1020">
                  <c:v>-1.421331158430382</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-1.3770411943067784</c:v>
                </c:pt>
                <c:pt idx="1039">
                  <c:v>-1.3712525384304057</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-1.3517949984303343</c:v>
                </c:pt>
                <c:pt idx="1051">
                  <c:v>-1.3517949984303768</c:v>
                </c:pt>
                <c:pt idx="1052">
                  <c:v>-1.3517949984304474</c:v>
                </c:pt>
                <c:pt idx="1053">
                  <c:v>-1.3517949984304474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-1.3438299984303355</c:v>
                </c:pt>
                <c:pt idx="1075">
                  <c:v>-1.3438299984303781</c:v>
                </c:pt>
                <c:pt idx="1076">
                  <c:v>-1.3438299984303637</c:v>
                </c:pt>
                <c:pt idx="1077">
                  <c:v>-1.3438299984303355</c:v>
                </c:pt>
                <c:pt idx="1078">
                  <c:v>-1.3438299984303355</c:v>
                </c:pt>
                <c:pt idx="1079">
                  <c:v>-1.3438299984303781</c:v>
                </c:pt>
                <c:pt idx="1080">
                  <c:v>-1.3438331384304258</c:v>
                </c:pt>
                <c:pt idx="1081">
                  <c:v>-1.3438069984304506</c:v>
                </c:pt>
                <c:pt idx="1082">
                  <c:v>-1.3438069984304506</c:v>
                </c:pt>
                <c:pt idx="1083">
                  <c:v>-1.3438069984304506</c:v>
                </c:pt>
                <c:pt idx="1084">
                  <c:v>-1.3438069984304364</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-1.3438149984304162</c:v>
                </c:pt>
                <c:pt idx="1095">
                  <c:v>-1.3438149984304233</c:v>
                </c:pt>
                <c:pt idx="1096">
                  <c:v>-1.3438149984304304</c:v>
                </c:pt>
                <c:pt idx="1097">
                  <c:v>-1.3438149984304304</c:v>
                </c:pt>
                <c:pt idx="1098">
                  <c:v>-1.3438149984304304</c:v>
                </c:pt>
                <c:pt idx="1099">
                  <c:v>-1.3438149984304304</c:v>
                </c:pt>
                <c:pt idx="1100">
                  <c:v>-1.3438149984304233</c:v>
                </c:pt>
                <c:pt idx="1101">
                  <c:v>-1.3438149984304162</c:v>
                </c:pt>
                <c:pt idx="1102">
                  <c:v>-1.3438909984303664</c:v>
                </c:pt>
                <c:pt idx="1103">
                  <c:v>-1.343874798430333</c:v>
                </c:pt>
                <c:pt idx="1104">
                  <c:v>-1.3438869984303068</c:v>
                </c:pt>
                <c:pt idx="1105">
                  <c:v>-1.3438766784304463</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-1.3756219984304308</c:v>
                </c:pt>
                <c:pt idx="1115">
                  <c:v>-1.3761194684303961</c:v>
                </c:pt>
                <c:pt idx="1116">
                  <c:v>-1.3775379167978561</c:v>
                </c:pt>
                <c:pt idx="1117">
                  <c:v>-1.3829908101950179</c:v>
                </c:pt>
                <c:pt idx="1118">
                  <c:v>-1.3889538784302871</c:v>
                </c:pt>
                <c:pt idx="1119">
                  <c:v>-1.3899523472675384</c:v>
                </c:pt>
                <c:pt idx="1120">
                  <c:v>-1.4104069984303678</c:v>
                </c:pt>
                <c:pt idx="1121">
                  <c:v>-1.4128500084304318</c:v>
                </c:pt>
                <c:pt idx="1122">
                  <c:v>-1.4132069084304661</c:v>
                </c:pt>
                <c:pt idx="1123">
                  <c:v>-1.4131775860591338</c:v>
                </c:pt>
                <c:pt idx="1124">
                  <c:v>-1.413190168430269</c:v>
                </c:pt>
                <c:pt idx="1125">
                  <c:v>-1.4131809984302635</c:v>
                </c:pt>
                <c:pt idx="1126">
                  <c:v>-1.4131809984302635</c:v>
                </c:pt>
                <c:pt idx="1127">
                  <c:v>-1.4131809984302635</c:v>
                </c:pt>
                <c:pt idx="1128">
                  <c:v>-1.4132131184303618</c:v>
                </c:pt>
                <c:pt idx="1129">
                  <c:v>-1.4176709984303726</c:v>
                </c:pt>
                <c:pt idx="1130">
                  <c:v>-1.4178079984303118</c:v>
                </c:pt>
                <c:pt idx="1131">
                  <c:v>-1.4211728284303788</c:v>
                </c:pt>
                <c:pt idx="1132">
                  <c:v>-1.4222650984302658</c:v>
                </c:pt>
                <c:pt idx="1133">
                  <c:v>-1.422256435930372</c:v>
                </c:pt>
                <c:pt idx="1134">
                  <c:v>-1.4222139584303974</c:v>
                </c:pt>
                <c:pt idx="1135">
                  <c:v>-1.422167348430476</c:v>
                </c:pt>
                <c:pt idx="1136">
                  <c:v>-1.4222276084303118</c:v>
                </c:pt>
                <c:pt idx="1137">
                  <c:v>-1.4221969984302376</c:v>
                </c:pt>
                <c:pt idx="1138">
                  <c:v>-1.4221881160774004</c:v>
                </c:pt>
                <c:pt idx="1139">
                  <c:v>-1.4150729984303958</c:v>
                </c:pt>
                <c:pt idx="1140">
                  <c:v>-1.4150729984303958</c:v>
                </c:pt>
                <c:pt idx="1141">
                  <c:v>-1.4150344384303453</c:v>
                </c:pt>
                <c:pt idx="1142">
                  <c:v>-1.4159216984303984</c:v>
                </c:pt>
                <c:pt idx="1143">
                  <c:v>-1.4180903160774516</c:v>
                </c:pt>
                <c:pt idx="1144">
                  <c:v>-1.4269398984303321</c:v>
                </c:pt>
                <c:pt idx="1145">
                  <c:v>-1.435569318430379</c:v>
                </c:pt>
                <c:pt idx="1146">
                  <c:v>-1.4373338276986658</c:v>
                </c:pt>
                <c:pt idx="1147">
                  <c:v>-1.4399669984303269</c:v>
                </c:pt>
                <c:pt idx="1148">
                  <c:v>-1.444177888430346</c:v>
                </c:pt>
                <c:pt idx="1149">
                  <c:v>-1.4463892149252473</c:v>
                </c:pt>
                <c:pt idx="1150">
                  <c:v>-1.4480583784303604</c:v>
                </c:pt>
                <c:pt idx="1151">
                  <c:v>-1.4490805884302844</c:v>
                </c:pt>
                <c:pt idx="1152">
                  <c:v>-1.4526592784304018</c:v>
                </c:pt>
                <c:pt idx="1153">
                  <c:v>-1.4569763584303446</c:v>
                </c:pt>
                <c:pt idx="1154">
                  <c:v>-1.4582169984302809</c:v>
                </c:pt>
                <c:pt idx="1155">
                  <c:v>-1.4581572423327742</c:v>
                </c:pt>
                <c:pt idx="1156">
                  <c:v>-1.4187808784303755</c:v>
                </c:pt>
                <c:pt idx="1157">
                  <c:v>-1.4182000084303752</c:v>
                </c:pt>
                <c:pt idx="1158">
                  <c:v>-1.4169570484302421</c:v>
                </c:pt>
                <c:pt idx="1159">
                  <c:v>-1.4169133109303258</c:v>
                </c:pt>
                <c:pt idx="1160">
                  <c:v>-1.4168699984303204</c:v>
                </c:pt>
                <c:pt idx="1161">
                  <c:v>-1.4169769984302292</c:v>
                </c:pt>
                <c:pt idx="1162">
                  <c:v>-1.4169769984302358</c:v>
                </c:pt>
                <c:pt idx="1163">
                  <c:v>-1.4169669984303808</c:v>
                </c:pt>
                <c:pt idx="1164">
                  <c:v>-1.4169669984303876</c:v>
                </c:pt>
                <c:pt idx="1165">
                  <c:v>-1.4169669984303876</c:v>
                </c:pt>
                <c:pt idx="1166">
                  <c:v>-1.4169669984303876</c:v>
                </c:pt>
                <c:pt idx="1167">
                  <c:v>-1.4169669984303808</c:v>
                </c:pt>
                <c:pt idx="1168">
                  <c:v>-1.4169051427602355</c:v>
                </c:pt>
                <c:pt idx="1169">
                  <c:v>-1.4168869984303418</c:v>
                </c:pt>
                <c:pt idx="1170">
                  <c:v>-1.4168869984302717</c:v>
                </c:pt>
                <c:pt idx="1171">
                  <c:v>-1.4168869984303638</c:v>
                </c:pt>
                <c:pt idx="1172">
                  <c:v>-1.4168869984303418</c:v>
                </c:pt>
                <c:pt idx="1173">
                  <c:v>-1.4168869984303356</c:v>
                </c:pt>
                <c:pt idx="1174">
                  <c:v>-1.416881958430372</c:v>
                </c:pt>
                <c:pt idx="1175">
                  <c:v>-1.4168809984303792</c:v>
                </c:pt>
                <c:pt idx="1176">
                  <c:v>-1.4168809984303792</c:v>
                </c:pt>
                <c:pt idx="1177">
                  <c:v>-1.4168976582241486</c:v>
                </c:pt>
                <c:pt idx="1178">
                  <c:v>-1.4168969984303514</c:v>
                </c:pt>
                <c:pt idx="1179">
                  <c:v>-1.4168969984303585</c:v>
                </c:pt>
                <c:pt idx="1180">
                  <c:v>-1.4169609984302758</c:v>
                </c:pt>
                <c:pt idx="1181">
                  <c:v>-1.4169609984302696</c:v>
                </c:pt>
                <c:pt idx="1182">
                  <c:v>-1.4169609984302696</c:v>
                </c:pt>
                <c:pt idx="1183">
                  <c:v>-1.4169609984302696</c:v>
                </c:pt>
                <c:pt idx="1184">
                  <c:v>-1.4169381984303158</c:v>
                </c:pt>
                <c:pt idx="1185">
                  <c:v>-1.4169309984303018</c:v>
                </c:pt>
                <c:pt idx="1186">
                  <c:v>-1.4169309984303866</c:v>
                </c:pt>
                <c:pt idx="1187">
                  <c:v>-1.4169309984303795</c:v>
                </c:pt>
                <c:pt idx="1188">
                  <c:v>-1.4169309984303653</c:v>
                </c:pt>
                <c:pt idx="1189">
                  <c:v>-1.4169309984303018</c:v>
                </c:pt>
                <c:pt idx="1190">
                  <c:v>-1.4169309984303018</c:v>
                </c:pt>
                <c:pt idx="1191">
                  <c:v>-1.4169309984303518</c:v>
                </c:pt>
                <c:pt idx="1192">
                  <c:v>-1.4169309984303018</c:v>
                </c:pt>
                <c:pt idx="1193">
                  <c:v>-1.4169309984303018</c:v>
                </c:pt>
                <c:pt idx="1194">
                  <c:v>-1.4169309984303018</c:v>
                </c:pt>
                <c:pt idx="1195">
                  <c:v>-1.4169309984303795</c:v>
                </c:pt>
                <c:pt idx="1196">
                  <c:v>-1.4169309984303158</c:v>
                </c:pt>
                <c:pt idx="1197">
                  <c:v>-1.4169309984303582</c:v>
                </c:pt>
                <c:pt idx="1198">
                  <c:v>-1.4169609984303606</c:v>
                </c:pt>
                <c:pt idx="1199">
                  <c:v>-1.4169722384304593</c:v>
                </c:pt>
                <c:pt idx="1200">
                  <c:v>-1.4169809984305033</c:v>
                </c:pt>
                <c:pt idx="1201">
                  <c:v>-1.4169809984304877</c:v>
                </c:pt>
                <c:pt idx="1202">
                  <c:v>-1.4169809984305033</c:v>
                </c:pt>
                <c:pt idx="1203">
                  <c:v>-1.4169809984305033</c:v>
                </c:pt>
                <c:pt idx="1204">
                  <c:v>-1.4169809984305033</c:v>
                </c:pt>
                <c:pt idx="1205">
                  <c:v>-1.4169809984304678</c:v>
                </c:pt>
                <c:pt idx="1206">
                  <c:v>-1.4169809984305033</c:v>
                </c:pt>
                <c:pt idx="1207">
                  <c:v>-1.4169226084302893</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-1.4016969984303647</c:v>
                </c:pt>
                <c:pt idx="1216">
                  <c:v>-1.4016969984304495</c:v>
                </c:pt>
                <c:pt idx="1217">
                  <c:v>-1.4016969984304495</c:v>
                </c:pt>
                <c:pt idx="1218">
                  <c:v>-1.4016969984304495</c:v>
                </c:pt>
                <c:pt idx="1219">
                  <c:v>-1.4016969984304426</c:v>
                </c:pt>
                <c:pt idx="1220">
                  <c:v>-1.4016969984304495</c:v>
                </c:pt>
                <c:pt idx="1221">
                  <c:v>-1.4016969984304495</c:v>
                </c:pt>
                <c:pt idx="1222">
                  <c:v>-1.4016969984304284</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-1.4017289984304186</c:v>
                </c:pt>
                <c:pt idx="1250">
                  <c:v>-1.4017289984304186</c:v>
                </c:pt>
                <c:pt idx="1251">
                  <c:v>-1.4017289984304186</c:v>
                </c:pt>
                <c:pt idx="1252">
                  <c:v>-1.4017289984304186</c:v>
                </c:pt>
                <c:pt idx="1253">
                  <c:v>-1.4017289984304186</c:v>
                </c:pt>
                <c:pt idx="1254">
                  <c:v>-1.4017289984304186</c:v>
                </c:pt>
                <c:pt idx="1255">
                  <c:v>-1.4017289984303904</c:v>
                </c:pt>
                <c:pt idx="1256">
                  <c:v>-1.4055012841446455</c:v>
                </c:pt>
                <c:pt idx="1257">
                  <c:v>-1.4055069584304627</c:v>
                </c:pt>
                <c:pt idx="1258">
                  <c:v>-1.4054967484303214</c:v>
                </c:pt>
                <c:pt idx="1259">
                  <c:v>-1.405486998430304</c:v>
                </c:pt>
                <c:pt idx="1260">
                  <c:v>-1.405486998430304</c:v>
                </c:pt>
                <c:pt idx="1261">
                  <c:v>-1.4054869984303118</c:v>
                </c:pt>
                <c:pt idx="1262">
                  <c:v>-1.405486998430304</c:v>
                </c:pt>
                <c:pt idx="1263">
                  <c:v>-1.4054869984303182</c:v>
                </c:pt>
                <c:pt idx="1264">
                  <c:v>-1.4054869984303608</c:v>
                </c:pt>
                <c:pt idx="1265">
                  <c:v>-1.4054434784303558</c:v>
                </c:pt>
                <c:pt idx="1266">
                  <c:v>-1.4054169984302898</c:v>
                </c:pt>
                <c:pt idx="1267">
                  <c:v>-1.4054169984302898</c:v>
                </c:pt>
                <c:pt idx="1268">
                  <c:v>-1.4054169984302898</c:v>
                </c:pt>
                <c:pt idx="1269">
                  <c:v>-1.4054169984302898</c:v>
                </c:pt>
                <c:pt idx="1270">
                  <c:v>-1.4054169984302898</c:v>
                </c:pt>
                <c:pt idx="1271">
                  <c:v>-1.4054310584303003</c:v>
                </c:pt>
                <c:pt idx="1272">
                  <c:v>-1.405416998430367</c:v>
                </c:pt>
                <c:pt idx="1273">
                  <c:v>-1.405416998430381</c:v>
                </c:pt>
                <c:pt idx="1274">
                  <c:v>-1.4054169984302898</c:v>
                </c:pt>
                <c:pt idx="1275">
                  <c:v>-1.405405466515504</c:v>
                </c:pt>
                <c:pt idx="1276">
                  <c:v>-1.4054139984303746</c:v>
                </c:pt>
                <c:pt idx="1277">
                  <c:v>-1.4054139984303746</c:v>
                </c:pt>
                <c:pt idx="1278">
                  <c:v>-1.4054139984303746</c:v>
                </c:pt>
                <c:pt idx="1279">
                  <c:v>-1.4054067984303886</c:v>
                </c:pt>
                <c:pt idx="1280">
                  <c:v>-1.403278792950891</c:v>
                </c:pt>
                <c:pt idx="1281">
                  <c:v>-1.3947469778118149</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-1.3928529984303508</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c:v>
                </c:pt>
                <c:pt idx="1325">
                  <c:v>-1.3738939984304381</c:v>
                </c:pt>
                <c:pt idx="1326">
                  <c:v>-1.3738939984303538</c:v>
                </c:pt>
                <c:pt idx="1327">
                  <c:v>-1.3738939984304874</c:v>
                </c:pt>
                <c:pt idx="1328">
                  <c:v>-1.3738939984304874</c:v>
                </c:pt>
                <c:pt idx="1329">
                  <c:v>-1.3738939984304874</c:v>
                </c:pt>
                <c:pt idx="1330">
                  <c:v>-1.3738939984304592</c:v>
                </c:pt>
                <c:pt idx="1331">
                  <c:v>-1.3738939984304874</c:v>
                </c:pt>
                <c:pt idx="1332">
                  <c:v>-1.3738939984304874</c:v>
                </c:pt>
                <c:pt idx="1333">
                  <c:v>-1.3738677884302959</c:v>
                </c:pt>
                <c:pt idx="1334">
                  <c:v>-1.3738408289388544</c:v>
                </c:pt>
                <c:pt idx="1335">
                  <c:v>-1.3738319984303815</c:v>
                </c:pt>
                <c:pt idx="1336">
                  <c:v>-1.3738319984304384</c:v>
                </c:pt>
                <c:pt idx="1337">
                  <c:v>-1.3738319984304384</c:v>
                </c:pt>
                <c:pt idx="1338">
                  <c:v>-1.3738319984304384</c:v>
                </c:pt>
                <c:pt idx="1339">
                  <c:v>-1.3738319984304384</c:v>
                </c:pt>
                <c:pt idx="1340">
                  <c:v>-1.3738319984304384</c:v>
                </c:pt>
                <c:pt idx="1341">
                  <c:v>-1.3738338584304146</c:v>
                </c:pt>
                <c:pt idx="1342">
                  <c:v>-1.3738613984304255</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-1.3738885325212435</c:v>
                </c:pt>
                <c:pt idx="1353">
                  <c:v>-1.3738969984303524</c:v>
                </c:pt>
                <c:pt idx="1354">
                  <c:v>-1.3738969984303877</c:v>
                </c:pt>
                <c:pt idx="1355">
                  <c:v>-1.373896998430409</c:v>
                </c:pt>
                <c:pt idx="1356">
                  <c:v>-1.373896998430409</c:v>
                </c:pt>
                <c:pt idx="1357">
                  <c:v>-1.373896998430409</c:v>
                </c:pt>
                <c:pt idx="1358">
                  <c:v>-1.373896998430409</c:v>
                </c:pt>
                <c:pt idx="1359">
                  <c:v>-1.3738969984303948</c:v>
                </c:pt>
                <c:pt idx="1360">
                  <c:v>-1.373896998430409</c:v>
                </c:pt>
                <c:pt idx="1361">
                  <c:v>-1.3738969984303524</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-1.3662433036935313</c:v>
                </c:pt>
                <c:pt idx="1443">
                  <c:v>-1.3662508784304641</c:v>
                </c:pt>
                <c:pt idx="1444">
                  <c:v>-1.3662825984303182</c:v>
                </c:pt>
                <c:pt idx="1445">
                  <c:v>-1.3662216784303278</c:v>
                </c:pt>
                <c:pt idx="1446">
                  <c:v>-1.366294998430432</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-1.3564116931671875</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11.432430820575265</c:v>
                </c:pt>
                <c:pt idx="1">
                  <c:v>11.430333800718032</c:v>
                </c:pt>
                <c:pt idx="2">
                  <c:v>11.435498030858486</c:v>
                </c:pt>
                <c:pt idx="3">
                  <c:v>11.432347036921422</c:v>
                </c:pt>
                <c:pt idx="4">
                  <c:v>11.429381824129734</c:v>
                </c:pt>
                <c:pt idx="5">
                  <c:v>11.426796673419869</c:v>
                </c:pt>
                <c:pt idx="6">
                  <c:v>11.417851250554932</c:v>
                </c:pt>
                <c:pt idx="7">
                  <c:v>11.413850277521105</c:v>
                </c:pt>
                <c:pt idx="8">
                  <c:v>11.412519453106821</c:v>
                </c:pt>
                <c:pt idx="9">
                  <c:v>11.41585622818935</c:v>
                </c:pt>
                <c:pt idx="10">
                  <c:v>11.41216367614205</c:v>
                </c:pt>
                <c:pt idx="11">
                  <c:v>11.408849971920699</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11.400911167157407</c:v>
                </c:pt>
                <c:pt idx="21">
                  <c:v>11.40019111343689</c:v>
                </c:pt>
                <c:pt idx="22">
                  <c:v>11.38755435278051</c:v>
                </c:pt>
                <c:pt idx="23">
                  <c:v>11.391772677611916</c:v>
                </c:pt>
                <c:pt idx="24">
                  <c:v>11.387934414862318</c:v>
                </c:pt>
                <c:pt idx="25">
                  <c:v>11.384726350900152</c:v>
                </c:pt>
                <c:pt idx="26">
                  <c:v>11.382914681168328</c:v>
                </c:pt>
                <c:pt idx="27">
                  <c:v>11.382088987188656</c:v>
                </c:pt>
                <c:pt idx="28">
                  <c:v>11.379123774396959</c:v>
                </c:pt>
                <c:pt idx="29">
                  <c:v>11.37681304550977</c:v>
                </c:pt>
                <c:pt idx="30">
                  <c:v>11.373122921974169</c:v>
                </c:pt>
                <c:pt idx="31">
                  <c:v>11.369067307427006</c:v>
                </c:pt>
                <c:pt idx="32">
                  <c:v>11.364467706257923</c:v>
                </c:pt>
                <c:pt idx="33">
                  <c:v>11.368846312861846</c:v>
                </c:pt>
                <c:pt idx="34">
                  <c:v>11.365061477369776</c:v>
                </c:pt>
                <c:pt idx="35">
                  <c:v>11.359614325615723</c:v>
                </c:pt>
                <c:pt idx="36">
                  <c:v>11.355920559312551</c:v>
                </c:pt>
                <c:pt idx="37">
                  <c:v>11.344975257058607</c:v>
                </c:pt>
                <c:pt idx="38">
                  <c:v>11.342070757059545</c:v>
                </c:pt>
                <c:pt idx="39">
                  <c:v>11.339027831893304</c:v>
                </c:pt>
                <c:pt idx="40">
                  <c:v>11.337446870773446</c:v>
                </c:pt>
                <c:pt idx="41">
                  <c:v>11.343745215880075</c:v>
                </c:pt>
                <c:pt idx="42">
                  <c:v>11.341197707101642</c:v>
                </c:pt>
                <c:pt idx="43">
                  <c:v>11.340316157352731</c:v>
                </c:pt>
                <c:pt idx="44">
                  <c:v>11.338234922821655</c:v>
                </c:pt>
                <c:pt idx="45">
                  <c:v>11.331022243058143</c:v>
                </c:pt>
                <c:pt idx="46">
                  <c:v>11.330265761662023</c:v>
                </c:pt>
                <c:pt idx="47">
                  <c:v>11.326707992014406</c:v>
                </c:pt>
                <c:pt idx="48">
                  <c:v>11.323627424916737</c:v>
                </c:pt>
                <c:pt idx="49">
                  <c:v>11.328682372030457</c:v>
                </c:pt>
                <c:pt idx="50">
                  <c:v>11.325986724038026</c:v>
                </c:pt>
                <c:pt idx="51">
                  <c:v>11.322283243688124</c:v>
                </c:pt>
                <c:pt idx="52">
                  <c:v>11.317970206900185</c:v>
                </c:pt>
                <c:pt idx="53">
                  <c:v>11.314226656107092</c:v>
                </c:pt>
                <c:pt idx="54">
                  <c:v>11.307673317271409</c:v>
                </c:pt>
                <c:pt idx="55">
                  <c:v>11.305656438300549</c:v>
                </c:pt>
                <c:pt idx="56">
                  <c:v>11.302612298878461</c:v>
                </c:pt>
                <c:pt idx="57">
                  <c:v>11.298143837341414</c:v>
                </c:pt>
                <c:pt idx="58">
                  <c:v>11.299547517106873</c:v>
                </c:pt>
                <c:pt idx="59">
                  <c:v>11.298055196664208</c:v>
                </c:pt>
                <c:pt idx="60">
                  <c:v>11.294888417401021</c:v>
                </c:pt>
                <c:pt idx="61">
                  <c:v>11.291152152143018</c:v>
                </c:pt>
                <c:pt idx="62">
                  <c:v>11.279388441444528</c:v>
                </c:pt>
                <c:pt idx="63">
                  <c:v>11.279416369329137</c:v>
                </c:pt>
                <c:pt idx="64">
                  <c:v>11.27888573952167</c:v>
                </c:pt>
                <c:pt idx="65">
                  <c:v>11.282744644620688</c:v>
                </c:pt>
                <c:pt idx="66">
                  <c:v>11.28393704386778</c:v>
                </c:pt>
                <c:pt idx="67">
                  <c:v>11.280947545959066</c:v>
                </c:pt>
                <c:pt idx="68">
                  <c:v>11.277910692072101</c:v>
                </c:pt>
                <c:pt idx="69">
                  <c:v>11.274324994539857</c:v>
                </c:pt>
                <c:pt idx="70">
                  <c:v>11.262031868289698</c:v>
                </c:pt>
                <c:pt idx="71">
                  <c:v>11.260527405288485</c:v>
                </c:pt>
                <c:pt idx="72">
                  <c:v>11.259146796384275</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11.232752516919616</c:v>
                </c:pt>
                <c:pt idx="84">
                  <c:v>11.229331958183266</c:v>
                </c:pt>
                <c:pt idx="85">
                  <c:v>11.224950923067651</c:v>
                </c:pt>
                <c:pt idx="86">
                  <c:v>11.22076295463258</c:v>
                </c:pt>
                <c:pt idx="87">
                  <c:v>11.216658769851298</c:v>
                </c:pt>
                <c:pt idx="88">
                  <c:v>11.212591012745577</c:v>
                </c:pt>
                <c:pt idx="89">
                  <c:v>11.208303475330588</c:v>
                </c:pt>
                <c:pt idx="90">
                  <c:v>11.206025531351443</c:v>
                </c:pt>
                <c:pt idx="91">
                  <c:v>11.209404805388804</c:v>
                </c:pt>
                <c:pt idx="92">
                  <c:v>11.209024743306955</c:v>
                </c:pt>
                <c:pt idx="93">
                  <c:v>11.20514033883499</c:v>
                </c:pt>
                <c:pt idx="94">
                  <c:v>11.201402859321172</c:v>
                </c:pt>
                <c:pt idx="95">
                  <c:v>11.198276150501098</c:v>
                </c:pt>
                <c:pt idx="96">
                  <c:v>11.195293938127454</c:v>
                </c:pt>
                <c:pt idx="97">
                  <c:v>11.191755596573485</c:v>
                </c:pt>
                <c:pt idx="98">
                  <c:v>11.191008829224169</c:v>
                </c:pt>
                <c:pt idx="99">
                  <c:v>11.189329513380269</c:v>
                </c:pt>
                <c:pt idx="100">
                  <c:v>11.187327205479605</c:v>
                </c:pt>
                <c:pt idx="101">
                  <c:v>11.18800597450111</c:v>
                </c:pt>
                <c:pt idx="102">
                  <c:v>11.18557139151693</c:v>
                </c:pt>
                <c:pt idx="103">
                  <c:v>11.180118168483617</c:v>
                </c:pt>
                <c:pt idx="104">
                  <c:v>11.175015865391646</c:v>
                </c:pt>
                <c:pt idx="105">
                  <c:v>11.171586806864358</c:v>
                </c:pt>
                <c:pt idx="106">
                  <c:v>11.164803973672523</c:v>
                </c:pt>
                <c:pt idx="107">
                  <c:v>11.162148396123271</c:v>
                </c:pt>
                <c:pt idx="108">
                  <c:v>11.159325251266306</c:v>
                </c:pt>
                <c:pt idx="109">
                  <c:v>11.154889574637355</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11.108823136107164</c:v>
                </c:pt>
                <c:pt idx="122">
                  <c:v>11.103295843466853</c:v>
                </c:pt>
                <c:pt idx="123">
                  <c:v>11.087357521147666</c:v>
                </c:pt>
                <c:pt idx="124">
                  <c:v>11.082349930012157</c:v>
                </c:pt>
                <c:pt idx="125">
                  <c:v>11.079208650121885</c:v>
                </c:pt>
                <c:pt idx="126">
                  <c:v>11.083464616884728</c:v>
                </c:pt>
                <c:pt idx="127">
                  <c:v>11.082011152629336</c:v>
                </c:pt>
                <c:pt idx="128">
                  <c:v>11.080314837203499</c:v>
                </c:pt>
                <c:pt idx="129">
                  <c:v>11.078455811493356</c:v>
                </c:pt>
                <c:pt idx="130">
                  <c:v>11.075517312330444</c:v>
                </c:pt>
                <c:pt idx="131">
                  <c:v>11.069879522407534</c:v>
                </c:pt>
                <c:pt idx="132">
                  <c:v>11.066728528470435</c:v>
                </c:pt>
                <c:pt idx="133">
                  <c:v>11.063088189424803</c:v>
                </c:pt>
                <c:pt idx="134">
                  <c:v>11.059268140513002</c:v>
                </c:pt>
                <c:pt idx="135">
                  <c:v>11.062296494609006</c:v>
                </c:pt>
                <c:pt idx="136">
                  <c:v>11.061557012794864</c:v>
                </c:pt>
                <c:pt idx="137">
                  <c:v>11.059328853305654</c:v>
                </c:pt>
                <c:pt idx="138">
                  <c:v>11.055669086166377</c:v>
                </c:pt>
                <c:pt idx="139">
                  <c:v>11.045565263218137</c:v>
                </c:pt>
                <c:pt idx="140">
                  <c:v>11.042454339724175</c:v>
                </c:pt>
                <c:pt idx="141">
                  <c:v>11.039122421665049</c:v>
                </c:pt>
                <c:pt idx="142">
                  <c:v>11.036826263848084</c:v>
                </c:pt>
                <c:pt idx="143">
                  <c:v>11.039883760084548</c:v>
                </c:pt>
                <c:pt idx="144">
                  <c:v>11.038121874842631</c:v>
                </c:pt>
                <c:pt idx="145">
                  <c:v>11.034301825930818</c:v>
                </c:pt>
                <c:pt idx="146">
                  <c:v>11.030014288515858</c:v>
                </c:pt>
                <c:pt idx="147">
                  <c:v>11.027559063182224</c:v>
                </c:pt>
                <c:pt idx="148">
                  <c:v>11.022187195291012</c:v>
                </c:pt>
                <c:pt idx="149">
                  <c:v>11.018572355618264</c:v>
                </c:pt>
                <c:pt idx="150">
                  <c:v>11.014060180870539</c:v>
                </c:pt>
                <c:pt idx="151">
                  <c:v>11.010694263647579</c:v>
                </c:pt>
                <c:pt idx="152">
                  <c:v>11.013646119624864</c:v>
                </c:pt>
                <c:pt idx="153">
                  <c:v>11.012039659132098</c:v>
                </c:pt>
                <c:pt idx="154">
                  <c:v>11.009130302109655</c:v>
                </c:pt>
                <c:pt idx="155">
                  <c:v>11.003654008215102</c:v>
                </c:pt>
                <c:pt idx="156">
                  <c:v>10.991218814030191</c:v>
                </c:pt>
                <c:pt idx="157">
                  <c:v>10.987353837651838</c:v>
                </c:pt>
                <c:pt idx="158">
                  <c:v>10.983814281841969</c:v>
                </c:pt>
                <c:pt idx="159">
                  <c:v>10.982380245680222</c:v>
                </c:pt>
                <c:pt idx="160">
                  <c:v>10.984032847895406</c:v>
                </c:pt>
                <c:pt idx="161">
                  <c:v>10.984539192585915</c:v>
                </c:pt>
                <c:pt idx="162">
                  <c:v>10.979827879878371</c:v>
                </c:pt>
                <c:pt idx="163">
                  <c:v>10.975416488366477</c:v>
                </c:pt>
                <c:pt idx="164">
                  <c:v>10.959366454508853</c:v>
                </c:pt>
                <c:pt idx="165">
                  <c:v>10.954551930053839</c:v>
                </c:pt>
                <c:pt idx="166">
                  <c:v>10.950718524327668</c:v>
                </c:pt>
                <c:pt idx="167">
                  <c:v>10.946858404972748</c:v>
                </c:pt>
                <c:pt idx="168">
                  <c:v>10.947552959320372</c:v>
                </c:pt>
                <c:pt idx="169">
                  <c:v>10.946528127380876</c:v>
                </c:pt>
                <c:pt idx="170">
                  <c:v>10.94308085501577</c:v>
                </c:pt>
                <c:pt idx="171">
                  <c:v>10.94066691438112</c:v>
                </c:pt>
                <c:pt idx="172">
                  <c:v>10.937013218521098</c:v>
                </c:pt>
                <c:pt idx="173">
                  <c:v>10.926472263466053</c:v>
                </c:pt>
                <c:pt idx="174">
                  <c:v>10.922185940306875</c:v>
                </c:pt>
                <c:pt idx="175">
                  <c:v>10.920563694488052</c:v>
                </c:pt>
                <c:pt idx="176">
                  <c:v>10.917332559664684</c:v>
                </c:pt>
                <c:pt idx="177">
                  <c:v>10.917988257824973</c:v>
                </c:pt>
                <c:pt idx="178">
                  <c:v>10.917982186545714</c:v>
                </c:pt>
                <c:pt idx="179">
                  <c:v>10.914863977516632</c:v>
                </c:pt>
                <c:pt idx="180">
                  <c:v>10.912871383662761</c:v>
                </c:pt>
                <c:pt idx="181">
                  <c:v>10.900839322420866</c:v>
                </c:pt>
                <c:pt idx="182">
                  <c:v>10.896474072631346</c:v>
                </c:pt>
                <c:pt idx="183">
                  <c:v>10.891177488602963</c:v>
                </c:pt>
                <c:pt idx="184">
                  <c:v>10.886069114231699</c:v>
                </c:pt>
                <c:pt idx="185">
                  <c:v>10.885740050895707</c:v>
                </c:pt>
                <c:pt idx="186">
                  <c:v>10.885281062183466</c:v>
                </c:pt>
                <c:pt idx="187">
                  <c:v>10.879745269752172</c:v>
                </c:pt>
                <c:pt idx="188">
                  <c:v>10.87536180612485</c:v>
                </c:pt>
                <c:pt idx="189">
                  <c:v>10.872169527488781</c:v>
                </c:pt>
                <c:pt idx="190">
                  <c:v>10.86386766022558</c:v>
                </c:pt>
                <c:pt idx="191">
                  <c:v>10.858864926113512</c:v>
                </c:pt>
                <c:pt idx="192">
                  <c:v>10.856420629082518</c:v>
                </c:pt>
                <c:pt idx="193">
                  <c:v>10.852855573899753</c:v>
                </c:pt>
                <c:pt idx="194">
                  <c:v>10.85436125115676</c:v>
                </c:pt>
                <c:pt idx="195">
                  <c:v>10.854105043171916</c:v>
                </c:pt>
                <c:pt idx="196">
                  <c:v>10.848157618006621</c:v>
                </c:pt>
                <c:pt idx="197">
                  <c:v>10.844887626995984</c:v>
                </c:pt>
                <c:pt idx="198">
                  <c:v>10.834102606514548</c:v>
                </c:pt>
                <c:pt idx="199">
                  <c:v>10.830939470018922</c:v>
                </c:pt>
                <c:pt idx="200">
                  <c:v>10.829824783146407</c:v>
                </c:pt>
                <c:pt idx="201">
                  <c:v>10.828803593974451</c:v>
                </c:pt>
                <c:pt idx="202">
                  <c:v>10.829636573489285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10.779769514140979</c:v>
                </c:pt>
                <c:pt idx="214">
                  <c:v>10.774147509544136</c:v>
                </c:pt>
                <c:pt idx="215">
                  <c:v>10.757878909633053</c:v>
                </c:pt>
                <c:pt idx="216">
                  <c:v>10.754163286724561</c:v>
                </c:pt>
                <c:pt idx="217">
                  <c:v>10.749898820170788</c:v>
                </c:pt>
                <c:pt idx="218">
                  <c:v>10.745676852571805</c:v>
                </c:pt>
                <c:pt idx="219">
                  <c:v>10.746137055539904</c:v>
                </c:pt>
                <c:pt idx="220">
                  <c:v>10.745622211058432</c:v>
                </c:pt>
                <c:pt idx="221">
                  <c:v>10.743290839821782</c:v>
                </c:pt>
                <c:pt idx="222">
                  <c:v>10.736941495969273</c:v>
                </c:pt>
                <c:pt idx="223">
                  <c:v>10.723105050530691</c:v>
                </c:pt>
                <c:pt idx="224">
                  <c:v>10.719996555548418</c:v>
                </c:pt>
                <c:pt idx="225">
                  <c:v>10.71571994643611</c:v>
                </c:pt>
                <c:pt idx="226">
                  <c:v>10.713622926578935</c:v>
                </c:pt>
                <c:pt idx="227">
                  <c:v>10.715472238242231</c:v>
                </c:pt>
                <c:pt idx="228">
                  <c:v>10.716089080215255</c:v>
                </c:pt>
                <c:pt idx="229">
                  <c:v>10.714924608852758</c:v>
                </c:pt>
                <c:pt idx="230">
                  <c:v>10.71311293912089</c:v>
                </c:pt>
                <c:pt idx="231">
                  <c:v>10.708691833562153</c:v>
                </c:pt>
                <c:pt idx="232">
                  <c:v>10.703295680553849</c:v>
                </c:pt>
                <c:pt idx="233">
                  <c:v>10.700212684944519</c:v>
                </c:pt>
                <c:pt idx="234">
                  <c:v>10.697707675120949</c:v>
                </c:pt>
                <c:pt idx="235">
                  <c:v>10.694100120983308</c:v>
                </c:pt>
                <c:pt idx="236">
                  <c:v>10.693769843391408</c:v>
                </c:pt>
                <c:pt idx="237">
                  <c:v>10.693854841301089</c:v>
                </c:pt>
                <c:pt idx="238">
                  <c:v>10.689341452297569</c:v>
                </c:pt>
                <c:pt idx="239">
                  <c:v>10.685934250375626</c:v>
                </c:pt>
                <c:pt idx="240">
                  <c:v>10.681038370778548</c:v>
                </c:pt>
                <c:pt idx="241">
                  <c:v>10.678079229266119</c:v>
                </c:pt>
                <c:pt idx="242">
                  <c:v>10.675662860119759</c:v>
                </c:pt>
                <c:pt idx="243">
                  <c:v>10.673644766892966</c:v>
                </c:pt>
                <c:pt idx="244">
                  <c:v>10.67367876605684</c:v>
                </c:pt>
                <c:pt idx="245">
                  <c:v>10.672696433072222</c:v>
                </c:pt>
                <c:pt idx="246">
                  <c:v>10.668662675130392</c:v>
                </c:pt>
                <c:pt idx="247">
                  <c:v>10.664428564972908</c:v>
                </c:pt>
                <c:pt idx="248">
                  <c:v>10.657113887717768</c:v>
                </c:pt>
                <c:pt idx="249">
                  <c:v>10.65553656936545</c:v>
                </c:pt>
                <c:pt idx="250">
                  <c:v>10.653530618697209</c:v>
                </c:pt>
                <c:pt idx="251">
                  <c:v>10.649608572293785</c:v>
                </c:pt>
                <c:pt idx="252">
                  <c:v>10.649999562678289</c:v>
                </c:pt>
                <c:pt idx="253">
                  <c:v>10.649754282996085</c:v>
                </c:pt>
                <c:pt idx="254">
                  <c:v>10.644220919076478</c:v>
                </c:pt>
                <c:pt idx="255">
                  <c:v>10.640132519621305</c:v>
                </c:pt>
                <c:pt idx="256">
                  <c:v>10.636448467364986</c:v>
                </c:pt>
                <c:pt idx="257">
                  <c:v>10.625780015445375</c:v>
                </c:pt>
                <c:pt idx="258">
                  <c:v>10.622265959008399</c:v>
                </c:pt>
                <c:pt idx="259">
                  <c:v>10.616862520465006</c:v>
                </c:pt>
                <c:pt idx="260">
                  <c:v>10.615876544712833</c:v>
                </c:pt>
                <c:pt idx="261">
                  <c:v>10.619673522763405</c:v>
                </c:pt>
                <c:pt idx="262">
                  <c:v>10.617123585473268</c:v>
                </c:pt>
                <c:pt idx="263">
                  <c:v>10.614204514404019</c:v>
                </c:pt>
                <c:pt idx="264">
                  <c:v>10.601133050152413</c:v>
                </c:pt>
                <c:pt idx="265">
                  <c:v>10.59802819793771</c:v>
                </c:pt>
                <c:pt idx="266">
                  <c:v>10.593543951074619</c:v>
                </c:pt>
                <c:pt idx="267">
                  <c:v>10.590027466125932</c:v>
                </c:pt>
                <c:pt idx="268">
                  <c:v>10.588509646310385</c:v>
                </c:pt>
                <c:pt idx="269">
                  <c:v>10.593293814369018</c:v>
                </c:pt>
                <c:pt idx="270">
                  <c:v>10.589889040958749</c:v>
                </c:pt>
                <c:pt idx="271">
                  <c:v>10.587555241210396</c:v>
                </c:pt>
                <c:pt idx="272">
                  <c:v>10.585215370182709</c:v>
                </c:pt>
                <c:pt idx="273">
                  <c:v>10.580097281764647</c:v>
                </c:pt>
                <c:pt idx="274">
                  <c:v>10.576642723864449</c:v>
                </c:pt>
                <c:pt idx="275">
                  <c:v>10.574129214249847</c:v>
                </c:pt>
                <c:pt idx="276">
                  <c:v>10.570796081934859</c:v>
                </c:pt>
                <c:pt idx="277">
                  <c:v>10.570069956935114</c:v>
                </c:pt>
                <c:pt idx="278">
                  <c:v>10.571790557478026</c:v>
                </c:pt>
                <c:pt idx="279">
                  <c:v>10.567431378967781</c:v>
                </c:pt>
                <c:pt idx="280">
                  <c:v>10.565080579637428</c:v>
                </c:pt>
                <c:pt idx="281">
                  <c:v>10.552548244984338</c:v>
                </c:pt>
                <c:pt idx="282">
                  <c:v>10.549659530311336</c:v>
                </c:pt>
                <c:pt idx="283">
                  <c:v>10.54558691618227</c:v>
                </c:pt>
                <c:pt idx="284">
                  <c:v>10.545268781148879</c:v>
                </c:pt>
                <c:pt idx="285">
                  <c:v>10.550417225963306</c:v>
                </c:pt>
                <c:pt idx="286">
                  <c:v>10.548345705478965</c:v>
                </c:pt>
                <c:pt idx="287">
                  <c:v>10.546865527594868</c:v>
                </c:pt>
                <c:pt idx="288">
                  <c:v>10.538989864135875</c:v>
                </c:pt>
                <c:pt idx="289">
                  <c:v>10.536891630022868</c:v>
                </c:pt>
                <c:pt idx="290">
                  <c:v>10.533858418903463</c:v>
                </c:pt>
                <c:pt idx="291">
                  <c:v>10.531491834247046</c:v>
                </c:pt>
                <c:pt idx="292">
                  <c:v>10.530159795576907</c:v>
                </c:pt>
                <c:pt idx="293">
                  <c:v>10.532556736629665</c:v>
                </c:pt>
                <c:pt idx="294">
                  <c:v>10.52960973767575</c:v>
                </c:pt>
                <c:pt idx="295">
                  <c:v>10.52757464486703</c:v>
                </c:pt>
                <c:pt idx="296">
                  <c:v>10.524286440018598</c:v>
                </c:pt>
                <c:pt idx="297">
                  <c:v>10.517119901977518</c:v>
                </c:pt>
                <c:pt idx="298">
                  <c:v>10.514011406995198</c:v>
                </c:pt>
                <c:pt idx="299">
                  <c:v>10.510826413894236</c:v>
                </c:pt>
                <c:pt idx="300">
                  <c:v>10.507714276144426</c:v>
                </c:pt>
                <c:pt idx="301">
                  <c:v>10.50816233655398</c:v>
                </c:pt>
                <c:pt idx="302">
                  <c:v>10.513480777187699</c:v>
                </c:pt>
                <c:pt idx="303">
                  <c:v>10.511227118325548</c:v>
                </c:pt>
                <c:pt idx="304">
                  <c:v>10.50922723893656</c:v>
                </c:pt>
                <c:pt idx="305">
                  <c:v>10.507886700475467</c:v>
                </c:pt>
                <c:pt idx="306">
                  <c:v>10.506753799765136</c:v>
                </c:pt>
                <c:pt idx="307">
                  <c:v>10.503862656580466</c:v>
                </c:pt>
                <c:pt idx="308">
                  <c:v>10.502327837183003</c:v>
                </c:pt>
                <c:pt idx="309">
                  <c:v>10.502214911388707</c:v>
                </c:pt>
                <c:pt idx="310">
                  <c:v>10.505817608502923</c:v>
                </c:pt>
                <c:pt idx="311">
                  <c:v>10.50383351444003</c:v>
                </c:pt>
                <c:pt idx="312">
                  <c:v>10.501349146965921</c:v>
                </c:pt>
                <c:pt idx="313">
                  <c:v>10.490398987688565</c:v>
                </c:pt>
                <c:pt idx="314">
                  <c:v>10.487046427279948</c:v>
                </c:pt>
                <c:pt idx="315">
                  <c:v>10.483707223685702</c:v>
                </c:pt>
                <c:pt idx="316">
                  <c:v>10.482771032423457</c:v>
                </c:pt>
                <c:pt idx="317">
                  <c:v>10.482752818585707</c:v>
                </c:pt>
                <c:pt idx="318">
                  <c:v>10.488017831961855</c:v>
                </c:pt>
                <c:pt idx="319">
                  <c:v>10.486122378576226</c:v>
                </c:pt>
                <c:pt idx="320">
                  <c:v>10.484749055207116</c:v>
                </c:pt>
                <c:pt idx="321">
                  <c:v>10.483101310015329</c:v>
                </c:pt>
                <c:pt idx="322">
                  <c:v>10.476801750652838</c:v>
                </c:pt>
                <c:pt idx="323">
                  <c:v>10.473995605377809</c:v>
                </c:pt>
                <c:pt idx="324">
                  <c:v>10.472234934391789</c:v>
                </c:pt>
                <c:pt idx="325">
                  <c:v>10.469295220973009</c:v>
                </c:pt>
                <c:pt idx="326">
                  <c:v>10.468215747520164</c:v>
                </c:pt>
                <c:pt idx="327">
                  <c:v>10.469882920805599</c:v>
                </c:pt>
                <c:pt idx="328">
                  <c:v>10.466951707177753</c:v>
                </c:pt>
                <c:pt idx="329">
                  <c:v>10.464509838658545</c:v>
                </c:pt>
                <c:pt idx="330">
                  <c:v>10.462819594511927</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10.432406128175671</c:v>
                </c:pt>
                <c:pt idx="343">
                  <c:v>10.436421672279735</c:v>
                </c:pt>
                <c:pt idx="344">
                  <c:v>10.434515290591378</c:v>
                </c:pt>
                <c:pt idx="345">
                  <c:v>10.433738166845814</c:v>
                </c:pt>
                <c:pt idx="346">
                  <c:v>10.433001113543355</c:v>
                </c:pt>
                <c:pt idx="347">
                  <c:v>10.432378200291041</c:v>
                </c:pt>
                <c:pt idx="348">
                  <c:v>10.43092595029151</c:v>
                </c:pt>
                <c:pt idx="349">
                  <c:v>10.429850119606304</c:v>
                </c:pt>
                <c:pt idx="350">
                  <c:v>10.4292976331934</c:v>
                </c:pt>
                <c:pt idx="351">
                  <c:v>10.432551838877972</c:v>
                </c:pt>
                <c:pt idx="352">
                  <c:v>10.432358772197443</c:v>
                </c:pt>
                <c:pt idx="353">
                  <c:v>10.431014590968786</c:v>
                </c:pt>
                <c:pt idx="354">
                  <c:v>10.42881435936417</c:v>
                </c:pt>
                <c:pt idx="355">
                  <c:v>10.426480559615745</c:v>
                </c:pt>
                <c:pt idx="356">
                  <c:v>10.425673079473881</c:v>
                </c:pt>
                <c:pt idx="357">
                  <c:v>10.423293138003046</c:v>
                </c:pt>
                <c:pt idx="358">
                  <c:v>10.422910647409552</c:v>
                </c:pt>
                <c:pt idx="359">
                  <c:v>10.420669131105921</c:v>
                </c:pt>
                <c:pt idx="360">
                  <c:v>10.426482988127448</c:v>
                </c:pt>
                <c:pt idx="361">
                  <c:v>10.424870456355393</c:v>
                </c:pt>
                <c:pt idx="362">
                  <c:v>10.424755102049403</c:v>
                </c:pt>
                <c:pt idx="363">
                  <c:v>10.423693842434389</c:v>
                </c:pt>
                <c:pt idx="364">
                  <c:v>10.423186283488077</c:v>
                </c:pt>
                <c:pt idx="365">
                  <c:v>10.422505085954812</c:v>
                </c:pt>
                <c:pt idx="366">
                  <c:v>10.420517349124392</c:v>
                </c:pt>
                <c:pt idx="367">
                  <c:v>10.419984290805159</c:v>
                </c:pt>
                <c:pt idx="368">
                  <c:v>10.4196248710728</c:v>
                </c:pt>
                <c:pt idx="369">
                  <c:v>10.425490941095997</c:v>
                </c:pt>
                <c:pt idx="370">
                  <c:v>10.423809196740352</c:v>
                </c:pt>
                <c:pt idx="371">
                  <c:v>10.422319304809402</c:v>
                </c:pt>
                <c:pt idx="372">
                  <c:v>10.415121196116118</c:v>
                </c:pt>
                <c:pt idx="373">
                  <c:v>10.412850537672057</c:v>
                </c:pt>
                <c:pt idx="374">
                  <c:v>10.409828254855316</c:v>
                </c:pt>
                <c:pt idx="375">
                  <c:v>10.407753091603453</c:v>
                </c:pt>
                <c:pt idx="376">
                  <c:v>10.405640286420228</c:v>
                </c:pt>
                <c:pt idx="377">
                  <c:v>10.41216326885953</c:v>
                </c:pt>
                <c:pt idx="378">
                  <c:v>10.408943062338881</c:v>
                </c:pt>
                <c:pt idx="379">
                  <c:v>10.406174558995275</c:v>
                </c:pt>
                <c:pt idx="380">
                  <c:v>10.397224279106926</c:v>
                </c:pt>
                <c:pt idx="381">
                  <c:v>10.396551581364673</c:v>
                </c:pt>
                <c:pt idx="382">
                  <c:v>10.39394578830532</c:v>
                </c:pt>
                <c:pt idx="383">
                  <c:v>10.391607131533473</c:v>
                </c:pt>
                <c:pt idx="384">
                  <c:v>10.388712345581254</c:v>
                </c:pt>
                <c:pt idx="385">
                  <c:v>10.394781196331763</c:v>
                </c:pt>
                <c:pt idx="386">
                  <c:v>10.393366588263671</c:v>
                </c:pt>
                <c:pt idx="387">
                  <c:v>10.392159617946382</c:v>
                </c:pt>
                <c:pt idx="388">
                  <c:v>10.390124525137619</c:v>
                </c:pt>
                <c:pt idx="389">
                  <c:v>10.387434948424474</c:v>
                </c:pt>
                <c:pt idx="390">
                  <c:v>10.384983365858389</c:v>
                </c:pt>
                <c:pt idx="391">
                  <c:v>10.382591281829079</c:v>
                </c:pt>
                <c:pt idx="392">
                  <c:v>10.379828849764746</c:v>
                </c:pt>
                <c:pt idx="393">
                  <c:v>10.38633726113386</c:v>
                </c:pt>
                <c:pt idx="394">
                  <c:v>10.385822416652434</c:v>
                </c:pt>
                <c:pt idx="395">
                  <c:v>10.384757514269825</c:v>
                </c:pt>
                <c:pt idx="396">
                  <c:v>10.383920891987502</c:v>
                </c:pt>
                <c:pt idx="397">
                  <c:v>10.378916943619558</c:v>
                </c:pt>
                <c:pt idx="398">
                  <c:v>10.377128344748916</c:v>
                </c:pt>
                <c:pt idx="399">
                  <c:v>10.37491232781818</c:v>
                </c:pt>
                <c:pt idx="400">
                  <c:v>10.37329858179028</c:v>
                </c:pt>
                <c:pt idx="401">
                  <c:v>10.373648287475799</c:v>
                </c:pt>
                <c:pt idx="402">
                  <c:v>10.380998178150634</c:v>
                </c:pt>
                <c:pt idx="403">
                  <c:v>10.381820229362759</c:v>
                </c:pt>
                <c:pt idx="404">
                  <c:v>10.380655758000259</c:v>
                </c:pt>
                <c:pt idx="405">
                  <c:v>10.377836255910861</c:v>
                </c:pt>
                <c:pt idx="406">
                  <c:v>10.373514719332023</c:v>
                </c:pt>
                <c:pt idx="407">
                  <c:v>10.371801404324232</c:v>
                </c:pt>
                <c:pt idx="408">
                  <c:v>10.370339440277888</c:v>
                </c:pt>
                <c:pt idx="409">
                  <c:v>10.369008615863574</c:v>
                </c:pt>
                <c:pt idx="410">
                  <c:v>10.368323775562775</c:v>
                </c:pt>
                <c:pt idx="411">
                  <c:v>10.373022945711782</c:v>
                </c:pt>
                <c:pt idx="412">
                  <c:v>10.370181587017029</c:v>
                </c:pt>
                <c:pt idx="413">
                  <c:v>10.368930903489026</c:v>
                </c:pt>
                <c:pt idx="414">
                  <c:v>10.366425893665479</c:v>
                </c:pt>
                <c:pt idx="415">
                  <c:v>10.364756291868368</c:v>
                </c:pt>
                <c:pt idx="416">
                  <c:v>10.364259661224652</c:v>
                </c:pt>
                <c:pt idx="417">
                  <c:v>10.362745484176656</c:v>
                </c:pt>
                <c:pt idx="418">
                  <c:v>10.359935696134126</c:v>
                </c:pt>
                <c:pt idx="419">
                  <c:v>10.363244543332026</c:v>
                </c:pt>
                <c:pt idx="420">
                  <c:v>10.359534991702796</c:v>
                </c:pt>
                <c:pt idx="421">
                  <c:v>10.355648158719152</c:v>
                </c:pt>
                <c:pt idx="422">
                  <c:v>10.353639779539179</c:v>
                </c:pt>
                <c:pt idx="423">
                  <c:v>10.349547737316422</c:v>
                </c:pt>
                <c:pt idx="424">
                  <c:v>10.347203009265385</c:v>
                </c:pt>
                <c:pt idx="425">
                  <c:v>10.346807161857448</c:v>
                </c:pt>
                <c:pt idx="426">
                  <c:v>10.34540348209201</c:v>
                </c:pt>
                <c:pt idx="427">
                  <c:v>10.343296748188024</c:v>
                </c:pt>
                <c:pt idx="428">
                  <c:v>10.349672805669229</c:v>
                </c:pt>
                <c:pt idx="429">
                  <c:v>10.346960158094848</c:v>
                </c:pt>
                <c:pt idx="430">
                  <c:v>10.344132156214513</c:v>
                </c:pt>
                <c:pt idx="431">
                  <c:v>10.34210799170847</c:v>
                </c:pt>
                <c:pt idx="432">
                  <c:v>10.330493634479822</c:v>
                </c:pt>
                <c:pt idx="433">
                  <c:v>10.326626229589777</c:v>
                </c:pt>
                <c:pt idx="434">
                  <c:v>10.323453379047395</c:v>
                </c:pt>
                <c:pt idx="435">
                  <c:v>10.329992146812755</c:v>
                </c:pt>
                <c:pt idx="436">
                  <c:v>10.328718392423568</c:v>
                </c:pt>
                <c:pt idx="437">
                  <c:v>10.32736206863639</c:v>
                </c:pt>
                <c:pt idx="438">
                  <c:v>10.320745588496402</c:v>
                </c:pt>
                <c:pt idx="439">
                  <c:v>10.319211983354723</c:v>
                </c:pt>
                <c:pt idx="440">
                  <c:v>10.31853807135667</c:v>
                </c:pt>
                <c:pt idx="441">
                  <c:v>10.316873326582936</c:v>
                </c:pt>
                <c:pt idx="442">
                  <c:v>10.315945635111701</c:v>
                </c:pt>
                <c:pt idx="443">
                  <c:v>10.31949126220082</c:v>
                </c:pt>
                <c:pt idx="444">
                  <c:v>10.317828945938816</c:v>
                </c:pt>
                <c:pt idx="445">
                  <c:v>10.317082178589569</c:v>
                </c:pt>
                <c:pt idx="446">
                  <c:v>10.309607219561924</c:v>
                </c:pt>
                <c:pt idx="447">
                  <c:v>10.308190182982058</c:v>
                </c:pt>
                <c:pt idx="448">
                  <c:v>10.30572888636917</c:v>
                </c:pt>
                <c:pt idx="449">
                  <c:v>10.303274875291422</c:v>
                </c:pt>
                <c:pt idx="450">
                  <c:v>10.303097593936956</c:v>
                </c:pt>
                <c:pt idx="451">
                  <c:v>10.306111376962701</c:v>
                </c:pt>
                <c:pt idx="452">
                  <c:v>10.306808359822057</c:v>
                </c:pt>
                <c:pt idx="453">
                  <c:v>10.305889168141706</c:v>
                </c:pt>
                <c:pt idx="454">
                  <c:v>10.305534605432802</c:v>
                </c:pt>
                <c:pt idx="455">
                  <c:v>10.302777030391866</c:v>
                </c:pt>
                <c:pt idx="456">
                  <c:v>10.302679889923699</c:v>
                </c:pt>
                <c:pt idx="457">
                  <c:v>10.300214950543232</c:v>
                </c:pt>
                <c:pt idx="458">
                  <c:v>10.296374259281944</c:v>
                </c:pt>
                <c:pt idx="459">
                  <c:v>10.293013199082367</c:v>
                </c:pt>
                <c:pt idx="460">
                  <c:v>10.29612169406461</c:v>
                </c:pt>
                <c:pt idx="461">
                  <c:v>10.296714250920624</c:v>
                </c:pt>
                <c:pt idx="462">
                  <c:v>10.295427139717034</c:v>
                </c:pt>
                <c:pt idx="463">
                  <c:v>10.295331213504664</c:v>
                </c:pt>
                <c:pt idx="464">
                  <c:v>10.29101696246093</c:v>
                </c:pt>
                <c:pt idx="465">
                  <c:v>10.287172628432092</c:v>
                </c:pt>
                <c:pt idx="466">
                  <c:v>10.286672355020883</c:v>
                </c:pt>
                <c:pt idx="467">
                  <c:v>10.285776234201775</c:v>
                </c:pt>
                <c:pt idx="468">
                  <c:v>10.284282699503247</c:v>
                </c:pt>
                <c:pt idx="469">
                  <c:v>10.285001538967965</c:v>
                </c:pt>
                <c:pt idx="470">
                  <c:v>10.282991945532119</c:v>
                </c:pt>
                <c:pt idx="471">
                  <c:v>10.281461983158028</c:v>
                </c:pt>
                <c:pt idx="472">
                  <c:v>10.278659480650568</c:v>
                </c:pt>
                <c:pt idx="473">
                  <c:v>10.273593605234169</c:v>
                </c:pt>
                <c:pt idx="474">
                  <c:v>10.270160903939299</c:v>
                </c:pt>
                <c:pt idx="475">
                  <c:v>10.268539872376319</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10.256989870707855</c:v>
                </c:pt>
                <c:pt idx="485">
                  <c:v>10.252861400809493</c:v>
                </c:pt>
                <c:pt idx="486">
                  <c:v>10.258349837262585</c:v>
                </c:pt>
                <c:pt idx="487">
                  <c:v>10.260990843741649</c:v>
                </c:pt>
                <c:pt idx="488">
                  <c:v>10.259638162722027</c:v>
                </c:pt>
                <c:pt idx="489">
                  <c:v>10.249977543159968</c:v>
                </c:pt>
                <c:pt idx="490">
                  <c:v>10.247311037307949</c:v>
                </c:pt>
                <c:pt idx="491">
                  <c:v>10.245377941990874</c:v>
                </c:pt>
                <c:pt idx="492">
                  <c:v>10.243373205578502</c:v>
                </c:pt>
                <c:pt idx="493">
                  <c:v>10.24008985775346</c:v>
                </c:pt>
                <c:pt idx="494">
                  <c:v>10.242384801314575</c:v>
                </c:pt>
                <c:pt idx="495">
                  <c:v>10.241846885971967</c:v>
                </c:pt>
                <c:pt idx="496">
                  <c:v>10.239556799434251</c:v>
                </c:pt>
                <c:pt idx="497">
                  <c:v>10.236097384510643</c:v>
                </c:pt>
                <c:pt idx="498">
                  <c:v>10.23063323317462</c:v>
                </c:pt>
                <c:pt idx="499">
                  <c:v>10.227415455165627</c:v>
                </c:pt>
                <c:pt idx="500">
                  <c:v>10.22265071520062</c:v>
                </c:pt>
                <c:pt idx="501">
                  <c:v>10.217997686774041</c:v>
                </c:pt>
                <c:pt idx="502">
                  <c:v>10.215493891206295</c:v>
                </c:pt>
                <c:pt idx="503">
                  <c:v>10.215417393087618</c:v>
                </c:pt>
                <c:pt idx="504">
                  <c:v>10.212554177787549</c:v>
                </c:pt>
                <c:pt idx="505">
                  <c:v>10.207896292337566</c:v>
                </c:pt>
                <c:pt idx="506">
                  <c:v>10.198512523109844</c:v>
                </c:pt>
                <c:pt idx="507">
                  <c:v>10.196886634523423</c:v>
                </c:pt>
                <c:pt idx="508">
                  <c:v>10.195705163578964</c:v>
                </c:pt>
                <c:pt idx="509">
                  <c:v>10.193838852333784</c:v>
                </c:pt>
                <c:pt idx="510">
                  <c:v>10.190549433229503</c:v>
                </c:pt>
                <c:pt idx="511">
                  <c:v>10.187421510153573</c:v>
                </c:pt>
                <c:pt idx="512">
                  <c:v>10.188567767678331</c:v>
                </c:pt>
                <c:pt idx="513">
                  <c:v>10.186586102127121</c:v>
                </c:pt>
                <c:pt idx="514">
                  <c:v>10.182740553842422</c:v>
                </c:pt>
                <c:pt idx="515">
                  <c:v>10.177896887247003</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10.163838232987375</c:v>
                </c:pt>
                <c:pt idx="524">
                  <c:v>10.156415486961366</c:v>
                </c:pt>
                <c:pt idx="525">
                  <c:v>10.15408897274807</c:v>
                </c:pt>
                <c:pt idx="526">
                  <c:v>10.152289445574766</c:v>
                </c:pt>
                <c:pt idx="527">
                  <c:v>10.149808720868183</c:v>
                </c:pt>
                <c:pt idx="528">
                  <c:v>10.146033599422974</c:v>
                </c:pt>
                <c:pt idx="529">
                  <c:v>10.143952364891872</c:v>
                </c:pt>
                <c:pt idx="530">
                  <c:v>10.148344328310115</c:v>
                </c:pt>
                <c:pt idx="531">
                  <c:v>10.148519181152889</c:v>
                </c:pt>
                <c:pt idx="532">
                  <c:v>10.146945505568127</c:v>
                </c:pt>
                <c:pt idx="533">
                  <c:v>10.13987246522764</c:v>
                </c:pt>
                <c:pt idx="534">
                  <c:v>10.139962320160699</c:v>
                </c:pt>
                <c:pt idx="535">
                  <c:v>10.140301097543515</c:v>
                </c:pt>
                <c:pt idx="536">
                  <c:v>10.139355192234476</c:v>
                </c:pt>
                <c:pt idx="537">
                  <c:v>10.140848726932976</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10.149184593360044</c:v>
                </c:pt>
                <c:pt idx="549">
                  <c:v>10.148143976094513</c:v>
                </c:pt>
                <c:pt idx="550">
                  <c:v>10.145009981739335</c:v>
                </c:pt>
                <c:pt idx="551">
                  <c:v>10.14564139478262</c:v>
                </c:pt>
                <c:pt idx="552">
                  <c:v>10.146117383076769</c:v>
                </c:pt>
                <c:pt idx="553">
                  <c:v>10.145220048001798</c:v>
                </c:pt>
                <c:pt idx="554">
                  <c:v>10.144815700802926</c:v>
                </c:pt>
                <c:pt idx="555">
                  <c:v>10.148079620534313</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10.141861416313903</c:v>
                </c:pt>
                <c:pt idx="568">
                  <c:v>10.142415116982701</c:v>
                </c:pt>
                <c:pt idx="569">
                  <c:v>10.142081196623248</c:v>
                </c:pt>
                <c:pt idx="570">
                  <c:v>10.140475950386319</c:v>
                </c:pt>
                <c:pt idx="571">
                  <c:v>10.138775992192842</c:v>
                </c:pt>
                <c:pt idx="572">
                  <c:v>10.139106269784744</c:v>
                </c:pt>
                <c:pt idx="573">
                  <c:v>10.140885154608583</c:v>
                </c:pt>
                <c:pt idx="574">
                  <c:v>10.142134623880736</c:v>
                </c:pt>
                <c:pt idx="575">
                  <c:v>10.138244148129488</c:v>
                </c:pt>
                <c:pt idx="576">
                  <c:v>10.134673021667428</c:v>
                </c:pt>
                <c:pt idx="577">
                  <c:v>10.129372794871525</c:v>
                </c:pt>
                <c:pt idx="578">
                  <c:v>10.129466292572166</c:v>
                </c:pt>
                <c:pt idx="579">
                  <c:v>10.127188348592981</c:v>
                </c:pt>
                <c:pt idx="580">
                  <c:v>10.125876952272336</c:v>
                </c:pt>
                <c:pt idx="581">
                  <c:v>10.125574602565109</c:v>
                </c:pt>
                <c:pt idx="582">
                  <c:v>10.12768133646907</c:v>
                </c:pt>
                <c:pt idx="583">
                  <c:v>10.129936209587076</c:v>
                </c:pt>
                <c:pt idx="584">
                  <c:v>10.130083134545202</c:v>
                </c:pt>
                <c:pt idx="585">
                  <c:v>10.128171895833445</c:v>
                </c:pt>
                <c:pt idx="586">
                  <c:v>10.122342253485854</c:v>
                </c:pt>
                <c:pt idx="587">
                  <c:v>10.119817815568656</c:v>
                </c:pt>
                <c:pt idx="588">
                  <c:v>10.118633916112485</c:v>
                </c:pt>
                <c:pt idx="589">
                  <c:v>10.116100978404273</c:v>
                </c:pt>
                <c:pt idx="590">
                  <c:v>10.115062789650427</c:v>
                </c:pt>
                <c:pt idx="591">
                  <c:v>10.116576966698432</c:v>
                </c:pt>
                <c:pt idx="592">
                  <c:v>10.117847078320082</c:v>
                </c:pt>
                <c:pt idx="593">
                  <c:v>10.11529956954166</c:v>
                </c:pt>
                <c:pt idx="594">
                  <c:v>10.112692562226496</c:v>
                </c:pt>
                <c:pt idx="595">
                  <c:v>10.112209288397182</c:v>
                </c:pt>
                <c:pt idx="596">
                  <c:v>10.11035390545462</c:v>
                </c:pt>
                <c:pt idx="597">
                  <c:v>10.110077055120286</c:v>
                </c:pt>
                <c:pt idx="598">
                  <c:v>10.109560996383021</c:v>
                </c:pt>
                <c:pt idx="599">
                  <c:v>10.111548733213438</c:v>
                </c:pt>
                <c:pt idx="600">
                  <c:v>10.112265144166415</c:v>
                </c:pt>
                <c:pt idx="601">
                  <c:v>10.109846346508331</c:v>
                </c:pt>
                <c:pt idx="602">
                  <c:v>10.106258220464355</c:v>
                </c:pt>
                <c:pt idx="603">
                  <c:v>10.104625046342798</c:v>
                </c:pt>
                <c:pt idx="604">
                  <c:v>10.102972444127644</c:v>
                </c:pt>
                <c:pt idx="605">
                  <c:v>10.100349651486351</c:v>
                </c:pt>
                <c:pt idx="606">
                  <c:v>10.099114753284384</c:v>
                </c:pt>
                <c:pt idx="607">
                  <c:v>10.097686788401941</c:v>
                </c:pt>
                <c:pt idx="608">
                  <c:v>10.096882951027608</c:v>
                </c:pt>
                <c:pt idx="609">
                  <c:v>10.097537434932079</c:v>
                </c:pt>
                <c:pt idx="610">
                  <c:v>10.095564269171836</c:v>
                </c:pt>
                <c:pt idx="611">
                  <c:v>10.091582724231657</c:v>
                </c:pt>
                <c:pt idx="612">
                  <c:v>10.090421895636737</c:v>
                </c:pt>
                <c:pt idx="613">
                  <c:v>10.088945360520148</c:v>
                </c:pt>
                <c:pt idx="614">
                  <c:v>10.089762554708868</c:v>
                </c:pt>
                <c:pt idx="615">
                  <c:v>10.08896843138135</c:v>
                </c:pt>
                <c:pt idx="616">
                  <c:v>10.08971277021892</c:v>
                </c:pt>
                <c:pt idx="617">
                  <c:v>10.09072060257644</c:v>
                </c:pt>
                <c:pt idx="618">
                  <c:v>10.092811551154355</c:v>
                </c:pt>
                <c:pt idx="619">
                  <c:v>10.092988832508807</c:v>
                </c:pt>
                <c:pt idx="620">
                  <c:v>10.089843909850956</c:v>
                </c:pt>
                <c:pt idx="621">
                  <c:v>10.089308423020043</c:v>
                </c:pt>
                <c:pt idx="622">
                  <c:v>10.089761340452998</c:v>
                </c:pt>
                <c:pt idx="623">
                  <c:v>10.089930122016483</c:v>
                </c:pt>
                <c:pt idx="624">
                  <c:v>10.088643010812916</c:v>
                </c:pt>
                <c:pt idx="625">
                  <c:v>10.088332161314671</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10.085396090663505</c:v>
                </c:pt>
                <c:pt idx="637">
                  <c:v>10.084274118255799</c:v>
                </c:pt>
                <c:pt idx="638">
                  <c:v>10.081596684101157</c:v>
                </c:pt>
                <c:pt idx="639">
                  <c:v>10.079284740958087</c:v>
                </c:pt>
                <c:pt idx="640">
                  <c:v>10.076455524821926</c:v>
                </c:pt>
                <c:pt idx="641">
                  <c:v>10.074188509145397</c:v>
                </c:pt>
                <c:pt idx="642">
                  <c:v>10.072573548861655</c:v>
                </c:pt>
                <c:pt idx="643">
                  <c:v>10.070732736989331</c:v>
                </c:pt>
                <c:pt idx="644">
                  <c:v>10.071574216295076</c:v>
                </c:pt>
                <c:pt idx="645">
                  <c:v>10.072764187030458</c:v>
                </c:pt>
                <c:pt idx="646">
                  <c:v>10.072613619304775</c:v>
                </c:pt>
                <c:pt idx="647">
                  <c:v>10.071241510191483</c:v>
                </c:pt>
                <c:pt idx="648">
                  <c:v>10.069287772524914</c:v>
                </c:pt>
                <c:pt idx="649">
                  <c:v>10.066188991589456</c:v>
                </c:pt>
                <c:pt idx="650">
                  <c:v>10.064808382685229</c:v>
                </c:pt>
                <c:pt idx="651">
                  <c:v>10.062829145645722</c:v>
                </c:pt>
                <c:pt idx="652">
                  <c:v>10.062202589625919</c:v>
                </c:pt>
                <c:pt idx="653">
                  <c:v>10.063784765001639</c:v>
                </c:pt>
                <c:pt idx="654">
                  <c:v>10.062475797192675</c:v>
                </c:pt>
                <c:pt idx="655">
                  <c:v>10.058976311825941</c:v>
                </c:pt>
                <c:pt idx="656">
                  <c:v>10.058474824158864</c:v>
                </c:pt>
                <c:pt idx="657">
                  <c:v>10.057139142721146</c:v>
                </c:pt>
                <c:pt idx="658">
                  <c:v>10.057400207729476</c:v>
                </c:pt>
                <c:pt idx="659">
                  <c:v>10.056965504134254</c:v>
                </c:pt>
                <c:pt idx="660">
                  <c:v>10.058148189334515</c:v>
                </c:pt>
                <c:pt idx="661">
                  <c:v>10.061426680136151</c:v>
                </c:pt>
                <c:pt idx="662">
                  <c:v>10.05992828841427</c:v>
                </c:pt>
                <c:pt idx="663">
                  <c:v>10.058767459819336</c:v>
                </c:pt>
                <c:pt idx="664">
                  <c:v>10.055155048658307</c:v>
                </c:pt>
                <c:pt idx="665">
                  <c:v>10.054036719018198</c:v>
                </c:pt>
                <c:pt idx="666">
                  <c:v>10.053928650247316</c:v>
                </c:pt>
                <c:pt idx="667">
                  <c:v>10.052641539043726</c:v>
                </c:pt>
                <c:pt idx="668">
                  <c:v>10.055383328758539</c:v>
                </c:pt>
                <c:pt idx="669">
                  <c:v>10.053654228424682</c:v>
                </c:pt>
                <c:pt idx="670">
                  <c:v>10.047188316010368</c:v>
                </c:pt>
                <c:pt idx="671">
                  <c:v>10.045159294480953</c:v>
                </c:pt>
                <c:pt idx="672">
                  <c:v>10.044175747240466</c:v>
                </c:pt>
                <c:pt idx="673">
                  <c:v>10.04376775727404</c:v>
                </c:pt>
                <c:pt idx="674">
                  <c:v>10.043495763963094</c:v>
                </c:pt>
                <c:pt idx="675">
                  <c:v>10.042406576463469</c:v>
                </c:pt>
                <c:pt idx="676">
                  <c:v>10.041548097575753</c:v>
                </c:pt>
                <c:pt idx="677">
                  <c:v>10.045337790091239</c:v>
                </c:pt>
                <c:pt idx="678">
                  <c:v>10.0436171895483</c:v>
                </c:pt>
                <c:pt idx="679">
                  <c:v>10.040451624540992</c:v>
                </c:pt>
                <c:pt idx="680">
                  <c:v>10.038513672200493</c:v>
                </c:pt>
                <c:pt idx="681">
                  <c:v>10.036768786540492</c:v>
                </c:pt>
                <c:pt idx="682">
                  <c:v>10.036417866599166</c:v>
                </c:pt>
                <c:pt idx="683">
                  <c:v>10.035276466097898</c:v>
                </c:pt>
                <c:pt idx="684">
                  <c:v>10.032726528807739</c:v>
                </c:pt>
                <c:pt idx="685">
                  <c:v>10.031304635204535</c:v>
                </c:pt>
                <c:pt idx="686">
                  <c:v>10.032327038632289</c:v>
                </c:pt>
                <c:pt idx="687">
                  <c:v>10.030957358030705</c:v>
                </c:pt>
                <c:pt idx="688">
                  <c:v>10.025002647330314</c:v>
                </c:pt>
                <c:pt idx="689">
                  <c:v>10.02276963081767</c:v>
                </c:pt>
                <c:pt idx="690">
                  <c:v>10.021542018150853</c:v>
                </c:pt>
                <c:pt idx="691">
                  <c:v>10.020743037799942</c:v>
                </c:pt>
                <c:pt idx="692">
                  <c:v>10.018416523586662</c:v>
                </c:pt>
                <c:pt idx="693">
                  <c:v>10.01789560782597</c:v>
                </c:pt>
                <c:pt idx="694">
                  <c:v>10.017657613678864</c:v>
                </c:pt>
                <c:pt idx="695">
                  <c:v>10.016782135209274</c:v>
                </c:pt>
                <c:pt idx="696">
                  <c:v>10.013960204608182</c:v>
                </c:pt>
                <c:pt idx="697">
                  <c:v>10.007024375178972</c:v>
                </c:pt>
                <c:pt idx="698">
                  <c:v>10.003878238265354</c:v>
                </c:pt>
                <c:pt idx="699">
                  <c:v>10.00270769562357</c:v>
                </c:pt>
                <c:pt idx="700">
                  <c:v>9.9993684920293049</c:v>
                </c:pt>
                <c:pt idx="701">
                  <c:v>9.9981603074561498</c:v>
                </c:pt>
                <c:pt idx="702">
                  <c:v>9.9987407217535793</c:v>
                </c:pt>
                <c:pt idx="703">
                  <c:v>10.002644554319257</c:v>
                </c:pt>
                <c:pt idx="704">
                  <c:v>10.000182043450465</c:v>
                </c:pt>
                <c:pt idx="705">
                  <c:v>9.9929147221735679</c:v>
                </c:pt>
                <c:pt idx="706">
                  <c:v>9.9910010549500985</c:v>
                </c:pt>
                <c:pt idx="707">
                  <c:v>9.9891286724256361</c:v>
                </c:pt>
                <c:pt idx="708">
                  <c:v>9.987032866824352</c:v>
                </c:pt>
                <c:pt idx="709">
                  <c:v>9.9861476743078867</c:v>
                </c:pt>
                <c:pt idx="710">
                  <c:v>9.9863480265235189</c:v>
                </c:pt>
                <c:pt idx="711">
                  <c:v>9.9889319629775155</c:v>
                </c:pt>
                <c:pt idx="712">
                  <c:v>9.9883139067486457</c:v>
                </c:pt>
                <c:pt idx="713">
                  <c:v>9.9818249234731713</c:v>
                </c:pt>
                <c:pt idx="714">
                  <c:v>9.9781797274041111</c:v>
                </c:pt>
                <c:pt idx="715">
                  <c:v>9.9744446764020065</c:v>
                </c:pt>
                <c:pt idx="716">
                  <c:v>9.9720477353493013</c:v>
                </c:pt>
                <c:pt idx="717">
                  <c:v>9.9682713996481489</c:v>
                </c:pt>
                <c:pt idx="718">
                  <c:v>9.9658878154098378</c:v>
                </c:pt>
                <c:pt idx="719">
                  <c:v>9.9652685449250491</c:v>
                </c:pt>
                <c:pt idx="720">
                  <c:v>9.9675307035781771</c:v>
                </c:pt>
                <c:pt idx="721">
                  <c:v>9.9640688601428309</c:v>
                </c:pt>
                <c:pt idx="722">
                  <c:v>9.9543293139503231</c:v>
                </c:pt>
                <c:pt idx="723">
                  <c:v>9.9551610792092884</c:v>
                </c:pt>
                <c:pt idx="724">
                  <c:v>9.9602779533715129</c:v>
                </c:pt>
                <c:pt idx="725">
                  <c:v>9.9592166937565008</c:v>
                </c:pt>
                <c:pt idx="726">
                  <c:v>9.9579575104374527</c:v>
                </c:pt>
                <c:pt idx="727">
                  <c:v>9.9550542246942815</c:v>
                </c:pt>
                <c:pt idx="728">
                  <c:v>9.9545272376543608</c:v>
                </c:pt>
                <c:pt idx="729">
                  <c:v>9.9506428331823784</c:v>
                </c:pt>
                <c:pt idx="730">
                  <c:v>9.9496204297545479</c:v>
                </c:pt>
                <c:pt idx="731">
                  <c:v>9.9525285725211994</c:v>
                </c:pt>
                <c:pt idx="732">
                  <c:v>9.9521837238591004</c:v>
                </c:pt>
                <c:pt idx="733">
                  <c:v>9.9524496458907787</c:v>
                </c:pt>
                <c:pt idx="734">
                  <c:v>9.9496859995706046</c:v>
                </c:pt>
                <c:pt idx="735">
                  <c:v>9.9479350426313733</c:v>
                </c:pt>
                <c:pt idx="736">
                  <c:v>9.9446079815956487</c:v>
                </c:pt>
                <c:pt idx="737">
                  <c:v>9.9405535813043571</c:v>
                </c:pt>
                <c:pt idx="738">
                  <c:v>9.9387722679688189</c:v>
                </c:pt>
                <c:pt idx="739">
                  <c:v>9.9379016465226329</c:v>
                </c:pt>
                <c:pt idx="740">
                  <c:v>9.9410817826001168</c:v>
                </c:pt>
                <c:pt idx="741">
                  <c:v>9.9399003116557338</c:v>
                </c:pt>
                <c:pt idx="742">
                  <c:v>9.9379623593152644</c:v>
                </c:pt>
                <c:pt idx="743">
                  <c:v>9.9327859866162527</c:v>
                </c:pt>
                <c:pt idx="744">
                  <c:v>9.9292257884568595</c:v>
                </c:pt>
                <c:pt idx="745">
                  <c:v>9.9258999416770024</c:v>
                </c:pt>
                <c:pt idx="746">
                  <c:v>9.9243347658832306</c:v>
                </c:pt>
                <c:pt idx="747">
                  <c:v>9.9232807918032968</c:v>
                </c:pt>
                <c:pt idx="748">
                  <c:v>9.9218200420127989</c:v>
                </c:pt>
                <c:pt idx="749">
                  <c:v>9.9259982964010725</c:v>
                </c:pt>
                <c:pt idx="750">
                  <c:v>9.9250293202308235</c:v>
                </c:pt>
                <c:pt idx="751">
                  <c:v>9.9189616837361498</c:v>
                </c:pt>
                <c:pt idx="752">
                  <c:v>9.9155714813961033</c:v>
                </c:pt>
                <c:pt idx="753">
                  <c:v>9.9141617303514185</c:v>
                </c:pt>
                <c:pt idx="754">
                  <c:v>9.9134246770490115</c:v>
                </c:pt>
                <c:pt idx="755">
                  <c:v>9.9102943254614004</c:v>
                </c:pt>
                <c:pt idx="756">
                  <c:v>9.9074262531379276</c:v>
                </c:pt>
                <c:pt idx="757">
                  <c:v>9.9133676070239467</c:v>
                </c:pt>
                <c:pt idx="758">
                  <c:v>9.91079338461671</c:v>
                </c:pt>
                <c:pt idx="759">
                  <c:v>9.9047901036822594</c:v>
                </c:pt>
                <c:pt idx="760">
                  <c:v>9.9028023668517875</c:v>
                </c:pt>
                <c:pt idx="761">
                  <c:v>9.8995469469113679</c:v>
                </c:pt>
                <c:pt idx="762">
                  <c:v>9.896931439805229</c:v>
                </c:pt>
                <c:pt idx="763">
                  <c:v>9.8950299151403023</c:v>
                </c:pt>
                <c:pt idx="764">
                  <c:v>9.8911722242970654</c:v>
                </c:pt>
                <c:pt idx="765">
                  <c:v>9.8868604017650501</c:v>
                </c:pt>
                <c:pt idx="766">
                  <c:v>9.8901133931937153</c:v>
                </c:pt>
                <c:pt idx="767">
                  <c:v>9.8864038415644995</c:v>
                </c:pt>
                <c:pt idx="768">
                  <c:v>9.8836511235469828</c:v>
                </c:pt>
                <c:pt idx="769">
                  <c:v>9.8784031097527105</c:v>
                </c:pt>
                <c:pt idx="770">
                  <c:v>9.8789798812826461</c:v>
                </c:pt>
                <c:pt idx="771">
                  <c:v>9.8777595541509271</c:v>
                </c:pt>
                <c:pt idx="772">
                  <c:v>9.8755896789426441</c:v>
                </c:pt>
                <c:pt idx="773">
                  <c:v>9.874040288474859</c:v>
                </c:pt>
                <c:pt idx="774">
                  <c:v>9.8744980629312664</c:v>
                </c:pt>
                <c:pt idx="775">
                  <c:v>9.8719930531076692</c:v>
                </c:pt>
                <c:pt idx="776">
                  <c:v>9.8699263896468068</c:v>
                </c:pt>
                <c:pt idx="777">
                  <c:v>9.8641635313710623</c:v>
                </c:pt>
                <c:pt idx="778">
                  <c:v>9.8616099513133868</c:v>
                </c:pt>
                <c:pt idx="779">
                  <c:v>9.8591668685382796</c:v>
                </c:pt>
                <c:pt idx="780">
                  <c:v>9.856462720754875</c:v>
                </c:pt>
                <c:pt idx="781">
                  <c:v>9.8531040890670063</c:v>
                </c:pt>
                <c:pt idx="782">
                  <c:v>9.8562417261897188</c:v>
                </c:pt>
                <c:pt idx="783">
                  <c:v>9.8541811340081225</c:v>
                </c:pt>
                <c:pt idx="784">
                  <c:v>9.8511600654472442</c:v>
                </c:pt>
                <c:pt idx="785">
                  <c:v>9.8473473020705438</c:v>
                </c:pt>
                <c:pt idx="786">
                  <c:v>9.8432504028244079</c:v>
                </c:pt>
                <c:pt idx="787">
                  <c:v>9.8411412404086906</c:v>
                </c:pt>
                <c:pt idx="788">
                  <c:v>9.8411169552916391</c:v>
                </c:pt>
                <c:pt idx="789">
                  <c:v>9.8396052067553708</c:v>
                </c:pt>
                <c:pt idx="790">
                  <c:v>9.8371062682109898</c:v>
                </c:pt>
                <c:pt idx="791">
                  <c:v>9.8388402255683225</c:v>
                </c:pt>
                <c:pt idx="792">
                  <c:v>9.8353565255276738</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9.8257493332231114</c:v>
                </c:pt>
                <c:pt idx="802">
                  <c:v>9.8190162845212949</c:v>
                </c:pt>
                <c:pt idx="803">
                  <c:v>9.8178093142039113</c:v>
                </c:pt>
                <c:pt idx="804">
                  <c:v>9.8153443748234768</c:v>
                </c:pt>
                <c:pt idx="805">
                  <c:v>9.8134853491133747</c:v>
                </c:pt>
                <c:pt idx="806">
                  <c:v>9.8112656894150678</c:v>
                </c:pt>
                <c:pt idx="807">
                  <c:v>9.8085833982370758</c:v>
                </c:pt>
                <c:pt idx="808">
                  <c:v>9.8060383179703159</c:v>
                </c:pt>
                <c:pt idx="809">
                  <c:v>9.8095839450594298</c:v>
                </c:pt>
                <c:pt idx="810">
                  <c:v>9.8048835606546305</c:v>
                </c:pt>
                <c:pt idx="811">
                  <c:v>9.7971268942691978</c:v>
                </c:pt>
                <c:pt idx="812">
                  <c:v>9.7950140890859245</c:v>
                </c:pt>
                <c:pt idx="813">
                  <c:v>9.7891953750410323</c:v>
                </c:pt>
                <c:pt idx="814">
                  <c:v>9.7849199801845526</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9.7635830763453981</c:v>
                </c:pt>
                <c:pt idx="826">
                  <c:v>9.7611667071989814</c:v>
                </c:pt>
                <c:pt idx="827">
                  <c:v>9.763640146370431</c:v>
                </c:pt>
                <c:pt idx="828">
                  <c:v>9.7615382694898347</c:v>
                </c:pt>
                <c:pt idx="829">
                  <c:v>9.7609311415636455</c:v>
                </c:pt>
                <c:pt idx="830">
                  <c:v>9.7575797954108641</c:v>
                </c:pt>
                <c:pt idx="831">
                  <c:v>9.7539746697849488</c:v>
                </c:pt>
                <c:pt idx="832">
                  <c:v>9.7510495274364075</c:v>
                </c:pt>
                <c:pt idx="833">
                  <c:v>9.7481158852968601</c:v>
                </c:pt>
                <c:pt idx="834">
                  <c:v>9.7458707262257089</c:v>
                </c:pt>
                <c:pt idx="835">
                  <c:v>9.7503707584148724</c:v>
                </c:pt>
                <c:pt idx="836">
                  <c:v>9.7489379365090088</c:v>
                </c:pt>
                <c:pt idx="837">
                  <c:v>9.7466733493441797</c:v>
                </c:pt>
                <c:pt idx="838">
                  <c:v>9.7452113852978464</c:v>
                </c:pt>
                <c:pt idx="839">
                  <c:v>9.7439619160256683</c:v>
                </c:pt>
                <c:pt idx="840">
                  <c:v>9.743838061928713</c:v>
                </c:pt>
                <c:pt idx="841">
                  <c:v>9.7418648961684688</c:v>
                </c:pt>
                <c:pt idx="842">
                  <c:v>9.7407064960852523</c:v>
                </c:pt>
                <c:pt idx="843">
                  <c:v>9.7389081831677569</c:v>
                </c:pt>
                <c:pt idx="844">
                  <c:v>9.7437882774387958</c:v>
                </c:pt>
                <c:pt idx="845">
                  <c:v>9.7424185968372168</c:v>
                </c:pt>
                <c:pt idx="846">
                  <c:v>9.7422643863439617</c:v>
                </c:pt>
                <c:pt idx="847">
                  <c:v>9.7419280374728263</c:v>
                </c:pt>
                <c:pt idx="848">
                  <c:v>9.7403980750987422</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9.7412711250566311</c:v>
                </c:pt>
                <c:pt idx="858">
                  <c:v>9.738781900559113</c:v>
                </c:pt>
                <c:pt idx="859">
                  <c:v>9.7377400690377414</c:v>
                </c:pt>
                <c:pt idx="860">
                  <c:v>9.7373952203756193</c:v>
                </c:pt>
                <c:pt idx="861">
                  <c:v>9.7361166089630018</c:v>
                </c:pt>
                <c:pt idx="862">
                  <c:v>9.7384759080843111</c:v>
                </c:pt>
                <c:pt idx="863">
                  <c:v>9.7396306654000142</c:v>
                </c:pt>
                <c:pt idx="864">
                  <c:v>9.73741950549271</c:v>
                </c:pt>
                <c:pt idx="865">
                  <c:v>9.7362951045733137</c:v>
                </c:pt>
                <c:pt idx="866">
                  <c:v>9.7355361946655528</c:v>
                </c:pt>
                <c:pt idx="867">
                  <c:v>9.7325758388972758</c:v>
                </c:pt>
                <c:pt idx="868">
                  <c:v>9.7306548861387085</c:v>
                </c:pt>
                <c:pt idx="869">
                  <c:v>9.7299518320001539</c:v>
                </c:pt>
                <c:pt idx="870">
                  <c:v>9.7288626445004791</c:v>
                </c:pt>
                <c:pt idx="871">
                  <c:v>9.7315085080029888</c:v>
                </c:pt>
                <c:pt idx="872">
                  <c:v>9.7295620558715239</c:v>
                </c:pt>
                <c:pt idx="873">
                  <c:v>9.7260249285733185</c:v>
                </c:pt>
                <c:pt idx="874">
                  <c:v>9.7219887421197715</c:v>
                </c:pt>
                <c:pt idx="875">
                  <c:v>9.7212759739343628</c:v>
                </c:pt>
                <c:pt idx="876">
                  <c:v>9.7185487552898309</c:v>
                </c:pt>
                <c:pt idx="877">
                  <c:v>9.716618088484438</c:v>
                </c:pt>
                <c:pt idx="878">
                  <c:v>9.7152314083009657</c:v>
                </c:pt>
                <c:pt idx="879">
                  <c:v>9.7152034804162959</c:v>
                </c:pt>
                <c:pt idx="880">
                  <c:v>9.7188037490187984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9.7067231175428255</c:v>
                </c:pt>
                <c:pt idx="889">
                  <c:v>9.7063041992737489</c:v>
                </c:pt>
                <c:pt idx="890">
                  <c:v>9.7001964923359338</c:v>
                </c:pt>
                <c:pt idx="891">
                  <c:v>9.6986021744016853</c:v>
                </c:pt>
                <c:pt idx="892">
                  <c:v>9.6973842757816691</c:v>
                </c:pt>
                <c:pt idx="893">
                  <c:v>9.696338801492713</c:v>
                </c:pt>
                <c:pt idx="894">
                  <c:v>9.695247185481378</c:v>
                </c:pt>
                <c:pt idx="895">
                  <c:v>9.6954560374880128</c:v>
                </c:pt>
                <c:pt idx="896">
                  <c:v>9.6996889333896519</c:v>
                </c:pt>
                <c:pt idx="897">
                  <c:v>9.7007878349360794</c:v>
                </c:pt>
                <c:pt idx="898">
                  <c:v>9.6984431068850085</c:v>
                </c:pt>
                <c:pt idx="899">
                  <c:v>9.6974862732733023</c:v>
                </c:pt>
                <c:pt idx="900">
                  <c:v>9.6946157724381017</c:v>
                </c:pt>
                <c:pt idx="901">
                  <c:v>9.6919723374473108</c:v>
                </c:pt>
                <c:pt idx="902">
                  <c:v>9.6911806426315099</c:v>
                </c:pt>
                <c:pt idx="903">
                  <c:v>9.6904897310514713</c:v>
                </c:pt>
                <c:pt idx="904">
                  <c:v>9.689722321352761</c:v>
                </c:pt>
                <c:pt idx="905">
                  <c:v>9.6931137379485719</c:v>
                </c:pt>
                <c:pt idx="906">
                  <c:v>9.6944494193863289</c:v>
                </c:pt>
                <c:pt idx="907">
                  <c:v>9.6920026938436443</c:v>
                </c:pt>
                <c:pt idx="908">
                  <c:v>9.6919941940526488</c:v>
                </c:pt>
                <c:pt idx="909">
                  <c:v>9.6922674016194499</c:v>
                </c:pt>
                <c:pt idx="910">
                  <c:v>9.6927676750306677</c:v>
                </c:pt>
                <c:pt idx="911">
                  <c:v>9.6931647366944134</c:v>
                </c:pt>
                <c:pt idx="912">
                  <c:v>9.6926413924220327</c:v>
                </c:pt>
                <c:pt idx="913">
                  <c:v>9.6925600372798897</c:v>
                </c:pt>
                <c:pt idx="914">
                  <c:v>9.6964772266599191</c:v>
                </c:pt>
                <c:pt idx="915">
                  <c:v>9.6968682170443827</c:v>
                </c:pt>
                <c:pt idx="916">
                  <c:v>9.7020494467667646</c:v>
                </c:pt>
                <c:pt idx="917">
                  <c:v>9.7052052977272858</c:v>
                </c:pt>
                <c:pt idx="918">
                  <c:v>9.7057164994411806</c:v>
                </c:pt>
                <c:pt idx="919">
                  <c:v>9.7061888449677696</c:v>
                </c:pt>
                <c:pt idx="920">
                  <c:v>9.7062216298757669</c:v>
                </c:pt>
                <c:pt idx="921">
                  <c:v>9.7066502621917152</c:v>
                </c:pt>
                <c:pt idx="922">
                  <c:v>9.7107714465548991</c:v>
                </c:pt>
                <c:pt idx="923">
                  <c:v>9.7121484126915689</c:v>
                </c:pt>
                <c:pt idx="924">
                  <c:v>9.711883704915719</c:v>
                </c:pt>
                <c:pt idx="925">
                  <c:v>9.7099858230183997</c:v>
                </c:pt>
                <c:pt idx="926">
                  <c:v>9.7091188443397183</c:v>
                </c:pt>
                <c:pt idx="927">
                  <c:v>9.708532358763021</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9.7133881679169196</c:v>
                </c:pt>
                <c:pt idx="936">
                  <c:v>9.7124434768637258</c:v>
                </c:pt>
                <c:pt idx="937">
                  <c:v>9.710688877156926</c:v>
                </c:pt>
                <c:pt idx="938">
                  <c:v>9.7071226077182899</c:v>
                </c:pt>
                <c:pt idx="939">
                  <c:v>9.7022850124021573</c:v>
                </c:pt>
                <c:pt idx="940">
                  <c:v>9.7028581411645298</c:v>
                </c:pt>
                <c:pt idx="941">
                  <c:v>9.7009821158724634</c:v>
                </c:pt>
                <c:pt idx="942">
                  <c:v>9.6854214271233587</c:v>
                </c:pt>
                <c:pt idx="943">
                  <c:v>9.6851421482773077</c:v>
                </c:pt>
                <c:pt idx="944">
                  <c:v>9.683941249239254</c:v>
                </c:pt>
                <c:pt idx="945">
                  <c:v>9.683108269724455</c:v>
                </c:pt>
                <c:pt idx="946">
                  <c:v>9.6809128951432495</c:v>
                </c:pt>
                <c:pt idx="947">
                  <c:v>9.6834409758280522</c:v>
                </c:pt>
                <c:pt idx="948">
                  <c:v>9.6838890362375878</c:v>
                </c:pt>
                <c:pt idx="949">
                  <c:v>9.6840408182191346</c:v>
                </c:pt>
                <c:pt idx="950">
                  <c:v>9.6816888046329694</c:v>
                </c:pt>
                <c:pt idx="951">
                  <c:v>9.6809371802602584</c:v>
                </c:pt>
                <c:pt idx="952">
                  <c:v>9.6811083903354689</c:v>
                </c:pt>
                <c:pt idx="953">
                  <c:v>9.6795602141236561</c:v>
                </c:pt>
                <c:pt idx="954">
                  <c:v>9.6787733763311969</c:v>
                </c:pt>
                <c:pt idx="955">
                  <c:v>9.6798577068074678</c:v>
                </c:pt>
                <c:pt idx="956">
                  <c:v>9.6828168483198596</c:v>
                </c:pt>
                <c:pt idx="957">
                  <c:v>9.6844961641638037</c:v>
                </c:pt>
                <c:pt idx="958">
                  <c:v>9.6833122647076522</c:v>
                </c:pt>
                <c:pt idx="959">
                  <c:v>9.6814277396246968</c:v>
                </c:pt>
                <c:pt idx="960">
                  <c:v>9.679991274951206</c:v>
                </c:pt>
                <c:pt idx="961">
                  <c:v>9.6795820707289852</c:v>
                </c:pt>
                <c:pt idx="962">
                  <c:v>9.6770515615324122</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9.6559004388386978</c:v>
                </c:pt>
                <c:pt idx="971">
                  <c:v>9.6527530876691507</c:v>
                </c:pt>
                <c:pt idx="972">
                  <c:v>9.649395670237098</c:v>
                </c:pt>
                <c:pt idx="973">
                  <c:v>9.6509195613319321</c:v>
                </c:pt>
                <c:pt idx="974">
                  <c:v>9.6520221056459867</c:v>
                </c:pt>
                <c:pt idx="975">
                  <c:v>9.6477952810236189</c:v>
                </c:pt>
                <c:pt idx="976">
                  <c:v>9.6447147139259073</c:v>
                </c:pt>
                <c:pt idx="977">
                  <c:v>9.6429795423127622</c:v>
                </c:pt>
                <c:pt idx="978">
                  <c:v>9.6390198539779561</c:v>
                </c:pt>
                <c:pt idx="979">
                  <c:v>9.6344238955764219</c:v>
                </c:pt>
                <c:pt idx="980">
                  <c:v>9.6324021595821296</c:v>
                </c:pt>
                <c:pt idx="981">
                  <c:v>9.6301193585795009</c:v>
                </c:pt>
                <c:pt idx="982">
                  <c:v>9.6309001250926638</c:v>
                </c:pt>
                <c:pt idx="983">
                  <c:v>9.6317379616308489</c:v>
                </c:pt>
                <c:pt idx="984">
                  <c:v>9.6254833297348927</c:v>
                </c:pt>
                <c:pt idx="985">
                  <c:v>9.6244329984225203</c:v>
                </c:pt>
                <c:pt idx="986">
                  <c:v>9.6234615937405685</c:v>
                </c:pt>
                <c:pt idx="987">
                  <c:v>9.6226893270184348</c:v>
                </c:pt>
                <c:pt idx="988">
                  <c:v>9.6227998243009747</c:v>
                </c:pt>
                <c:pt idx="989">
                  <c:v>9.622779181951497</c:v>
                </c:pt>
                <c:pt idx="990">
                  <c:v>9.6219522737159906</c:v>
                </c:pt>
                <c:pt idx="991">
                  <c:v>9.6248409883889678</c:v>
                </c:pt>
                <c:pt idx="992">
                  <c:v>9.6247669187819689</c:v>
                </c:pt>
                <c:pt idx="993">
                  <c:v>9.6179840855901677</c:v>
                </c:pt>
                <c:pt idx="994">
                  <c:v>9.6166386901056597</c:v>
                </c:pt>
                <c:pt idx="995">
                  <c:v>9.6161894154402709</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9.6194861200796389</c:v>
                </c:pt>
                <c:pt idx="1005">
                  <c:v>9.6207173755140332</c:v>
                </c:pt>
                <c:pt idx="1006">
                  <c:v>9.6224003341255298</c:v>
                </c:pt>
                <c:pt idx="1007">
                  <c:v>9.6260127452865198</c:v>
                </c:pt>
                <c:pt idx="1008">
                  <c:v>9.6294284469995119</c:v>
                </c:pt>
                <c:pt idx="1009">
                  <c:v>9.6288662465398289</c:v>
                </c:pt>
                <c:pt idx="1010">
                  <c:v>9.628619752601761</c:v>
                </c:pt>
                <c:pt idx="1011">
                  <c:v>9.6290459564059709</c:v>
                </c:pt>
                <c:pt idx="1012">
                  <c:v>9.6274710665653629</c:v>
                </c:pt>
                <c:pt idx="1013">
                  <c:v>9.6267097281458529</c:v>
                </c:pt>
                <c:pt idx="1014">
                  <c:v>9.6272318581624035</c:v>
                </c:pt>
                <c:pt idx="1015">
                  <c:v>9.6259605322849175</c:v>
                </c:pt>
                <c:pt idx="1016">
                  <c:v>9.6291005979193347</c:v>
                </c:pt>
                <c:pt idx="1017">
                  <c:v>9.6297781526850059</c:v>
                </c:pt>
                <c:pt idx="1018">
                  <c:v>9.6220421286490563</c:v>
                </c:pt>
                <c:pt idx="1019">
                  <c:v>9.6208254442848684</c:v>
                </c:pt>
                <c:pt idx="1020">
                  <c:v>9.6202426014757272</c:v>
                </c:pt>
                <c:pt idx="1021">
                  <c:v>9.6163666967947421</c:v>
                </c:pt>
                <c:pt idx="1022">
                  <c:v>9.6146473105076478</c:v>
                </c:pt>
                <c:pt idx="1023">
                  <c:v>9.6130505640616803</c:v>
                </c:pt>
                <c:pt idx="1024">
                  <c:v>9.6147493079992508</c:v>
                </c:pt>
                <c:pt idx="1025">
                  <c:v>9.6147590220461012</c:v>
                </c:pt>
                <c:pt idx="1026">
                  <c:v>9.6109948289034861</c:v>
                </c:pt>
                <c:pt idx="1027">
                  <c:v>9.6107495492213246</c:v>
                </c:pt>
                <c:pt idx="1028">
                  <c:v>9.6089730929091459</c:v>
                </c:pt>
                <c:pt idx="1029">
                  <c:v>9.6063308721742509</c:v>
                </c:pt>
                <c:pt idx="1030">
                  <c:v>9.6039691445412529</c:v>
                </c:pt>
                <c:pt idx="1031">
                  <c:v>9.6017992693329006</c:v>
                </c:pt>
                <c:pt idx="1032">
                  <c:v>9.6048045525677548</c:v>
                </c:pt>
                <c:pt idx="1033">
                  <c:v>9.6091418744726553</c:v>
                </c:pt>
                <c:pt idx="1034">
                  <c:v>9.6084558199160348</c:v>
                </c:pt>
                <c:pt idx="1035">
                  <c:v>9.6073217049498201</c:v>
                </c:pt>
                <c:pt idx="1036">
                  <c:v>9.6047644821245939</c:v>
                </c:pt>
                <c:pt idx="1037">
                  <c:v>9.6017009146088554</c:v>
                </c:pt>
                <c:pt idx="1038">
                  <c:v>9.6009687183298649</c:v>
                </c:pt>
                <c:pt idx="1039">
                  <c:v>9.5984236380631103</c:v>
                </c:pt>
                <c:pt idx="1040">
                  <c:v>9.5957729175372144</c:v>
                </c:pt>
                <c:pt idx="1041">
                  <c:v>9.5972190962574899</c:v>
                </c:pt>
                <c:pt idx="1042">
                  <c:v>9.6000592406963534</c:v>
                </c:pt>
                <c:pt idx="1043">
                  <c:v>9.597442519334356</c:v>
                </c:pt>
                <c:pt idx="1044">
                  <c:v>9.5980824321685816</c:v>
                </c:pt>
                <c:pt idx="1045">
                  <c:v>9.5982706418257102</c:v>
                </c:pt>
                <c:pt idx="1046">
                  <c:v>9.5980399332137551</c:v>
                </c:pt>
                <c:pt idx="1047">
                  <c:v>9.598412709760451</c:v>
                </c:pt>
                <c:pt idx="1048">
                  <c:v>9.5991133353873206</c:v>
                </c:pt>
                <c:pt idx="1049">
                  <c:v>9.5994059710477728</c:v>
                </c:pt>
                <c:pt idx="1050">
                  <c:v>9.6015612751858299</c:v>
                </c:pt>
                <c:pt idx="1051">
                  <c:v>9.6026868903610456</c:v>
                </c:pt>
                <c:pt idx="1052">
                  <c:v>9.6018369112643676</c:v>
                </c:pt>
                <c:pt idx="1053">
                  <c:v>9.59771086987773</c:v>
                </c:pt>
                <c:pt idx="1054">
                  <c:v>9.5960364110572574</c:v>
                </c:pt>
                <c:pt idx="1055">
                  <c:v>9.5939466767351167</c:v>
                </c:pt>
                <c:pt idx="1056">
                  <c:v>9.5922697894029216</c:v>
                </c:pt>
                <c:pt idx="1057">
                  <c:v>9.5902261968032292</c:v>
                </c:pt>
                <c:pt idx="1058">
                  <c:v>9.5903731217613686</c:v>
                </c:pt>
                <c:pt idx="1059">
                  <c:v>9.5916068057074959</c:v>
                </c:pt>
                <c:pt idx="1060">
                  <c:v>9.5941506717183671</c:v>
                </c:pt>
                <c:pt idx="1061">
                  <c:v>9.5904617624386255</c:v>
                </c:pt>
                <c:pt idx="1062">
                  <c:v>9.5887703040361352</c:v>
                </c:pt>
                <c:pt idx="1063">
                  <c:v>9.5867109261103849</c:v>
                </c:pt>
                <c:pt idx="1064">
                  <c:v>9.5838246399491567</c:v>
                </c:pt>
                <c:pt idx="1065">
                  <c:v>9.5815005542475546</c:v>
                </c:pt>
                <c:pt idx="1066">
                  <c:v>9.5806007906609096</c:v>
                </c:pt>
                <c:pt idx="1067">
                  <c:v>9.5794278195074778</c:v>
                </c:pt>
                <c:pt idx="1068">
                  <c:v>9.583150727951061</c:v>
                </c:pt>
                <c:pt idx="1069">
                  <c:v>9.5823068201336206</c:v>
                </c:pt>
                <c:pt idx="1070">
                  <c:v>9.5797532400758882</c:v>
                </c:pt>
                <c:pt idx="1071">
                  <c:v>9.5779792122754657</c:v>
                </c:pt>
                <c:pt idx="1072">
                  <c:v>9.5779124282035859</c:v>
                </c:pt>
                <c:pt idx="1073">
                  <c:v>9.5774777246084142</c:v>
                </c:pt>
                <c:pt idx="1074">
                  <c:v>9.5777788600598264</c:v>
                </c:pt>
                <c:pt idx="1075">
                  <c:v>9.5790052584708008</c:v>
                </c:pt>
                <c:pt idx="1076">
                  <c:v>9.5807926430855872</c:v>
                </c:pt>
                <c:pt idx="1077">
                  <c:v>9.5852756756928414</c:v>
                </c:pt>
                <c:pt idx="1078">
                  <c:v>9.587661688442866</c:v>
                </c:pt>
                <c:pt idx="1079">
                  <c:v>9.5896457825057837</c:v>
                </c:pt>
                <c:pt idx="1080">
                  <c:v>9.5921762917022768</c:v>
                </c:pt>
                <c:pt idx="1081">
                  <c:v>9.593192623850781</c:v>
                </c:pt>
                <c:pt idx="1082">
                  <c:v>9.5936394700045025</c:v>
                </c:pt>
                <c:pt idx="1083">
                  <c:v>9.5928842028642851</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9.5935872570028558</c:v>
                </c:pt>
                <c:pt idx="1094">
                  <c:v>9.5986118477202496</c:v>
                </c:pt>
                <c:pt idx="1095">
                  <c:v>9.5950686491428172</c:v>
                </c:pt>
                <c:pt idx="1096">
                  <c:v>9.5950492210491767</c:v>
                </c:pt>
                <c:pt idx="1097">
                  <c:v>9.5934087613925225</c:v>
                </c:pt>
                <c:pt idx="1098">
                  <c:v>9.592162934887936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9.5886622352653141</c:v>
                </c:pt>
                <c:pt idx="1107">
                  <c:v>9.587769757213735</c:v>
                </c:pt>
                <c:pt idx="1108">
                  <c:v>9.5863223642376312</c:v>
                </c:pt>
                <c:pt idx="1109">
                  <c:v>9.5865287877325169</c:v>
                </c:pt>
                <c:pt idx="1110">
                  <c:v>9.587275555081801</c:v>
                </c:pt>
                <c:pt idx="1111">
                  <c:v>9.5887970176649571</c:v>
                </c:pt>
                <c:pt idx="1112">
                  <c:v>9.592284360473144</c:v>
                </c:pt>
                <c:pt idx="1113">
                  <c:v>9.5894247879406578</c:v>
                </c:pt>
                <c:pt idx="1114">
                  <c:v>9.5869574200484351</c:v>
                </c:pt>
                <c:pt idx="1115">
                  <c:v>9.5833073669560029</c:v>
                </c:pt>
                <c:pt idx="1116">
                  <c:v>9.5791193985209411</c:v>
                </c:pt>
                <c:pt idx="1117">
                  <c:v>9.5759550477694226</c:v>
                </c:pt>
                <c:pt idx="1118">
                  <c:v>9.5744760841411818</c:v>
                </c:pt>
                <c:pt idx="1119">
                  <c:v>9.5716662960986252</c:v>
                </c:pt>
                <c:pt idx="1120">
                  <c:v>9.5724300630298274</c:v>
                </c:pt>
                <c:pt idx="1121">
                  <c:v>9.5767564566320509</c:v>
                </c:pt>
                <c:pt idx="1122">
                  <c:v>9.5747954334303671</c:v>
                </c:pt>
                <c:pt idx="1123">
                  <c:v>9.5728623381132767</c:v>
                </c:pt>
                <c:pt idx="1124">
                  <c:v>9.5715922264916227</c:v>
                </c:pt>
                <c:pt idx="1125">
                  <c:v>9.5697489861075695</c:v>
                </c:pt>
                <c:pt idx="1126">
                  <c:v>9.5675888249460694</c:v>
                </c:pt>
                <c:pt idx="1127">
                  <c:v>9.5647086100640877</c:v>
                </c:pt>
                <c:pt idx="1128">
                  <c:v>9.5610136295050836</c:v>
                </c:pt>
                <c:pt idx="1129">
                  <c:v>9.559789659605828</c:v>
                </c:pt>
                <c:pt idx="1130">
                  <c:v>9.5632017185512126</c:v>
                </c:pt>
                <c:pt idx="1131">
                  <c:v>9.5631859332251228</c:v>
                </c:pt>
                <c:pt idx="1132">
                  <c:v>9.5587368997817546</c:v>
                </c:pt>
                <c:pt idx="1133">
                  <c:v>9.5566022379931752</c:v>
                </c:pt>
                <c:pt idx="1134">
                  <c:v>9.5542696525006097</c:v>
                </c:pt>
                <c:pt idx="1135">
                  <c:v>9.5501278257878823</c:v>
                </c:pt>
                <c:pt idx="1136">
                  <c:v>9.5470023312237373</c:v>
                </c:pt>
                <c:pt idx="1137">
                  <c:v>9.5438197666344138</c:v>
                </c:pt>
                <c:pt idx="1138">
                  <c:v>9.5413645413007639</c:v>
                </c:pt>
                <c:pt idx="1139">
                  <c:v>9.5423517313088109</c:v>
                </c:pt>
                <c:pt idx="1140">
                  <c:v>9.5386737503317871</c:v>
                </c:pt>
                <c:pt idx="1141">
                  <c:v>9.5361177417623679</c:v>
                </c:pt>
                <c:pt idx="1142">
                  <c:v>9.5324944022987097</c:v>
                </c:pt>
                <c:pt idx="1143">
                  <c:v>9.530370668812747</c:v>
                </c:pt>
                <c:pt idx="1144">
                  <c:v>9.528509214590926</c:v>
                </c:pt>
                <c:pt idx="1145">
                  <c:v>9.5271237486632732</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9.5098339595803161</c:v>
                </c:pt>
                <c:pt idx="1162">
                  <c:v>9.5077381539789947</c:v>
                </c:pt>
                <c:pt idx="1163">
                  <c:v>9.5127032461596368</c:v>
                </c:pt>
                <c:pt idx="1164">
                  <c:v>9.5095255385937776</c:v>
                </c:pt>
                <c:pt idx="1165">
                  <c:v>9.5075693724154888</c:v>
                </c:pt>
                <c:pt idx="1166">
                  <c:v>9.5051967164798405</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9.4968341364240416</c:v>
                </c:pt>
                <c:pt idx="1175">
                  <c:v>9.4958481606718017</c:v>
                </c:pt>
                <c:pt idx="1176">
                  <c:v>9.496456502853901</c:v>
                </c:pt>
                <c:pt idx="1177">
                  <c:v>9.4962209372185207</c:v>
                </c:pt>
                <c:pt idx="1178">
                  <c:v>9.4959258730463745</c:v>
                </c:pt>
                <c:pt idx="1179">
                  <c:v>9.4952228189078074</c:v>
                </c:pt>
                <c:pt idx="1180">
                  <c:v>9.5004210482121589</c:v>
                </c:pt>
                <c:pt idx="1181">
                  <c:v>9.4996718523511809</c:v>
                </c:pt>
                <c:pt idx="1182">
                  <c:v>9.4971996274356201</c:v>
                </c:pt>
                <c:pt idx="1183">
                  <c:v>9.4945768347943424</c:v>
                </c:pt>
                <c:pt idx="1184">
                  <c:v>9.491941899594508</c:v>
                </c:pt>
                <c:pt idx="1185">
                  <c:v>9.4897562390601493</c:v>
                </c:pt>
                <c:pt idx="1186">
                  <c:v>9.4877393600891793</c:v>
                </c:pt>
                <c:pt idx="1187">
                  <c:v>9.4850558546553145</c:v>
                </c:pt>
                <c:pt idx="1188">
                  <c:v>9.481584297173141</c:v>
                </c:pt>
                <c:pt idx="1189">
                  <c:v>9.4848020751821327</c:v>
                </c:pt>
                <c:pt idx="1190">
                  <c:v>9.484334586678953</c:v>
                </c:pt>
                <c:pt idx="1191">
                  <c:v>9.4807076044476712</c:v>
                </c:pt>
                <c:pt idx="1192">
                  <c:v>9.4784138751423797</c:v>
                </c:pt>
                <c:pt idx="1193">
                  <c:v>9.4763399261464496</c:v>
                </c:pt>
                <c:pt idx="1194">
                  <c:v>9.4734244978447162</c:v>
                </c:pt>
                <c:pt idx="1195">
                  <c:v>9.4712934788236396</c:v>
                </c:pt>
                <c:pt idx="1196">
                  <c:v>9.4671091531561018</c:v>
                </c:pt>
                <c:pt idx="1197">
                  <c:v>9.4626807620622522</c:v>
                </c:pt>
                <c:pt idx="1198">
                  <c:v>9.465771043206729</c:v>
                </c:pt>
                <c:pt idx="1199">
                  <c:v>9.4576816707177347</c:v>
                </c:pt>
                <c:pt idx="1200">
                  <c:v>9.4553587992720054</c:v>
                </c:pt>
                <c:pt idx="1201">
                  <c:v>9.4533710624415193</c:v>
                </c:pt>
                <c:pt idx="1202">
                  <c:v>9.4519066698835168</c:v>
                </c:pt>
                <c:pt idx="1203">
                  <c:v>9.4496833674176628</c:v>
                </c:pt>
                <c:pt idx="1204">
                  <c:v>9.446953720261364</c:v>
                </c:pt>
                <c:pt idx="1205">
                  <c:v>9.4448287725195392</c:v>
                </c:pt>
                <c:pt idx="1206">
                  <c:v>9.447780628496858</c:v>
                </c:pt>
                <c:pt idx="1207">
                  <c:v>9.4440565057974055</c:v>
                </c:pt>
                <c:pt idx="1208">
                  <c:v>9.4428798918764176</c:v>
                </c:pt>
                <c:pt idx="1209">
                  <c:v>9.4429211765753998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9.4296675739459523</c:v>
                </c:pt>
                <c:pt idx="1221">
                  <c:v>9.4310384688033349</c:v>
                </c:pt>
                <c:pt idx="1222">
                  <c:v>9.4297756427168089</c:v>
                </c:pt>
                <c:pt idx="1223">
                  <c:v>9.4349860145796747</c:v>
                </c:pt>
                <c:pt idx="1224">
                  <c:v>9.4348900883672826</c:v>
                </c:pt>
                <c:pt idx="1225">
                  <c:v>9.4318593057595699</c:v>
                </c:pt>
                <c:pt idx="1226">
                  <c:v>9.4307458331428968</c:v>
                </c:pt>
                <c:pt idx="1227">
                  <c:v>9.4307349048402482</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9.4058645164704409</c:v>
                </c:pt>
                <c:pt idx="1237">
                  <c:v>9.4042908408856363</c:v>
                </c:pt>
                <c:pt idx="1238">
                  <c:v>9.4070666297643548</c:v>
                </c:pt>
                <c:pt idx="1239">
                  <c:v>9.4024160298494781</c:v>
                </c:pt>
                <c:pt idx="1240">
                  <c:v>9.3997094535543706</c:v>
                </c:pt>
                <c:pt idx="1241">
                  <c:v>9.396174754767884</c:v>
                </c:pt>
                <c:pt idx="1242">
                  <c:v>9.3939684518839925</c:v>
                </c:pt>
                <c:pt idx="1243">
                  <c:v>9.3907640306893665</c:v>
                </c:pt>
                <c:pt idx="1244">
                  <c:v>9.3887847936499309</c:v>
                </c:pt>
                <c:pt idx="1245">
                  <c:v>9.3855208739185478</c:v>
                </c:pt>
                <c:pt idx="1246">
                  <c:v>9.3814628308596753</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9.3598381483834423</c:v>
                </c:pt>
                <c:pt idx="1257">
                  <c:v>9.3530358870980166</c:v>
                </c:pt>
                <c:pt idx="1258">
                  <c:v>9.3497221828766719</c:v>
                </c:pt>
                <c:pt idx="1259">
                  <c:v>9.3477271605111056</c:v>
                </c:pt>
                <c:pt idx="1260">
                  <c:v>9.3443551720088784</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9.3295995348899652</c:v>
                </c:pt>
                <c:pt idx="1269">
                  <c:v>9.3259992662874556</c:v>
                </c:pt>
                <c:pt idx="1270">
                  <c:v>9.3230838379857079</c:v>
                </c:pt>
                <c:pt idx="1271">
                  <c:v>9.3208447501938156</c:v>
                </c:pt>
                <c:pt idx="1272">
                  <c:v>9.3185048791661576</c:v>
                </c:pt>
                <c:pt idx="1273">
                  <c:v>9.3164442869845239</c:v>
                </c:pt>
                <c:pt idx="1274">
                  <c:v>9.319076793672636</c:v>
                </c:pt>
                <c:pt idx="1275">
                  <c:v>9.3133175781644866</c:v>
                </c:pt>
                <c:pt idx="1276">
                  <c:v>9.3111331318859705</c:v>
                </c:pt>
                <c:pt idx="1277">
                  <c:v>9.3099140190100726</c:v>
                </c:pt>
                <c:pt idx="1278">
                  <c:v>9.3077647861512229</c:v>
                </c:pt>
                <c:pt idx="1279">
                  <c:v>9.3050460672976385</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9.2827159021711214</c:v>
                </c:pt>
                <c:pt idx="1288">
                  <c:v>9.2780993014201183</c:v>
                </c:pt>
                <c:pt idx="1289">
                  <c:v>9.274984735158581</c:v>
                </c:pt>
                <c:pt idx="1290">
                  <c:v>9.2714658216981789</c:v>
                </c:pt>
                <c:pt idx="1291">
                  <c:v>9.2750114487873532</c:v>
                </c:pt>
                <c:pt idx="1292">
                  <c:v>9.2748171678509692</c:v>
                </c:pt>
                <c:pt idx="1293">
                  <c:v>9.2672001408885496</c:v>
                </c:pt>
                <c:pt idx="1294">
                  <c:v>9.2654176132971706</c:v>
                </c:pt>
                <c:pt idx="1295">
                  <c:v>9.2626005397195019</c:v>
                </c:pt>
                <c:pt idx="1296">
                  <c:v>9.2609527945277108</c:v>
                </c:pt>
                <c:pt idx="1297">
                  <c:v>9.2588642744615157</c:v>
                </c:pt>
                <c:pt idx="1298">
                  <c:v>9.256844966978873</c:v>
                </c:pt>
                <c:pt idx="1299">
                  <c:v>9.2536684736689097</c:v>
                </c:pt>
                <c:pt idx="1300">
                  <c:v>9.2560714860008719</c:v>
                </c:pt>
                <c:pt idx="1301">
                  <c:v>9.2512751753837179</c:v>
                </c:pt>
                <c:pt idx="1302">
                  <c:v>9.2486912389297107</c:v>
                </c:pt>
                <c:pt idx="1303">
                  <c:v>9.2472183465806914</c:v>
                </c:pt>
                <c:pt idx="1304">
                  <c:v>9.2442871329528717</c:v>
                </c:pt>
                <c:pt idx="1305">
                  <c:v>9.2393948961233576</c:v>
                </c:pt>
                <c:pt idx="1306">
                  <c:v>9.2357703424038089</c:v>
                </c:pt>
                <c:pt idx="1307">
                  <c:v>9.2325865635587228</c:v>
                </c:pt>
                <c:pt idx="1308">
                  <c:v>9.2287701574144414</c:v>
                </c:pt>
                <c:pt idx="1309">
                  <c:v>9.229230360382541</c:v>
                </c:pt>
                <c:pt idx="1310">
                  <c:v>9.2214384805773761</c:v>
                </c:pt>
                <c:pt idx="1311">
                  <c:v>9.2161977523182657</c:v>
                </c:pt>
                <c:pt idx="1312">
                  <c:v>9.2104482508569205</c:v>
                </c:pt>
                <c:pt idx="1313">
                  <c:v>9.205534157422079</c:v>
                </c:pt>
                <c:pt idx="1314">
                  <c:v>9.2001890031595934</c:v>
                </c:pt>
                <c:pt idx="1315">
                  <c:v>9.1941565800846536</c:v>
                </c:pt>
                <c:pt idx="1316">
                  <c:v>9.188766498355605</c:v>
                </c:pt>
                <c:pt idx="1317">
                  <c:v>9.1859688528715679</c:v>
                </c:pt>
                <c:pt idx="1318">
                  <c:v>9.189111347017711</c:v>
                </c:pt>
                <c:pt idx="1319">
                  <c:v>9.1826952190934055</c:v>
                </c:pt>
                <c:pt idx="1320">
                  <c:v>9.1791750913771217</c:v>
                </c:pt>
                <c:pt idx="1321">
                  <c:v>9.1746094893719317</c:v>
                </c:pt>
                <c:pt idx="1322">
                  <c:v>9.1688478453520901</c:v>
                </c:pt>
                <c:pt idx="1323">
                  <c:v>9.1654685713147206</c:v>
                </c:pt>
                <c:pt idx="1324">
                  <c:v>9.1611409634565781</c:v>
                </c:pt>
                <c:pt idx="1325">
                  <c:v>9.1574617682237118</c:v>
                </c:pt>
                <c:pt idx="1326">
                  <c:v>9.1532980849056447</c:v>
                </c:pt>
                <c:pt idx="1327">
                  <c:v>9.1531098752485267</c:v>
                </c:pt>
                <c:pt idx="1328">
                  <c:v>9.145203855393234</c:v>
                </c:pt>
                <c:pt idx="1329">
                  <c:v>9.1415489452773535</c:v>
                </c:pt>
                <c:pt idx="1330">
                  <c:v>9.139359641975398</c:v>
                </c:pt>
                <c:pt idx="1331">
                  <c:v>9.1360495805216573</c:v>
                </c:pt>
                <c:pt idx="1332">
                  <c:v>9.1329083006313443</c:v>
                </c:pt>
                <c:pt idx="1333">
                  <c:v>9.130013514679133</c:v>
                </c:pt>
                <c:pt idx="1334">
                  <c:v>9.1283876260927119</c:v>
                </c:pt>
                <c:pt idx="1335">
                  <c:v>9.125792761336001</c:v>
                </c:pt>
                <c:pt idx="1336">
                  <c:v>9.1255705525150148</c:v>
                </c:pt>
                <c:pt idx="1337">
                  <c:v>9.1225992684441053</c:v>
                </c:pt>
                <c:pt idx="1338">
                  <c:v>9.116158855402702</c:v>
                </c:pt>
                <c:pt idx="1339">
                  <c:v>9.1128087235057684</c:v>
                </c:pt>
                <c:pt idx="1340">
                  <c:v>9.1110237674026919</c:v>
                </c:pt>
                <c:pt idx="1341">
                  <c:v>9.1083281194102899</c:v>
                </c:pt>
                <c:pt idx="1342">
                  <c:v>9.1060003909411336</c:v>
                </c:pt>
                <c:pt idx="1343">
                  <c:v>9.1035475941192239</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9.0774495930825729</c:v>
                </c:pt>
                <c:pt idx="1356">
                  <c:v>9.0742427433762316</c:v>
                </c:pt>
                <c:pt idx="1357">
                  <c:v>9.0714523834273528</c:v>
                </c:pt>
                <c:pt idx="1358">
                  <c:v>9.0691829392391252</c:v>
                </c:pt>
                <c:pt idx="1359">
                  <c:v>9.0666038598085255</c:v>
                </c:pt>
                <c:pt idx="1360">
                  <c:v>9.0644169850182568</c:v>
                </c:pt>
                <c:pt idx="1361">
                  <c:v>9.0641996332206514</c:v>
                </c:pt>
                <c:pt idx="1362">
                  <c:v>9.0661545851431242</c:v>
                </c:pt>
                <c:pt idx="1363">
                  <c:v>9.0620321865240747</c:v>
                </c:pt>
                <c:pt idx="1364">
                  <c:v>9.0575297258231871</c:v>
                </c:pt>
                <c:pt idx="1365">
                  <c:v>9.0538954580567861</c:v>
                </c:pt>
                <c:pt idx="1366">
                  <c:v>9.0508598184257121</c:v>
                </c:pt>
                <c:pt idx="1367">
                  <c:v>9.0451916721064833</c:v>
                </c:pt>
                <c:pt idx="1368">
                  <c:v>9.0407256390811739</c:v>
                </c:pt>
                <c:pt idx="1369">
                  <c:v>9.0355856940577688</c:v>
                </c:pt>
                <c:pt idx="1370">
                  <c:v>9.0323229885822371</c:v>
                </c:pt>
                <c:pt idx="1371">
                  <c:v>9.0329216167174859</c:v>
                </c:pt>
                <c:pt idx="1372">
                  <c:v>9.0288635736586116</c:v>
                </c:pt>
                <c:pt idx="1373">
                  <c:v>9.0264229193952268</c:v>
                </c:pt>
                <c:pt idx="1374">
                  <c:v>9.0240842626234006</c:v>
                </c:pt>
                <c:pt idx="1375">
                  <c:v>9.0214918263784369</c:v>
                </c:pt>
                <c:pt idx="1376">
                  <c:v>9.018973459740419</c:v>
                </c:pt>
                <c:pt idx="1377">
                  <c:v>9.0149154166815819</c:v>
                </c:pt>
                <c:pt idx="1378">
                  <c:v>9.0122865527610028</c:v>
                </c:pt>
                <c:pt idx="1379">
                  <c:v>9.011292077217858</c:v>
                </c:pt>
                <c:pt idx="1380">
                  <c:v>9.0076990941504818</c:v>
                </c:pt>
                <c:pt idx="1381">
                  <c:v>9.0047071677300217</c:v>
                </c:pt>
                <c:pt idx="1382">
                  <c:v>9.001726169612251</c:v>
                </c:pt>
                <c:pt idx="1383">
                  <c:v>8.9981744712438605</c:v>
                </c:pt>
                <c:pt idx="1384">
                  <c:v>8.993997431111449</c:v>
                </c:pt>
                <c:pt idx="1385">
                  <c:v>8.990445732743094</c:v>
                </c:pt>
                <c:pt idx="1386">
                  <c:v>8.9863184771005695</c:v>
                </c:pt>
                <c:pt idx="1387">
                  <c:v>8.9831225556969727</c:v>
                </c:pt>
                <c:pt idx="1388">
                  <c:v>8.9821730076203607</c:v>
                </c:pt>
                <c:pt idx="1389">
                  <c:v>8.9732336560346226</c:v>
                </c:pt>
                <c:pt idx="1390">
                  <c:v>8.9685842703756293</c:v>
                </c:pt>
                <c:pt idx="1391">
                  <c:v>8.9643902306612517</c:v>
                </c:pt>
                <c:pt idx="1392">
                  <c:v>8.960638180077181</c:v>
                </c:pt>
                <c:pt idx="1393">
                  <c:v>8.957931603782086</c:v>
                </c:pt>
                <c:pt idx="1394">
                  <c:v>8.955495806542082</c:v>
                </c:pt>
                <c:pt idx="1395">
                  <c:v>8.9536525661580662</c:v>
                </c:pt>
                <c:pt idx="1396">
                  <c:v>8.9534170005227267</c:v>
                </c:pt>
                <c:pt idx="1397">
                  <c:v>8.9536355665761214</c:v>
                </c:pt>
                <c:pt idx="1398">
                  <c:v>8.9398914045822835</c:v>
                </c:pt>
                <c:pt idx="1399">
                  <c:v>8.9349068843080008</c:v>
                </c:pt>
                <c:pt idx="1400">
                  <c:v>8.9315907515749586</c:v>
                </c:pt>
                <c:pt idx="1401">
                  <c:v>8.9294378759485813</c:v>
                </c:pt>
                <c:pt idx="1402">
                  <c:v>8.9266159453474643</c:v>
                </c:pt>
                <c:pt idx="1403">
                  <c:v>8.9222956230244836</c:v>
                </c:pt>
                <c:pt idx="1404">
                  <c:v>8.920815445140363</c:v>
                </c:pt>
                <c:pt idx="1405">
                  <c:v>8.9147708795068628</c:v>
                </c:pt>
                <c:pt idx="1406">
                  <c:v>8.9087724555957699</c:v>
                </c:pt>
                <c:pt idx="1407">
                  <c:v>8.9030363109488118</c:v>
                </c:pt>
                <c:pt idx="1408">
                  <c:v>8.8989515542611599</c:v>
                </c:pt>
                <c:pt idx="1409">
                  <c:v>8.8940131757093042</c:v>
                </c:pt>
                <c:pt idx="1410">
                  <c:v>8.8916805902167226</c:v>
                </c:pt>
                <c:pt idx="1411">
                  <c:v>8.8895580709866948</c:v>
                </c:pt>
                <c:pt idx="1412">
                  <c:v>8.8900959863293227</c:v>
                </c:pt>
                <c:pt idx="1413">
                  <c:v>8.8910431058942123</c:v>
                </c:pt>
                <c:pt idx="1414">
                  <c:v>8.8862747231616357</c:v>
                </c:pt>
                <c:pt idx="1415">
                  <c:v>8.8828262365407014</c:v>
                </c:pt>
                <c:pt idx="1416">
                  <c:v>8.8804062246267748</c:v>
                </c:pt>
                <c:pt idx="1417">
                  <c:v>8.8787876215754551</c:v>
                </c:pt>
                <c:pt idx="1418">
                  <c:v>8.8779509992931196</c:v>
                </c:pt>
                <c:pt idx="1419">
                  <c:v>8.8783286328632443</c:v>
                </c:pt>
                <c:pt idx="1420">
                  <c:v>8.8764465362919776</c:v>
                </c:pt>
                <c:pt idx="1421">
                  <c:v>8.8732712572378176</c:v>
                </c:pt>
                <c:pt idx="1422">
                  <c:v>8.8736452480403596</c:v>
                </c:pt>
                <c:pt idx="1423">
                  <c:v>8.8707808184844392</c:v>
                </c:pt>
                <c:pt idx="1424">
                  <c:v>8.8683377357093267</c:v>
                </c:pt>
                <c:pt idx="1425">
                  <c:v>8.8677524643884027</c:v>
                </c:pt>
                <c:pt idx="1426">
                  <c:v>8.86573922818509</c:v>
                </c:pt>
                <c:pt idx="1427">
                  <c:v>8.8635268540219379</c:v>
                </c:pt>
                <c:pt idx="1428">
                  <c:v>8.8631055072411016</c:v>
                </c:pt>
                <c:pt idx="1429">
                  <c:v>8.8616399004272246</c:v>
                </c:pt>
                <c:pt idx="1430">
                  <c:v>8.863072722333083</c:v>
                </c:pt>
                <c:pt idx="1431">
                  <c:v>8.8618098962465552</c:v>
                </c:pt>
                <c:pt idx="1432">
                  <c:v>8.8590887488812484</c:v>
                </c:pt>
                <c:pt idx="1433">
                  <c:v>8.8556341909810286</c:v>
                </c:pt>
                <c:pt idx="1434">
                  <c:v>8.8551193464995706</c:v>
                </c:pt>
                <c:pt idx="1435">
                  <c:v>8.8528499023113465</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8.8509896623453983</c:v>
                </c:pt>
                <c:pt idx="1444">
                  <c:v>8.8501651826215699</c:v>
                </c:pt>
                <c:pt idx="1445">
                  <c:v>8.8502137528557085</c:v>
                </c:pt>
                <c:pt idx="1446">
                  <c:v>8.8493164177807557</c:v>
                </c:pt>
                <c:pt idx="1447">
                  <c:v>8.8524989823700047</c:v>
                </c:pt>
                <c:pt idx="1448">
                  <c:v>8.8529846847109752</c:v>
                </c:pt>
                <c:pt idx="1449">
                  <c:v>8.8528972582896497</c:v>
                </c:pt>
                <c:pt idx="1450">
                  <c:v>8.8512992975877758</c:v>
                </c:pt>
                <c:pt idx="1451">
                  <c:v>8.849568982998008</c:v>
                </c:pt>
                <c:pt idx="1452">
                  <c:v>8.8483850835418689</c:v>
                </c:pt>
                <c:pt idx="1453">
                  <c:v>8.8468223362597946</c:v>
                </c:pt>
                <c:pt idx="1454">
                  <c:v>8.8453118019793635</c:v>
                </c:pt>
                <c:pt idx="1455">
                  <c:v>8.8448673843373484</c:v>
                </c:pt>
                <c:pt idx="1456">
                  <c:v>8.8450398086684352</c:v>
                </c:pt>
                <c:pt idx="1457">
                  <c:v>8.8408287693721181</c:v>
                </c:pt>
                <c:pt idx="1458">
                  <c:v>8.8391713101335263</c:v>
                </c:pt>
                <c:pt idx="1459">
                  <c:v>8.8372151439552233</c:v>
                </c:pt>
                <c:pt idx="1460">
                  <c:v>8.8358903908202251</c:v>
                </c:pt>
                <c:pt idx="1461">
                  <c:v>8.8354471874340845</c:v>
                </c:pt>
                <c:pt idx="1462">
                  <c:v>8.8335578053276738</c:v>
                </c:pt>
                <c:pt idx="1463">
                  <c:v>8.8310115108050837</c:v>
                </c:pt>
                <c:pt idx="1464">
                  <c:v>8.8298215400696876</c:v>
                </c:pt>
                <c:pt idx="1465">
                  <c:v>8.8245213132737632</c:v>
                </c:pt>
                <c:pt idx="1466">
                  <c:v>8.823535337521605</c:v>
                </c:pt>
                <c:pt idx="1467">
                  <c:v>8.8219082346793147</c:v>
                </c:pt>
                <c:pt idx="1468">
                  <c:v>8.8199727108505339</c:v>
                </c:pt>
                <c:pt idx="1469">
                  <c:v>8.8177336230586008</c:v>
                </c:pt>
                <c:pt idx="1470">
                  <c:v>8.8141199976416846</c:v>
                </c:pt>
                <c:pt idx="1471">
                  <c:v>8.8097474623170342</c:v>
                </c:pt>
                <c:pt idx="1472">
                  <c:v>8.8078192240234028</c:v>
                </c:pt>
                <c:pt idx="1473">
                  <c:v>8.8109325760290549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94171264"/>
        <c:axId val="194206720"/>
        <c:extLst xmlns:c16r2="http://schemas.microsoft.com/office/drawing/2015/06/chart"/>
      </c:lineChart>
      <c:catAx>
        <c:axId val="1941712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206720"/>
        <c:crosses val="autoZero"/>
        <c:auto val="1"/>
        <c:lblAlgn val="ctr"/>
        <c:lblOffset val="100"/>
      </c:catAx>
      <c:valAx>
        <c:axId val="194206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1712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6.4377682403433525</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83.690987124463376</c:v>
                </c:pt>
                <c:pt idx="13">
                  <c:v>88.626609442060087</c:v>
                </c:pt>
                <c:pt idx="14">
                  <c:v>100</c:v>
                </c:pt>
                <c:pt idx="15">
                  <c:v>90.128755364806707</c:v>
                </c:pt>
                <c:pt idx="16">
                  <c:v>83.690987124463376</c:v>
                </c:pt>
                <c:pt idx="17">
                  <c:v>75.321888412017159</c:v>
                </c:pt>
                <c:pt idx="18">
                  <c:v>71.030042918454754</c:v>
                </c:pt>
                <c:pt idx="19">
                  <c:v>64.806866952789548</c:v>
                </c:pt>
                <c:pt idx="20">
                  <c:v>53.433476394849812</c:v>
                </c:pt>
                <c:pt idx="21">
                  <c:v>49.356223175965589</c:v>
                </c:pt>
                <c:pt idx="22">
                  <c:v>35.836909871244551</c:v>
                </c:pt>
                <c:pt idx="23">
                  <c:v>27.253218884120148</c:v>
                </c:pt>
                <c:pt idx="24">
                  <c:v>13.948497854077262</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37.931034482758569</c:v>
                </c:pt>
                <c:pt idx="8">
                  <c:v>74.137931034482605</c:v>
                </c:pt>
                <c:pt idx="9">
                  <c:v>88.505747126436574</c:v>
                </c:pt>
                <c:pt idx="10">
                  <c:v>75.287356321839084</c:v>
                </c:pt>
                <c:pt idx="11">
                  <c:v>78.160919540229884</c:v>
                </c:pt>
                <c:pt idx="12">
                  <c:v>80.459770114942458</c:v>
                </c:pt>
                <c:pt idx="13">
                  <c:v>78.160919540229884</c:v>
                </c:pt>
                <c:pt idx="14">
                  <c:v>100</c:v>
                </c:pt>
                <c:pt idx="15">
                  <c:v>84.482758620689523</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85.142857142857025</c:v>
                </c:pt>
                <c:pt idx="3">
                  <c:v>94.285714285714292</c:v>
                </c:pt>
                <c:pt idx="4">
                  <c:v>81.714285714285722</c:v>
                </c:pt>
                <c:pt idx="5">
                  <c:v>85.714285714285722</c:v>
                </c:pt>
                <c:pt idx="6">
                  <c:v>77.714285714285722</c:v>
                </c:pt>
                <c:pt idx="7">
                  <c:v>90.285714285714292</c:v>
                </c:pt>
                <c:pt idx="8">
                  <c:v>88.57142857142847</c:v>
                </c:pt>
                <c:pt idx="9">
                  <c:v>94.857142857142819</c:v>
                </c:pt>
                <c:pt idx="10">
                  <c:v>89.714285714285722</c:v>
                </c:pt>
                <c:pt idx="11">
                  <c:v>87.428571428571388</c:v>
                </c:pt>
                <c:pt idx="12">
                  <c:v>81.714285714285722</c:v>
                </c:pt>
                <c:pt idx="13">
                  <c:v>77.714285714285722</c:v>
                </c:pt>
                <c:pt idx="14">
                  <c:v>71.428571428571388</c:v>
                </c:pt>
                <c:pt idx="15">
                  <c:v>85.142857142857025</c:v>
                </c:pt>
                <c:pt idx="16">
                  <c:v>81.142857142857025</c:v>
                </c:pt>
                <c:pt idx="17">
                  <c:v>97.714285714285722</c:v>
                </c:pt>
                <c:pt idx="18">
                  <c:v>100</c:v>
                </c:pt>
                <c:pt idx="19">
                  <c:v>93.142857142857025</c:v>
                </c:pt>
                <c:pt idx="20">
                  <c:v>99.428571428571388</c:v>
                </c:pt>
                <c:pt idx="21">
                  <c:v>92</c:v>
                </c:pt>
                <c:pt idx="22">
                  <c:v>97.714285714285722</c:v>
                </c:pt>
                <c:pt idx="23">
                  <c:v>84</c:v>
                </c:pt>
                <c:pt idx="24">
                  <c:v>83.428571428571388</c:v>
                </c:pt>
                <c:pt idx="25">
                  <c:v>84</c:v>
                </c:pt>
                <c:pt idx="26">
                  <c:v>94.133142857142914</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97445888"/>
        <c:axId val="197447680"/>
      </c:lineChart>
      <c:catAx>
        <c:axId val="197445888"/>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447680"/>
        <c:crosses val="autoZero"/>
        <c:auto val="1"/>
        <c:lblAlgn val="ctr"/>
        <c:lblOffset val="100"/>
      </c:catAx>
      <c:valAx>
        <c:axId val="19744768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445888"/>
        <c:crosses val="autoZero"/>
        <c:crossBetween val="between"/>
      </c:valAx>
      <c:spPr>
        <a:noFill/>
        <a:ln>
          <a:noFill/>
        </a:ln>
        <a:effectLst/>
      </c:spPr>
    </c:plotArea>
    <c:legend>
      <c:legendPos val="b"/>
      <c:layout>
        <c:manualLayout>
          <c:xMode val="edge"/>
          <c:yMode val="edge"/>
          <c:x val="0.31395538143882395"/>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0.24459620574994306</c:v>
                </c:pt>
                <c:pt idx="3">
                  <c:v>0.245740785749817</c:v>
                </c:pt>
                <c:pt idx="4">
                  <c:v>0.24629611574994234</c:v>
                </c:pt>
                <c:pt idx="5">
                  <c:v>0.24562840574995448</c:v>
                </c:pt>
                <c:pt idx="6">
                  <c:v>0.24805692498075868</c:v>
                </c:pt>
                <c:pt idx="7">
                  <c:v>0.24918040574996791</c:v>
                </c:pt>
                <c:pt idx="8">
                  <c:v>0.24976742574992303</c:v>
                </c:pt>
                <c:pt idx="9">
                  <c:v>0.25102434574991189</c:v>
                </c:pt>
                <c:pt idx="10">
                  <c:v>0.25063972574992022</c:v>
                </c:pt>
                <c:pt idx="11">
                  <c:v>0.25002008574998102</c:v>
                </c:pt>
                <c:pt idx="12">
                  <c:v>0.25106057663602144</c:v>
                </c:pt>
                <c:pt idx="13">
                  <c:v>0.2499089469871624</c:v>
                </c:pt>
                <c:pt idx="14">
                  <c:v>0.24943275575010682</c:v>
                </c:pt>
                <c:pt idx="15">
                  <c:v>0.25041992575002331</c:v>
                </c:pt>
                <c:pt idx="16">
                  <c:v>0.24897576574991831</c:v>
                </c:pt>
                <c:pt idx="17">
                  <c:v>0.24883520166837078</c:v>
                </c:pt>
                <c:pt idx="18">
                  <c:v>0.24746130575003664</c:v>
                </c:pt>
                <c:pt idx="19">
                  <c:v>0.24713022339703641</c:v>
                </c:pt>
                <c:pt idx="20">
                  <c:v>0.24493583432142477</c:v>
                </c:pt>
                <c:pt idx="21">
                  <c:v>0.24411454574996591</c:v>
                </c:pt>
                <c:pt idx="22">
                  <c:v>0.24440906736603579</c:v>
                </c:pt>
                <c:pt idx="23">
                  <c:v>0.24390582574991981</c:v>
                </c:pt>
                <c:pt idx="24">
                  <c:v>0.24322901575004621</c:v>
                </c:pt>
                <c:pt idx="25">
                  <c:v>0.24322158575006386</c:v>
                </c:pt>
                <c:pt idx="26">
                  <c:v>0.24191274574997146</c:v>
                </c:pt>
                <c:pt idx="27">
                  <c:v>0.24196410983151412</c:v>
                </c:pt>
                <c:pt idx="28">
                  <c:v>0.24241930230172706</c:v>
                </c:pt>
                <c:pt idx="29">
                  <c:v>0.24150566524355077</c:v>
                </c:pt>
                <c:pt idx="30">
                  <c:v>0.24032382574992539</c:v>
                </c:pt>
                <c:pt idx="31">
                  <c:v>0.24035906575008426</c:v>
                </c:pt>
                <c:pt idx="32">
                  <c:v>0.24014641574989093</c:v>
                </c:pt>
                <c:pt idx="33">
                  <c:v>0.23940676575013259</c:v>
                </c:pt>
                <c:pt idx="34">
                  <c:v>0.2393777457499624</c:v>
                </c:pt>
                <c:pt idx="35">
                  <c:v>0.23957803574997188</c:v>
                </c:pt>
                <c:pt idx="36">
                  <c:v>0.23925234575000351</c:v>
                </c:pt>
                <c:pt idx="37">
                  <c:v>0.23995680370921946</c:v>
                </c:pt>
                <c:pt idx="38">
                  <c:v>0.2396819657499237</c:v>
                </c:pt>
                <c:pt idx="39">
                  <c:v>0.2406229657499637</c:v>
                </c:pt>
                <c:pt idx="40">
                  <c:v>0.24140224574991032</c:v>
                </c:pt>
                <c:pt idx="41">
                  <c:v>0.24132227948746302</c:v>
                </c:pt>
                <c:pt idx="42">
                  <c:v>0.24049196574993933</c:v>
                </c:pt>
                <c:pt idx="43">
                  <c:v>0.24118763302266191</c:v>
                </c:pt>
                <c:pt idx="44">
                  <c:v>0.2426356045450575</c:v>
                </c:pt>
                <c:pt idx="45">
                  <c:v>0.24366560574995333</c:v>
                </c:pt>
                <c:pt idx="46">
                  <c:v>0.24386895625505645</c:v>
                </c:pt>
                <c:pt idx="47">
                  <c:v>0.2445416057499159</c:v>
                </c:pt>
                <c:pt idx="48">
                  <c:v>0.24523602574986134</c:v>
                </c:pt>
                <c:pt idx="49">
                  <c:v>0.24531721574997806</c:v>
                </c:pt>
                <c:pt idx="50">
                  <c:v>0.24538259574987364</c:v>
                </c:pt>
                <c:pt idx="51">
                  <c:v>0.24674057943425964</c:v>
                </c:pt>
                <c:pt idx="52">
                  <c:v>0.24652046635598879</c:v>
                </c:pt>
                <c:pt idx="53">
                  <c:v>0.24633673574989268</c:v>
                </c:pt>
                <c:pt idx="54">
                  <c:v>0.24646897574993454</c:v>
                </c:pt>
                <c:pt idx="55">
                  <c:v>0.24586444575007277</c:v>
                </c:pt>
                <c:pt idx="56">
                  <c:v>0.24519616837619676</c:v>
                </c:pt>
                <c:pt idx="57">
                  <c:v>0.24551062575007171</c:v>
                </c:pt>
                <c:pt idx="58">
                  <c:v>0.24469760574990573</c:v>
                </c:pt>
                <c:pt idx="59">
                  <c:v>0.24517841574999027</c:v>
                </c:pt>
                <c:pt idx="60">
                  <c:v>0.24602090574997248</c:v>
                </c:pt>
                <c:pt idx="61">
                  <c:v>0.2436475826730487</c:v>
                </c:pt>
                <c:pt idx="62">
                  <c:v>0.24305206038903293</c:v>
                </c:pt>
                <c:pt idx="63">
                  <c:v>0.24301281574994971</c:v>
                </c:pt>
                <c:pt idx="64">
                  <c:v>0.24334970574997791</c:v>
                </c:pt>
                <c:pt idx="65">
                  <c:v>0.24267849574992811</c:v>
                </c:pt>
                <c:pt idx="66">
                  <c:v>0.2430303757499104</c:v>
                </c:pt>
                <c:pt idx="67">
                  <c:v>0.24272690574987621</c:v>
                </c:pt>
                <c:pt idx="68">
                  <c:v>0.24349185755725988</c:v>
                </c:pt>
                <c:pt idx="69">
                  <c:v>0.24360178215447109</c:v>
                </c:pt>
                <c:pt idx="70">
                  <c:v>0.24488702574993226</c:v>
                </c:pt>
                <c:pt idx="71">
                  <c:v>0.24553765574991371</c:v>
                </c:pt>
                <c:pt idx="72">
                  <c:v>0.24578245677044241</c:v>
                </c:pt>
                <c:pt idx="73">
                  <c:v>0.24635502574990653</c:v>
                </c:pt>
                <c:pt idx="74">
                  <c:v>0.24610088574993941</c:v>
                </c:pt>
                <c:pt idx="75">
                  <c:v>0.24647644575006247</c:v>
                </c:pt>
                <c:pt idx="76">
                  <c:v>0.24689937633819187</c:v>
                </c:pt>
                <c:pt idx="77">
                  <c:v>0.24784658316932029</c:v>
                </c:pt>
                <c:pt idx="78">
                  <c:v>0.24871976574998217</c:v>
                </c:pt>
                <c:pt idx="79">
                  <c:v>0.24946650574995041</c:v>
                </c:pt>
                <c:pt idx="80">
                  <c:v>0.24981668574999139</c:v>
                </c:pt>
                <c:pt idx="81">
                  <c:v>0.25114250574983998</c:v>
                </c:pt>
                <c:pt idx="82">
                  <c:v>0.2512806914643308</c:v>
                </c:pt>
                <c:pt idx="83">
                  <c:v>0.25115271824999752</c:v>
                </c:pt>
                <c:pt idx="84">
                  <c:v>0.25396796527368842</c:v>
                </c:pt>
                <c:pt idx="85">
                  <c:v>0.25531292575001924</c:v>
                </c:pt>
                <c:pt idx="86">
                  <c:v>0.2554151057499755</c:v>
                </c:pt>
                <c:pt idx="87">
                  <c:v>0.25766607921937668</c:v>
                </c:pt>
                <c:pt idx="88">
                  <c:v>0.25853529574996531</c:v>
                </c:pt>
                <c:pt idx="89">
                  <c:v>0.25978996574997437</c:v>
                </c:pt>
                <c:pt idx="90">
                  <c:v>0.26060834574992958</c:v>
                </c:pt>
                <c:pt idx="91">
                  <c:v>0.26144486408317391</c:v>
                </c:pt>
                <c:pt idx="92">
                  <c:v>0.26195828574998403</c:v>
                </c:pt>
                <c:pt idx="93">
                  <c:v>0.26361688574991204</c:v>
                </c:pt>
                <c:pt idx="94">
                  <c:v>0.2639321357500678</c:v>
                </c:pt>
                <c:pt idx="95">
                  <c:v>0.26461269574997504</c:v>
                </c:pt>
                <c:pt idx="96">
                  <c:v>0.26586562739947861</c:v>
                </c:pt>
                <c:pt idx="97">
                  <c:v>0.26565613574992142</c:v>
                </c:pt>
                <c:pt idx="98">
                  <c:v>0.26569920574992528</c:v>
                </c:pt>
                <c:pt idx="99">
                  <c:v>0.26634853574989897</c:v>
                </c:pt>
                <c:pt idx="100">
                  <c:v>0.26582292595202339</c:v>
                </c:pt>
                <c:pt idx="101">
                  <c:v>0.26642853575000958</c:v>
                </c:pt>
                <c:pt idx="102">
                  <c:v>0.26704780575011</c:v>
                </c:pt>
                <c:pt idx="103">
                  <c:v>0.26744278574995023</c:v>
                </c:pt>
                <c:pt idx="104">
                  <c:v>0.2686526067809325</c:v>
                </c:pt>
                <c:pt idx="105">
                  <c:v>0.26723622575008221</c:v>
                </c:pt>
                <c:pt idx="106">
                  <c:v>0.26747062575006503</c:v>
                </c:pt>
                <c:pt idx="107">
                  <c:v>0.26696818574993175</c:v>
                </c:pt>
                <c:pt idx="108">
                  <c:v>0.26723531575001375</c:v>
                </c:pt>
                <c:pt idx="109">
                  <c:v>0.26818664044382956</c:v>
                </c:pt>
                <c:pt idx="110">
                  <c:v>0.26785466574993738</c:v>
                </c:pt>
                <c:pt idx="111">
                  <c:v>0.26805276574990056</c:v>
                </c:pt>
                <c:pt idx="112">
                  <c:v>0.26935690574997367</c:v>
                </c:pt>
                <c:pt idx="113">
                  <c:v>0.26858895190385196</c:v>
                </c:pt>
                <c:pt idx="114">
                  <c:v>0.26892017105618038</c:v>
                </c:pt>
                <c:pt idx="115">
                  <c:v>0.26835821574995644</c:v>
                </c:pt>
                <c:pt idx="116">
                  <c:v>0.26871736575004984</c:v>
                </c:pt>
                <c:pt idx="117">
                  <c:v>0.26841593574990036</c:v>
                </c:pt>
                <c:pt idx="118">
                  <c:v>0.26815014533333675</c:v>
                </c:pt>
                <c:pt idx="119">
                  <c:v>0.26767803575000931</c:v>
                </c:pt>
                <c:pt idx="120">
                  <c:v>0.26730215280879577</c:v>
                </c:pt>
                <c:pt idx="121">
                  <c:v>0.26609104659509286</c:v>
                </c:pt>
                <c:pt idx="122">
                  <c:v>0.26660986574984308</c:v>
                </c:pt>
                <c:pt idx="123">
                  <c:v>0.26443032843033576</c:v>
                </c:pt>
                <c:pt idx="124">
                  <c:v>0.26261486575001003</c:v>
                </c:pt>
                <c:pt idx="125">
                  <c:v>0.26069800574981661</c:v>
                </c:pt>
                <c:pt idx="126">
                  <c:v>0.25900283574996807</c:v>
                </c:pt>
                <c:pt idx="127">
                  <c:v>0.25637418699992115</c:v>
                </c:pt>
                <c:pt idx="128">
                  <c:v>0.25416418574978683</c:v>
                </c:pt>
                <c:pt idx="129">
                  <c:v>0.25353729463886054</c:v>
                </c:pt>
                <c:pt idx="130">
                  <c:v>0.2472576257499384</c:v>
                </c:pt>
                <c:pt idx="131">
                  <c:v>0.24625990574990925</c:v>
                </c:pt>
                <c:pt idx="132">
                  <c:v>0.24449001574996057</c:v>
                </c:pt>
                <c:pt idx="133">
                  <c:v>0.24288326657476494</c:v>
                </c:pt>
                <c:pt idx="134">
                  <c:v>0.24250705574985434</c:v>
                </c:pt>
                <c:pt idx="135">
                  <c:v>0.24123456574996291</c:v>
                </c:pt>
                <c:pt idx="136">
                  <c:v>0.23966859575007504</c:v>
                </c:pt>
                <c:pt idx="137">
                  <c:v>0.23796840574995337</c:v>
                </c:pt>
                <c:pt idx="138">
                  <c:v>0.23879182378276217</c:v>
                </c:pt>
                <c:pt idx="139">
                  <c:v>0.23791010575003244</c:v>
                </c:pt>
                <c:pt idx="140">
                  <c:v>0.23713503574992975</c:v>
                </c:pt>
                <c:pt idx="141">
                  <c:v>0.23697658574994321</c:v>
                </c:pt>
                <c:pt idx="142">
                  <c:v>0.2366861657499868</c:v>
                </c:pt>
                <c:pt idx="143">
                  <c:v>0.23623414533328471</c:v>
                </c:pt>
                <c:pt idx="144">
                  <c:v>0.23489608574996645</c:v>
                </c:pt>
                <c:pt idx="145">
                  <c:v>0.23419581000526091</c:v>
                </c:pt>
                <c:pt idx="146">
                  <c:v>0.22935654860712873</c:v>
                </c:pt>
                <c:pt idx="147">
                  <c:v>0.2280666377087357</c:v>
                </c:pt>
                <c:pt idx="148">
                  <c:v>0.22714114574995392</c:v>
                </c:pt>
                <c:pt idx="149">
                  <c:v>0.22569844574985609</c:v>
                </c:pt>
                <c:pt idx="150">
                  <c:v>0.22437725574995682</c:v>
                </c:pt>
                <c:pt idx="151">
                  <c:v>0.22366730781189426</c:v>
                </c:pt>
                <c:pt idx="152">
                  <c:v>0.22243355574997281</c:v>
                </c:pt>
                <c:pt idx="153">
                  <c:v>0.22143579574995442</c:v>
                </c:pt>
                <c:pt idx="154">
                  <c:v>0.22118462797219252</c:v>
                </c:pt>
                <c:pt idx="155">
                  <c:v>0.2178009057499537</c:v>
                </c:pt>
                <c:pt idx="156">
                  <c:v>0.21761370574998296</c:v>
                </c:pt>
                <c:pt idx="157">
                  <c:v>0.21719001915202818</c:v>
                </c:pt>
                <c:pt idx="158">
                  <c:v>0.21545258574998641</c:v>
                </c:pt>
                <c:pt idx="159">
                  <c:v>0.21492787574997871</c:v>
                </c:pt>
                <c:pt idx="160">
                  <c:v>0.21400300991662391</c:v>
                </c:pt>
                <c:pt idx="161">
                  <c:v>0.21394279463879703</c:v>
                </c:pt>
                <c:pt idx="162">
                  <c:v>0.21309600048685712</c:v>
                </c:pt>
                <c:pt idx="163">
                  <c:v>0.21218166890788837</c:v>
                </c:pt>
                <c:pt idx="164">
                  <c:v>0.21304580574992849</c:v>
                </c:pt>
                <c:pt idx="165">
                  <c:v>0.2125659676056415</c:v>
                </c:pt>
                <c:pt idx="166">
                  <c:v>0.21431129574993707</c:v>
                </c:pt>
                <c:pt idx="167">
                  <c:v>0.21342963574998924</c:v>
                </c:pt>
                <c:pt idx="168">
                  <c:v>0.21421881574998741</c:v>
                </c:pt>
                <c:pt idx="169">
                  <c:v>0.21453469956443907</c:v>
                </c:pt>
                <c:pt idx="170">
                  <c:v>0.21523668984086469</c:v>
                </c:pt>
                <c:pt idx="171">
                  <c:v>0.21574882241652937</c:v>
                </c:pt>
                <c:pt idx="172">
                  <c:v>0.21681836575001534</c:v>
                </c:pt>
                <c:pt idx="173">
                  <c:v>0.21714965575002079</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0.22522934575003736</c:v>
                </c:pt>
                <c:pt idx="184">
                  <c:v>0.22623419574998141</c:v>
                </c:pt>
                <c:pt idx="185">
                  <c:v>0.22597551574993702</c:v>
                </c:pt>
                <c:pt idx="186">
                  <c:v>0.22703341101318131</c:v>
                </c:pt>
                <c:pt idx="187">
                  <c:v>0.22721768352766988</c:v>
                </c:pt>
                <c:pt idx="188">
                  <c:v>0.22873697393173131</c:v>
                </c:pt>
                <c:pt idx="189">
                  <c:v>0.22865486574998767</c:v>
                </c:pt>
                <c:pt idx="190">
                  <c:v>0.22970389544074976</c:v>
                </c:pt>
                <c:pt idx="191">
                  <c:v>0.22966086574993483</c:v>
                </c:pt>
                <c:pt idx="192">
                  <c:v>0.230240565749952</c:v>
                </c:pt>
                <c:pt idx="193">
                  <c:v>0.23100306038915619</c:v>
                </c:pt>
                <c:pt idx="194">
                  <c:v>0.23156858574992631</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0.23390837450004676</c:v>
                </c:pt>
                <c:pt idx="203">
                  <c:v>0.2344781457499325</c:v>
                </c:pt>
                <c:pt idx="204">
                  <c:v>0.23399323908327599</c:v>
                </c:pt>
                <c:pt idx="205">
                  <c:v>0.23700558574992686</c:v>
                </c:pt>
                <c:pt idx="206">
                  <c:v>0.23603784259205457</c:v>
                </c:pt>
                <c:pt idx="207">
                  <c:v>0.23734558574996378</c:v>
                </c:pt>
                <c:pt idx="208">
                  <c:v>0.23775243574991142</c:v>
                </c:pt>
                <c:pt idx="209">
                  <c:v>0.23849800575007438</c:v>
                </c:pt>
                <c:pt idx="210">
                  <c:v>0.23762782797220439</c:v>
                </c:pt>
                <c:pt idx="211">
                  <c:v>0.23793416574994825</c:v>
                </c:pt>
                <c:pt idx="212">
                  <c:v>0.23958866574986359</c:v>
                </c:pt>
                <c:pt idx="213">
                  <c:v>0.23975957241664503</c:v>
                </c:pt>
                <c:pt idx="214">
                  <c:v>0.24044154067058798</c:v>
                </c:pt>
                <c:pt idx="215">
                  <c:v>0.24007978453772719</c:v>
                </c:pt>
                <c:pt idx="216">
                  <c:v>0.24007397574990819</c:v>
                </c:pt>
                <c:pt idx="217">
                  <c:v>0.23961679574993874</c:v>
                </c:pt>
                <c:pt idx="218">
                  <c:v>0.23866688574996447</c:v>
                </c:pt>
                <c:pt idx="219">
                  <c:v>0.23907010355220867</c:v>
                </c:pt>
                <c:pt idx="220">
                  <c:v>0.23981736574981491</c:v>
                </c:pt>
                <c:pt idx="221">
                  <c:v>0.24029381686104068</c:v>
                </c:pt>
                <c:pt idx="222">
                  <c:v>0.23763116437058318</c:v>
                </c:pt>
                <c:pt idx="223">
                  <c:v>0.23786305311843156</c:v>
                </c:pt>
                <c:pt idx="224">
                  <c:v>0.23757362574995949</c:v>
                </c:pt>
                <c:pt idx="225">
                  <c:v>0.23568609574998334</c:v>
                </c:pt>
                <c:pt idx="226">
                  <c:v>0.23528233732882614</c:v>
                </c:pt>
                <c:pt idx="227">
                  <c:v>0.23470828574990346</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0.22396330575004714</c:v>
                </c:pt>
                <c:pt idx="247">
                  <c:v>0.22730397927935525</c:v>
                </c:pt>
                <c:pt idx="248">
                  <c:v>0.22824770574997899</c:v>
                </c:pt>
                <c:pt idx="249">
                  <c:v>0.22906292847727641</c:v>
                </c:pt>
                <c:pt idx="250">
                  <c:v>0.23042208574996456</c:v>
                </c:pt>
                <c:pt idx="251">
                  <c:v>0.23168042575007064</c:v>
                </c:pt>
                <c:pt idx="252">
                  <c:v>0.23226175423478418</c:v>
                </c:pt>
                <c:pt idx="253">
                  <c:v>0.23417989574998888</c:v>
                </c:pt>
                <c:pt idx="254">
                  <c:v>0.23414367574990536</c:v>
                </c:pt>
                <c:pt idx="255">
                  <c:v>0.23745772833065357</c:v>
                </c:pt>
                <c:pt idx="256">
                  <c:v>0.23887038049734627</c:v>
                </c:pt>
                <c:pt idx="257">
                  <c:v>0.23898312574995373</c:v>
                </c:pt>
                <c:pt idx="258">
                  <c:v>0.24003265574997101</c:v>
                </c:pt>
                <c:pt idx="259">
                  <c:v>0.24098731686106625</c:v>
                </c:pt>
                <c:pt idx="260">
                  <c:v>0.2410377957499179</c:v>
                </c:pt>
                <c:pt idx="261">
                  <c:v>0.24188326574996227</c:v>
                </c:pt>
                <c:pt idx="262">
                  <c:v>0.24260946896836799</c:v>
                </c:pt>
                <c:pt idx="263">
                  <c:v>0.24300472927937733</c:v>
                </c:pt>
                <c:pt idx="264">
                  <c:v>0.24448395120450073</c:v>
                </c:pt>
                <c:pt idx="265">
                  <c:v>0.24442000574998701</c:v>
                </c:pt>
                <c:pt idx="266">
                  <c:v>0.24475115827517871</c:v>
                </c:pt>
                <c:pt idx="267">
                  <c:v>0.24505590574992214</c:v>
                </c:pt>
                <c:pt idx="268">
                  <c:v>0.24514577575001795</c:v>
                </c:pt>
                <c:pt idx="269">
                  <c:v>0.24503110574988796</c:v>
                </c:pt>
                <c:pt idx="270">
                  <c:v>0.2458121528087675</c:v>
                </c:pt>
                <c:pt idx="271">
                  <c:v>0.24749467955946644</c:v>
                </c:pt>
                <c:pt idx="272">
                  <c:v>0.24815874575007521</c:v>
                </c:pt>
                <c:pt idx="273">
                  <c:v>0.24943938575003743</c:v>
                </c:pt>
                <c:pt idx="274">
                  <c:v>0.25018764574987568</c:v>
                </c:pt>
                <c:pt idx="275">
                  <c:v>0.25026082574994785</c:v>
                </c:pt>
                <c:pt idx="276">
                  <c:v>0.25153862449992914</c:v>
                </c:pt>
                <c:pt idx="277">
                  <c:v>0.2521502257499863</c:v>
                </c:pt>
                <c:pt idx="278">
                  <c:v>0.25197790574989704</c:v>
                </c:pt>
                <c:pt idx="279">
                  <c:v>0.25242538194041275</c:v>
                </c:pt>
                <c:pt idx="280">
                  <c:v>0.25346450034459206</c:v>
                </c:pt>
                <c:pt idx="281">
                  <c:v>0.25251076142005546</c:v>
                </c:pt>
                <c:pt idx="282">
                  <c:v>0.25373321574996055</c:v>
                </c:pt>
                <c:pt idx="283">
                  <c:v>0.25436170574995792</c:v>
                </c:pt>
                <c:pt idx="284">
                  <c:v>0.25528865843816079</c:v>
                </c:pt>
                <c:pt idx="285">
                  <c:v>0.25437315575008768</c:v>
                </c:pt>
                <c:pt idx="286">
                  <c:v>0.25361960574998932</c:v>
                </c:pt>
                <c:pt idx="287">
                  <c:v>0.25224353989631215</c:v>
                </c:pt>
                <c:pt idx="288">
                  <c:v>0.24843893075001264</c:v>
                </c:pt>
                <c:pt idx="289">
                  <c:v>0.24654386574998471</c:v>
                </c:pt>
                <c:pt idx="290">
                  <c:v>0.24546403074997192</c:v>
                </c:pt>
                <c:pt idx="291">
                  <c:v>0.24448139574994363</c:v>
                </c:pt>
                <c:pt idx="292">
                  <c:v>0.24314001575002936</c:v>
                </c:pt>
                <c:pt idx="293">
                  <c:v>0.24278402153946413</c:v>
                </c:pt>
                <c:pt idx="294">
                  <c:v>0.24136270574990704</c:v>
                </c:pt>
                <c:pt idx="295">
                  <c:v>0.23850793699996603</c:v>
                </c:pt>
                <c:pt idx="296">
                  <c:v>0.23839797943422542</c:v>
                </c:pt>
                <c:pt idx="297">
                  <c:v>0.23771190574991871</c:v>
                </c:pt>
                <c:pt idx="298">
                  <c:v>0.23697378575002426</c:v>
                </c:pt>
                <c:pt idx="299">
                  <c:v>0.23627375838151465</c:v>
                </c:pt>
                <c:pt idx="300">
                  <c:v>0.23665227574997516</c:v>
                </c:pt>
                <c:pt idx="301">
                  <c:v>0.23554723574993403</c:v>
                </c:pt>
                <c:pt idx="302">
                  <c:v>0.23478425802262867</c:v>
                </c:pt>
                <c:pt idx="303">
                  <c:v>0.23576185311839049</c:v>
                </c:pt>
                <c:pt idx="304">
                  <c:v>0.23375036189037274</c:v>
                </c:pt>
                <c:pt idx="305">
                  <c:v>0.23457207574995192</c:v>
                </c:pt>
                <c:pt idx="306">
                  <c:v>0.23416067170748533</c:v>
                </c:pt>
                <c:pt idx="307">
                  <c:v>0.23389343574987737</c:v>
                </c:pt>
                <c:pt idx="308">
                  <c:v>0.23386291574995255</c:v>
                </c:pt>
                <c:pt idx="309">
                  <c:v>0.23365919298394988</c:v>
                </c:pt>
                <c:pt idx="310">
                  <c:v>0.23341425574992092</c:v>
                </c:pt>
                <c:pt idx="311">
                  <c:v>0.23266724270652636</c:v>
                </c:pt>
                <c:pt idx="312">
                  <c:v>0.23350972927944719</c:v>
                </c:pt>
                <c:pt idx="313">
                  <c:v>0.23169467574989255</c:v>
                </c:pt>
                <c:pt idx="314">
                  <c:v>0.23171512574997183</c:v>
                </c:pt>
                <c:pt idx="315">
                  <c:v>0.23142447417102147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0.22065757574998179</c:v>
                </c:pt>
                <c:pt idx="327">
                  <c:v>0.21943507779307941</c:v>
                </c:pt>
                <c:pt idx="328">
                  <c:v>0.22007233432141504</c:v>
                </c:pt>
                <c:pt idx="329">
                  <c:v>0.21719011209921746</c:v>
                </c:pt>
                <c:pt idx="330">
                  <c:v>0.21582049575003756</c:v>
                </c:pt>
                <c:pt idx="331">
                  <c:v>0.21448252680262686</c:v>
                </c:pt>
                <c:pt idx="332">
                  <c:v>0.21364922574989031</c:v>
                </c:pt>
                <c:pt idx="333">
                  <c:v>0.21147784574989734</c:v>
                </c:pt>
                <c:pt idx="334">
                  <c:v>0.20961366364483069</c:v>
                </c:pt>
                <c:pt idx="335">
                  <c:v>0.2085065657498717</c:v>
                </c:pt>
                <c:pt idx="336">
                  <c:v>0.20726430575000188</c:v>
                </c:pt>
                <c:pt idx="337">
                  <c:v>0.20540332510475423</c:v>
                </c:pt>
                <c:pt idx="338">
                  <c:v>0.20301848469729625</c:v>
                </c:pt>
                <c:pt idx="339">
                  <c:v>0.20203139574995541</c:v>
                </c:pt>
                <c:pt idx="340">
                  <c:v>0.20249834192014782</c:v>
                </c:pt>
                <c:pt idx="341">
                  <c:v>0.20194888575001388</c:v>
                </c:pt>
                <c:pt idx="342">
                  <c:v>0.20144818574996784</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0.19709717456709119</c:v>
                </c:pt>
                <c:pt idx="353">
                  <c:v>0.19785305959615584</c:v>
                </c:pt>
                <c:pt idx="354">
                  <c:v>0.19779539574987856</c:v>
                </c:pt>
                <c:pt idx="355">
                  <c:v>0.19753953574999641</c:v>
                </c:pt>
                <c:pt idx="356">
                  <c:v>0.19700497026613564</c:v>
                </c:pt>
                <c:pt idx="357">
                  <c:v>0.19748088574992573</c:v>
                </c:pt>
                <c:pt idx="358">
                  <c:v>0.19678643206570734</c:v>
                </c:pt>
                <c:pt idx="359">
                  <c:v>0.19744712797221117</c:v>
                </c:pt>
                <c:pt idx="360">
                  <c:v>0.19720504575003889</c:v>
                </c:pt>
                <c:pt idx="361">
                  <c:v>0.1972081784772543</c:v>
                </c:pt>
                <c:pt idx="362">
                  <c:v>0.19859295703197691</c:v>
                </c:pt>
                <c:pt idx="363">
                  <c:v>0.19859797574997629</c:v>
                </c:pt>
                <c:pt idx="364">
                  <c:v>0.19899585198662373</c:v>
                </c:pt>
                <c:pt idx="365">
                  <c:v>0.19916565575003631</c:v>
                </c:pt>
                <c:pt idx="366">
                  <c:v>0.20000379574997851</c:v>
                </c:pt>
                <c:pt idx="367">
                  <c:v>0.19943611923308419</c:v>
                </c:pt>
                <c:pt idx="368">
                  <c:v>0.20045396575002891</c:v>
                </c:pt>
                <c:pt idx="369">
                  <c:v>0.20108500149466124</c:v>
                </c:pt>
                <c:pt idx="370">
                  <c:v>0.20147003618475878</c:v>
                </c:pt>
                <c:pt idx="371">
                  <c:v>0.20175028506029974</c:v>
                </c:pt>
                <c:pt idx="372">
                  <c:v>0.20222685311840394</c:v>
                </c:pt>
                <c:pt idx="373">
                  <c:v>0.20186154574992091</c:v>
                </c:pt>
                <c:pt idx="374">
                  <c:v>0.20273122574994321</c:v>
                </c:pt>
                <c:pt idx="375">
                  <c:v>0.20169082064371913</c:v>
                </c:pt>
                <c:pt idx="376">
                  <c:v>0.20295941574994478</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0.20293088574997872</c:v>
                </c:pt>
                <c:pt idx="385">
                  <c:v>0.20353383504286196</c:v>
                </c:pt>
                <c:pt idx="386">
                  <c:v>0.20372804404779313</c:v>
                </c:pt>
                <c:pt idx="387">
                  <c:v>0.20591732882684288</c:v>
                </c:pt>
                <c:pt idx="388">
                  <c:v>0.20595855575002991</c:v>
                </c:pt>
                <c:pt idx="389">
                  <c:v>0.20776610574986895</c:v>
                </c:pt>
                <c:pt idx="390">
                  <c:v>0.20888902574992591</c:v>
                </c:pt>
                <c:pt idx="391">
                  <c:v>0.20964026745217293</c:v>
                </c:pt>
                <c:pt idx="392">
                  <c:v>0.21040516574996129</c:v>
                </c:pt>
                <c:pt idx="393">
                  <c:v>0.21201413155638746</c:v>
                </c:pt>
                <c:pt idx="394">
                  <c:v>0.21295609893185491</c:v>
                </c:pt>
                <c:pt idx="395">
                  <c:v>0.21478781600639282</c:v>
                </c:pt>
                <c:pt idx="396">
                  <c:v>0.21634164574999229</c:v>
                </c:pt>
                <c:pt idx="397">
                  <c:v>0.21699516574993563</c:v>
                </c:pt>
                <c:pt idx="398">
                  <c:v>0.21772669522360388</c:v>
                </c:pt>
                <c:pt idx="399">
                  <c:v>0.21930095574988684</c:v>
                </c:pt>
                <c:pt idx="400">
                  <c:v>0.21962813155626332</c:v>
                </c:pt>
                <c:pt idx="401">
                  <c:v>0.22134818574987494</c:v>
                </c:pt>
                <c:pt idx="402">
                  <c:v>0.22171181783780033</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0.23492264259212481</c:v>
                </c:pt>
                <c:pt idx="416">
                  <c:v>0.23503699574995096</c:v>
                </c:pt>
                <c:pt idx="417">
                  <c:v>0.23579594830323475</c:v>
                </c:pt>
                <c:pt idx="418">
                  <c:v>0.23542799574997292</c:v>
                </c:pt>
                <c:pt idx="419">
                  <c:v>0.23621573732897624</c:v>
                </c:pt>
                <c:pt idx="420">
                  <c:v>0.23587452277124038</c:v>
                </c:pt>
                <c:pt idx="421">
                  <c:v>0.23654098037683044</c:v>
                </c:pt>
                <c:pt idx="422">
                  <c:v>0.23713625574995945</c:v>
                </c:pt>
                <c:pt idx="423">
                  <c:v>0.23600393800808206</c:v>
                </c:pt>
                <c:pt idx="424">
                  <c:v>0.23583416574996371</c:v>
                </c:pt>
                <c:pt idx="425">
                  <c:v>0.23508624983601595</c:v>
                </c:pt>
                <c:pt idx="426">
                  <c:v>0.23461652574994218</c:v>
                </c:pt>
                <c:pt idx="427">
                  <c:v>0.23360102277118239</c:v>
                </c:pt>
                <c:pt idx="428">
                  <c:v>0.23268475575000025</c:v>
                </c:pt>
                <c:pt idx="429">
                  <c:v>0.2306664613055176</c:v>
                </c:pt>
                <c:pt idx="430">
                  <c:v>0.23139725662719032</c:v>
                </c:pt>
                <c:pt idx="431">
                  <c:v>0.22916167574996388</c:v>
                </c:pt>
                <c:pt idx="432">
                  <c:v>0.22887612080373287</c:v>
                </c:pt>
                <c:pt idx="433">
                  <c:v>0.22765906575001787</c:v>
                </c:pt>
                <c:pt idx="434">
                  <c:v>0.2263403946389389</c:v>
                </c:pt>
                <c:pt idx="435">
                  <c:v>0.22549320574994186</c:v>
                </c:pt>
                <c:pt idx="436">
                  <c:v>0.22363311264653868</c:v>
                </c:pt>
                <c:pt idx="437">
                  <c:v>0.22202489476106291</c:v>
                </c:pt>
                <c:pt idx="438">
                  <c:v>0.22124064345481997</c:v>
                </c:pt>
                <c:pt idx="439">
                  <c:v>0.21625570262494875</c:v>
                </c:pt>
                <c:pt idx="440">
                  <c:v>0.21539241595408498</c:v>
                </c:pt>
                <c:pt idx="441">
                  <c:v>0.21468841574987621</c:v>
                </c:pt>
                <c:pt idx="442">
                  <c:v>0.21298141124447079</c:v>
                </c:pt>
                <c:pt idx="443">
                  <c:v>0.21245396575000094</c:v>
                </c:pt>
                <c:pt idx="444">
                  <c:v>0.21170495120445321</c:v>
                </c:pt>
                <c:pt idx="445">
                  <c:v>0.21043038723139806</c:v>
                </c:pt>
                <c:pt idx="446">
                  <c:v>0.20865294830318237</c:v>
                </c:pt>
                <c:pt idx="447">
                  <c:v>0.2081410757500777</c:v>
                </c:pt>
                <c:pt idx="448">
                  <c:v>0.20662488447337071</c:v>
                </c:pt>
                <c:pt idx="449">
                  <c:v>0.2064474613054873</c:v>
                </c:pt>
                <c:pt idx="450">
                  <c:v>0.20621491575005291</c:v>
                </c:pt>
                <c:pt idx="451">
                  <c:v>0.20483220878027472</c:v>
                </c:pt>
                <c:pt idx="452">
                  <c:v>0.20494225802272617</c:v>
                </c:pt>
                <c:pt idx="453">
                  <c:v>0.20420142574995739</c:v>
                </c:pt>
                <c:pt idx="454">
                  <c:v>0.20346748738255396</c:v>
                </c:pt>
                <c:pt idx="455">
                  <c:v>0.20383931627628726</c:v>
                </c:pt>
                <c:pt idx="456">
                  <c:v>0.20417052531510624</c:v>
                </c:pt>
                <c:pt idx="457">
                  <c:v>0.20373944575000308</c:v>
                </c:pt>
                <c:pt idx="458">
                  <c:v>0.20378899665904271</c:v>
                </c:pt>
                <c:pt idx="459">
                  <c:v>0.20427818574994222</c:v>
                </c:pt>
                <c:pt idx="460">
                  <c:v>0.20556716837619177</c:v>
                </c:pt>
                <c:pt idx="461">
                  <c:v>0.20576560574993169</c:v>
                </c:pt>
                <c:pt idx="462">
                  <c:v>0.20756519146425506</c:v>
                </c:pt>
                <c:pt idx="463">
                  <c:v>0.20787538574994371</c:v>
                </c:pt>
                <c:pt idx="464">
                  <c:v>0.20808804553493607</c:v>
                </c:pt>
                <c:pt idx="465">
                  <c:v>0.20924560574999893</c:v>
                </c:pt>
                <c:pt idx="466">
                  <c:v>0.20955108756815841</c:v>
                </c:pt>
                <c:pt idx="467">
                  <c:v>0.21011286273929394</c:v>
                </c:pt>
                <c:pt idx="468">
                  <c:v>0.21033490574990321</c:v>
                </c:pt>
                <c:pt idx="469">
                  <c:v>0.21164908157399545</c:v>
                </c:pt>
                <c:pt idx="470">
                  <c:v>0.21207344741661421</c:v>
                </c:pt>
                <c:pt idx="471">
                  <c:v>0.21362678810288571</c:v>
                </c:pt>
                <c:pt idx="472">
                  <c:v>0.21466996760571533</c:v>
                </c:pt>
                <c:pt idx="473">
                  <c:v>0.21531416575000173</c:v>
                </c:pt>
                <c:pt idx="474">
                  <c:v>0.21563806704025978</c:v>
                </c:pt>
                <c:pt idx="475">
                  <c:v>0.21578016948627998</c:v>
                </c:pt>
                <c:pt idx="476">
                  <c:v>0.21595214575003782</c:v>
                </c:pt>
                <c:pt idx="477">
                  <c:v>0.2166345401586654</c:v>
                </c:pt>
                <c:pt idx="478">
                  <c:v>0.21745282797222407</c:v>
                </c:pt>
                <c:pt idx="479">
                  <c:v>0.21733408756816208</c:v>
                </c:pt>
                <c:pt idx="480">
                  <c:v>0.21837490574996821</c:v>
                </c:pt>
                <c:pt idx="481">
                  <c:v>0.21925563693264394</c:v>
                </c:pt>
                <c:pt idx="482">
                  <c:v>0.2206686557500035</c:v>
                </c:pt>
                <c:pt idx="483">
                  <c:v>0.22069308660110221</c:v>
                </c:pt>
                <c:pt idx="484">
                  <c:v>0.2222308657499639</c:v>
                </c:pt>
                <c:pt idx="485">
                  <c:v>0.22249770144900091</c:v>
                </c:pt>
                <c:pt idx="486">
                  <c:v>0.222727158497179</c:v>
                </c:pt>
                <c:pt idx="487">
                  <c:v>0.2231478538019474</c:v>
                </c:pt>
                <c:pt idx="488">
                  <c:v>0.22407892772801555</c:v>
                </c:pt>
                <c:pt idx="489">
                  <c:v>0.22490701574999167</c:v>
                </c:pt>
                <c:pt idx="490">
                  <c:v>0.22679316661952953</c:v>
                </c:pt>
                <c:pt idx="491">
                  <c:v>0.22780105881118121</c:v>
                </c:pt>
                <c:pt idx="492">
                  <c:v>0.22963627575002479</c:v>
                </c:pt>
                <c:pt idx="493">
                  <c:v>0.23049444922831699</c:v>
                </c:pt>
                <c:pt idx="494">
                  <c:v>0.23192828330098791</c:v>
                </c:pt>
                <c:pt idx="495">
                  <c:v>0.2320460367024286</c:v>
                </c:pt>
                <c:pt idx="496">
                  <c:v>0.23721587241668374</c:v>
                </c:pt>
                <c:pt idx="497">
                  <c:v>0.23681853618469989</c:v>
                </c:pt>
                <c:pt idx="498">
                  <c:v>0.23707601575004839</c:v>
                </c:pt>
                <c:pt idx="499">
                  <c:v>0.23803962003569271</c:v>
                </c:pt>
                <c:pt idx="500">
                  <c:v>0.23902721888127607</c:v>
                </c:pt>
                <c:pt idx="501">
                  <c:v>0.23948658996053496</c:v>
                </c:pt>
                <c:pt idx="502">
                  <c:v>0.23904829936699951</c:v>
                </c:pt>
                <c:pt idx="503">
                  <c:v>0.23985086029549069</c:v>
                </c:pt>
                <c:pt idx="504">
                  <c:v>0.23907029036533362</c:v>
                </c:pt>
                <c:pt idx="505">
                  <c:v>0.24170340574997357</c:v>
                </c:pt>
                <c:pt idx="506">
                  <c:v>0.24078071187243244</c:v>
                </c:pt>
                <c:pt idx="507">
                  <c:v>0.24076551574991356</c:v>
                </c:pt>
                <c:pt idx="508">
                  <c:v>0.24131085472950531</c:v>
                </c:pt>
                <c:pt idx="509">
                  <c:v>0.24235757596272833</c:v>
                </c:pt>
                <c:pt idx="510">
                  <c:v>0.24184830158328938</c:v>
                </c:pt>
                <c:pt idx="511">
                  <c:v>0.24162649001969791</c:v>
                </c:pt>
                <c:pt idx="512">
                  <c:v>0.24192734324995521</c:v>
                </c:pt>
                <c:pt idx="513">
                  <c:v>0.2414718640833087</c:v>
                </c:pt>
                <c:pt idx="514">
                  <c:v>0.24196665869116904</c:v>
                </c:pt>
                <c:pt idx="515">
                  <c:v>0.24297212915422525</c:v>
                </c:pt>
                <c:pt idx="516">
                  <c:v>0.2431504957499584</c:v>
                </c:pt>
                <c:pt idx="517">
                  <c:v>0.24390359962748695</c:v>
                </c:pt>
                <c:pt idx="518">
                  <c:v>0.24410971220154917</c:v>
                </c:pt>
                <c:pt idx="519">
                  <c:v>0.24472723908333224</c:v>
                </c:pt>
                <c:pt idx="520">
                  <c:v>0.2448253782775254</c:v>
                </c:pt>
                <c:pt idx="521">
                  <c:v>0.24475744421144463</c:v>
                </c:pt>
                <c:pt idx="522">
                  <c:v>0.24584666574996578</c:v>
                </c:pt>
                <c:pt idx="523">
                  <c:v>0.24624229936706896</c:v>
                </c:pt>
                <c:pt idx="524">
                  <c:v>0.24688104553489179</c:v>
                </c:pt>
                <c:pt idx="525">
                  <c:v>0.24693398655807669</c:v>
                </c:pt>
                <c:pt idx="526">
                  <c:v>0.24766187278288498</c:v>
                </c:pt>
                <c:pt idx="527">
                  <c:v>0.24807729350507682</c:v>
                </c:pt>
                <c:pt idx="528">
                  <c:v>0.24831326938633003</c:v>
                </c:pt>
                <c:pt idx="529">
                  <c:v>0.24822889575004597</c:v>
                </c:pt>
                <c:pt idx="530">
                  <c:v>0.24786923228060706</c:v>
                </c:pt>
                <c:pt idx="531">
                  <c:v>0.2476009057499767</c:v>
                </c:pt>
                <c:pt idx="532">
                  <c:v>0.24959809723930018</c:v>
                </c:pt>
                <c:pt idx="533">
                  <c:v>0.24960832843048328</c:v>
                </c:pt>
                <c:pt idx="534">
                  <c:v>0.2501260281988778</c:v>
                </c:pt>
                <c:pt idx="535">
                  <c:v>0.25102444338438124</c:v>
                </c:pt>
                <c:pt idx="536">
                  <c:v>0.25062392615821233</c:v>
                </c:pt>
                <c:pt idx="537">
                  <c:v>0.25259632411739119</c:v>
                </c:pt>
                <c:pt idx="538">
                  <c:v>0.25375717105623574</c:v>
                </c:pt>
                <c:pt idx="539">
                  <c:v>0.25362353537966043</c:v>
                </c:pt>
                <c:pt idx="540">
                  <c:v>0.2559190307499648</c:v>
                </c:pt>
                <c:pt idx="541">
                  <c:v>0.25759528379875007</c:v>
                </c:pt>
                <c:pt idx="542">
                  <c:v>0.25756966661960268</c:v>
                </c:pt>
                <c:pt idx="543">
                  <c:v>0.2582541765833497</c:v>
                </c:pt>
                <c:pt idx="544">
                  <c:v>0.25882101915202332</c:v>
                </c:pt>
                <c:pt idx="545">
                  <c:v>0.25852467498072013</c:v>
                </c:pt>
                <c:pt idx="546">
                  <c:v>0.25909618126009126</c:v>
                </c:pt>
                <c:pt idx="547">
                  <c:v>0.25948173403284658</c:v>
                </c:pt>
                <c:pt idx="548">
                  <c:v>0.25953978453779314</c:v>
                </c:pt>
                <c:pt idx="549">
                  <c:v>0.26093090574997335</c:v>
                </c:pt>
                <c:pt idx="550">
                  <c:v>0.25988069679468212</c:v>
                </c:pt>
                <c:pt idx="551">
                  <c:v>0.25897755523442395</c:v>
                </c:pt>
                <c:pt idx="552">
                  <c:v>0.25878369741671725</c:v>
                </c:pt>
                <c:pt idx="553">
                  <c:v>0.25927146697448256</c:v>
                </c:pt>
                <c:pt idx="554">
                  <c:v>0.25859836130546004</c:v>
                </c:pt>
                <c:pt idx="555">
                  <c:v>0.2587658953332978</c:v>
                </c:pt>
                <c:pt idx="556">
                  <c:v>0.25819812003565801</c:v>
                </c:pt>
                <c:pt idx="557">
                  <c:v>0.25811230574994726</c:v>
                </c:pt>
                <c:pt idx="558">
                  <c:v>0.25839967170733757</c:v>
                </c:pt>
                <c:pt idx="559">
                  <c:v>0.25800280347722548</c:v>
                </c:pt>
                <c:pt idx="560">
                  <c:v>0.25867628719318247</c:v>
                </c:pt>
                <c:pt idx="561">
                  <c:v>0.25801744507577951</c:v>
                </c:pt>
                <c:pt idx="562">
                  <c:v>0.25765088534178932</c:v>
                </c:pt>
                <c:pt idx="563">
                  <c:v>0.25834751213298546</c:v>
                </c:pt>
                <c:pt idx="564">
                  <c:v>0.25869375357606794</c:v>
                </c:pt>
                <c:pt idx="565">
                  <c:v>0.25686162003563595</c:v>
                </c:pt>
                <c:pt idx="566">
                  <c:v>0.25735568596978503</c:v>
                </c:pt>
                <c:pt idx="567">
                  <c:v>0.25804239554588548</c:v>
                </c:pt>
                <c:pt idx="568">
                  <c:v>0.25773040575002426</c:v>
                </c:pt>
                <c:pt idx="569">
                  <c:v>0.25679713023981776</c:v>
                </c:pt>
                <c:pt idx="570">
                  <c:v>0.2562678312818889</c:v>
                </c:pt>
                <c:pt idx="571">
                  <c:v>0.25598405881115127</c:v>
                </c:pt>
                <c:pt idx="572">
                  <c:v>0.25641012449993639</c:v>
                </c:pt>
                <c:pt idx="573">
                  <c:v>0.25583863302269128</c:v>
                </c:pt>
                <c:pt idx="574">
                  <c:v>0.25555175190379475</c:v>
                </c:pt>
                <c:pt idx="575">
                  <c:v>0.25493074270650579</c:v>
                </c:pt>
                <c:pt idx="576">
                  <c:v>0.2546547628928415</c:v>
                </c:pt>
                <c:pt idx="577">
                  <c:v>0.2544639469870873</c:v>
                </c:pt>
                <c:pt idx="578">
                  <c:v>0.25430692658331111</c:v>
                </c:pt>
                <c:pt idx="579">
                  <c:v>0.2541274326316767</c:v>
                </c:pt>
                <c:pt idx="580">
                  <c:v>0.25499432411727696</c:v>
                </c:pt>
                <c:pt idx="581">
                  <c:v>0.25392635838161937</c:v>
                </c:pt>
                <c:pt idx="582">
                  <c:v>0.25454176289281383</c:v>
                </c:pt>
                <c:pt idx="583">
                  <c:v>0.25383336029540282</c:v>
                </c:pt>
                <c:pt idx="584">
                  <c:v>0.2526080626126373</c:v>
                </c:pt>
                <c:pt idx="585">
                  <c:v>0.25333290574987244</c:v>
                </c:pt>
                <c:pt idx="586">
                  <c:v>0.2534357957499368</c:v>
                </c:pt>
                <c:pt idx="587">
                  <c:v>0.25335838574997693</c:v>
                </c:pt>
                <c:pt idx="588">
                  <c:v>0.25271889574986584</c:v>
                </c:pt>
                <c:pt idx="589">
                  <c:v>0.25315876574993057</c:v>
                </c:pt>
                <c:pt idx="590">
                  <c:v>0.25260307574987489</c:v>
                </c:pt>
                <c:pt idx="591">
                  <c:v>0.25288428075006714</c:v>
                </c:pt>
                <c:pt idx="592">
                  <c:v>0.25183359805765831</c:v>
                </c:pt>
                <c:pt idx="593">
                  <c:v>0.25120316500917284</c:v>
                </c:pt>
                <c:pt idx="594">
                  <c:v>0.25169648575004577</c:v>
                </c:pt>
                <c:pt idx="595">
                  <c:v>0.25142767574993785</c:v>
                </c:pt>
                <c:pt idx="596">
                  <c:v>0.25087072575000535</c:v>
                </c:pt>
                <c:pt idx="597">
                  <c:v>0.2508406557498834</c:v>
                </c:pt>
                <c:pt idx="598">
                  <c:v>0.25101738534185403</c:v>
                </c:pt>
                <c:pt idx="599">
                  <c:v>0.25020692574996456</c:v>
                </c:pt>
                <c:pt idx="600">
                  <c:v>0.25036383598266865</c:v>
                </c:pt>
                <c:pt idx="601">
                  <c:v>0.24885830048677374</c:v>
                </c:pt>
                <c:pt idx="602">
                  <c:v>0.24898444574991199</c:v>
                </c:pt>
                <c:pt idx="603">
                  <c:v>0.24896329575001658</c:v>
                </c:pt>
                <c:pt idx="604">
                  <c:v>0.24792327937640854</c:v>
                </c:pt>
                <c:pt idx="605">
                  <c:v>0.24768957574991637</c:v>
                </c:pt>
                <c:pt idx="606">
                  <c:v>0.24777758574995801</c:v>
                </c:pt>
                <c:pt idx="607">
                  <c:v>0.24770409574988167</c:v>
                </c:pt>
                <c:pt idx="608">
                  <c:v>0.24793521527377041</c:v>
                </c:pt>
                <c:pt idx="609">
                  <c:v>0.24644090574996397</c:v>
                </c:pt>
                <c:pt idx="610">
                  <c:v>0.24724512314126951</c:v>
                </c:pt>
                <c:pt idx="611">
                  <c:v>0.24663668574999084</c:v>
                </c:pt>
                <c:pt idx="612">
                  <c:v>0.24637810575003991</c:v>
                </c:pt>
                <c:pt idx="613">
                  <c:v>0.24696042575003246</c:v>
                </c:pt>
                <c:pt idx="614">
                  <c:v>0.24564085574992606</c:v>
                </c:pt>
                <c:pt idx="615">
                  <c:v>0.24497513575008178</c:v>
                </c:pt>
                <c:pt idx="616">
                  <c:v>0.24394771256815792</c:v>
                </c:pt>
                <c:pt idx="617">
                  <c:v>0.24390890574996177</c:v>
                </c:pt>
                <c:pt idx="618">
                  <c:v>0.24149372927936968</c:v>
                </c:pt>
                <c:pt idx="619">
                  <c:v>0.24217677575005317</c:v>
                </c:pt>
                <c:pt idx="620">
                  <c:v>0.24198667574992791</c:v>
                </c:pt>
                <c:pt idx="621">
                  <c:v>0.24145922574997786</c:v>
                </c:pt>
                <c:pt idx="622">
                  <c:v>0.24137540574997729</c:v>
                </c:pt>
                <c:pt idx="623">
                  <c:v>0.24113873574999917</c:v>
                </c:pt>
                <c:pt idx="624">
                  <c:v>0.24119807574994923</c:v>
                </c:pt>
                <c:pt idx="625">
                  <c:v>0.24046884574995891</c:v>
                </c:pt>
                <c:pt idx="626">
                  <c:v>0.23901102515297643</c:v>
                </c:pt>
                <c:pt idx="627">
                  <c:v>0.24060590574995888</c:v>
                </c:pt>
                <c:pt idx="628">
                  <c:v>0.2403590557499628</c:v>
                </c:pt>
                <c:pt idx="629">
                  <c:v>0.23935581296652231</c:v>
                </c:pt>
                <c:pt idx="630">
                  <c:v>0.23968417574992884</c:v>
                </c:pt>
                <c:pt idx="631">
                  <c:v>0.23920253574989678</c:v>
                </c:pt>
                <c:pt idx="632">
                  <c:v>0.23926743575002304</c:v>
                </c:pt>
                <c:pt idx="633">
                  <c:v>0.23894044574998952</c:v>
                </c:pt>
                <c:pt idx="634">
                  <c:v>0.23815610799721298</c:v>
                </c:pt>
                <c:pt idx="635">
                  <c:v>0.23926743636224093</c:v>
                </c:pt>
                <c:pt idx="636">
                  <c:v>0.23743967241661323</c:v>
                </c:pt>
                <c:pt idx="637">
                  <c:v>0.23790309575001362</c:v>
                </c:pt>
                <c:pt idx="638">
                  <c:v>0.2382345657500764</c:v>
                </c:pt>
                <c:pt idx="639">
                  <c:v>0.23714914575002444</c:v>
                </c:pt>
                <c:pt idx="640">
                  <c:v>0.23673312574989341</c:v>
                </c:pt>
                <c:pt idx="641">
                  <c:v>0.23731628209402833</c:v>
                </c:pt>
                <c:pt idx="642">
                  <c:v>0.23703208574993104</c:v>
                </c:pt>
                <c:pt idx="643">
                  <c:v>0.23835506575002796</c:v>
                </c:pt>
                <c:pt idx="644">
                  <c:v>0.23843990575001345</c:v>
                </c:pt>
                <c:pt idx="645">
                  <c:v>0.23844142299137197</c:v>
                </c:pt>
                <c:pt idx="646">
                  <c:v>0.23778103574994719</c:v>
                </c:pt>
                <c:pt idx="647">
                  <c:v>0.23793022443133818</c:v>
                </c:pt>
                <c:pt idx="648">
                  <c:v>0.23795142574998351</c:v>
                </c:pt>
                <c:pt idx="649">
                  <c:v>0.23777270574996123</c:v>
                </c:pt>
                <c:pt idx="650">
                  <c:v>0.23813920574997391</c:v>
                </c:pt>
                <c:pt idx="651">
                  <c:v>0.23799755575007017</c:v>
                </c:pt>
                <c:pt idx="652">
                  <c:v>0.23770545574986132</c:v>
                </c:pt>
                <c:pt idx="653">
                  <c:v>0.23819975632457613</c:v>
                </c:pt>
                <c:pt idx="654">
                  <c:v>0.23888452546837868</c:v>
                </c:pt>
                <c:pt idx="655">
                  <c:v>0.23807313574995703</c:v>
                </c:pt>
                <c:pt idx="656">
                  <c:v>0.2378840457498797</c:v>
                </c:pt>
                <c:pt idx="657">
                  <c:v>0.23797655575000931</c:v>
                </c:pt>
                <c:pt idx="658">
                  <c:v>0.23851126938627959</c:v>
                </c:pt>
                <c:pt idx="659">
                  <c:v>0.23891854574999652</c:v>
                </c:pt>
                <c:pt idx="660">
                  <c:v>0.23874760574999263</c:v>
                </c:pt>
                <c:pt idx="661">
                  <c:v>0.23970485140199596</c:v>
                </c:pt>
                <c:pt idx="662">
                  <c:v>0.24033383432146163</c:v>
                </c:pt>
                <c:pt idx="663">
                  <c:v>0.23922407058506698</c:v>
                </c:pt>
                <c:pt idx="664">
                  <c:v>0.23911075575000496</c:v>
                </c:pt>
                <c:pt idx="665">
                  <c:v>0.23962328574990024</c:v>
                </c:pt>
                <c:pt idx="666">
                  <c:v>0.23897742574989439</c:v>
                </c:pt>
                <c:pt idx="667">
                  <c:v>0.24050317575003541</c:v>
                </c:pt>
                <c:pt idx="668">
                  <c:v>0.23987139574990124</c:v>
                </c:pt>
                <c:pt idx="669">
                  <c:v>0.23987147717848245</c:v>
                </c:pt>
                <c:pt idx="670">
                  <c:v>0.23920175760181905</c:v>
                </c:pt>
                <c:pt idx="671">
                  <c:v>0.23927233432137052</c:v>
                </c:pt>
                <c:pt idx="672">
                  <c:v>0.24028678575000148</c:v>
                </c:pt>
                <c:pt idx="673">
                  <c:v>0.23974701574988444</c:v>
                </c:pt>
                <c:pt idx="674">
                  <c:v>0.24011207574996271</c:v>
                </c:pt>
                <c:pt idx="675">
                  <c:v>0.24041949949990779</c:v>
                </c:pt>
                <c:pt idx="676">
                  <c:v>0.24098538491662708</c:v>
                </c:pt>
                <c:pt idx="677">
                  <c:v>0.23993090575000076</c:v>
                </c:pt>
                <c:pt idx="678">
                  <c:v>0.24012459574998957</c:v>
                </c:pt>
                <c:pt idx="679">
                  <c:v>0.24093184575002649</c:v>
                </c:pt>
                <c:pt idx="680">
                  <c:v>0.24015792574998318</c:v>
                </c:pt>
                <c:pt idx="681">
                  <c:v>0.24093143908328352</c:v>
                </c:pt>
                <c:pt idx="682">
                  <c:v>0.24026354574995423</c:v>
                </c:pt>
                <c:pt idx="683">
                  <c:v>0.24066535574999667</c:v>
                </c:pt>
                <c:pt idx="684">
                  <c:v>0.240482895750006</c:v>
                </c:pt>
                <c:pt idx="685">
                  <c:v>0.24107729350502918</c:v>
                </c:pt>
                <c:pt idx="686">
                  <c:v>0.24100532241662637</c:v>
                </c:pt>
                <c:pt idx="687">
                  <c:v>0.24150124282860491</c:v>
                </c:pt>
                <c:pt idx="688">
                  <c:v>0.24100716574987771</c:v>
                </c:pt>
                <c:pt idx="689">
                  <c:v>0.24147735574986504</c:v>
                </c:pt>
                <c:pt idx="690">
                  <c:v>0.24125109575000198</c:v>
                </c:pt>
                <c:pt idx="691">
                  <c:v>0.24218826574985997</c:v>
                </c:pt>
                <c:pt idx="692">
                  <c:v>0.24252702574983689</c:v>
                </c:pt>
                <c:pt idx="693">
                  <c:v>0.24179788513153289</c:v>
                </c:pt>
                <c:pt idx="694">
                  <c:v>0.24230694496569088</c:v>
                </c:pt>
                <c:pt idx="695">
                  <c:v>0.24375690574998998</c:v>
                </c:pt>
                <c:pt idx="696">
                  <c:v>0.24313190574997634</c:v>
                </c:pt>
                <c:pt idx="697">
                  <c:v>0.24350478574994841</c:v>
                </c:pt>
                <c:pt idx="698">
                  <c:v>0.24404439554587082</c:v>
                </c:pt>
                <c:pt idx="699">
                  <c:v>0.24393646574995406</c:v>
                </c:pt>
                <c:pt idx="700">
                  <c:v>0.24394202575004459</c:v>
                </c:pt>
                <c:pt idx="701">
                  <c:v>0.24471434575001214</c:v>
                </c:pt>
                <c:pt idx="702">
                  <c:v>0.24421340574998876</c:v>
                </c:pt>
                <c:pt idx="703">
                  <c:v>0.24411462196627554</c:v>
                </c:pt>
                <c:pt idx="704">
                  <c:v>0.24545145336907148</c:v>
                </c:pt>
                <c:pt idx="705">
                  <c:v>0.24601954574990281</c:v>
                </c:pt>
                <c:pt idx="706">
                  <c:v>0.24591806574999031</c:v>
                </c:pt>
                <c:pt idx="707">
                  <c:v>0.24649078575004096</c:v>
                </c:pt>
                <c:pt idx="708">
                  <c:v>0.24608020912069173</c:v>
                </c:pt>
                <c:pt idx="709">
                  <c:v>0.24661164574993691</c:v>
                </c:pt>
                <c:pt idx="710">
                  <c:v>0.24634958575008187</c:v>
                </c:pt>
                <c:pt idx="711">
                  <c:v>0.24680219324999103</c:v>
                </c:pt>
                <c:pt idx="712">
                  <c:v>0.24830834053258882</c:v>
                </c:pt>
                <c:pt idx="713">
                  <c:v>0.24885641595409441</c:v>
                </c:pt>
                <c:pt idx="714">
                  <c:v>0.24827420574996512</c:v>
                </c:pt>
                <c:pt idx="715">
                  <c:v>0.24898598574998254</c:v>
                </c:pt>
                <c:pt idx="716">
                  <c:v>0.24904769574989447</c:v>
                </c:pt>
                <c:pt idx="717">
                  <c:v>0.2488258657500923</c:v>
                </c:pt>
                <c:pt idx="718">
                  <c:v>0.24942084893183394</c:v>
                </c:pt>
                <c:pt idx="719">
                  <c:v>0.2485064589414922</c:v>
                </c:pt>
                <c:pt idx="720">
                  <c:v>0.24777715574997236</c:v>
                </c:pt>
                <c:pt idx="721">
                  <c:v>0.24973721187241485</c:v>
                </c:pt>
                <c:pt idx="722">
                  <c:v>0.24959776574998221</c:v>
                </c:pt>
                <c:pt idx="723">
                  <c:v>0.24967420574989774</c:v>
                </c:pt>
                <c:pt idx="724">
                  <c:v>0.2492903902861347</c:v>
                </c:pt>
                <c:pt idx="725">
                  <c:v>0.24959223575010051</c:v>
                </c:pt>
                <c:pt idx="726">
                  <c:v>0.25011132574982758</c:v>
                </c:pt>
                <c:pt idx="727">
                  <c:v>0.24896462574993466</c:v>
                </c:pt>
                <c:pt idx="728">
                  <c:v>0.24912756246638423</c:v>
                </c:pt>
                <c:pt idx="729">
                  <c:v>0.24953893800807253</c:v>
                </c:pt>
                <c:pt idx="730">
                  <c:v>0.25034552575000646</c:v>
                </c:pt>
                <c:pt idx="731">
                  <c:v>0.25021558574989938</c:v>
                </c:pt>
                <c:pt idx="732">
                  <c:v>0.25045672519446838</c:v>
                </c:pt>
                <c:pt idx="733">
                  <c:v>0.24984090574999152</c:v>
                </c:pt>
                <c:pt idx="734">
                  <c:v>0.25090312797216541</c:v>
                </c:pt>
                <c:pt idx="735">
                  <c:v>0.25180978574991336</c:v>
                </c:pt>
                <c:pt idx="736">
                  <c:v>0.25183627574982426</c:v>
                </c:pt>
                <c:pt idx="737">
                  <c:v>0.25077456574997875</c:v>
                </c:pt>
                <c:pt idx="738">
                  <c:v>0.25073369575001425</c:v>
                </c:pt>
                <c:pt idx="739">
                  <c:v>0.25141889276297086</c:v>
                </c:pt>
                <c:pt idx="740">
                  <c:v>0.25108052797219232</c:v>
                </c:pt>
                <c:pt idx="741">
                  <c:v>0.25235765574998936</c:v>
                </c:pt>
                <c:pt idx="742">
                  <c:v>0.25148324574985326</c:v>
                </c:pt>
                <c:pt idx="743">
                  <c:v>0.25178866574989978</c:v>
                </c:pt>
                <c:pt idx="744">
                  <c:v>0.25150046575004176</c:v>
                </c:pt>
                <c:pt idx="745">
                  <c:v>0.25140226130548687</c:v>
                </c:pt>
                <c:pt idx="746">
                  <c:v>0.25141694575002332</c:v>
                </c:pt>
                <c:pt idx="747">
                  <c:v>0.25177864574993691</c:v>
                </c:pt>
                <c:pt idx="748">
                  <c:v>0.25190210575007682</c:v>
                </c:pt>
                <c:pt idx="749">
                  <c:v>0.25233618574995426</c:v>
                </c:pt>
                <c:pt idx="750">
                  <c:v>0.25275367498066731</c:v>
                </c:pt>
                <c:pt idx="751">
                  <c:v>0.25272707596273847</c:v>
                </c:pt>
                <c:pt idx="752">
                  <c:v>0.25284251574984823</c:v>
                </c:pt>
                <c:pt idx="753">
                  <c:v>0.25372638575005663</c:v>
                </c:pt>
                <c:pt idx="754">
                  <c:v>0.25410119575002454</c:v>
                </c:pt>
                <c:pt idx="755">
                  <c:v>0.25394511306700451</c:v>
                </c:pt>
                <c:pt idx="756">
                  <c:v>0.25493974574982331</c:v>
                </c:pt>
                <c:pt idx="757">
                  <c:v>0.25472535472958663</c:v>
                </c:pt>
                <c:pt idx="758">
                  <c:v>0.2559177807499684</c:v>
                </c:pt>
                <c:pt idx="759">
                  <c:v>0.25469180574995681</c:v>
                </c:pt>
                <c:pt idx="760">
                  <c:v>0.25573937574993977</c:v>
                </c:pt>
                <c:pt idx="761">
                  <c:v>0.25554149758667677</c:v>
                </c:pt>
                <c:pt idx="762">
                  <c:v>0.25521808575001631</c:v>
                </c:pt>
                <c:pt idx="763">
                  <c:v>0.25612654574996485</c:v>
                </c:pt>
                <c:pt idx="764">
                  <c:v>0.25590152575000502</c:v>
                </c:pt>
                <c:pt idx="765">
                  <c:v>0.25648619986763838</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0.25684946715345847</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0.25732340574997226</c:v>
                </c:pt>
                <c:pt idx="784">
                  <c:v>0.25340799398529196</c:v>
                </c:pt>
                <c:pt idx="785">
                  <c:v>0.25356632575002891</c:v>
                </c:pt>
                <c:pt idx="786">
                  <c:v>0.25375393871698254</c:v>
                </c:pt>
                <c:pt idx="787">
                  <c:v>0.25373056574994768</c:v>
                </c:pt>
                <c:pt idx="788">
                  <c:v>0.25244944574995998</c:v>
                </c:pt>
                <c:pt idx="789">
                  <c:v>0.25273412574989607</c:v>
                </c:pt>
                <c:pt idx="790">
                  <c:v>0.25190824617550334</c:v>
                </c:pt>
                <c:pt idx="791">
                  <c:v>0.25194660574996464</c:v>
                </c:pt>
                <c:pt idx="792">
                  <c:v>0.25075109574996191</c:v>
                </c:pt>
                <c:pt idx="793">
                  <c:v>0.25024204574984332</c:v>
                </c:pt>
                <c:pt idx="794">
                  <c:v>0.24926011574991946</c:v>
                </c:pt>
                <c:pt idx="795">
                  <c:v>0.25033937575007331</c:v>
                </c:pt>
                <c:pt idx="796">
                  <c:v>0.24994860983150632</c:v>
                </c:pt>
                <c:pt idx="797">
                  <c:v>0.24987642574988911</c:v>
                </c:pt>
                <c:pt idx="798">
                  <c:v>0.24934100574984094</c:v>
                </c:pt>
                <c:pt idx="799">
                  <c:v>0.24899059540516108</c:v>
                </c:pt>
                <c:pt idx="800">
                  <c:v>0.24841545120452249</c:v>
                </c:pt>
                <c:pt idx="801">
                  <c:v>0.24812995226166379</c:v>
                </c:pt>
                <c:pt idx="802">
                  <c:v>0.24701469574993973</c:v>
                </c:pt>
                <c:pt idx="803">
                  <c:v>0.24744925574991358</c:v>
                </c:pt>
                <c:pt idx="804">
                  <c:v>0.24694853574993691</c:v>
                </c:pt>
                <c:pt idx="805">
                  <c:v>0.24635542955947207</c:v>
                </c:pt>
                <c:pt idx="806">
                  <c:v>0.24679169575004795</c:v>
                </c:pt>
                <c:pt idx="807">
                  <c:v>0.24652798574993556</c:v>
                </c:pt>
                <c:pt idx="808">
                  <c:v>0.24695090574999787</c:v>
                </c:pt>
                <c:pt idx="809">
                  <c:v>0.24695936728844026</c:v>
                </c:pt>
                <c:pt idx="810">
                  <c:v>0.24686702946127087</c:v>
                </c:pt>
                <c:pt idx="811">
                  <c:v>0.2461908657499379</c:v>
                </c:pt>
                <c:pt idx="812">
                  <c:v>0.24598135575001853</c:v>
                </c:pt>
                <c:pt idx="813">
                  <c:v>0.2464229957500523</c:v>
                </c:pt>
                <c:pt idx="814">
                  <c:v>0.24601966863659191</c:v>
                </c:pt>
                <c:pt idx="815">
                  <c:v>0.24640850574994044</c:v>
                </c:pt>
                <c:pt idx="816">
                  <c:v>0.24600696574994174</c:v>
                </c:pt>
                <c:pt idx="817">
                  <c:v>0.24540842187896353</c:v>
                </c:pt>
                <c:pt idx="818">
                  <c:v>0.24634023908332414</c:v>
                </c:pt>
                <c:pt idx="819">
                  <c:v>0.24529117456718583</c:v>
                </c:pt>
                <c:pt idx="820">
                  <c:v>0.24505911575002434</c:v>
                </c:pt>
                <c:pt idx="821">
                  <c:v>0.24489536574994036</c:v>
                </c:pt>
                <c:pt idx="822">
                  <c:v>0.24550413574991145</c:v>
                </c:pt>
                <c:pt idx="823">
                  <c:v>0.24595835402584523</c:v>
                </c:pt>
                <c:pt idx="824">
                  <c:v>0.24605969574993491</c:v>
                </c:pt>
                <c:pt idx="825">
                  <c:v>0.24591630575004364</c:v>
                </c:pt>
                <c:pt idx="826">
                  <c:v>0.24541662003571221</c:v>
                </c:pt>
                <c:pt idx="827">
                  <c:v>0.24415270574996839</c:v>
                </c:pt>
                <c:pt idx="828">
                  <c:v>0.24541729211360097</c:v>
                </c:pt>
                <c:pt idx="829">
                  <c:v>0.24548294574999852</c:v>
                </c:pt>
                <c:pt idx="830">
                  <c:v>0.24599611575004607</c:v>
                </c:pt>
                <c:pt idx="831">
                  <c:v>0.24572619463890541</c:v>
                </c:pt>
                <c:pt idx="832">
                  <c:v>0.24675867417104771</c:v>
                </c:pt>
                <c:pt idx="833">
                  <c:v>0.24639348574999112</c:v>
                </c:pt>
                <c:pt idx="834">
                  <c:v>0.24662816574992524</c:v>
                </c:pt>
                <c:pt idx="835">
                  <c:v>0.24545243908313838</c:v>
                </c:pt>
                <c:pt idx="836">
                  <c:v>0.24655856289281541</c:v>
                </c:pt>
                <c:pt idx="837">
                  <c:v>0.24724905007988718</c:v>
                </c:pt>
                <c:pt idx="838">
                  <c:v>0.24715875574995039</c:v>
                </c:pt>
                <c:pt idx="839">
                  <c:v>0.24753719440977329</c:v>
                </c:pt>
                <c:pt idx="840">
                  <c:v>0.24828662575011151</c:v>
                </c:pt>
                <c:pt idx="841">
                  <c:v>0.24836250574996654</c:v>
                </c:pt>
                <c:pt idx="842">
                  <c:v>0.24870587574997671</c:v>
                </c:pt>
                <c:pt idx="843">
                  <c:v>0.24895118410033529</c:v>
                </c:pt>
                <c:pt idx="844">
                  <c:v>0.24726090574996837</c:v>
                </c:pt>
                <c:pt idx="845">
                  <c:v>0.24935993800806971</c:v>
                </c:pt>
                <c:pt idx="846">
                  <c:v>0.24907544574993798</c:v>
                </c:pt>
                <c:pt idx="847">
                  <c:v>0.24831105575007956</c:v>
                </c:pt>
                <c:pt idx="848">
                  <c:v>0.24925748306948525</c:v>
                </c:pt>
                <c:pt idx="849">
                  <c:v>0.24866271574992993</c:v>
                </c:pt>
                <c:pt idx="850">
                  <c:v>0.24871504574994699</c:v>
                </c:pt>
                <c:pt idx="851">
                  <c:v>0.24831005869120329</c:v>
                </c:pt>
                <c:pt idx="852">
                  <c:v>0.24710073908326541</c:v>
                </c:pt>
                <c:pt idx="853">
                  <c:v>0.2446959645735092</c:v>
                </c:pt>
                <c:pt idx="854">
                  <c:v>0.2464083057500378</c:v>
                </c:pt>
                <c:pt idx="855">
                  <c:v>0.24573113574990682</c:v>
                </c:pt>
                <c:pt idx="856">
                  <c:v>0.24546290574984672</c:v>
                </c:pt>
                <c:pt idx="857">
                  <c:v>0.24503596575000591</c:v>
                </c:pt>
                <c:pt idx="858">
                  <c:v>0.24532824574997394</c:v>
                </c:pt>
                <c:pt idx="859">
                  <c:v>0.24503075968260646</c:v>
                </c:pt>
                <c:pt idx="860">
                  <c:v>0.24474794656639229</c:v>
                </c:pt>
                <c:pt idx="861">
                  <c:v>0.24472231115539989</c:v>
                </c:pt>
                <c:pt idx="862">
                  <c:v>0.24451657241664293</c:v>
                </c:pt>
                <c:pt idx="863">
                  <c:v>0.24471164575004442</c:v>
                </c:pt>
                <c:pt idx="864">
                  <c:v>0.24533745120446349</c:v>
                </c:pt>
                <c:pt idx="865">
                  <c:v>0.24533129574997778</c:v>
                </c:pt>
                <c:pt idx="866">
                  <c:v>0.24408961575002774</c:v>
                </c:pt>
                <c:pt idx="867">
                  <c:v>0.24500097717854885</c:v>
                </c:pt>
                <c:pt idx="868">
                  <c:v>0.24355512574994975</c:v>
                </c:pt>
                <c:pt idx="869">
                  <c:v>0.24390077575003491</c:v>
                </c:pt>
                <c:pt idx="870">
                  <c:v>0.2444477478552475</c:v>
                </c:pt>
                <c:pt idx="871">
                  <c:v>0.24483363302270791</c:v>
                </c:pt>
                <c:pt idx="872">
                  <c:v>0.2440674229914212</c:v>
                </c:pt>
                <c:pt idx="873">
                  <c:v>0.24465184574995638</c:v>
                </c:pt>
                <c:pt idx="874">
                  <c:v>0.24556891574992806</c:v>
                </c:pt>
                <c:pt idx="875">
                  <c:v>0.24549316156391424</c:v>
                </c:pt>
                <c:pt idx="876">
                  <c:v>0.24667030575007234</c:v>
                </c:pt>
                <c:pt idx="877">
                  <c:v>0.24728169574997594</c:v>
                </c:pt>
                <c:pt idx="878">
                  <c:v>0.24955879350507382</c:v>
                </c:pt>
                <c:pt idx="879">
                  <c:v>0.2501015954051411</c:v>
                </c:pt>
                <c:pt idx="880">
                  <c:v>0.24893090574997262</c:v>
                </c:pt>
                <c:pt idx="881">
                  <c:v>0.25085307241664628</c:v>
                </c:pt>
                <c:pt idx="882">
                  <c:v>0.25225918574987832</c:v>
                </c:pt>
                <c:pt idx="883">
                  <c:v>0.25256291751477988</c:v>
                </c:pt>
                <c:pt idx="884">
                  <c:v>0.25350819575002981</c:v>
                </c:pt>
                <c:pt idx="885">
                  <c:v>0.25392680574985693</c:v>
                </c:pt>
                <c:pt idx="886">
                  <c:v>0.2551675657500283</c:v>
                </c:pt>
                <c:pt idx="887">
                  <c:v>0.25597590574997803</c:v>
                </c:pt>
                <c:pt idx="888">
                  <c:v>0.25625085169595252</c:v>
                </c:pt>
                <c:pt idx="889">
                  <c:v>0.25590428453777747</c:v>
                </c:pt>
                <c:pt idx="890">
                  <c:v>0.25632949574999536</c:v>
                </c:pt>
                <c:pt idx="891">
                  <c:v>0.25611917379124832</c:v>
                </c:pt>
                <c:pt idx="892">
                  <c:v>0.2568395457499833</c:v>
                </c:pt>
                <c:pt idx="893">
                  <c:v>0.25633229574985772</c:v>
                </c:pt>
                <c:pt idx="894">
                  <c:v>0.2563764961115283</c:v>
                </c:pt>
                <c:pt idx="895">
                  <c:v>0.25668130574992182</c:v>
                </c:pt>
                <c:pt idx="896">
                  <c:v>0.2569073343213546</c:v>
                </c:pt>
                <c:pt idx="897">
                  <c:v>0.25678492636845407</c:v>
                </c:pt>
                <c:pt idx="898">
                  <c:v>0.25718548908324163</c:v>
                </c:pt>
                <c:pt idx="899">
                  <c:v>0.25681243100258688</c:v>
                </c:pt>
                <c:pt idx="900">
                  <c:v>0.25701384574996688</c:v>
                </c:pt>
                <c:pt idx="901">
                  <c:v>0.25717055523450938</c:v>
                </c:pt>
                <c:pt idx="902">
                  <c:v>0.25738645575000912</c:v>
                </c:pt>
                <c:pt idx="903">
                  <c:v>0.25675343575005627</c:v>
                </c:pt>
                <c:pt idx="904">
                  <c:v>0.25647823908330736</c:v>
                </c:pt>
                <c:pt idx="905">
                  <c:v>0.25744966437065436</c:v>
                </c:pt>
                <c:pt idx="906">
                  <c:v>0.25690640575000184</c:v>
                </c:pt>
                <c:pt idx="907">
                  <c:v>0.25691022574993388</c:v>
                </c:pt>
                <c:pt idx="908">
                  <c:v>0.25680125268874576</c:v>
                </c:pt>
                <c:pt idx="909">
                  <c:v>0.25675234574994482</c:v>
                </c:pt>
                <c:pt idx="910">
                  <c:v>0.25807670575001435</c:v>
                </c:pt>
                <c:pt idx="911">
                  <c:v>0.25845202575004611</c:v>
                </c:pt>
                <c:pt idx="912">
                  <c:v>0.25785796760574492</c:v>
                </c:pt>
                <c:pt idx="913">
                  <c:v>0.25759392024278327</c:v>
                </c:pt>
                <c:pt idx="914">
                  <c:v>0.25929590574996558</c:v>
                </c:pt>
                <c:pt idx="915">
                  <c:v>0.25745417575009832</c:v>
                </c:pt>
                <c:pt idx="916">
                  <c:v>0.25838940574991004</c:v>
                </c:pt>
                <c:pt idx="917">
                  <c:v>0.25829282574991907</c:v>
                </c:pt>
                <c:pt idx="918">
                  <c:v>0.25787685574989955</c:v>
                </c:pt>
                <c:pt idx="919">
                  <c:v>0.25830986451285354</c:v>
                </c:pt>
                <c:pt idx="920">
                  <c:v>0.25856996574989977</c:v>
                </c:pt>
                <c:pt idx="921">
                  <c:v>0.25858945574998432</c:v>
                </c:pt>
                <c:pt idx="922">
                  <c:v>0.2575964307499703</c:v>
                </c:pt>
                <c:pt idx="923">
                  <c:v>0.25815105468598137</c:v>
                </c:pt>
                <c:pt idx="924">
                  <c:v>0.25800611574989357</c:v>
                </c:pt>
                <c:pt idx="925">
                  <c:v>0.25763331812115053</c:v>
                </c:pt>
                <c:pt idx="926">
                  <c:v>0.25770036574999738</c:v>
                </c:pt>
                <c:pt idx="927">
                  <c:v>0.25819001574987532</c:v>
                </c:pt>
                <c:pt idx="928">
                  <c:v>0.2576516958732783</c:v>
                </c:pt>
                <c:pt idx="929">
                  <c:v>0.25765773574993034</c:v>
                </c:pt>
                <c:pt idx="930">
                  <c:v>0.25850477367458813</c:v>
                </c:pt>
                <c:pt idx="931">
                  <c:v>0.25884590574996513</c:v>
                </c:pt>
                <c:pt idx="932">
                  <c:v>0.25728100149467537</c:v>
                </c:pt>
                <c:pt idx="933">
                  <c:v>0.25769379986756746</c:v>
                </c:pt>
                <c:pt idx="934">
                  <c:v>0.25770594575007522</c:v>
                </c:pt>
                <c:pt idx="935">
                  <c:v>0.25747336574981777</c:v>
                </c:pt>
                <c:pt idx="936">
                  <c:v>0.25579384389428128</c:v>
                </c:pt>
                <c:pt idx="937">
                  <c:v>0.25678821574996435</c:v>
                </c:pt>
                <c:pt idx="938">
                  <c:v>0.25631277033325339</c:v>
                </c:pt>
                <c:pt idx="939">
                  <c:v>0.25588175019443332</c:v>
                </c:pt>
                <c:pt idx="940">
                  <c:v>0.25598216890789227</c:v>
                </c:pt>
                <c:pt idx="941">
                  <c:v>0.25545734211361543</c:v>
                </c:pt>
                <c:pt idx="942">
                  <c:v>0.25561048574992673</c:v>
                </c:pt>
                <c:pt idx="943">
                  <c:v>0.2563629190832874</c:v>
                </c:pt>
                <c:pt idx="944">
                  <c:v>0.25592918575006296</c:v>
                </c:pt>
                <c:pt idx="945">
                  <c:v>0.25580057574998766</c:v>
                </c:pt>
                <c:pt idx="946">
                  <c:v>0.25551357585304446</c:v>
                </c:pt>
                <c:pt idx="947">
                  <c:v>0.25498845574996715</c:v>
                </c:pt>
                <c:pt idx="948">
                  <c:v>0.25613190574998157</c:v>
                </c:pt>
                <c:pt idx="949">
                  <c:v>0.25523186408325671</c:v>
                </c:pt>
                <c:pt idx="950">
                  <c:v>0.25452647574997012</c:v>
                </c:pt>
                <c:pt idx="951">
                  <c:v>0.25487651575008424</c:v>
                </c:pt>
                <c:pt idx="952">
                  <c:v>0.25505750574993158</c:v>
                </c:pt>
                <c:pt idx="953">
                  <c:v>0.25540317379116578</c:v>
                </c:pt>
                <c:pt idx="954">
                  <c:v>0.25501672575002488</c:v>
                </c:pt>
                <c:pt idx="955">
                  <c:v>0.25508298738260843</c:v>
                </c:pt>
                <c:pt idx="956">
                  <c:v>0.25466590574997416</c:v>
                </c:pt>
                <c:pt idx="957">
                  <c:v>0.2543673375680271</c:v>
                </c:pt>
                <c:pt idx="958">
                  <c:v>0.25539035575000935</c:v>
                </c:pt>
                <c:pt idx="959">
                  <c:v>0.25525305574997503</c:v>
                </c:pt>
                <c:pt idx="960">
                  <c:v>0.25417324595611029</c:v>
                </c:pt>
                <c:pt idx="961">
                  <c:v>0.25515788574996667</c:v>
                </c:pt>
                <c:pt idx="962">
                  <c:v>0.25359749575002866</c:v>
                </c:pt>
                <c:pt idx="963">
                  <c:v>0.25430453574993839</c:v>
                </c:pt>
                <c:pt idx="964">
                  <c:v>0.25394304368107579</c:v>
                </c:pt>
                <c:pt idx="965">
                  <c:v>0.25177740574996232</c:v>
                </c:pt>
                <c:pt idx="966">
                  <c:v>0.25353217157272928</c:v>
                </c:pt>
                <c:pt idx="967">
                  <c:v>0.25278993574993081</c:v>
                </c:pt>
                <c:pt idx="968">
                  <c:v>0.2519946257500294</c:v>
                </c:pt>
                <c:pt idx="969">
                  <c:v>0.25218469574990426</c:v>
                </c:pt>
                <c:pt idx="970">
                  <c:v>0.25227772575003371</c:v>
                </c:pt>
                <c:pt idx="971">
                  <c:v>0.25229877574997805</c:v>
                </c:pt>
                <c:pt idx="972">
                  <c:v>0.25224047276020656</c:v>
                </c:pt>
                <c:pt idx="973">
                  <c:v>0.25185272393176239</c:v>
                </c:pt>
                <c:pt idx="974">
                  <c:v>0.24935003908335321</c:v>
                </c:pt>
                <c:pt idx="975">
                  <c:v>0.24937423575005371</c:v>
                </c:pt>
                <c:pt idx="976">
                  <c:v>0.24926016575008719</c:v>
                </c:pt>
                <c:pt idx="977">
                  <c:v>0.24800363574999576</c:v>
                </c:pt>
                <c:pt idx="978">
                  <c:v>0.24748721574999902</c:v>
                </c:pt>
                <c:pt idx="979">
                  <c:v>0.24680079234779856</c:v>
                </c:pt>
                <c:pt idx="980">
                  <c:v>0.24643318574993636</c:v>
                </c:pt>
                <c:pt idx="981">
                  <c:v>0.24677807241664595</c:v>
                </c:pt>
                <c:pt idx="982">
                  <c:v>0.24526987126718341</c:v>
                </c:pt>
                <c:pt idx="983">
                  <c:v>0.24412190574993531</c:v>
                </c:pt>
                <c:pt idx="984">
                  <c:v>0.24441991574990163</c:v>
                </c:pt>
                <c:pt idx="985">
                  <c:v>0.24346112261743291</c:v>
                </c:pt>
                <c:pt idx="986">
                  <c:v>0.24381358574989087</c:v>
                </c:pt>
                <c:pt idx="987">
                  <c:v>0.24379339575003237</c:v>
                </c:pt>
                <c:pt idx="988">
                  <c:v>0.24286778453782215</c:v>
                </c:pt>
                <c:pt idx="989">
                  <c:v>0.24308718575001384</c:v>
                </c:pt>
                <c:pt idx="990">
                  <c:v>0.24291936728839436</c:v>
                </c:pt>
                <c:pt idx="991">
                  <c:v>0.24091090574997079</c:v>
                </c:pt>
                <c:pt idx="992">
                  <c:v>0.24117533432132654</c:v>
                </c:pt>
                <c:pt idx="993">
                  <c:v>0.24097636574998671</c:v>
                </c:pt>
                <c:pt idx="994">
                  <c:v>0.24039220575005521</c:v>
                </c:pt>
                <c:pt idx="995">
                  <c:v>0.24029542574997736</c:v>
                </c:pt>
                <c:pt idx="996">
                  <c:v>0.24000126574993891</c:v>
                </c:pt>
                <c:pt idx="997">
                  <c:v>0.24074334575004769</c:v>
                </c:pt>
                <c:pt idx="998">
                  <c:v>0.23991175111085294</c:v>
                </c:pt>
                <c:pt idx="999">
                  <c:v>0.23881978810295854</c:v>
                </c:pt>
                <c:pt idx="1000">
                  <c:v>0.23812095908319009</c:v>
                </c:pt>
                <c:pt idx="1001">
                  <c:v>0.23882365574999653</c:v>
                </c:pt>
                <c:pt idx="1002">
                  <c:v>0.23803112575002688</c:v>
                </c:pt>
                <c:pt idx="1003">
                  <c:v>0.23878520575003409</c:v>
                </c:pt>
                <c:pt idx="1004">
                  <c:v>0.2384288851314981</c:v>
                </c:pt>
                <c:pt idx="1005">
                  <c:v>0.23774394574998345</c:v>
                </c:pt>
                <c:pt idx="1006">
                  <c:v>0.23730966574999018</c:v>
                </c:pt>
                <c:pt idx="1007">
                  <c:v>0.23832590574997425</c:v>
                </c:pt>
                <c:pt idx="1008">
                  <c:v>0.23666490575000421</c:v>
                </c:pt>
                <c:pt idx="1009">
                  <c:v>0.23687119574998405</c:v>
                </c:pt>
                <c:pt idx="1010">
                  <c:v>0.23563886451289329</c:v>
                </c:pt>
                <c:pt idx="1011">
                  <c:v>0.23646965574995704</c:v>
                </c:pt>
                <c:pt idx="1012">
                  <c:v>0.23619696574994009</c:v>
                </c:pt>
                <c:pt idx="1013">
                  <c:v>0.2360096257500004</c:v>
                </c:pt>
                <c:pt idx="1014">
                  <c:v>0.23604311574997894</c:v>
                </c:pt>
                <c:pt idx="1015">
                  <c:v>0.2354137182499727</c:v>
                </c:pt>
                <c:pt idx="1016">
                  <c:v>0.23523397982401661</c:v>
                </c:pt>
                <c:pt idx="1017">
                  <c:v>0.23505714965239152</c:v>
                </c:pt>
                <c:pt idx="1018">
                  <c:v>0.23606453574998909</c:v>
                </c:pt>
                <c:pt idx="1019">
                  <c:v>0.23591053574990911</c:v>
                </c:pt>
                <c:pt idx="1020">
                  <c:v>0.23667328574997271</c:v>
                </c:pt>
                <c:pt idx="1021">
                  <c:v>0.23641511574996368</c:v>
                </c:pt>
                <c:pt idx="1022">
                  <c:v>0.23671041824997024</c:v>
                </c:pt>
                <c:pt idx="1023">
                  <c:v>0.23730430574995864</c:v>
                </c:pt>
                <c:pt idx="1024">
                  <c:v>0.23784282966302328</c:v>
                </c:pt>
                <c:pt idx="1025">
                  <c:v>0.23644197241677054</c:v>
                </c:pt>
                <c:pt idx="1026">
                  <c:v>0.23736820574990264</c:v>
                </c:pt>
                <c:pt idx="1027">
                  <c:v>0.23702042574991822</c:v>
                </c:pt>
                <c:pt idx="1028">
                  <c:v>0.23601903365697327</c:v>
                </c:pt>
                <c:pt idx="1029">
                  <c:v>0.23673932574990891</c:v>
                </c:pt>
                <c:pt idx="1030">
                  <c:v>0.2359235757499932</c:v>
                </c:pt>
                <c:pt idx="1031">
                  <c:v>0.2356035357499735</c:v>
                </c:pt>
                <c:pt idx="1032">
                  <c:v>0.23609608607780813</c:v>
                </c:pt>
                <c:pt idx="1033">
                  <c:v>0.23713534878797332</c:v>
                </c:pt>
                <c:pt idx="1034">
                  <c:v>0.23667080574998067</c:v>
                </c:pt>
                <c:pt idx="1035">
                  <c:v>0.23616866574987228</c:v>
                </c:pt>
                <c:pt idx="1036">
                  <c:v>0.23711130574999137</c:v>
                </c:pt>
                <c:pt idx="1037">
                  <c:v>0.23663538574993501</c:v>
                </c:pt>
                <c:pt idx="1038">
                  <c:v>0.23583281296654937</c:v>
                </c:pt>
                <c:pt idx="1039">
                  <c:v>0.23608365574986578</c:v>
                </c:pt>
                <c:pt idx="1040">
                  <c:v>0.23684495838148242</c:v>
                </c:pt>
                <c:pt idx="1041">
                  <c:v>0.23710726938632851</c:v>
                </c:pt>
                <c:pt idx="1042">
                  <c:v>0.23672375574992091</c:v>
                </c:pt>
                <c:pt idx="1043">
                  <c:v>0.23643012575008981</c:v>
                </c:pt>
                <c:pt idx="1044">
                  <c:v>0.23762758575000476</c:v>
                </c:pt>
                <c:pt idx="1045">
                  <c:v>0.23732571824987739</c:v>
                </c:pt>
                <c:pt idx="1046">
                  <c:v>0.23644979575006209</c:v>
                </c:pt>
                <c:pt idx="1047">
                  <c:v>0.23720704574999751</c:v>
                </c:pt>
                <c:pt idx="1048">
                  <c:v>0.23665187574989938</c:v>
                </c:pt>
                <c:pt idx="1049">
                  <c:v>0.2363355279722299</c:v>
                </c:pt>
                <c:pt idx="1050">
                  <c:v>0.2385709057499952</c:v>
                </c:pt>
                <c:pt idx="1051">
                  <c:v>0.23785945996689881</c:v>
                </c:pt>
                <c:pt idx="1052">
                  <c:v>0.23724580574992188</c:v>
                </c:pt>
                <c:pt idx="1053">
                  <c:v>0.23809420574994541</c:v>
                </c:pt>
                <c:pt idx="1054">
                  <c:v>0.23745336575004236</c:v>
                </c:pt>
                <c:pt idx="1055">
                  <c:v>0.2376471157499653</c:v>
                </c:pt>
                <c:pt idx="1056">
                  <c:v>0.23835669644768134</c:v>
                </c:pt>
                <c:pt idx="1057">
                  <c:v>0.23786952575009934</c:v>
                </c:pt>
                <c:pt idx="1058">
                  <c:v>0.23816061574983388</c:v>
                </c:pt>
                <c:pt idx="1059">
                  <c:v>0.23825490574996891</c:v>
                </c:pt>
                <c:pt idx="1060">
                  <c:v>0.2382723195430004</c:v>
                </c:pt>
                <c:pt idx="1061">
                  <c:v>0.23827543574996946</c:v>
                </c:pt>
                <c:pt idx="1062">
                  <c:v>0.23730195226163175</c:v>
                </c:pt>
                <c:pt idx="1063">
                  <c:v>0.23716814574996209</c:v>
                </c:pt>
                <c:pt idx="1064">
                  <c:v>0.23721558574992252</c:v>
                </c:pt>
                <c:pt idx="1065">
                  <c:v>0.23694680574989513</c:v>
                </c:pt>
                <c:pt idx="1066">
                  <c:v>0.23645161575002771</c:v>
                </c:pt>
                <c:pt idx="1067">
                  <c:v>0.23704447417100058</c:v>
                </c:pt>
                <c:pt idx="1068">
                  <c:v>0.23618664259210237</c:v>
                </c:pt>
                <c:pt idx="1069">
                  <c:v>0.2358555957500244</c:v>
                </c:pt>
                <c:pt idx="1070">
                  <c:v>0.23658837574993191</c:v>
                </c:pt>
                <c:pt idx="1071">
                  <c:v>0.23593094575001336</c:v>
                </c:pt>
                <c:pt idx="1072">
                  <c:v>0.23601885472965023</c:v>
                </c:pt>
                <c:pt idx="1073">
                  <c:v>0.23615961163237389</c:v>
                </c:pt>
                <c:pt idx="1074">
                  <c:v>0.23632083574995022</c:v>
                </c:pt>
                <c:pt idx="1075">
                  <c:v>0.23636112575007928</c:v>
                </c:pt>
                <c:pt idx="1076">
                  <c:v>0.23539404860710544</c:v>
                </c:pt>
                <c:pt idx="1077">
                  <c:v>0.2363998457499577</c:v>
                </c:pt>
                <c:pt idx="1078">
                  <c:v>0.23706636575006734</c:v>
                </c:pt>
                <c:pt idx="1079">
                  <c:v>0.23654010574986745</c:v>
                </c:pt>
                <c:pt idx="1080">
                  <c:v>0.23714010574995825</c:v>
                </c:pt>
                <c:pt idx="1081">
                  <c:v>0.23740368574993928</c:v>
                </c:pt>
                <c:pt idx="1082">
                  <c:v>0.23632673574998364</c:v>
                </c:pt>
                <c:pt idx="1083">
                  <c:v>0.23616234574993217</c:v>
                </c:pt>
                <c:pt idx="1084">
                  <c:v>0.23687787066215538</c:v>
                </c:pt>
                <c:pt idx="1085">
                  <c:v>0.23647708075002102</c:v>
                </c:pt>
                <c:pt idx="1086">
                  <c:v>0.23632769575004886</c:v>
                </c:pt>
                <c:pt idx="1087">
                  <c:v>0.23599302575006237</c:v>
                </c:pt>
                <c:pt idx="1088">
                  <c:v>0.23546596574990991</c:v>
                </c:pt>
                <c:pt idx="1089">
                  <c:v>0.2359916676547158</c:v>
                </c:pt>
                <c:pt idx="1090">
                  <c:v>0.23556016574988803</c:v>
                </c:pt>
                <c:pt idx="1091">
                  <c:v>0.23544142574988333</c:v>
                </c:pt>
                <c:pt idx="1092">
                  <c:v>0.23502440574995376</c:v>
                </c:pt>
                <c:pt idx="1093">
                  <c:v>0.23554040574997281</c:v>
                </c:pt>
                <c:pt idx="1094">
                  <c:v>0.2353524798240017</c:v>
                </c:pt>
                <c:pt idx="1095">
                  <c:v>0.23470464600974592</c:v>
                </c:pt>
                <c:pt idx="1096">
                  <c:v>0.23610212574983788</c:v>
                </c:pt>
                <c:pt idx="1097">
                  <c:v>0.23612868575000334</c:v>
                </c:pt>
                <c:pt idx="1098">
                  <c:v>0.23567944574996619</c:v>
                </c:pt>
                <c:pt idx="1099">
                  <c:v>0.23568584574999821</c:v>
                </c:pt>
                <c:pt idx="1100">
                  <c:v>0.23653795280878853</c:v>
                </c:pt>
                <c:pt idx="1101">
                  <c:v>0.23647458574997421</c:v>
                </c:pt>
                <c:pt idx="1102">
                  <c:v>0.23606290574997504</c:v>
                </c:pt>
                <c:pt idx="1103">
                  <c:v>0.23640249574995684</c:v>
                </c:pt>
                <c:pt idx="1104">
                  <c:v>0.23534960575003094</c:v>
                </c:pt>
                <c:pt idx="1105">
                  <c:v>0.23485285575009129</c:v>
                </c:pt>
                <c:pt idx="1106">
                  <c:v>0.23440295394266294</c:v>
                </c:pt>
                <c:pt idx="1107">
                  <c:v>0.23373792575002045</c:v>
                </c:pt>
                <c:pt idx="1108">
                  <c:v>0.23320136575000577</c:v>
                </c:pt>
                <c:pt idx="1109">
                  <c:v>0.23282470574983447</c:v>
                </c:pt>
                <c:pt idx="1110">
                  <c:v>0.23240778294304221</c:v>
                </c:pt>
                <c:pt idx="1111">
                  <c:v>0.23199090574996736</c:v>
                </c:pt>
                <c:pt idx="1112">
                  <c:v>0.23147690574997171</c:v>
                </c:pt>
                <c:pt idx="1113">
                  <c:v>0.22885899575000224</c:v>
                </c:pt>
                <c:pt idx="1114">
                  <c:v>0.22889109575000091</c:v>
                </c:pt>
                <c:pt idx="1115">
                  <c:v>0.22840826574996259</c:v>
                </c:pt>
                <c:pt idx="1116">
                  <c:v>0.22715844656640652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0.21885965575003768</c:v>
                </c:pt>
                <c:pt idx="1127">
                  <c:v>0.21827459647173003</c:v>
                </c:pt>
                <c:pt idx="1128">
                  <c:v>0.21801438574989657</c:v>
                </c:pt>
                <c:pt idx="1129">
                  <c:v>0.21612873908334509</c:v>
                </c:pt>
                <c:pt idx="1130">
                  <c:v>0.21566565574991614</c:v>
                </c:pt>
                <c:pt idx="1131">
                  <c:v>0.2163563757500527</c:v>
                </c:pt>
                <c:pt idx="1132">
                  <c:v>0.21479232574999707</c:v>
                </c:pt>
                <c:pt idx="1133">
                  <c:v>0.21400543700004018</c:v>
                </c:pt>
                <c:pt idx="1134">
                  <c:v>0.21445459574999881</c:v>
                </c:pt>
                <c:pt idx="1135">
                  <c:v>0.21407737574993746</c:v>
                </c:pt>
                <c:pt idx="1136">
                  <c:v>0.21431211575004741</c:v>
                </c:pt>
                <c:pt idx="1137">
                  <c:v>0.21390762575001079</c:v>
                </c:pt>
                <c:pt idx="1138">
                  <c:v>0.21507937633820973</c:v>
                </c:pt>
                <c:pt idx="1139">
                  <c:v>0.21407625458714141</c:v>
                </c:pt>
                <c:pt idx="1140">
                  <c:v>0.21450625574993884</c:v>
                </c:pt>
                <c:pt idx="1141">
                  <c:v>0.21516874574994921</c:v>
                </c:pt>
                <c:pt idx="1142">
                  <c:v>0.21472582574992324</c:v>
                </c:pt>
                <c:pt idx="1143">
                  <c:v>0.21424427045580807</c:v>
                </c:pt>
                <c:pt idx="1144">
                  <c:v>0.21383558575014674</c:v>
                </c:pt>
                <c:pt idx="1145">
                  <c:v>0.21413267574996553</c:v>
                </c:pt>
                <c:pt idx="1146">
                  <c:v>0.21330651550606225</c:v>
                </c:pt>
                <c:pt idx="1147">
                  <c:v>0.21317117241665068</c:v>
                </c:pt>
                <c:pt idx="1148">
                  <c:v>0.21229828574992426</c:v>
                </c:pt>
                <c:pt idx="1149">
                  <c:v>0.21203023564670806</c:v>
                </c:pt>
                <c:pt idx="1150">
                  <c:v>0.21126982574996594</c:v>
                </c:pt>
                <c:pt idx="1151">
                  <c:v>0.21086923574996799</c:v>
                </c:pt>
                <c:pt idx="1152">
                  <c:v>0.21033604575005441</c:v>
                </c:pt>
                <c:pt idx="1153">
                  <c:v>0.20875915574994525</c:v>
                </c:pt>
                <c:pt idx="1154">
                  <c:v>0.2085053343214302</c:v>
                </c:pt>
                <c:pt idx="1155">
                  <c:v>0.20786141794512522</c:v>
                </c:pt>
                <c:pt idx="1156">
                  <c:v>0.20875383574988859</c:v>
                </c:pt>
                <c:pt idx="1157">
                  <c:v>0.20975841575008775</c:v>
                </c:pt>
                <c:pt idx="1158">
                  <c:v>0.21050613574993829</c:v>
                </c:pt>
                <c:pt idx="1159">
                  <c:v>0.21098236408330728</c:v>
                </c:pt>
                <c:pt idx="1160">
                  <c:v>0.21227008574999243</c:v>
                </c:pt>
                <c:pt idx="1161">
                  <c:v>0.21326406574989695</c:v>
                </c:pt>
                <c:pt idx="1162">
                  <c:v>0.21332756879344572</c:v>
                </c:pt>
                <c:pt idx="1163">
                  <c:v>0.21370706364480441</c:v>
                </c:pt>
                <c:pt idx="1164">
                  <c:v>0.2144201257498822</c:v>
                </c:pt>
                <c:pt idx="1165">
                  <c:v>0.21344511574993447</c:v>
                </c:pt>
                <c:pt idx="1166">
                  <c:v>0.21490172575001054</c:v>
                </c:pt>
                <c:pt idx="1167">
                  <c:v>0.21580454860709625</c:v>
                </c:pt>
                <c:pt idx="1168">
                  <c:v>0.21457409131701871</c:v>
                </c:pt>
                <c:pt idx="1169">
                  <c:v>0.21474265574983084</c:v>
                </c:pt>
                <c:pt idx="1170">
                  <c:v>0.21432693749591197</c:v>
                </c:pt>
                <c:pt idx="1171">
                  <c:v>0.2162809057499688</c:v>
                </c:pt>
                <c:pt idx="1172">
                  <c:v>0.21471833574997881</c:v>
                </c:pt>
                <c:pt idx="1173">
                  <c:v>0.2142788849166522</c:v>
                </c:pt>
                <c:pt idx="1174">
                  <c:v>0.21403600575001749</c:v>
                </c:pt>
                <c:pt idx="1175">
                  <c:v>0.21453926574997711</c:v>
                </c:pt>
                <c:pt idx="1176">
                  <c:v>0.21452562574989997</c:v>
                </c:pt>
                <c:pt idx="1177">
                  <c:v>0.2146625346159397</c:v>
                </c:pt>
                <c:pt idx="1178">
                  <c:v>0.21508386574997473</c:v>
                </c:pt>
                <c:pt idx="1179">
                  <c:v>0.21518123105109088</c:v>
                </c:pt>
                <c:pt idx="1180">
                  <c:v>0.21540141136800645</c:v>
                </c:pt>
                <c:pt idx="1181">
                  <c:v>0.21458878574992496</c:v>
                </c:pt>
                <c:pt idx="1182">
                  <c:v>0.21488761408328116</c:v>
                </c:pt>
                <c:pt idx="1183">
                  <c:v>0.21483083574995021</c:v>
                </c:pt>
                <c:pt idx="1184">
                  <c:v>0.21479730575001127</c:v>
                </c:pt>
                <c:pt idx="1185">
                  <c:v>0.21504296574991599</c:v>
                </c:pt>
                <c:pt idx="1186">
                  <c:v>0.21602587977592691</c:v>
                </c:pt>
                <c:pt idx="1187">
                  <c:v>0.21523276781896089</c:v>
                </c:pt>
                <c:pt idx="1188">
                  <c:v>0.21598583908328825</c:v>
                </c:pt>
                <c:pt idx="1189">
                  <c:v>0.21576874574992674</c:v>
                </c:pt>
                <c:pt idx="1190">
                  <c:v>0.21463166575001935</c:v>
                </c:pt>
                <c:pt idx="1191">
                  <c:v>0.21523714104402844</c:v>
                </c:pt>
                <c:pt idx="1192">
                  <c:v>0.2155126057499645</c:v>
                </c:pt>
                <c:pt idx="1193">
                  <c:v>0.21548000575002413</c:v>
                </c:pt>
                <c:pt idx="1194">
                  <c:v>0.21502710575002504</c:v>
                </c:pt>
                <c:pt idx="1195">
                  <c:v>0.21469533612982197</c:v>
                </c:pt>
                <c:pt idx="1196">
                  <c:v>0.21508808100773563</c:v>
                </c:pt>
                <c:pt idx="1197">
                  <c:v>0.21514095574995906</c:v>
                </c:pt>
                <c:pt idx="1198">
                  <c:v>0.21548481484089194</c:v>
                </c:pt>
                <c:pt idx="1199">
                  <c:v>0.21468156574998432</c:v>
                </c:pt>
                <c:pt idx="1200">
                  <c:v>0.2147000757498887</c:v>
                </c:pt>
                <c:pt idx="1201">
                  <c:v>0.21596516457350406</c:v>
                </c:pt>
                <c:pt idx="1202">
                  <c:v>0.21552910575000794</c:v>
                </c:pt>
                <c:pt idx="1203">
                  <c:v>0.21525122575012307</c:v>
                </c:pt>
                <c:pt idx="1204">
                  <c:v>0.21510269575006191</c:v>
                </c:pt>
                <c:pt idx="1205">
                  <c:v>0.21489786097376395</c:v>
                </c:pt>
                <c:pt idx="1206">
                  <c:v>0.21507484389432846</c:v>
                </c:pt>
                <c:pt idx="1207">
                  <c:v>0.21577455574998788</c:v>
                </c:pt>
                <c:pt idx="1208">
                  <c:v>0.21497130574992718</c:v>
                </c:pt>
                <c:pt idx="1209">
                  <c:v>0.21607722866652071</c:v>
                </c:pt>
                <c:pt idx="1210">
                  <c:v>0.21683536575002929</c:v>
                </c:pt>
                <c:pt idx="1211">
                  <c:v>0.2162015757499347</c:v>
                </c:pt>
                <c:pt idx="1212">
                  <c:v>0.21618093575011699</c:v>
                </c:pt>
                <c:pt idx="1213">
                  <c:v>0.21704964899322499</c:v>
                </c:pt>
                <c:pt idx="1214">
                  <c:v>0.21671087241659867</c:v>
                </c:pt>
                <c:pt idx="1215">
                  <c:v>0.21826954211360336</c:v>
                </c:pt>
                <c:pt idx="1216">
                  <c:v>0.2202600757498914</c:v>
                </c:pt>
                <c:pt idx="1217">
                  <c:v>0.21978788574996627</c:v>
                </c:pt>
                <c:pt idx="1218">
                  <c:v>0.22063315574997938</c:v>
                </c:pt>
                <c:pt idx="1219">
                  <c:v>0.22173449949994525</c:v>
                </c:pt>
                <c:pt idx="1220">
                  <c:v>0.22127166574996687</c:v>
                </c:pt>
                <c:pt idx="1221">
                  <c:v>0.22189690575002891</c:v>
                </c:pt>
                <c:pt idx="1222">
                  <c:v>0.22184119342114189</c:v>
                </c:pt>
                <c:pt idx="1223">
                  <c:v>0.2220330586911814</c:v>
                </c:pt>
                <c:pt idx="1224">
                  <c:v>0.22251125575000691</c:v>
                </c:pt>
                <c:pt idx="1225">
                  <c:v>0.22358184574994766</c:v>
                </c:pt>
                <c:pt idx="1226">
                  <c:v>0.22366906574998777</c:v>
                </c:pt>
                <c:pt idx="1227">
                  <c:v>0.22429069956433542</c:v>
                </c:pt>
                <c:pt idx="1228">
                  <c:v>0.22452767575001067</c:v>
                </c:pt>
                <c:pt idx="1229">
                  <c:v>0.22441541574993118</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0.21918524575002632</c:v>
                </c:pt>
                <c:pt idx="1238">
                  <c:v>0.21900930574992153</c:v>
                </c:pt>
                <c:pt idx="1239">
                  <c:v>0.21915076539909251</c:v>
                </c:pt>
                <c:pt idx="1240">
                  <c:v>0.21792230897592926</c:v>
                </c:pt>
                <c:pt idx="1241">
                  <c:v>0.21817781484089949</c:v>
                </c:pt>
                <c:pt idx="1242">
                  <c:v>0.21798381574993203</c:v>
                </c:pt>
                <c:pt idx="1243">
                  <c:v>0.21736476575003394</c:v>
                </c:pt>
                <c:pt idx="1244">
                  <c:v>0.21769882574994881</c:v>
                </c:pt>
                <c:pt idx="1245">
                  <c:v>0.21680680318591791</c:v>
                </c:pt>
                <c:pt idx="1246">
                  <c:v>0.21710177417105569</c:v>
                </c:pt>
                <c:pt idx="1247">
                  <c:v>0.21691829575004856</c:v>
                </c:pt>
                <c:pt idx="1248">
                  <c:v>0.21718575838148979</c:v>
                </c:pt>
                <c:pt idx="1249">
                  <c:v>0.21630291575003471</c:v>
                </c:pt>
                <c:pt idx="1250">
                  <c:v>0.21648262574993291</c:v>
                </c:pt>
                <c:pt idx="1251">
                  <c:v>0.21676559574991941</c:v>
                </c:pt>
                <c:pt idx="1252">
                  <c:v>0.21703395574988349</c:v>
                </c:pt>
                <c:pt idx="1253">
                  <c:v>0.21676034574994696</c:v>
                </c:pt>
                <c:pt idx="1254">
                  <c:v>0.21530602033330126</c:v>
                </c:pt>
                <c:pt idx="1255">
                  <c:v>0.21791720878025025</c:v>
                </c:pt>
                <c:pt idx="1256">
                  <c:v>0.21546245336905678</c:v>
                </c:pt>
                <c:pt idx="1257">
                  <c:v>0.21704184574981883</c:v>
                </c:pt>
                <c:pt idx="1258">
                  <c:v>0.21776653575000207</c:v>
                </c:pt>
                <c:pt idx="1259">
                  <c:v>0.21834899574996344</c:v>
                </c:pt>
                <c:pt idx="1260">
                  <c:v>0.2175670557499105</c:v>
                </c:pt>
                <c:pt idx="1261">
                  <c:v>0.21841163745737949</c:v>
                </c:pt>
                <c:pt idx="1262">
                  <c:v>0.21781211574992224</c:v>
                </c:pt>
                <c:pt idx="1263">
                  <c:v>0.21746392461790287</c:v>
                </c:pt>
                <c:pt idx="1264">
                  <c:v>0.21861218574997587</c:v>
                </c:pt>
                <c:pt idx="1265">
                  <c:v>0.21890848574994981</c:v>
                </c:pt>
                <c:pt idx="1266">
                  <c:v>0.21908986574985079</c:v>
                </c:pt>
                <c:pt idx="1267">
                  <c:v>0.21933254575009206</c:v>
                </c:pt>
                <c:pt idx="1268">
                  <c:v>0.21938674950003206</c:v>
                </c:pt>
                <c:pt idx="1269">
                  <c:v>0.22010431574999245</c:v>
                </c:pt>
                <c:pt idx="1270">
                  <c:v>0.21934228574986075</c:v>
                </c:pt>
                <c:pt idx="1271">
                  <c:v>0.22039702575006004</c:v>
                </c:pt>
                <c:pt idx="1272">
                  <c:v>0.22139717847724691</c:v>
                </c:pt>
                <c:pt idx="1273">
                  <c:v>0.22222858432137121</c:v>
                </c:pt>
                <c:pt idx="1274">
                  <c:v>0.22230056574994686</c:v>
                </c:pt>
                <c:pt idx="1275">
                  <c:v>0.22229801213299569</c:v>
                </c:pt>
                <c:pt idx="1276">
                  <c:v>0.22252550574988544</c:v>
                </c:pt>
                <c:pt idx="1277">
                  <c:v>0.22331502575001139</c:v>
                </c:pt>
                <c:pt idx="1278">
                  <c:v>0.22354093574996642</c:v>
                </c:pt>
                <c:pt idx="1279">
                  <c:v>0.22397107574998637</c:v>
                </c:pt>
                <c:pt idx="1280">
                  <c:v>0.22426513862669156</c:v>
                </c:pt>
                <c:pt idx="1281">
                  <c:v>0.22475925626544324</c:v>
                </c:pt>
                <c:pt idx="1282">
                  <c:v>0.22816624821561488</c:v>
                </c:pt>
                <c:pt idx="1283">
                  <c:v>0.22868241575001488</c:v>
                </c:pt>
                <c:pt idx="1284">
                  <c:v>0.22913573574983559</c:v>
                </c:pt>
                <c:pt idx="1285">
                  <c:v>0.23008202574993675</c:v>
                </c:pt>
                <c:pt idx="1286">
                  <c:v>0.23032380048682921</c:v>
                </c:pt>
                <c:pt idx="1287">
                  <c:v>0.23043295575003259</c:v>
                </c:pt>
                <c:pt idx="1288">
                  <c:v>0.23140766574998395</c:v>
                </c:pt>
                <c:pt idx="1289">
                  <c:v>0.23131414575013332</c:v>
                </c:pt>
                <c:pt idx="1290">
                  <c:v>0.23142349949998237</c:v>
                </c:pt>
                <c:pt idx="1291">
                  <c:v>0.2320559057499452</c:v>
                </c:pt>
                <c:pt idx="1292">
                  <c:v>0.23299641574998037</c:v>
                </c:pt>
                <c:pt idx="1293">
                  <c:v>0.23280011851603891</c:v>
                </c:pt>
                <c:pt idx="1294">
                  <c:v>0.23329899574993387</c:v>
                </c:pt>
                <c:pt idx="1295">
                  <c:v>0.23266143575000359</c:v>
                </c:pt>
                <c:pt idx="1296">
                  <c:v>0.23343292574999469</c:v>
                </c:pt>
                <c:pt idx="1297">
                  <c:v>0.23383112575001519</c:v>
                </c:pt>
                <c:pt idx="1298">
                  <c:v>0.23391677898945321</c:v>
                </c:pt>
                <c:pt idx="1299">
                  <c:v>0.23401225190382041</c:v>
                </c:pt>
                <c:pt idx="1300">
                  <c:v>0.23368463124016614</c:v>
                </c:pt>
                <c:pt idx="1301">
                  <c:v>0.23313177575002442</c:v>
                </c:pt>
                <c:pt idx="1302">
                  <c:v>0.23403579574990374</c:v>
                </c:pt>
                <c:pt idx="1303">
                  <c:v>0.23394293574997982</c:v>
                </c:pt>
                <c:pt idx="1304">
                  <c:v>0.23421804575008331</c:v>
                </c:pt>
                <c:pt idx="1305">
                  <c:v>0.23409795783332779</c:v>
                </c:pt>
                <c:pt idx="1306">
                  <c:v>0.23408471575007184</c:v>
                </c:pt>
                <c:pt idx="1307">
                  <c:v>0.23480360945369227</c:v>
                </c:pt>
                <c:pt idx="1308">
                  <c:v>0.23490223908331151</c:v>
                </c:pt>
                <c:pt idx="1309">
                  <c:v>0.23576958574989273</c:v>
                </c:pt>
                <c:pt idx="1310">
                  <c:v>0.23557749574997899</c:v>
                </c:pt>
                <c:pt idx="1311">
                  <c:v>0.23620618574997837</c:v>
                </c:pt>
                <c:pt idx="1312">
                  <c:v>0.23668378996040929</c:v>
                </c:pt>
                <c:pt idx="1313">
                  <c:v>0.23651681575000794</c:v>
                </c:pt>
                <c:pt idx="1314">
                  <c:v>0.23725704575011283</c:v>
                </c:pt>
                <c:pt idx="1315">
                  <c:v>0.23737789574998658</c:v>
                </c:pt>
                <c:pt idx="1316">
                  <c:v>0.23788451359315838</c:v>
                </c:pt>
                <c:pt idx="1317">
                  <c:v>0.23735890574992879</c:v>
                </c:pt>
                <c:pt idx="1318">
                  <c:v>0.23787423074996641</c:v>
                </c:pt>
                <c:pt idx="1319">
                  <c:v>0.23781637575001471</c:v>
                </c:pt>
                <c:pt idx="1320">
                  <c:v>0.23857040575009594</c:v>
                </c:pt>
                <c:pt idx="1321">
                  <c:v>0.23921603574987696</c:v>
                </c:pt>
                <c:pt idx="1322">
                  <c:v>0.23947162574994252</c:v>
                </c:pt>
                <c:pt idx="1323">
                  <c:v>0.23945824574992997</c:v>
                </c:pt>
                <c:pt idx="1324">
                  <c:v>0.23818002153952023</c:v>
                </c:pt>
                <c:pt idx="1325">
                  <c:v>0.23926410574992499</c:v>
                </c:pt>
                <c:pt idx="1326">
                  <c:v>0.2384709057499777</c:v>
                </c:pt>
                <c:pt idx="1327">
                  <c:v>0.24004613023974741</c:v>
                </c:pt>
                <c:pt idx="1328">
                  <c:v>0.23933970574994134</c:v>
                </c:pt>
                <c:pt idx="1329">
                  <c:v>0.23908039574993739</c:v>
                </c:pt>
                <c:pt idx="1330">
                  <c:v>0.23935223451705687</c:v>
                </c:pt>
                <c:pt idx="1331">
                  <c:v>0.23999727575005644</c:v>
                </c:pt>
                <c:pt idx="1332">
                  <c:v>0.23969572574992526</c:v>
                </c:pt>
                <c:pt idx="1333">
                  <c:v>0.23947108574992648</c:v>
                </c:pt>
                <c:pt idx="1334">
                  <c:v>0.24011353286864789</c:v>
                </c:pt>
                <c:pt idx="1335">
                  <c:v>0.23916908756812943</c:v>
                </c:pt>
                <c:pt idx="1336">
                  <c:v>0.23861991574996474</c:v>
                </c:pt>
                <c:pt idx="1337">
                  <c:v>0.23871608469748687</c:v>
                </c:pt>
                <c:pt idx="1338">
                  <c:v>0.23854344575005393</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0.23823978574991161</c:v>
                </c:pt>
                <c:pt idx="1347">
                  <c:v>0.23717456574998133</c:v>
                </c:pt>
                <c:pt idx="1348">
                  <c:v>0.23731621574995643</c:v>
                </c:pt>
                <c:pt idx="1349">
                  <c:v>0.23816454116665398</c:v>
                </c:pt>
                <c:pt idx="1350">
                  <c:v>0.23800982574988439</c:v>
                </c:pt>
                <c:pt idx="1351">
                  <c:v>0.23802079575004598</c:v>
                </c:pt>
                <c:pt idx="1352">
                  <c:v>0.23815311029554193</c:v>
                </c:pt>
                <c:pt idx="1353">
                  <c:v>0.23801382141256527</c:v>
                </c:pt>
                <c:pt idx="1354">
                  <c:v>0.23890549085633997</c:v>
                </c:pt>
                <c:pt idx="1355">
                  <c:v>0.23921225575003313</c:v>
                </c:pt>
                <c:pt idx="1356">
                  <c:v>0.23859302575006341</c:v>
                </c:pt>
                <c:pt idx="1357">
                  <c:v>0.23856639574985666</c:v>
                </c:pt>
                <c:pt idx="1358">
                  <c:v>0.23864942575009732</c:v>
                </c:pt>
                <c:pt idx="1359">
                  <c:v>0.2387247390832245</c:v>
                </c:pt>
                <c:pt idx="1360">
                  <c:v>0.2388977557498464</c:v>
                </c:pt>
                <c:pt idx="1361">
                  <c:v>0.23783090574998766</c:v>
                </c:pt>
                <c:pt idx="1362">
                  <c:v>0.23863573908330693</c:v>
                </c:pt>
                <c:pt idx="1363">
                  <c:v>0.23898164574998759</c:v>
                </c:pt>
                <c:pt idx="1364">
                  <c:v>0.23754604574996593</c:v>
                </c:pt>
                <c:pt idx="1365">
                  <c:v>0.23794530575004588</c:v>
                </c:pt>
                <c:pt idx="1366">
                  <c:v>0.23819060048681706</c:v>
                </c:pt>
                <c:pt idx="1367">
                  <c:v>0.23777050574994968</c:v>
                </c:pt>
                <c:pt idx="1368">
                  <c:v>0.23720178575003126</c:v>
                </c:pt>
                <c:pt idx="1369">
                  <c:v>0.23772950224122286</c:v>
                </c:pt>
                <c:pt idx="1370">
                  <c:v>0.23814240574995441</c:v>
                </c:pt>
                <c:pt idx="1371">
                  <c:v>0.2383320894234375</c:v>
                </c:pt>
                <c:pt idx="1372">
                  <c:v>0.23818224752218972</c:v>
                </c:pt>
                <c:pt idx="1373">
                  <c:v>0.2384943357499911</c:v>
                </c:pt>
                <c:pt idx="1374">
                  <c:v>0.23929488575007007</c:v>
                </c:pt>
                <c:pt idx="1375">
                  <c:v>0.23898956574996091</c:v>
                </c:pt>
                <c:pt idx="1376">
                  <c:v>0.23883546574997191</c:v>
                </c:pt>
                <c:pt idx="1377">
                  <c:v>0.23884841101317991</c:v>
                </c:pt>
                <c:pt idx="1378">
                  <c:v>0.23972298639512274</c:v>
                </c:pt>
                <c:pt idx="1379">
                  <c:v>0.23920398267307524</c:v>
                </c:pt>
                <c:pt idx="1380">
                  <c:v>0.23986995574995271</c:v>
                </c:pt>
                <c:pt idx="1381">
                  <c:v>0.24083904574982304</c:v>
                </c:pt>
                <c:pt idx="1382">
                  <c:v>0.2401371079971569</c:v>
                </c:pt>
                <c:pt idx="1383">
                  <c:v>0.24028573529528791</c:v>
                </c:pt>
                <c:pt idx="1384">
                  <c:v>0.24010004574999771</c:v>
                </c:pt>
                <c:pt idx="1385">
                  <c:v>0.24004034574991828</c:v>
                </c:pt>
                <c:pt idx="1386">
                  <c:v>0.24027472393177618</c:v>
                </c:pt>
                <c:pt idx="1387">
                  <c:v>0.23972653074997669</c:v>
                </c:pt>
                <c:pt idx="1388">
                  <c:v>0.24032676890780635</c:v>
                </c:pt>
                <c:pt idx="1389">
                  <c:v>0.23996283574996397</c:v>
                </c:pt>
                <c:pt idx="1390">
                  <c:v>0.23972972575005258</c:v>
                </c:pt>
                <c:pt idx="1391">
                  <c:v>0.24062056574992138</c:v>
                </c:pt>
                <c:pt idx="1392">
                  <c:v>0.23985959261864293</c:v>
                </c:pt>
                <c:pt idx="1393">
                  <c:v>0.24066149241660656</c:v>
                </c:pt>
                <c:pt idx="1394">
                  <c:v>0.24126586574996639</c:v>
                </c:pt>
                <c:pt idx="1395">
                  <c:v>0.23991595052622522</c:v>
                </c:pt>
                <c:pt idx="1396">
                  <c:v>0.24023533128182387</c:v>
                </c:pt>
                <c:pt idx="1397">
                  <c:v>0.24057055574994018</c:v>
                </c:pt>
                <c:pt idx="1398">
                  <c:v>0.23971941101322644</c:v>
                </c:pt>
                <c:pt idx="1399">
                  <c:v>0.24021958574996943</c:v>
                </c:pt>
                <c:pt idx="1400">
                  <c:v>0.24094080574997198</c:v>
                </c:pt>
                <c:pt idx="1401">
                  <c:v>0.24024581574987294</c:v>
                </c:pt>
                <c:pt idx="1402">
                  <c:v>0.24083618574999857</c:v>
                </c:pt>
                <c:pt idx="1403">
                  <c:v>0.24125796208809919</c:v>
                </c:pt>
                <c:pt idx="1404">
                  <c:v>0.24099993516178164</c:v>
                </c:pt>
                <c:pt idx="1405">
                  <c:v>0.24053267847725124</c:v>
                </c:pt>
                <c:pt idx="1406">
                  <c:v>0.24075700575005499</c:v>
                </c:pt>
                <c:pt idx="1407">
                  <c:v>0.24056876574999836</c:v>
                </c:pt>
                <c:pt idx="1408">
                  <c:v>0.24132332680267171</c:v>
                </c:pt>
                <c:pt idx="1409">
                  <c:v>0.24097447574999384</c:v>
                </c:pt>
                <c:pt idx="1410">
                  <c:v>0.24081177575006069</c:v>
                </c:pt>
                <c:pt idx="1411">
                  <c:v>0.24028729705428037</c:v>
                </c:pt>
                <c:pt idx="1412">
                  <c:v>0.24096903074999473</c:v>
                </c:pt>
                <c:pt idx="1413">
                  <c:v>0.24039781484088971</c:v>
                </c:pt>
                <c:pt idx="1414">
                  <c:v>0.24085780158330294</c:v>
                </c:pt>
                <c:pt idx="1415">
                  <c:v>0.24037295625495839</c:v>
                </c:pt>
                <c:pt idx="1416">
                  <c:v>0.24044597574987864</c:v>
                </c:pt>
                <c:pt idx="1417">
                  <c:v>0.24049823574982596</c:v>
                </c:pt>
                <c:pt idx="1418">
                  <c:v>0.2406670457499587</c:v>
                </c:pt>
                <c:pt idx="1419">
                  <c:v>0.23945117658334442</c:v>
                </c:pt>
                <c:pt idx="1420">
                  <c:v>0.24022269741662691</c:v>
                </c:pt>
                <c:pt idx="1421">
                  <c:v>0.240403079663011</c:v>
                </c:pt>
                <c:pt idx="1422">
                  <c:v>0.24055518575001161</c:v>
                </c:pt>
                <c:pt idx="1423">
                  <c:v>0.24115739574999412</c:v>
                </c:pt>
                <c:pt idx="1424">
                  <c:v>0.2406761357498084</c:v>
                </c:pt>
                <c:pt idx="1425">
                  <c:v>0.24043336408337293</c:v>
                </c:pt>
                <c:pt idx="1426">
                  <c:v>0.24036055574994464</c:v>
                </c:pt>
                <c:pt idx="1427">
                  <c:v>0.2410656357500473</c:v>
                </c:pt>
                <c:pt idx="1428">
                  <c:v>0.24044491575001833</c:v>
                </c:pt>
                <c:pt idx="1429">
                  <c:v>0.24081752870080209</c:v>
                </c:pt>
                <c:pt idx="1430">
                  <c:v>0.24095469522366386</c:v>
                </c:pt>
                <c:pt idx="1431">
                  <c:v>0.24070585574988004</c:v>
                </c:pt>
                <c:pt idx="1432">
                  <c:v>0.24032546575003283</c:v>
                </c:pt>
                <c:pt idx="1433">
                  <c:v>0.24024721574994623</c:v>
                </c:pt>
                <c:pt idx="1434">
                  <c:v>0.24014511575005321</c:v>
                </c:pt>
                <c:pt idx="1435">
                  <c:v>0.24081692680260874</c:v>
                </c:pt>
                <c:pt idx="1436">
                  <c:v>0.24038243575002158</c:v>
                </c:pt>
                <c:pt idx="1437">
                  <c:v>0.24080169006367669</c:v>
                </c:pt>
                <c:pt idx="1438">
                  <c:v>0.24191480574992882</c:v>
                </c:pt>
                <c:pt idx="1439">
                  <c:v>0.24083324575005349</c:v>
                </c:pt>
                <c:pt idx="1440">
                  <c:v>0.24064098574991991</c:v>
                </c:pt>
                <c:pt idx="1441">
                  <c:v>0.24103061574997753</c:v>
                </c:pt>
                <c:pt idx="1442">
                  <c:v>0.24062858996047964</c:v>
                </c:pt>
                <c:pt idx="1443">
                  <c:v>0.24137736574991209</c:v>
                </c:pt>
                <c:pt idx="1444">
                  <c:v>0.24134028575002764</c:v>
                </c:pt>
                <c:pt idx="1445">
                  <c:v>0.24108247574996275</c:v>
                </c:pt>
                <c:pt idx="1446">
                  <c:v>0.24181906791214675</c:v>
                </c:pt>
                <c:pt idx="1447">
                  <c:v>0.24163502339706627</c:v>
                </c:pt>
                <c:pt idx="1448">
                  <c:v>0.24193876490484456</c:v>
                </c:pt>
                <c:pt idx="1449">
                  <c:v>0.24167722574996731</c:v>
                </c:pt>
                <c:pt idx="1450">
                  <c:v>0.24208925574993162</c:v>
                </c:pt>
                <c:pt idx="1451">
                  <c:v>0.24204895575005045</c:v>
                </c:pt>
                <c:pt idx="1452">
                  <c:v>0.24206628574999947</c:v>
                </c:pt>
                <c:pt idx="1453">
                  <c:v>0.24199765575005489</c:v>
                </c:pt>
                <c:pt idx="1454">
                  <c:v>0.24143338491663288</c:v>
                </c:pt>
                <c:pt idx="1455">
                  <c:v>0.24151350574997821</c:v>
                </c:pt>
                <c:pt idx="1456">
                  <c:v>0.2428200992983279</c:v>
                </c:pt>
                <c:pt idx="1457">
                  <c:v>0.24203820878032936</c:v>
                </c:pt>
                <c:pt idx="1458">
                  <c:v>0.24143530574990302</c:v>
                </c:pt>
                <c:pt idx="1459">
                  <c:v>0.24320148574994982</c:v>
                </c:pt>
                <c:pt idx="1460">
                  <c:v>0.24362408574992872</c:v>
                </c:pt>
                <c:pt idx="1461">
                  <c:v>0.24405824259216097</c:v>
                </c:pt>
                <c:pt idx="1462">
                  <c:v>0.24383392574992521</c:v>
                </c:pt>
                <c:pt idx="1463">
                  <c:v>0.24437303478222847</c:v>
                </c:pt>
                <c:pt idx="1464">
                  <c:v>0.24639636029540693</c:v>
                </c:pt>
                <c:pt idx="1465">
                  <c:v>0.24680594615388429</c:v>
                </c:pt>
                <c:pt idx="1466">
                  <c:v>0.24678874574995291</c:v>
                </c:pt>
                <c:pt idx="1467">
                  <c:v>0.24648027574995979</c:v>
                </c:pt>
                <c:pt idx="1468">
                  <c:v>0.2473217957499827</c:v>
                </c:pt>
                <c:pt idx="1469">
                  <c:v>0.24667391627629343</c:v>
                </c:pt>
                <c:pt idx="1470">
                  <c:v>0.24785542574997521</c:v>
                </c:pt>
                <c:pt idx="1471">
                  <c:v>0.24728665043080883</c:v>
                </c:pt>
                <c:pt idx="1472">
                  <c:v>0.24658621609478359</c:v>
                </c:pt>
                <c:pt idx="1473">
                  <c:v>0.248699355749949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0.56698389574995578</c:v>
                </c:pt>
                <c:pt idx="5">
                  <c:v>0.56702490574995967</c:v>
                </c:pt>
                <c:pt idx="6">
                  <c:v>0.56593963651919155</c:v>
                </c:pt>
                <c:pt idx="7">
                  <c:v>0.56633956574999833</c:v>
                </c:pt>
                <c:pt idx="8">
                  <c:v>0.56686800574988183</c:v>
                </c:pt>
                <c:pt idx="9">
                  <c:v>0.56744787574997702</c:v>
                </c:pt>
                <c:pt idx="10">
                  <c:v>0.56783343575003187</c:v>
                </c:pt>
                <c:pt idx="11">
                  <c:v>0.56791685574998496</c:v>
                </c:pt>
                <c:pt idx="12">
                  <c:v>0.56812936144613968</c:v>
                </c:pt>
                <c:pt idx="13">
                  <c:v>0.56895850368806644</c:v>
                </c:pt>
                <c:pt idx="14">
                  <c:v>0.56910292574997356</c:v>
                </c:pt>
                <c:pt idx="15">
                  <c:v>0.56959740575000239</c:v>
                </c:pt>
                <c:pt idx="16">
                  <c:v>0.5698163657499421</c:v>
                </c:pt>
                <c:pt idx="17">
                  <c:v>0.56944886493366198</c:v>
                </c:pt>
                <c:pt idx="18">
                  <c:v>0.56960796574986716</c:v>
                </c:pt>
                <c:pt idx="19">
                  <c:v>0.56991298810289948</c:v>
                </c:pt>
                <c:pt idx="20">
                  <c:v>0.57105789384517969</c:v>
                </c:pt>
                <c:pt idx="21">
                  <c:v>0.57158190575002199</c:v>
                </c:pt>
                <c:pt idx="22">
                  <c:v>0.57196744110345321</c:v>
                </c:pt>
                <c:pt idx="23">
                  <c:v>0.57238325574992577</c:v>
                </c:pt>
                <c:pt idx="24">
                  <c:v>0.57276189575000569</c:v>
                </c:pt>
                <c:pt idx="25">
                  <c:v>0.57254263575006759</c:v>
                </c:pt>
                <c:pt idx="26">
                  <c:v>0.57295531575003622</c:v>
                </c:pt>
                <c:pt idx="27">
                  <c:v>0.57333003840305763</c:v>
                </c:pt>
                <c:pt idx="28">
                  <c:v>0.57379437126728305</c:v>
                </c:pt>
                <c:pt idx="29">
                  <c:v>0.57669923486382546</c:v>
                </c:pt>
                <c:pt idx="30">
                  <c:v>0.57722724575005158</c:v>
                </c:pt>
                <c:pt idx="31">
                  <c:v>0.57777519574985092</c:v>
                </c:pt>
                <c:pt idx="32">
                  <c:v>0.578405295749846</c:v>
                </c:pt>
                <c:pt idx="33">
                  <c:v>0.57911098574996223</c:v>
                </c:pt>
                <c:pt idx="34">
                  <c:v>0.57938597574997153</c:v>
                </c:pt>
                <c:pt idx="35">
                  <c:v>0.57953516575008668</c:v>
                </c:pt>
                <c:pt idx="36">
                  <c:v>0.57974274574992468</c:v>
                </c:pt>
                <c:pt idx="37">
                  <c:v>0.58022699758662033</c:v>
                </c:pt>
                <c:pt idx="38">
                  <c:v>0.58052819574993308</c:v>
                </c:pt>
                <c:pt idx="39">
                  <c:v>0.58079810575004776</c:v>
                </c:pt>
                <c:pt idx="40">
                  <c:v>0.58113516574999713</c:v>
                </c:pt>
                <c:pt idx="41">
                  <c:v>0.58144711787133396</c:v>
                </c:pt>
                <c:pt idx="42">
                  <c:v>0.58182860575001849</c:v>
                </c:pt>
                <c:pt idx="43">
                  <c:v>0.58209438302269167</c:v>
                </c:pt>
                <c:pt idx="44">
                  <c:v>0.58309649611149461</c:v>
                </c:pt>
                <c:pt idx="45">
                  <c:v>0.58367164575001551</c:v>
                </c:pt>
                <c:pt idx="46">
                  <c:v>0.58394222898227988</c:v>
                </c:pt>
                <c:pt idx="47">
                  <c:v>0.58434624575008276</c:v>
                </c:pt>
                <c:pt idx="48">
                  <c:v>0.58449364575000029</c:v>
                </c:pt>
                <c:pt idx="49">
                  <c:v>0.58472660575004831</c:v>
                </c:pt>
                <c:pt idx="50">
                  <c:v>0.58497238574990551</c:v>
                </c:pt>
                <c:pt idx="51">
                  <c:v>0.58552227417101155</c:v>
                </c:pt>
                <c:pt idx="52">
                  <c:v>0.58641575423476344</c:v>
                </c:pt>
                <c:pt idx="53">
                  <c:v>0.58671588574999556</c:v>
                </c:pt>
                <c:pt idx="54">
                  <c:v>0.58655774574989905</c:v>
                </c:pt>
                <c:pt idx="55">
                  <c:v>0.58709619574990646</c:v>
                </c:pt>
                <c:pt idx="56">
                  <c:v>0.58724017847727339</c:v>
                </c:pt>
                <c:pt idx="57">
                  <c:v>0.58757890574994887</c:v>
                </c:pt>
                <c:pt idx="58">
                  <c:v>0.58794342574991199</c:v>
                </c:pt>
                <c:pt idx="59">
                  <c:v>0.58824180574997342</c:v>
                </c:pt>
                <c:pt idx="60">
                  <c:v>0.58832090574996565</c:v>
                </c:pt>
                <c:pt idx="61">
                  <c:v>0.58960882882693899</c:v>
                </c:pt>
                <c:pt idx="62">
                  <c:v>0.58995226657472699</c:v>
                </c:pt>
                <c:pt idx="63">
                  <c:v>0.59045886575003581</c:v>
                </c:pt>
                <c:pt idx="64">
                  <c:v>0.59094130575006365</c:v>
                </c:pt>
                <c:pt idx="65">
                  <c:v>0.59124299574987949</c:v>
                </c:pt>
                <c:pt idx="66">
                  <c:v>0.59163439574996235</c:v>
                </c:pt>
                <c:pt idx="67">
                  <c:v>0.5920072665745697</c:v>
                </c:pt>
                <c:pt idx="68">
                  <c:v>0.59226700213545758</c:v>
                </c:pt>
                <c:pt idx="69">
                  <c:v>0.59360971473867663</c:v>
                </c:pt>
                <c:pt idx="70">
                  <c:v>0.59395800574991076</c:v>
                </c:pt>
                <c:pt idx="71">
                  <c:v>0.59436806574997447</c:v>
                </c:pt>
                <c:pt idx="72">
                  <c:v>0.59467530370915267</c:v>
                </c:pt>
                <c:pt idx="73">
                  <c:v>0.59512443574992346</c:v>
                </c:pt>
                <c:pt idx="74">
                  <c:v>0.59552201574994845</c:v>
                </c:pt>
                <c:pt idx="75">
                  <c:v>0.59599430575005297</c:v>
                </c:pt>
                <c:pt idx="76">
                  <c:v>0.59611431751467592</c:v>
                </c:pt>
                <c:pt idx="77">
                  <c:v>0.59748348639509152</c:v>
                </c:pt>
                <c:pt idx="78">
                  <c:v>0.59771450574994722</c:v>
                </c:pt>
                <c:pt idx="79">
                  <c:v>0.59797725575008087</c:v>
                </c:pt>
                <c:pt idx="80">
                  <c:v>0.59833824574995587</c:v>
                </c:pt>
                <c:pt idx="81">
                  <c:v>0.59785377574998155</c:v>
                </c:pt>
                <c:pt idx="82">
                  <c:v>0.59811692615816958</c:v>
                </c:pt>
                <c:pt idx="83">
                  <c:v>0.59838490574989556</c:v>
                </c:pt>
                <c:pt idx="84">
                  <c:v>0.59805435813098029</c:v>
                </c:pt>
                <c:pt idx="85">
                  <c:v>0.59775137574994996</c:v>
                </c:pt>
                <c:pt idx="86">
                  <c:v>0.59749615575003523</c:v>
                </c:pt>
                <c:pt idx="87">
                  <c:v>0.59778928330104009</c:v>
                </c:pt>
                <c:pt idx="88">
                  <c:v>0.59796695574983882</c:v>
                </c:pt>
                <c:pt idx="89">
                  <c:v>0.5982424457500588</c:v>
                </c:pt>
                <c:pt idx="90">
                  <c:v>0.5985742757499527</c:v>
                </c:pt>
                <c:pt idx="91">
                  <c:v>0.59881189533332702</c:v>
                </c:pt>
                <c:pt idx="92">
                  <c:v>0.59914833574998738</c:v>
                </c:pt>
                <c:pt idx="93">
                  <c:v>0.59944977574990266</c:v>
                </c:pt>
                <c:pt idx="94">
                  <c:v>0.59981843574993765</c:v>
                </c:pt>
                <c:pt idx="95">
                  <c:v>0.6000706457499092</c:v>
                </c:pt>
                <c:pt idx="96">
                  <c:v>0.60049685420361265</c:v>
                </c:pt>
                <c:pt idx="97">
                  <c:v>0.60077465574991662</c:v>
                </c:pt>
                <c:pt idx="98">
                  <c:v>0.60111320574986848</c:v>
                </c:pt>
                <c:pt idx="99">
                  <c:v>0.60138116574996925</c:v>
                </c:pt>
                <c:pt idx="100">
                  <c:v>0.60172959261864056</c:v>
                </c:pt>
                <c:pt idx="101">
                  <c:v>0.60212503574986465</c:v>
                </c:pt>
                <c:pt idx="102">
                  <c:v>0.60246290574991568</c:v>
                </c:pt>
                <c:pt idx="103">
                  <c:v>0.60255508575011152</c:v>
                </c:pt>
                <c:pt idx="104">
                  <c:v>0.6028617201828439</c:v>
                </c:pt>
                <c:pt idx="105">
                  <c:v>0.60336492575001377</c:v>
                </c:pt>
                <c:pt idx="106">
                  <c:v>0.60367244574995027</c:v>
                </c:pt>
                <c:pt idx="107">
                  <c:v>0.60410934574991859</c:v>
                </c:pt>
                <c:pt idx="108">
                  <c:v>0.60444785574988291</c:v>
                </c:pt>
                <c:pt idx="109">
                  <c:v>0.60484292615818602</c:v>
                </c:pt>
                <c:pt idx="110">
                  <c:v>0.60514434575000553</c:v>
                </c:pt>
                <c:pt idx="111">
                  <c:v>0.60537946574987767</c:v>
                </c:pt>
                <c:pt idx="112">
                  <c:v>0.60554590574996259</c:v>
                </c:pt>
                <c:pt idx="113">
                  <c:v>0.60653250574998108</c:v>
                </c:pt>
                <c:pt idx="114">
                  <c:v>0.60685210983164872</c:v>
                </c:pt>
                <c:pt idx="115">
                  <c:v>0.60714294574997041</c:v>
                </c:pt>
                <c:pt idx="116">
                  <c:v>0.6074216857499265</c:v>
                </c:pt>
                <c:pt idx="117">
                  <c:v>0.60772459574992854</c:v>
                </c:pt>
                <c:pt idx="118">
                  <c:v>0.60793360366660965</c:v>
                </c:pt>
                <c:pt idx="119">
                  <c:v>0.60833416574986576</c:v>
                </c:pt>
                <c:pt idx="120">
                  <c:v>0.60867828222058229</c:v>
                </c:pt>
                <c:pt idx="121">
                  <c:v>0.60952848321468944</c:v>
                </c:pt>
                <c:pt idx="122">
                  <c:v>0.60930459574997542</c:v>
                </c:pt>
                <c:pt idx="123">
                  <c:v>0.60958581296651526</c:v>
                </c:pt>
                <c:pt idx="124">
                  <c:v>0.60958819575000656</c:v>
                </c:pt>
                <c:pt idx="125">
                  <c:v>0.60984873575004883</c:v>
                </c:pt>
                <c:pt idx="126">
                  <c:v>0.60997391575003235</c:v>
                </c:pt>
                <c:pt idx="127">
                  <c:v>0.6096768120001046</c:v>
                </c:pt>
                <c:pt idx="128">
                  <c:v>0.60938543575007065</c:v>
                </c:pt>
                <c:pt idx="129">
                  <c:v>0.60945785019443188</c:v>
                </c:pt>
                <c:pt idx="130">
                  <c:v>0.61070350574996657</c:v>
                </c:pt>
                <c:pt idx="131">
                  <c:v>0.61064845574993865</c:v>
                </c:pt>
                <c:pt idx="132">
                  <c:v>0.6109383457498726</c:v>
                </c:pt>
                <c:pt idx="133">
                  <c:v>0.61127090574997567</c:v>
                </c:pt>
                <c:pt idx="134">
                  <c:v>0.61159433574984234</c:v>
                </c:pt>
                <c:pt idx="135">
                  <c:v>0.61181285574994559</c:v>
                </c:pt>
                <c:pt idx="136">
                  <c:v>0.61206233574993896</c:v>
                </c:pt>
                <c:pt idx="137">
                  <c:v>0.61224403074999223</c:v>
                </c:pt>
                <c:pt idx="138">
                  <c:v>0.61331884017624816</c:v>
                </c:pt>
                <c:pt idx="139">
                  <c:v>0.61355917575005459</c:v>
                </c:pt>
                <c:pt idx="140">
                  <c:v>0.61355721574994959</c:v>
                </c:pt>
                <c:pt idx="141">
                  <c:v>0.61355184574972554</c:v>
                </c:pt>
                <c:pt idx="142">
                  <c:v>0.61397248574996788</c:v>
                </c:pt>
                <c:pt idx="143">
                  <c:v>0.61442799949989613</c:v>
                </c:pt>
                <c:pt idx="144">
                  <c:v>0.6148315157500267</c:v>
                </c:pt>
                <c:pt idx="145">
                  <c:v>0.61512556532447693</c:v>
                </c:pt>
                <c:pt idx="146">
                  <c:v>0.61501029146424468</c:v>
                </c:pt>
                <c:pt idx="147">
                  <c:v>0.61531443152323162</c:v>
                </c:pt>
                <c:pt idx="148">
                  <c:v>0.61547732574999259</c:v>
                </c:pt>
                <c:pt idx="149">
                  <c:v>0.61574413575006304</c:v>
                </c:pt>
                <c:pt idx="150">
                  <c:v>0.61597314574994688</c:v>
                </c:pt>
                <c:pt idx="151">
                  <c:v>0.6161955139974119</c:v>
                </c:pt>
                <c:pt idx="152">
                  <c:v>0.6164957757499675</c:v>
                </c:pt>
                <c:pt idx="153">
                  <c:v>0.61661426575004441</c:v>
                </c:pt>
                <c:pt idx="154">
                  <c:v>0.61682423908328721</c:v>
                </c:pt>
                <c:pt idx="155">
                  <c:v>0.61760320204629782</c:v>
                </c:pt>
                <c:pt idx="156">
                  <c:v>0.61777415838152283</c:v>
                </c:pt>
                <c:pt idx="157">
                  <c:v>0.61795999853345163</c:v>
                </c:pt>
                <c:pt idx="158">
                  <c:v>0.61818319574994895</c:v>
                </c:pt>
                <c:pt idx="159">
                  <c:v>0.61841482574992257</c:v>
                </c:pt>
                <c:pt idx="160">
                  <c:v>0.61902235366672254</c:v>
                </c:pt>
                <c:pt idx="161">
                  <c:v>0.61945594615403365</c:v>
                </c:pt>
                <c:pt idx="162">
                  <c:v>0.61972167417096191</c:v>
                </c:pt>
                <c:pt idx="163">
                  <c:v>0.62024077417099543</c:v>
                </c:pt>
                <c:pt idx="164">
                  <c:v>0.6197429957499736</c:v>
                </c:pt>
                <c:pt idx="165">
                  <c:v>0.61983745214166674</c:v>
                </c:pt>
                <c:pt idx="166">
                  <c:v>0.62015238575001697</c:v>
                </c:pt>
                <c:pt idx="167">
                  <c:v>0.62038923575005367</c:v>
                </c:pt>
                <c:pt idx="168">
                  <c:v>0.62055358574991615</c:v>
                </c:pt>
                <c:pt idx="169">
                  <c:v>0.6209194418324695</c:v>
                </c:pt>
                <c:pt idx="170">
                  <c:v>0.6209603943864157</c:v>
                </c:pt>
                <c:pt idx="171">
                  <c:v>0.6213417390833208</c:v>
                </c:pt>
                <c:pt idx="172">
                  <c:v>0.62060810575005121</c:v>
                </c:pt>
                <c:pt idx="173">
                  <c:v>0.6199439057499776</c:v>
                </c:pt>
                <c:pt idx="174">
                  <c:v>0.62009110574989346</c:v>
                </c:pt>
                <c:pt idx="175">
                  <c:v>0.6202787057499819</c:v>
                </c:pt>
                <c:pt idx="176">
                  <c:v>0.62055957575006448</c:v>
                </c:pt>
                <c:pt idx="177">
                  <c:v>0.62072035838157702</c:v>
                </c:pt>
                <c:pt idx="178">
                  <c:v>0.62070328575003941</c:v>
                </c:pt>
                <c:pt idx="179">
                  <c:v>0.6207937807499776</c:v>
                </c:pt>
                <c:pt idx="180">
                  <c:v>0.6209375724166506</c:v>
                </c:pt>
                <c:pt idx="181">
                  <c:v>0.62102685574994609</c:v>
                </c:pt>
                <c:pt idx="182">
                  <c:v>0.62124562449987952</c:v>
                </c:pt>
                <c:pt idx="183">
                  <c:v>0.62141374575006025</c:v>
                </c:pt>
                <c:pt idx="184">
                  <c:v>0.62148954574990956</c:v>
                </c:pt>
                <c:pt idx="185">
                  <c:v>0.62140785574997892</c:v>
                </c:pt>
                <c:pt idx="186">
                  <c:v>0.62135232680259378</c:v>
                </c:pt>
                <c:pt idx="187">
                  <c:v>0.62159428846599962</c:v>
                </c:pt>
                <c:pt idx="188">
                  <c:v>0.6224888489318946</c:v>
                </c:pt>
                <c:pt idx="189">
                  <c:v>0.62273588575007532</c:v>
                </c:pt>
                <c:pt idx="190">
                  <c:v>0.62304009131693761</c:v>
                </c:pt>
                <c:pt idx="191">
                  <c:v>0.62315523575003362</c:v>
                </c:pt>
                <c:pt idx="192">
                  <c:v>0.622877845749926</c:v>
                </c:pt>
                <c:pt idx="193">
                  <c:v>0.62314102946130923</c:v>
                </c:pt>
                <c:pt idx="194">
                  <c:v>0.62327617575002137</c:v>
                </c:pt>
                <c:pt idx="195">
                  <c:v>0.62359005575009974</c:v>
                </c:pt>
                <c:pt idx="196">
                  <c:v>0.62364458996046324</c:v>
                </c:pt>
                <c:pt idx="197">
                  <c:v>0.62447492847732633</c:v>
                </c:pt>
                <c:pt idx="198">
                  <c:v>0.62469420783341589</c:v>
                </c:pt>
                <c:pt idx="199">
                  <c:v>0.6250487957500187</c:v>
                </c:pt>
                <c:pt idx="200">
                  <c:v>0.62534903574994871</c:v>
                </c:pt>
                <c:pt idx="201">
                  <c:v>0.62565687575002471</c:v>
                </c:pt>
                <c:pt idx="202">
                  <c:v>0.62599324949998525</c:v>
                </c:pt>
                <c:pt idx="203">
                  <c:v>0.62623096574996773</c:v>
                </c:pt>
                <c:pt idx="204">
                  <c:v>0.62635273114683798</c:v>
                </c:pt>
                <c:pt idx="205">
                  <c:v>0.6262405057499475</c:v>
                </c:pt>
                <c:pt idx="206">
                  <c:v>0.62657326364472965</c:v>
                </c:pt>
                <c:pt idx="207">
                  <c:v>0.62681140574999061</c:v>
                </c:pt>
                <c:pt idx="208">
                  <c:v>0.62720766575006337</c:v>
                </c:pt>
                <c:pt idx="209">
                  <c:v>0.62750154574985118</c:v>
                </c:pt>
                <c:pt idx="210">
                  <c:v>0.62780962797212758</c:v>
                </c:pt>
                <c:pt idx="211">
                  <c:v>0.62812419574996159</c:v>
                </c:pt>
                <c:pt idx="212">
                  <c:v>0.62840970574988864</c:v>
                </c:pt>
                <c:pt idx="213">
                  <c:v>0.62856840574995876</c:v>
                </c:pt>
                <c:pt idx="214">
                  <c:v>0.62878569940082341</c:v>
                </c:pt>
                <c:pt idx="215">
                  <c:v>0.62882643100255164</c:v>
                </c:pt>
                <c:pt idx="216">
                  <c:v>0.62915967574990361</c:v>
                </c:pt>
                <c:pt idx="217">
                  <c:v>0.62960455574994967</c:v>
                </c:pt>
                <c:pt idx="218">
                  <c:v>0.62982666574993118</c:v>
                </c:pt>
                <c:pt idx="219">
                  <c:v>0.63022282882684522</c:v>
                </c:pt>
                <c:pt idx="220">
                  <c:v>0.63048207575003756</c:v>
                </c:pt>
                <c:pt idx="221">
                  <c:v>0.63087176130558587</c:v>
                </c:pt>
                <c:pt idx="222">
                  <c:v>0.6307091816120477</c:v>
                </c:pt>
                <c:pt idx="223">
                  <c:v>0.63070763206585112</c:v>
                </c:pt>
                <c:pt idx="224">
                  <c:v>0.63068145574992263</c:v>
                </c:pt>
                <c:pt idx="225">
                  <c:v>0.63077882575005662</c:v>
                </c:pt>
                <c:pt idx="226">
                  <c:v>0.63058233732880364</c:v>
                </c:pt>
                <c:pt idx="227">
                  <c:v>0.63064607574996501</c:v>
                </c:pt>
                <c:pt idx="228">
                  <c:v>0.63067538574993853</c:v>
                </c:pt>
                <c:pt idx="229">
                  <c:v>0.63091425098815612</c:v>
                </c:pt>
                <c:pt idx="230">
                  <c:v>0.63112980048680511</c:v>
                </c:pt>
                <c:pt idx="231">
                  <c:v>0.63113124575012591</c:v>
                </c:pt>
                <c:pt idx="232">
                  <c:v>0.63154827574993533</c:v>
                </c:pt>
                <c:pt idx="233">
                  <c:v>0.63205139574995428</c:v>
                </c:pt>
                <c:pt idx="234">
                  <c:v>0.63267747574992961</c:v>
                </c:pt>
                <c:pt idx="235">
                  <c:v>0.63280634575009742</c:v>
                </c:pt>
                <c:pt idx="236">
                  <c:v>0.63336065575006728</c:v>
                </c:pt>
                <c:pt idx="237">
                  <c:v>0.63347443908330181</c:v>
                </c:pt>
                <c:pt idx="238">
                  <c:v>0.6335575724166207</c:v>
                </c:pt>
                <c:pt idx="239">
                  <c:v>0.63402258222063779</c:v>
                </c:pt>
                <c:pt idx="240">
                  <c:v>0.63407400574992323</c:v>
                </c:pt>
                <c:pt idx="241">
                  <c:v>0.63422681575012563</c:v>
                </c:pt>
                <c:pt idx="242">
                  <c:v>0.63455224983599057</c:v>
                </c:pt>
                <c:pt idx="243">
                  <c:v>0.63471543574998246</c:v>
                </c:pt>
                <c:pt idx="244">
                  <c:v>0.63445510574996367</c:v>
                </c:pt>
                <c:pt idx="245">
                  <c:v>0.63425373732897672</c:v>
                </c:pt>
                <c:pt idx="246">
                  <c:v>0.63433701575004853</c:v>
                </c:pt>
                <c:pt idx="247">
                  <c:v>0.63441040574994578</c:v>
                </c:pt>
                <c:pt idx="248">
                  <c:v>0.6343599157499682</c:v>
                </c:pt>
                <c:pt idx="249">
                  <c:v>0.63457011029538613</c:v>
                </c:pt>
                <c:pt idx="250">
                  <c:v>0.63415458575001049</c:v>
                </c:pt>
                <c:pt idx="251">
                  <c:v>0.63446866575002048</c:v>
                </c:pt>
                <c:pt idx="252">
                  <c:v>0.63472754211351101</c:v>
                </c:pt>
                <c:pt idx="253">
                  <c:v>0.63460023574994295</c:v>
                </c:pt>
                <c:pt idx="254">
                  <c:v>0.63446290574991238</c:v>
                </c:pt>
                <c:pt idx="255">
                  <c:v>0.63517164768555434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0.63646196457348558</c:v>
                </c:pt>
                <c:pt idx="264">
                  <c:v>0.63718220878034459</c:v>
                </c:pt>
                <c:pt idx="265">
                  <c:v>0.63739771574992687</c:v>
                </c:pt>
                <c:pt idx="266">
                  <c:v>0.63759452191160859</c:v>
                </c:pt>
                <c:pt idx="267">
                  <c:v>0.63788618574996181</c:v>
                </c:pt>
                <c:pt idx="268">
                  <c:v>0.63803556575007292</c:v>
                </c:pt>
                <c:pt idx="269">
                  <c:v>0.63837942574983264</c:v>
                </c:pt>
                <c:pt idx="270">
                  <c:v>0.63833250574991407</c:v>
                </c:pt>
                <c:pt idx="271">
                  <c:v>0.63826290574993905</c:v>
                </c:pt>
                <c:pt idx="272">
                  <c:v>0.63819066574987526</c:v>
                </c:pt>
                <c:pt idx="273">
                  <c:v>0.63850228574992141</c:v>
                </c:pt>
                <c:pt idx="274">
                  <c:v>0.63866797574983991</c:v>
                </c:pt>
                <c:pt idx="275">
                  <c:v>0.63896718574994693</c:v>
                </c:pt>
                <c:pt idx="276">
                  <c:v>0.63919105158336831</c:v>
                </c:pt>
                <c:pt idx="277">
                  <c:v>0.63943678575004881</c:v>
                </c:pt>
                <c:pt idx="278">
                  <c:v>0.63966540575008035</c:v>
                </c:pt>
                <c:pt idx="279">
                  <c:v>0.63979304860711839</c:v>
                </c:pt>
                <c:pt idx="280">
                  <c:v>0.64029090575002101</c:v>
                </c:pt>
                <c:pt idx="281">
                  <c:v>0.64057207069839806</c:v>
                </c:pt>
                <c:pt idx="282">
                  <c:v>0.6408836757500187</c:v>
                </c:pt>
                <c:pt idx="283">
                  <c:v>0.64112650574993757</c:v>
                </c:pt>
                <c:pt idx="284">
                  <c:v>0.6411276261800809</c:v>
                </c:pt>
                <c:pt idx="285">
                  <c:v>0.64134237574991459</c:v>
                </c:pt>
                <c:pt idx="286">
                  <c:v>0.64131765575000088</c:v>
                </c:pt>
                <c:pt idx="287">
                  <c:v>0.64127934477436099</c:v>
                </c:pt>
                <c:pt idx="288">
                  <c:v>0.64194831824988974</c:v>
                </c:pt>
                <c:pt idx="289">
                  <c:v>0.64192459574998395</c:v>
                </c:pt>
                <c:pt idx="290">
                  <c:v>0.64175724949993262</c:v>
                </c:pt>
                <c:pt idx="291">
                  <c:v>0.64193952574999003</c:v>
                </c:pt>
                <c:pt idx="292">
                  <c:v>0.64214044574993068</c:v>
                </c:pt>
                <c:pt idx="293">
                  <c:v>0.64225150574986867</c:v>
                </c:pt>
                <c:pt idx="294">
                  <c:v>0.64250308352772834</c:v>
                </c:pt>
                <c:pt idx="295">
                  <c:v>0.64312153074986678</c:v>
                </c:pt>
                <c:pt idx="296">
                  <c:v>0.64325406364463411</c:v>
                </c:pt>
                <c:pt idx="297">
                  <c:v>0.64341881574992499</c:v>
                </c:pt>
                <c:pt idx="298">
                  <c:v>0.64364322574989885</c:v>
                </c:pt>
                <c:pt idx="299">
                  <c:v>0.64389310575000991</c:v>
                </c:pt>
                <c:pt idx="300">
                  <c:v>0.64405355575001977</c:v>
                </c:pt>
                <c:pt idx="301">
                  <c:v>0.64432481575008271</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0.64568508660112089</c:v>
                </c:pt>
                <c:pt idx="310">
                  <c:v>0.64588990575003891</c:v>
                </c:pt>
                <c:pt idx="311">
                  <c:v>0.64605976444566693</c:v>
                </c:pt>
                <c:pt idx="312">
                  <c:v>0.64656096457346734</c:v>
                </c:pt>
                <c:pt idx="313">
                  <c:v>0.64674490575001253</c:v>
                </c:pt>
                <c:pt idx="314">
                  <c:v>0.64693977574985695</c:v>
                </c:pt>
                <c:pt idx="315">
                  <c:v>0.64712902153958574</c:v>
                </c:pt>
                <c:pt idx="316">
                  <c:v>0.64707019575008962</c:v>
                </c:pt>
                <c:pt idx="317">
                  <c:v>0.64691822574998525</c:v>
                </c:pt>
                <c:pt idx="318">
                  <c:v>0.64658647717857443</c:v>
                </c:pt>
                <c:pt idx="319">
                  <c:v>0.64695021101322048</c:v>
                </c:pt>
                <c:pt idx="320">
                  <c:v>0.64740152218826164</c:v>
                </c:pt>
                <c:pt idx="321">
                  <c:v>0.64732326574997501</c:v>
                </c:pt>
                <c:pt idx="322">
                  <c:v>0.64737631391318573</c:v>
                </c:pt>
                <c:pt idx="323">
                  <c:v>0.64764186574999005</c:v>
                </c:pt>
                <c:pt idx="324">
                  <c:v>0.64717732510473525</c:v>
                </c:pt>
                <c:pt idx="325">
                  <c:v>0.6471720957499798</c:v>
                </c:pt>
                <c:pt idx="326">
                  <c:v>0.6473064857499643</c:v>
                </c:pt>
                <c:pt idx="327">
                  <c:v>0.6473798842445585</c:v>
                </c:pt>
                <c:pt idx="328">
                  <c:v>0.64782804860713916</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0.64866269463898718</c:v>
                </c:pt>
                <c:pt idx="337">
                  <c:v>0.64865143800796043</c:v>
                </c:pt>
                <c:pt idx="338">
                  <c:v>0.6492289057499363</c:v>
                </c:pt>
                <c:pt idx="339">
                  <c:v>0.64942001575001063</c:v>
                </c:pt>
                <c:pt idx="340">
                  <c:v>0.64956455468616525</c:v>
                </c:pt>
                <c:pt idx="341">
                  <c:v>0.64973326574994417</c:v>
                </c:pt>
                <c:pt idx="342">
                  <c:v>0.64980936575007364</c:v>
                </c:pt>
                <c:pt idx="343">
                  <c:v>0.64999248222058414</c:v>
                </c:pt>
                <c:pt idx="344">
                  <c:v>0.65013260787759464</c:v>
                </c:pt>
                <c:pt idx="345">
                  <c:v>0.65065757698279536</c:v>
                </c:pt>
                <c:pt idx="346">
                  <c:v>0.6506800257500347</c:v>
                </c:pt>
                <c:pt idx="347">
                  <c:v>0.65087938574991711</c:v>
                </c:pt>
                <c:pt idx="348">
                  <c:v>0.65099737886825471</c:v>
                </c:pt>
                <c:pt idx="349">
                  <c:v>0.65118832574994157</c:v>
                </c:pt>
                <c:pt idx="350">
                  <c:v>0.6512233857499431</c:v>
                </c:pt>
                <c:pt idx="351">
                  <c:v>0.65139939488047194</c:v>
                </c:pt>
                <c:pt idx="352">
                  <c:v>0.65148237886822358</c:v>
                </c:pt>
                <c:pt idx="353">
                  <c:v>0.65207844421162564</c:v>
                </c:pt>
                <c:pt idx="354">
                  <c:v>0.6521605457499785</c:v>
                </c:pt>
                <c:pt idx="355">
                  <c:v>0.65228008574983676</c:v>
                </c:pt>
                <c:pt idx="356">
                  <c:v>0.65249245413711843</c:v>
                </c:pt>
                <c:pt idx="357">
                  <c:v>0.65261602574994959</c:v>
                </c:pt>
                <c:pt idx="358">
                  <c:v>0.65270818996044966</c:v>
                </c:pt>
                <c:pt idx="359">
                  <c:v>0.65287351181055464</c:v>
                </c:pt>
                <c:pt idx="360">
                  <c:v>0.65296717574993557</c:v>
                </c:pt>
                <c:pt idx="361">
                  <c:v>0.65308199665902711</c:v>
                </c:pt>
                <c:pt idx="362">
                  <c:v>0.6534269570320248</c:v>
                </c:pt>
                <c:pt idx="363">
                  <c:v>0.65350024574999566</c:v>
                </c:pt>
                <c:pt idx="364">
                  <c:v>0.65362043263175618</c:v>
                </c:pt>
                <c:pt idx="365">
                  <c:v>0.65379052574992613</c:v>
                </c:pt>
                <c:pt idx="366">
                  <c:v>0.65388369574985461</c:v>
                </c:pt>
                <c:pt idx="367">
                  <c:v>0.65373572597455665</c:v>
                </c:pt>
                <c:pt idx="368">
                  <c:v>0.65357283574994052</c:v>
                </c:pt>
                <c:pt idx="369">
                  <c:v>0.65364792702655539</c:v>
                </c:pt>
                <c:pt idx="370">
                  <c:v>0.65383786227167306</c:v>
                </c:pt>
                <c:pt idx="371">
                  <c:v>0.65409780230172165</c:v>
                </c:pt>
                <c:pt idx="372">
                  <c:v>0.65420933732883813</c:v>
                </c:pt>
                <c:pt idx="373">
                  <c:v>0.6543783057499295</c:v>
                </c:pt>
                <c:pt idx="374">
                  <c:v>0.65456545574991754</c:v>
                </c:pt>
                <c:pt idx="375">
                  <c:v>0.65466436319684362</c:v>
                </c:pt>
                <c:pt idx="376">
                  <c:v>0.65475886574994069</c:v>
                </c:pt>
                <c:pt idx="377">
                  <c:v>0.65494799085644262</c:v>
                </c:pt>
                <c:pt idx="378">
                  <c:v>0.65513495838160962</c:v>
                </c:pt>
                <c:pt idx="379">
                  <c:v>0.65573033432139116</c:v>
                </c:pt>
                <c:pt idx="380">
                  <c:v>0.65589361542733204</c:v>
                </c:pt>
                <c:pt idx="381">
                  <c:v>0.65594234575002019</c:v>
                </c:pt>
                <c:pt idx="382">
                  <c:v>0.65623020048678971</c:v>
                </c:pt>
                <c:pt idx="383">
                  <c:v>0.65643876574999638</c:v>
                </c:pt>
                <c:pt idx="384">
                  <c:v>0.65645556574992259</c:v>
                </c:pt>
                <c:pt idx="385">
                  <c:v>0.65673950170951023</c:v>
                </c:pt>
                <c:pt idx="386">
                  <c:v>0.65675812915434062</c:v>
                </c:pt>
                <c:pt idx="387">
                  <c:v>0.65654318780123266</c:v>
                </c:pt>
                <c:pt idx="388">
                  <c:v>0.65599219574995959</c:v>
                </c:pt>
                <c:pt idx="389">
                  <c:v>0.65596191627629818</c:v>
                </c:pt>
                <c:pt idx="390">
                  <c:v>0.65574109574993222</c:v>
                </c:pt>
                <c:pt idx="391">
                  <c:v>0.65518253340957378</c:v>
                </c:pt>
                <c:pt idx="392">
                  <c:v>0.65534505574994761</c:v>
                </c:pt>
                <c:pt idx="393">
                  <c:v>0.6553097982230307</c:v>
                </c:pt>
                <c:pt idx="394">
                  <c:v>0.65544998529550536</c:v>
                </c:pt>
                <c:pt idx="395">
                  <c:v>0.65596286728838116</c:v>
                </c:pt>
                <c:pt idx="396">
                  <c:v>0.65577829575003965</c:v>
                </c:pt>
                <c:pt idx="397">
                  <c:v>0.65553728574998549</c:v>
                </c:pt>
                <c:pt idx="398">
                  <c:v>0.65570404259209314</c:v>
                </c:pt>
                <c:pt idx="399">
                  <c:v>0.65590595574994381</c:v>
                </c:pt>
                <c:pt idx="400">
                  <c:v>0.6560302928466657</c:v>
                </c:pt>
                <c:pt idx="401">
                  <c:v>0.65633378575007839</c:v>
                </c:pt>
                <c:pt idx="402">
                  <c:v>0.65638523542044513</c:v>
                </c:pt>
                <c:pt idx="403">
                  <c:v>0.65644974701979331</c:v>
                </c:pt>
                <c:pt idx="404">
                  <c:v>0.65455090574997143</c:v>
                </c:pt>
                <c:pt idx="405">
                  <c:v>0.65465815574992803</c:v>
                </c:pt>
                <c:pt idx="406">
                  <c:v>0.65476075268868927</c:v>
                </c:pt>
                <c:pt idx="407">
                  <c:v>0.65488042575005068</c:v>
                </c:pt>
                <c:pt idx="408">
                  <c:v>0.65513370372983104</c:v>
                </c:pt>
                <c:pt idx="409">
                  <c:v>0.6551669357498896</c:v>
                </c:pt>
                <c:pt idx="410">
                  <c:v>0.65541258660108781</c:v>
                </c:pt>
                <c:pt idx="411">
                  <c:v>0.65552488574992651</c:v>
                </c:pt>
                <c:pt idx="412">
                  <c:v>0.65552590574996827</c:v>
                </c:pt>
                <c:pt idx="413">
                  <c:v>0.65600132510478293</c:v>
                </c:pt>
                <c:pt idx="414">
                  <c:v>0.65604220574986982</c:v>
                </c:pt>
                <c:pt idx="415">
                  <c:v>0.65620591627622193</c:v>
                </c:pt>
                <c:pt idx="416">
                  <c:v>0.65627414575000387</c:v>
                </c:pt>
                <c:pt idx="417">
                  <c:v>0.65641120362229866</c:v>
                </c:pt>
                <c:pt idx="418">
                  <c:v>0.65670051574990462</c:v>
                </c:pt>
                <c:pt idx="419">
                  <c:v>0.65677794785516164</c:v>
                </c:pt>
                <c:pt idx="420">
                  <c:v>0.65699159723941292</c:v>
                </c:pt>
                <c:pt idx="421">
                  <c:v>0.6574649356006006</c:v>
                </c:pt>
                <c:pt idx="422">
                  <c:v>0.65770740574994591</c:v>
                </c:pt>
                <c:pt idx="423">
                  <c:v>0.65831837886823052</c:v>
                </c:pt>
                <c:pt idx="424">
                  <c:v>0.65854105575000754</c:v>
                </c:pt>
                <c:pt idx="425">
                  <c:v>0.65860034661022926</c:v>
                </c:pt>
                <c:pt idx="426">
                  <c:v>0.65924330574986811</c:v>
                </c:pt>
                <c:pt idx="427">
                  <c:v>0.65945741638827993</c:v>
                </c:pt>
                <c:pt idx="428">
                  <c:v>0.65961340574999383</c:v>
                </c:pt>
                <c:pt idx="429">
                  <c:v>0.6596515724166363</c:v>
                </c:pt>
                <c:pt idx="430">
                  <c:v>0.65930137943412692</c:v>
                </c:pt>
                <c:pt idx="431">
                  <c:v>0.65899229574996809</c:v>
                </c:pt>
                <c:pt idx="432">
                  <c:v>0.65912232510488944</c:v>
                </c:pt>
                <c:pt idx="433">
                  <c:v>0.65936003574996949</c:v>
                </c:pt>
                <c:pt idx="434">
                  <c:v>0.65933290575000558</c:v>
                </c:pt>
                <c:pt idx="435">
                  <c:v>0.65950485574978834</c:v>
                </c:pt>
                <c:pt idx="436">
                  <c:v>0.65967260689946361</c:v>
                </c:pt>
                <c:pt idx="437">
                  <c:v>0.65983513651920733</c:v>
                </c:pt>
                <c:pt idx="438">
                  <c:v>0.66007328279914723</c:v>
                </c:pt>
                <c:pt idx="439">
                  <c:v>0.66060968700007705</c:v>
                </c:pt>
                <c:pt idx="440">
                  <c:v>0.66063569146425116</c:v>
                </c:pt>
                <c:pt idx="441">
                  <c:v>0.66061100574997134</c:v>
                </c:pt>
                <c:pt idx="442">
                  <c:v>0.66085752113467389</c:v>
                </c:pt>
                <c:pt idx="443">
                  <c:v>0.66117740574992467</c:v>
                </c:pt>
                <c:pt idx="444">
                  <c:v>0.66128633756815791</c:v>
                </c:pt>
                <c:pt idx="445">
                  <c:v>0.661615387231408</c:v>
                </c:pt>
                <c:pt idx="446">
                  <c:v>0.66171523553710321</c:v>
                </c:pt>
                <c:pt idx="447">
                  <c:v>0.66190453575006813</c:v>
                </c:pt>
                <c:pt idx="448">
                  <c:v>0.66199151213287366</c:v>
                </c:pt>
                <c:pt idx="449">
                  <c:v>0.66215598655809205</c:v>
                </c:pt>
                <c:pt idx="450">
                  <c:v>0.66232165575006263</c:v>
                </c:pt>
                <c:pt idx="451">
                  <c:v>0.66239052191161818</c:v>
                </c:pt>
                <c:pt idx="452">
                  <c:v>0.66253426938632742</c:v>
                </c:pt>
                <c:pt idx="453">
                  <c:v>0.66297007908339511</c:v>
                </c:pt>
                <c:pt idx="454">
                  <c:v>0.66315401799490015</c:v>
                </c:pt>
                <c:pt idx="455">
                  <c:v>0.66319600048684968</c:v>
                </c:pt>
                <c:pt idx="456">
                  <c:v>0.66328574270661989</c:v>
                </c:pt>
                <c:pt idx="457">
                  <c:v>0.66336695574994942</c:v>
                </c:pt>
                <c:pt idx="458">
                  <c:v>0.66223974665906915</c:v>
                </c:pt>
                <c:pt idx="459">
                  <c:v>0.66148663575002331</c:v>
                </c:pt>
                <c:pt idx="460">
                  <c:v>0.66137830979046441</c:v>
                </c:pt>
                <c:pt idx="461">
                  <c:v>0.66106730574999517</c:v>
                </c:pt>
                <c:pt idx="462">
                  <c:v>0.66114769146423735</c:v>
                </c:pt>
                <c:pt idx="463">
                  <c:v>0.6611917657499049</c:v>
                </c:pt>
                <c:pt idx="464">
                  <c:v>0.66134634661027381</c:v>
                </c:pt>
                <c:pt idx="465">
                  <c:v>0.66141460574993949</c:v>
                </c:pt>
                <c:pt idx="466">
                  <c:v>0.66154361282066565</c:v>
                </c:pt>
                <c:pt idx="467">
                  <c:v>0.66170373370688751</c:v>
                </c:pt>
                <c:pt idx="468">
                  <c:v>0.66181955574994333</c:v>
                </c:pt>
                <c:pt idx="469">
                  <c:v>0.66179743322246176</c:v>
                </c:pt>
                <c:pt idx="470">
                  <c:v>0.66099694741664905</c:v>
                </c:pt>
                <c:pt idx="471">
                  <c:v>0.66121972927942363</c:v>
                </c:pt>
                <c:pt idx="472">
                  <c:v>0.66137793667789579</c:v>
                </c:pt>
                <c:pt idx="473">
                  <c:v>0.66145391575003032</c:v>
                </c:pt>
                <c:pt idx="474">
                  <c:v>0.66156699177140788</c:v>
                </c:pt>
                <c:pt idx="475">
                  <c:v>0.66171165300278434</c:v>
                </c:pt>
                <c:pt idx="476">
                  <c:v>0.66127858574999721</c:v>
                </c:pt>
                <c:pt idx="477">
                  <c:v>0.66132866919072364</c:v>
                </c:pt>
                <c:pt idx="478">
                  <c:v>0.66135042797212462</c:v>
                </c:pt>
                <c:pt idx="479">
                  <c:v>0.66136745120449891</c:v>
                </c:pt>
                <c:pt idx="480">
                  <c:v>0.66136100378912555</c:v>
                </c:pt>
                <c:pt idx="481">
                  <c:v>0.66112552940593661</c:v>
                </c:pt>
                <c:pt idx="482">
                  <c:v>0.66125351574993352</c:v>
                </c:pt>
                <c:pt idx="483">
                  <c:v>0.66147219298410675</c:v>
                </c:pt>
                <c:pt idx="484">
                  <c:v>0.66163425575003065</c:v>
                </c:pt>
                <c:pt idx="485">
                  <c:v>0.66172750790043788</c:v>
                </c:pt>
                <c:pt idx="486">
                  <c:v>0.66182653212361353</c:v>
                </c:pt>
                <c:pt idx="487">
                  <c:v>0.6618845161396234</c:v>
                </c:pt>
                <c:pt idx="488">
                  <c:v>0.66140854311274211</c:v>
                </c:pt>
                <c:pt idx="489">
                  <c:v>0.66011615574981852</c:v>
                </c:pt>
                <c:pt idx="490">
                  <c:v>0.65984888401082853</c:v>
                </c:pt>
                <c:pt idx="491">
                  <c:v>0.6600823241172975</c:v>
                </c:pt>
                <c:pt idx="492">
                  <c:v>0.66015321574995767</c:v>
                </c:pt>
                <c:pt idx="493">
                  <c:v>0.66023224270644221</c:v>
                </c:pt>
                <c:pt idx="494">
                  <c:v>0.66003869146420935</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0.66057428872859791</c:v>
                </c:pt>
                <c:pt idx="503">
                  <c:v>0.66060987165892182</c:v>
                </c:pt>
                <c:pt idx="504">
                  <c:v>0.6607287519038193</c:v>
                </c:pt>
                <c:pt idx="505">
                  <c:v>0.66119811408334872</c:v>
                </c:pt>
                <c:pt idx="506">
                  <c:v>0.66125305881124052</c:v>
                </c:pt>
                <c:pt idx="507">
                  <c:v>0.66138559574990552</c:v>
                </c:pt>
                <c:pt idx="508">
                  <c:v>0.66152844656622345</c:v>
                </c:pt>
                <c:pt idx="509">
                  <c:v>0.66161091638818681</c:v>
                </c:pt>
                <c:pt idx="510">
                  <c:v>0.66179027033334292</c:v>
                </c:pt>
                <c:pt idx="511">
                  <c:v>0.66195855743544141</c:v>
                </c:pt>
                <c:pt idx="512">
                  <c:v>0.66197350991667769</c:v>
                </c:pt>
                <c:pt idx="513">
                  <c:v>0.66225140574998465</c:v>
                </c:pt>
                <c:pt idx="514">
                  <c:v>0.66240275280883065</c:v>
                </c:pt>
                <c:pt idx="515">
                  <c:v>0.66215462915418888</c:v>
                </c:pt>
                <c:pt idx="516">
                  <c:v>0.66230703574996141</c:v>
                </c:pt>
                <c:pt idx="517">
                  <c:v>0.66212033432134443</c:v>
                </c:pt>
                <c:pt idx="518">
                  <c:v>0.66199718531989138</c:v>
                </c:pt>
                <c:pt idx="519">
                  <c:v>0.66219295625504127</c:v>
                </c:pt>
                <c:pt idx="520">
                  <c:v>0.66226638926647752</c:v>
                </c:pt>
                <c:pt idx="521">
                  <c:v>0.66243975190383264</c:v>
                </c:pt>
                <c:pt idx="522">
                  <c:v>0.66186090574998968</c:v>
                </c:pt>
                <c:pt idx="523">
                  <c:v>0.66213209723936473</c:v>
                </c:pt>
                <c:pt idx="524">
                  <c:v>0.66228354015861168</c:v>
                </c:pt>
                <c:pt idx="525">
                  <c:v>0.66253511787127195</c:v>
                </c:pt>
                <c:pt idx="526">
                  <c:v>0.66270175190376857</c:v>
                </c:pt>
                <c:pt idx="527">
                  <c:v>0.66268954860713425</c:v>
                </c:pt>
                <c:pt idx="528">
                  <c:v>0.66270518857820182</c:v>
                </c:pt>
                <c:pt idx="529">
                  <c:v>0.66279198574997689</c:v>
                </c:pt>
                <c:pt idx="530">
                  <c:v>0.66291325268865475</c:v>
                </c:pt>
                <c:pt idx="531">
                  <c:v>0.66316353732894162</c:v>
                </c:pt>
                <c:pt idx="532">
                  <c:v>0.66321739511164357</c:v>
                </c:pt>
                <c:pt idx="533">
                  <c:v>0.66331086451292254</c:v>
                </c:pt>
                <c:pt idx="534">
                  <c:v>0.66339714044384912</c:v>
                </c:pt>
                <c:pt idx="535">
                  <c:v>0.6633817874704</c:v>
                </c:pt>
                <c:pt idx="536">
                  <c:v>0.6634293241171898</c:v>
                </c:pt>
                <c:pt idx="537">
                  <c:v>0.66268750779076413</c:v>
                </c:pt>
                <c:pt idx="538">
                  <c:v>0.6619022322806396</c:v>
                </c:pt>
                <c:pt idx="539">
                  <c:v>0.66191583167592771</c:v>
                </c:pt>
                <c:pt idx="540">
                  <c:v>0.66228090574998077</c:v>
                </c:pt>
                <c:pt idx="541">
                  <c:v>0.6623967228232317</c:v>
                </c:pt>
                <c:pt idx="542">
                  <c:v>0.66257840574992599</c:v>
                </c:pt>
                <c:pt idx="543">
                  <c:v>0.66282267658339067</c:v>
                </c:pt>
                <c:pt idx="544">
                  <c:v>0.66300475111076262</c:v>
                </c:pt>
                <c:pt idx="545">
                  <c:v>0.66314830135439806</c:v>
                </c:pt>
                <c:pt idx="546">
                  <c:v>0.66335270166838789</c:v>
                </c:pt>
                <c:pt idx="547">
                  <c:v>0.66344854211361426</c:v>
                </c:pt>
                <c:pt idx="548">
                  <c:v>0.66355151181059635</c:v>
                </c:pt>
                <c:pt idx="549">
                  <c:v>0.66368090574997063</c:v>
                </c:pt>
                <c:pt idx="550">
                  <c:v>0.66426690574998259</c:v>
                </c:pt>
                <c:pt idx="551">
                  <c:v>0.66444164801805616</c:v>
                </c:pt>
                <c:pt idx="552">
                  <c:v>0.66464434325000477</c:v>
                </c:pt>
                <c:pt idx="553">
                  <c:v>0.66480433432138974</c:v>
                </c:pt>
                <c:pt idx="554">
                  <c:v>0.66494809463891758</c:v>
                </c:pt>
                <c:pt idx="555">
                  <c:v>0.66510800991666486</c:v>
                </c:pt>
                <c:pt idx="556">
                  <c:v>0.6652660486070946</c:v>
                </c:pt>
                <c:pt idx="557">
                  <c:v>0.6656673268025346</c:v>
                </c:pt>
                <c:pt idx="558">
                  <c:v>0.66570301213300986</c:v>
                </c:pt>
                <c:pt idx="559">
                  <c:v>0.66583574665895728</c:v>
                </c:pt>
                <c:pt idx="560">
                  <c:v>0.66598859647153674</c:v>
                </c:pt>
                <c:pt idx="561">
                  <c:v>0.6660649282219</c:v>
                </c:pt>
                <c:pt idx="562">
                  <c:v>0.66621801799493663</c:v>
                </c:pt>
                <c:pt idx="563">
                  <c:v>0.66633549085625532</c:v>
                </c:pt>
                <c:pt idx="564">
                  <c:v>0.66664307966299075</c:v>
                </c:pt>
                <c:pt idx="565">
                  <c:v>0.66741144146425313</c:v>
                </c:pt>
                <c:pt idx="566">
                  <c:v>0.667397773881789</c:v>
                </c:pt>
                <c:pt idx="567">
                  <c:v>0.66754740574998561</c:v>
                </c:pt>
                <c:pt idx="568">
                  <c:v>0.667702843249942</c:v>
                </c:pt>
                <c:pt idx="569">
                  <c:v>0.66802056901528362</c:v>
                </c:pt>
                <c:pt idx="570">
                  <c:v>0.66773451213289703</c:v>
                </c:pt>
                <c:pt idx="571">
                  <c:v>0.66768690575005951</c:v>
                </c:pt>
                <c:pt idx="572">
                  <c:v>0.66783843700008705</c:v>
                </c:pt>
                <c:pt idx="573">
                  <c:v>0.66793013302272253</c:v>
                </c:pt>
                <c:pt idx="574">
                  <c:v>0.66828905959613483</c:v>
                </c:pt>
                <c:pt idx="575">
                  <c:v>0.66843818835872071</c:v>
                </c:pt>
                <c:pt idx="576">
                  <c:v>0.66858196697435801</c:v>
                </c:pt>
                <c:pt idx="577">
                  <c:v>0.66876470987378489</c:v>
                </c:pt>
                <c:pt idx="578">
                  <c:v>0.66885755158323046</c:v>
                </c:pt>
                <c:pt idx="579">
                  <c:v>0.66878261542743256</c:v>
                </c:pt>
                <c:pt idx="580">
                  <c:v>0.66875435472961464</c:v>
                </c:pt>
                <c:pt idx="581">
                  <c:v>0.66847524259215263</c:v>
                </c:pt>
                <c:pt idx="582">
                  <c:v>0.66865329350527403</c:v>
                </c:pt>
                <c:pt idx="583">
                  <c:v>0.66866299665905238</c:v>
                </c:pt>
                <c:pt idx="584">
                  <c:v>0.66901133712252736</c:v>
                </c:pt>
                <c:pt idx="585">
                  <c:v>0.66919866863661148</c:v>
                </c:pt>
                <c:pt idx="586">
                  <c:v>0.66928927575003172</c:v>
                </c:pt>
                <c:pt idx="587">
                  <c:v>0.6697881257498608</c:v>
                </c:pt>
                <c:pt idx="588">
                  <c:v>0.66997339574997761</c:v>
                </c:pt>
                <c:pt idx="589">
                  <c:v>0.67009762574991782</c:v>
                </c:pt>
                <c:pt idx="590">
                  <c:v>0.6701702657500167</c:v>
                </c:pt>
                <c:pt idx="591">
                  <c:v>0.67020323529539017</c:v>
                </c:pt>
                <c:pt idx="592">
                  <c:v>0.67026590574998579</c:v>
                </c:pt>
                <c:pt idx="593">
                  <c:v>0.67094070204635248</c:v>
                </c:pt>
                <c:pt idx="594">
                  <c:v>0.6709874057499976</c:v>
                </c:pt>
                <c:pt idx="595">
                  <c:v>0.67111930575001111</c:v>
                </c:pt>
                <c:pt idx="596">
                  <c:v>0.67139057574992478</c:v>
                </c:pt>
                <c:pt idx="597">
                  <c:v>0.67119922575003055</c:v>
                </c:pt>
                <c:pt idx="598">
                  <c:v>0.67128712003557289</c:v>
                </c:pt>
                <c:pt idx="599">
                  <c:v>0.67148434575007343</c:v>
                </c:pt>
                <c:pt idx="600">
                  <c:v>0.67155437086616132</c:v>
                </c:pt>
                <c:pt idx="601">
                  <c:v>0.67185406364468903</c:v>
                </c:pt>
                <c:pt idx="602">
                  <c:v>0.67208195574995955</c:v>
                </c:pt>
                <c:pt idx="603">
                  <c:v>0.67226907574995209</c:v>
                </c:pt>
                <c:pt idx="604">
                  <c:v>0.67229283981589638</c:v>
                </c:pt>
                <c:pt idx="605">
                  <c:v>0.67253519575005749</c:v>
                </c:pt>
                <c:pt idx="606">
                  <c:v>0.67249395575004201</c:v>
                </c:pt>
                <c:pt idx="607">
                  <c:v>0.67227720575006344</c:v>
                </c:pt>
                <c:pt idx="608">
                  <c:v>0.67228769146427758</c:v>
                </c:pt>
                <c:pt idx="609">
                  <c:v>0.67274119986760184</c:v>
                </c:pt>
                <c:pt idx="610">
                  <c:v>0.67274959053250583</c:v>
                </c:pt>
                <c:pt idx="611">
                  <c:v>0.67289069574992832</c:v>
                </c:pt>
                <c:pt idx="612">
                  <c:v>0.67321609575006358</c:v>
                </c:pt>
                <c:pt idx="613">
                  <c:v>0.67367015574993161</c:v>
                </c:pt>
                <c:pt idx="614">
                  <c:v>0.67403863574998091</c:v>
                </c:pt>
                <c:pt idx="615">
                  <c:v>0.67484643575006964</c:v>
                </c:pt>
                <c:pt idx="616">
                  <c:v>0.67498549665894969</c:v>
                </c:pt>
                <c:pt idx="617">
                  <c:v>0.67514229463883313</c:v>
                </c:pt>
                <c:pt idx="618">
                  <c:v>0.67543014104408883</c:v>
                </c:pt>
                <c:pt idx="619">
                  <c:v>0.67552381575001164</c:v>
                </c:pt>
                <c:pt idx="620">
                  <c:v>0.67558409574995437</c:v>
                </c:pt>
                <c:pt idx="621">
                  <c:v>0.67569222574998444</c:v>
                </c:pt>
                <c:pt idx="622">
                  <c:v>0.67574916711362343</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c:v>
                </c:pt>
                <c:pt idx="631">
                  <c:v>0.67729240574998073</c:v>
                </c:pt>
                <c:pt idx="632">
                  <c:v>0.67746474575008619</c:v>
                </c:pt>
                <c:pt idx="633">
                  <c:v>0.67753334574986457</c:v>
                </c:pt>
                <c:pt idx="634">
                  <c:v>0.67764934395222565</c:v>
                </c:pt>
                <c:pt idx="635">
                  <c:v>0.67776470166829583</c:v>
                </c:pt>
                <c:pt idx="636">
                  <c:v>0.67796073908330434</c:v>
                </c:pt>
                <c:pt idx="637">
                  <c:v>0.67804199574983748</c:v>
                </c:pt>
                <c:pt idx="638">
                  <c:v>0.67810786574996451</c:v>
                </c:pt>
                <c:pt idx="639">
                  <c:v>0.67822683574992482</c:v>
                </c:pt>
                <c:pt idx="640">
                  <c:v>0.67832140575008371</c:v>
                </c:pt>
                <c:pt idx="641">
                  <c:v>0.67836264768546073</c:v>
                </c:pt>
                <c:pt idx="642">
                  <c:v>0.67833489574984185</c:v>
                </c:pt>
                <c:pt idx="643">
                  <c:v>0.67853024574996756</c:v>
                </c:pt>
                <c:pt idx="644">
                  <c:v>0.67860757241669634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0.67969921574996406</c:v>
                </c:pt>
                <c:pt idx="653">
                  <c:v>0.67977268735920493</c:v>
                </c:pt>
                <c:pt idx="654">
                  <c:v>0.68023780715839233</c:v>
                </c:pt>
                <c:pt idx="655">
                  <c:v>0.68039189574990644</c:v>
                </c:pt>
                <c:pt idx="656">
                  <c:v>0.68061384575010209</c:v>
                </c:pt>
                <c:pt idx="657">
                  <c:v>0.68064504575008367</c:v>
                </c:pt>
                <c:pt idx="658">
                  <c:v>0.68071089438629462</c:v>
                </c:pt>
                <c:pt idx="659">
                  <c:v>0.68087765574992432</c:v>
                </c:pt>
                <c:pt idx="660">
                  <c:v>0.68095852574997151</c:v>
                </c:pt>
                <c:pt idx="661">
                  <c:v>0.68108191661961914</c:v>
                </c:pt>
                <c:pt idx="662">
                  <c:v>0.68134894860712369</c:v>
                </c:pt>
                <c:pt idx="663">
                  <c:v>0.68145277388188652</c:v>
                </c:pt>
                <c:pt idx="664">
                  <c:v>0.68163854574996119</c:v>
                </c:pt>
                <c:pt idx="665">
                  <c:v>0.68159726575005586</c:v>
                </c:pt>
                <c:pt idx="666">
                  <c:v>0.68172175574991911</c:v>
                </c:pt>
                <c:pt idx="667">
                  <c:v>0.68183956574991056</c:v>
                </c:pt>
                <c:pt idx="668">
                  <c:v>0.68194047574989813</c:v>
                </c:pt>
                <c:pt idx="669">
                  <c:v>0.68202214384508852</c:v>
                </c:pt>
                <c:pt idx="670">
                  <c:v>0.68207379463888274</c:v>
                </c:pt>
                <c:pt idx="671">
                  <c:v>0.68225997717860365</c:v>
                </c:pt>
                <c:pt idx="672">
                  <c:v>0.68239093574992149</c:v>
                </c:pt>
                <c:pt idx="673">
                  <c:v>0.68243090574998111</c:v>
                </c:pt>
                <c:pt idx="674">
                  <c:v>0.68252725574988915</c:v>
                </c:pt>
                <c:pt idx="675">
                  <c:v>0.68261617658336604</c:v>
                </c:pt>
                <c:pt idx="676">
                  <c:v>0.68267173908324763</c:v>
                </c:pt>
                <c:pt idx="677">
                  <c:v>0.68302128075001178</c:v>
                </c:pt>
                <c:pt idx="678">
                  <c:v>0.68303284575003365</c:v>
                </c:pt>
                <c:pt idx="679">
                  <c:v>0.68311684574994891</c:v>
                </c:pt>
                <c:pt idx="680">
                  <c:v>0.68315800575000196</c:v>
                </c:pt>
                <c:pt idx="681">
                  <c:v>0.68324449463888615</c:v>
                </c:pt>
                <c:pt idx="682">
                  <c:v>0.68336308575005811</c:v>
                </c:pt>
                <c:pt idx="683">
                  <c:v>0.68343199574984226</c:v>
                </c:pt>
                <c:pt idx="684">
                  <c:v>0.68350063574996456</c:v>
                </c:pt>
                <c:pt idx="685">
                  <c:v>0.68362559962744762</c:v>
                </c:pt>
                <c:pt idx="686">
                  <c:v>0.6839121557499358</c:v>
                </c:pt>
                <c:pt idx="687">
                  <c:v>0.68401531024427764</c:v>
                </c:pt>
                <c:pt idx="688">
                  <c:v>0.68411036574983008</c:v>
                </c:pt>
                <c:pt idx="689">
                  <c:v>0.68421661575005921</c:v>
                </c:pt>
                <c:pt idx="690">
                  <c:v>0.68429199574993049</c:v>
                </c:pt>
                <c:pt idx="691">
                  <c:v>0.68431255575008187</c:v>
                </c:pt>
                <c:pt idx="692">
                  <c:v>0.68448869574997651</c:v>
                </c:pt>
                <c:pt idx="693">
                  <c:v>0.6845308232756796</c:v>
                </c:pt>
                <c:pt idx="694">
                  <c:v>0.68446670967153911</c:v>
                </c:pt>
                <c:pt idx="695">
                  <c:v>0.68482570574995749</c:v>
                </c:pt>
                <c:pt idx="696">
                  <c:v>0.68476470574994086</c:v>
                </c:pt>
                <c:pt idx="697">
                  <c:v>0.68485712574994206</c:v>
                </c:pt>
                <c:pt idx="698">
                  <c:v>0.68500620166835802</c:v>
                </c:pt>
                <c:pt idx="699">
                  <c:v>0.68508624574999932</c:v>
                </c:pt>
                <c:pt idx="700">
                  <c:v>0.68521983575004697</c:v>
                </c:pt>
                <c:pt idx="701">
                  <c:v>0.68528797574992872</c:v>
                </c:pt>
                <c:pt idx="702">
                  <c:v>0.68529070574993456</c:v>
                </c:pt>
                <c:pt idx="703">
                  <c:v>0.68540437872286397</c:v>
                </c:pt>
                <c:pt idx="704">
                  <c:v>0.68570870336903134</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0.68652024248469068</c:v>
                </c:pt>
                <c:pt idx="714">
                  <c:v>0.68663476574995663</c:v>
                </c:pt>
                <c:pt idx="715">
                  <c:v>0.68670285574980061</c:v>
                </c:pt>
                <c:pt idx="716">
                  <c:v>0.68683914575002758</c:v>
                </c:pt>
                <c:pt idx="717">
                  <c:v>0.68685173574993996</c:v>
                </c:pt>
                <c:pt idx="718">
                  <c:v>0.68686883756810035</c:v>
                </c:pt>
                <c:pt idx="719">
                  <c:v>0.68701818234568179</c:v>
                </c:pt>
                <c:pt idx="720">
                  <c:v>0.68729694741664049</c:v>
                </c:pt>
                <c:pt idx="721">
                  <c:v>0.68732891595408363</c:v>
                </c:pt>
                <c:pt idx="722">
                  <c:v>0.68744948575006459</c:v>
                </c:pt>
                <c:pt idx="723">
                  <c:v>0.6875854157499075</c:v>
                </c:pt>
                <c:pt idx="724">
                  <c:v>0.68757406038930924</c:v>
                </c:pt>
                <c:pt idx="725">
                  <c:v>0.68776554575005311</c:v>
                </c:pt>
                <c:pt idx="726">
                  <c:v>0.68787200574999452</c:v>
                </c:pt>
                <c:pt idx="727">
                  <c:v>0.68793692575005039</c:v>
                </c:pt>
                <c:pt idx="728">
                  <c:v>0.68795045798867793</c:v>
                </c:pt>
                <c:pt idx="729">
                  <c:v>0.6886711799434696</c:v>
                </c:pt>
                <c:pt idx="730">
                  <c:v>0.68856580575001658</c:v>
                </c:pt>
                <c:pt idx="731">
                  <c:v>0.68878438574993961</c:v>
                </c:pt>
                <c:pt idx="732">
                  <c:v>0.68879073908327448</c:v>
                </c:pt>
                <c:pt idx="733">
                  <c:v>0.68939396457349811</c:v>
                </c:pt>
                <c:pt idx="734">
                  <c:v>0.68941201686109821</c:v>
                </c:pt>
                <c:pt idx="735">
                  <c:v>0.68934339574991488</c:v>
                </c:pt>
                <c:pt idx="736">
                  <c:v>0.68958342574988751</c:v>
                </c:pt>
                <c:pt idx="737">
                  <c:v>0.68954278574992023</c:v>
                </c:pt>
                <c:pt idx="738">
                  <c:v>0.68963214574998166</c:v>
                </c:pt>
                <c:pt idx="739">
                  <c:v>0.68974268497066749</c:v>
                </c:pt>
                <c:pt idx="740">
                  <c:v>0.68977439463884682</c:v>
                </c:pt>
                <c:pt idx="741">
                  <c:v>0.68999128074999305</c:v>
                </c:pt>
                <c:pt idx="742">
                  <c:v>0.6900339857498915</c:v>
                </c:pt>
                <c:pt idx="743">
                  <c:v>0.69009335574999398</c:v>
                </c:pt>
                <c:pt idx="744">
                  <c:v>0.69015570575004359</c:v>
                </c:pt>
                <c:pt idx="745">
                  <c:v>0.69027400575002651</c:v>
                </c:pt>
                <c:pt idx="746">
                  <c:v>0.69034972574988274</c:v>
                </c:pt>
                <c:pt idx="747">
                  <c:v>0.69044605574995821</c:v>
                </c:pt>
                <c:pt idx="748">
                  <c:v>0.69052334575002206</c:v>
                </c:pt>
                <c:pt idx="749">
                  <c:v>0.69054842574999498</c:v>
                </c:pt>
                <c:pt idx="750">
                  <c:v>0.6908668031859122</c:v>
                </c:pt>
                <c:pt idx="751">
                  <c:v>0.69089484192019834</c:v>
                </c:pt>
                <c:pt idx="752">
                  <c:v>0.69093612574991325</c:v>
                </c:pt>
                <c:pt idx="753">
                  <c:v>0.69103034574992173</c:v>
                </c:pt>
                <c:pt idx="754">
                  <c:v>0.6911194357500392</c:v>
                </c:pt>
                <c:pt idx="755">
                  <c:v>0.69122418623769022</c:v>
                </c:pt>
                <c:pt idx="756">
                  <c:v>0.69129055574997267</c:v>
                </c:pt>
                <c:pt idx="757">
                  <c:v>0.69141474248471013</c:v>
                </c:pt>
                <c:pt idx="758">
                  <c:v>0.69172853074989926</c:v>
                </c:pt>
                <c:pt idx="759">
                  <c:v>0.69175149575005435</c:v>
                </c:pt>
                <c:pt idx="760">
                  <c:v>0.69188509575005241</c:v>
                </c:pt>
                <c:pt idx="761">
                  <c:v>0.69200520166830948</c:v>
                </c:pt>
                <c:pt idx="762">
                  <c:v>0.69199193574989781</c:v>
                </c:pt>
                <c:pt idx="763">
                  <c:v>0.69171385574993849</c:v>
                </c:pt>
                <c:pt idx="764">
                  <c:v>0.69179444574996296</c:v>
                </c:pt>
                <c:pt idx="765">
                  <c:v>0.69184616065203386</c:v>
                </c:pt>
                <c:pt idx="766">
                  <c:v>0.69201012314125798</c:v>
                </c:pt>
                <c:pt idx="767">
                  <c:v>0.69210580574994651</c:v>
                </c:pt>
                <c:pt idx="768">
                  <c:v>0.69225297575002209</c:v>
                </c:pt>
                <c:pt idx="769">
                  <c:v>0.69238765574992556</c:v>
                </c:pt>
                <c:pt idx="770">
                  <c:v>0.69249443206587247</c:v>
                </c:pt>
                <c:pt idx="771">
                  <c:v>0.69255242748913304</c:v>
                </c:pt>
                <c:pt idx="772">
                  <c:v>0.69267116575014143</c:v>
                </c:pt>
                <c:pt idx="773">
                  <c:v>0.69267590575000781</c:v>
                </c:pt>
                <c:pt idx="774">
                  <c:v>0.69263090575000752</c:v>
                </c:pt>
                <c:pt idx="775">
                  <c:v>0.69280430925874725</c:v>
                </c:pt>
                <c:pt idx="776">
                  <c:v>0.69325190574998852</c:v>
                </c:pt>
                <c:pt idx="777">
                  <c:v>0.69321670575001715</c:v>
                </c:pt>
                <c:pt idx="778">
                  <c:v>0.69324018574995605</c:v>
                </c:pt>
                <c:pt idx="779">
                  <c:v>0.6934248857498917</c:v>
                </c:pt>
                <c:pt idx="780">
                  <c:v>0.69344380818903062</c:v>
                </c:pt>
                <c:pt idx="781">
                  <c:v>0.69373127574996829</c:v>
                </c:pt>
                <c:pt idx="782">
                  <c:v>0.69395757574990558</c:v>
                </c:pt>
                <c:pt idx="783">
                  <c:v>0.69403690574998156</c:v>
                </c:pt>
                <c:pt idx="784">
                  <c:v>0.69442934692646929</c:v>
                </c:pt>
                <c:pt idx="785">
                  <c:v>0.69446754574992864</c:v>
                </c:pt>
                <c:pt idx="786">
                  <c:v>0.69452219146425798</c:v>
                </c:pt>
                <c:pt idx="787">
                  <c:v>0.69457442574994777</c:v>
                </c:pt>
                <c:pt idx="788">
                  <c:v>0.69462730574998943</c:v>
                </c:pt>
                <c:pt idx="789">
                  <c:v>0.69468310575011549</c:v>
                </c:pt>
                <c:pt idx="790">
                  <c:v>0.69471345894146452</c:v>
                </c:pt>
                <c:pt idx="791">
                  <c:v>0.69509230574996572</c:v>
                </c:pt>
                <c:pt idx="792">
                  <c:v>0.69501233574994958</c:v>
                </c:pt>
                <c:pt idx="793">
                  <c:v>0.69507857575013077</c:v>
                </c:pt>
                <c:pt idx="794">
                  <c:v>0.69511967574997868</c:v>
                </c:pt>
                <c:pt idx="795">
                  <c:v>0.69520255574994305</c:v>
                </c:pt>
                <c:pt idx="796">
                  <c:v>0.69526819146416552</c:v>
                </c:pt>
                <c:pt idx="797">
                  <c:v>0.69536036575001858</c:v>
                </c:pt>
                <c:pt idx="798">
                  <c:v>0.69540720574992965</c:v>
                </c:pt>
                <c:pt idx="799">
                  <c:v>0.69541373333615297</c:v>
                </c:pt>
                <c:pt idx="800">
                  <c:v>0.69491817847723758</c:v>
                </c:pt>
                <c:pt idx="801">
                  <c:v>0.69494363830821815</c:v>
                </c:pt>
                <c:pt idx="802">
                  <c:v>0.6950526757500195</c:v>
                </c:pt>
                <c:pt idx="803">
                  <c:v>0.69514929575005624</c:v>
                </c:pt>
                <c:pt idx="804">
                  <c:v>0.69531536574990482</c:v>
                </c:pt>
                <c:pt idx="805">
                  <c:v>0.69535938194050551</c:v>
                </c:pt>
                <c:pt idx="806">
                  <c:v>0.69543827574997852</c:v>
                </c:pt>
                <c:pt idx="807">
                  <c:v>0.69550013575005132</c:v>
                </c:pt>
                <c:pt idx="808">
                  <c:v>0.69553473908341368</c:v>
                </c:pt>
                <c:pt idx="809">
                  <c:v>0.69570805959614368</c:v>
                </c:pt>
                <c:pt idx="810">
                  <c:v>0.6957677098736631</c:v>
                </c:pt>
                <c:pt idx="811">
                  <c:v>0.69579243575002181</c:v>
                </c:pt>
                <c:pt idx="812">
                  <c:v>0.69586716575001528</c:v>
                </c:pt>
                <c:pt idx="813">
                  <c:v>0.69592078574986249</c:v>
                </c:pt>
                <c:pt idx="814">
                  <c:v>0.69596489544069584</c:v>
                </c:pt>
                <c:pt idx="815">
                  <c:v>0.6956543857499895</c:v>
                </c:pt>
                <c:pt idx="816">
                  <c:v>0.69574480574995334</c:v>
                </c:pt>
                <c:pt idx="817">
                  <c:v>0.69586076058860169</c:v>
                </c:pt>
                <c:pt idx="818">
                  <c:v>0.69602490574997944</c:v>
                </c:pt>
                <c:pt idx="819">
                  <c:v>0.69619100252423116</c:v>
                </c:pt>
                <c:pt idx="820">
                  <c:v>0.69616870574998257</c:v>
                </c:pt>
                <c:pt idx="821">
                  <c:v>0.69626321575012151</c:v>
                </c:pt>
                <c:pt idx="822">
                  <c:v>0.696299395749989</c:v>
                </c:pt>
                <c:pt idx="823">
                  <c:v>0.6963683310373191</c:v>
                </c:pt>
                <c:pt idx="824">
                  <c:v>0.69637554574992966</c:v>
                </c:pt>
                <c:pt idx="825">
                  <c:v>0.69647587575008174</c:v>
                </c:pt>
                <c:pt idx="826">
                  <c:v>0.69658243636223449</c:v>
                </c:pt>
                <c:pt idx="827">
                  <c:v>0.69656090574997542</c:v>
                </c:pt>
                <c:pt idx="828">
                  <c:v>0.69674262165912726</c:v>
                </c:pt>
                <c:pt idx="829">
                  <c:v>0.69692868574989575</c:v>
                </c:pt>
                <c:pt idx="830">
                  <c:v>0.6969598957498</c:v>
                </c:pt>
                <c:pt idx="831">
                  <c:v>0.69698942797221253</c:v>
                </c:pt>
                <c:pt idx="832">
                  <c:v>0.69699477943424881</c:v>
                </c:pt>
                <c:pt idx="833">
                  <c:v>0.69720427574995358</c:v>
                </c:pt>
                <c:pt idx="834">
                  <c:v>0.69737806574997308</c:v>
                </c:pt>
                <c:pt idx="835">
                  <c:v>0.69733114574999822</c:v>
                </c:pt>
                <c:pt idx="836">
                  <c:v>0.6975451200356847</c:v>
                </c:pt>
                <c:pt idx="837">
                  <c:v>0.6974874624510079</c:v>
                </c:pt>
                <c:pt idx="838">
                  <c:v>0.69756485575005844</c:v>
                </c:pt>
                <c:pt idx="839">
                  <c:v>0.69772640059532942</c:v>
                </c:pt>
                <c:pt idx="840">
                  <c:v>0.69783589574989058</c:v>
                </c:pt>
                <c:pt idx="841">
                  <c:v>0.69786283574988772</c:v>
                </c:pt>
                <c:pt idx="842">
                  <c:v>0.69792479574981314</c:v>
                </c:pt>
                <c:pt idx="843">
                  <c:v>0.69790348306972305</c:v>
                </c:pt>
                <c:pt idx="844">
                  <c:v>0.6978826200356707</c:v>
                </c:pt>
                <c:pt idx="845">
                  <c:v>0.69835542187888744</c:v>
                </c:pt>
                <c:pt idx="846">
                  <c:v>0.69842644575005786</c:v>
                </c:pt>
                <c:pt idx="847">
                  <c:v>0.69846108575011057</c:v>
                </c:pt>
                <c:pt idx="848">
                  <c:v>0.69854539028604279</c:v>
                </c:pt>
                <c:pt idx="849">
                  <c:v>0.69866832575006232</c:v>
                </c:pt>
                <c:pt idx="850">
                  <c:v>0.69878030574984951</c:v>
                </c:pt>
                <c:pt idx="851">
                  <c:v>0.69887530574990819</c:v>
                </c:pt>
                <c:pt idx="852">
                  <c:v>0.69889677241663162</c:v>
                </c:pt>
                <c:pt idx="853">
                  <c:v>0.69912867045586402</c:v>
                </c:pt>
                <c:pt idx="854">
                  <c:v>0.6990820057500563</c:v>
                </c:pt>
                <c:pt idx="855">
                  <c:v>0.69916690575003215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0.69985783756814757</c:v>
                </c:pt>
                <c:pt idx="865">
                  <c:v>0.69994646575004538</c:v>
                </c:pt>
                <c:pt idx="866">
                  <c:v>0.70002447574997062</c:v>
                </c:pt>
                <c:pt idx="867">
                  <c:v>0.70014329350503679</c:v>
                </c:pt>
                <c:pt idx="868">
                  <c:v>0.70018000575012707</c:v>
                </c:pt>
                <c:pt idx="869">
                  <c:v>0.70026636575002366</c:v>
                </c:pt>
                <c:pt idx="870">
                  <c:v>0.70028893206577525</c:v>
                </c:pt>
                <c:pt idx="871">
                  <c:v>0.70042317847722257</c:v>
                </c:pt>
                <c:pt idx="872">
                  <c:v>0.70049589425566694</c:v>
                </c:pt>
                <c:pt idx="873">
                  <c:v>0.70028663574990446</c:v>
                </c:pt>
                <c:pt idx="874">
                  <c:v>0.70013291574997538</c:v>
                </c:pt>
                <c:pt idx="875">
                  <c:v>0.70017696388956097</c:v>
                </c:pt>
                <c:pt idx="876">
                  <c:v>0.70004278574991396</c:v>
                </c:pt>
                <c:pt idx="877">
                  <c:v>0.69995436574998848</c:v>
                </c:pt>
                <c:pt idx="878">
                  <c:v>0.70001363023973795</c:v>
                </c:pt>
                <c:pt idx="879">
                  <c:v>0.70023931954313035</c:v>
                </c:pt>
                <c:pt idx="880">
                  <c:v>0.70022090574997253</c:v>
                </c:pt>
                <c:pt idx="881">
                  <c:v>0.70027207241663803</c:v>
                </c:pt>
                <c:pt idx="882">
                  <c:v>0.70033020575007754</c:v>
                </c:pt>
                <c:pt idx="883">
                  <c:v>0.70032244692639267</c:v>
                </c:pt>
                <c:pt idx="884">
                  <c:v>0.70043484575000958</c:v>
                </c:pt>
                <c:pt idx="885">
                  <c:v>0.70056905574988093</c:v>
                </c:pt>
                <c:pt idx="886">
                  <c:v>0.70064595574999156</c:v>
                </c:pt>
                <c:pt idx="887">
                  <c:v>0.70073889522363753</c:v>
                </c:pt>
                <c:pt idx="888">
                  <c:v>0.70071106791213822</c:v>
                </c:pt>
                <c:pt idx="889">
                  <c:v>0.70098155726505262</c:v>
                </c:pt>
                <c:pt idx="890">
                  <c:v>0.70093100574999312</c:v>
                </c:pt>
                <c:pt idx="891">
                  <c:v>0.70102166863658644</c:v>
                </c:pt>
                <c:pt idx="892">
                  <c:v>0.70108010574989521</c:v>
                </c:pt>
                <c:pt idx="893">
                  <c:v>0.70116162574986152</c:v>
                </c:pt>
                <c:pt idx="894">
                  <c:v>0.70126011056919502</c:v>
                </c:pt>
                <c:pt idx="895">
                  <c:v>0.70126830574990517</c:v>
                </c:pt>
                <c:pt idx="896">
                  <c:v>0.7013459851150543</c:v>
                </c:pt>
                <c:pt idx="897">
                  <c:v>0.70147537997659981</c:v>
                </c:pt>
                <c:pt idx="898">
                  <c:v>0.70158319741666653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0.70201890574990888</c:v>
                </c:pt>
                <c:pt idx="907">
                  <c:v>0.70208480575003307</c:v>
                </c:pt>
                <c:pt idx="908">
                  <c:v>0.70212791595413671</c:v>
                </c:pt>
                <c:pt idx="909">
                  <c:v>0.70211164574989482</c:v>
                </c:pt>
                <c:pt idx="910">
                  <c:v>0.70237585574992067</c:v>
                </c:pt>
                <c:pt idx="911">
                  <c:v>0.70248653241667114</c:v>
                </c:pt>
                <c:pt idx="912">
                  <c:v>0.70236342121381767</c:v>
                </c:pt>
                <c:pt idx="913">
                  <c:v>0.70243003618475153</c:v>
                </c:pt>
                <c:pt idx="914">
                  <c:v>0.70267590574998462</c:v>
                </c:pt>
                <c:pt idx="915">
                  <c:v>0.70258746574984277</c:v>
                </c:pt>
                <c:pt idx="916">
                  <c:v>0.70271518700006652</c:v>
                </c:pt>
                <c:pt idx="917">
                  <c:v>0.70279178575003698</c:v>
                </c:pt>
                <c:pt idx="918">
                  <c:v>0.70281098574996193</c:v>
                </c:pt>
                <c:pt idx="919">
                  <c:v>0.70278229750250953</c:v>
                </c:pt>
                <c:pt idx="920">
                  <c:v>0.70285115574989765</c:v>
                </c:pt>
                <c:pt idx="921">
                  <c:v>0.70289166575000195</c:v>
                </c:pt>
                <c:pt idx="922">
                  <c:v>0.7028739057500385</c:v>
                </c:pt>
                <c:pt idx="923">
                  <c:v>0.70326581000527777</c:v>
                </c:pt>
                <c:pt idx="924">
                  <c:v>0.70316245574989011</c:v>
                </c:pt>
                <c:pt idx="925">
                  <c:v>0.70313961709024464</c:v>
                </c:pt>
                <c:pt idx="926">
                  <c:v>0.70322709574992359</c:v>
                </c:pt>
                <c:pt idx="927">
                  <c:v>0.70329140574992266</c:v>
                </c:pt>
                <c:pt idx="928">
                  <c:v>0.70336041192274457</c:v>
                </c:pt>
                <c:pt idx="929">
                  <c:v>0.70335380575005457</c:v>
                </c:pt>
                <c:pt idx="930">
                  <c:v>0.70335128310840456</c:v>
                </c:pt>
                <c:pt idx="931">
                  <c:v>0.70376090574997352</c:v>
                </c:pt>
                <c:pt idx="932">
                  <c:v>0.70373420362227612</c:v>
                </c:pt>
                <c:pt idx="933">
                  <c:v>0.70386878810290832</c:v>
                </c:pt>
                <c:pt idx="934">
                  <c:v>0.70424121574987575</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0.70476198574991078</c:v>
                </c:pt>
                <c:pt idx="943">
                  <c:v>0.70488749241670312</c:v>
                </c:pt>
                <c:pt idx="944">
                  <c:v>0.70485988575003944</c:v>
                </c:pt>
                <c:pt idx="945">
                  <c:v>0.70490870574995756</c:v>
                </c:pt>
                <c:pt idx="946">
                  <c:v>0.70492591605916877</c:v>
                </c:pt>
                <c:pt idx="947">
                  <c:v>0.70495399575003148</c:v>
                </c:pt>
                <c:pt idx="948">
                  <c:v>0.70512036728838801</c:v>
                </c:pt>
                <c:pt idx="949">
                  <c:v>0.70524382241661965</c:v>
                </c:pt>
                <c:pt idx="950">
                  <c:v>0.70534265574988864</c:v>
                </c:pt>
                <c:pt idx="951">
                  <c:v>0.70539209574998551</c:v>
                </c:pt>
                <c:pt idx="952">
                  <c:v>0.7054955657501405</c:v>
                </c:pt>
                <c:pt idx="953">
                  <c:v>0.70558326657469195</c:v>
                </c:pt>
                <c:pt idx="954">
                  <c:v>0.70556824574990096</c:v>
                </c:pt>
                <c:pt idx="955">
                  <c:v>0.70572310983155251</c:v>
                </c:pt>
                <c:pt idx="956">
                  <c:v>0.70580090574996746</c:v>
                </c:pt>
                <c:pt idx="957">
                  <c:v>0.70621480347723753</c:v>
                </c:pt>
                <c:pt idx="958">
                  <c:v>0.70629259574991388</c:v>
                </c:pt>
                <c:pt idx="959">
                  <c:v>0.70629482574997871</c:v>
                </c:pt>
                <c:pt idx="960">
                  <c:v>0.70627629750256915</c:v>
                </c:pt>
                <c:pt idx="961">
                  <c:v>0.706282985750049</c:v>
                </c:pt>
                <c:pt idx="962">
                  <c:v>0.70639665574996957</c:v>
                </c:pt>
                <c:pt idx="963">
                  <c:v>0.70633815575005987</c:v>
                </c:pt>
                <c:pt idx="964">
                  <c:v>0.70647862988786858</c:v>
                </c:pt>
                <c:pt idx="965">
                  <c:v>0.70608090574995608</c:v>
                </c:pt>
                <c:pt idx="966">
                  <c:v>0.7060986779019206</c:v>
                </c:pt>
                <c:pt idx="967">
                  <c:v>0.70623733574996006</c:v>
                </c:pt>
                <c:pt idx="968">
                  <c:v>0.70636997574985116</c:v>
                </c:pt>
                <c:pt idx="969">
                  <c:v>0.70638288574995878</c:v>
                </c:pt>
                <c:pt idx="970">
                  <c:v>0.70656521574997555</c:v>
                </c:pt>
                <c:pt idx="971">
                  <c:v>0.70647894574997849</c:v>
                </c:pt>
                <c:pt idx="972">
                  <c:v>0.70653294698718128</c:v>
                </c:pt>
                <c:pt idx="973">
                  <c:v>0.70685469362882869</c:v>
                </c:pt>
                <c:pt idx="974">
                  <c:v>0.70737340574986252</c:v>
                </c:pt>
                <c:pt idx="975">
                  <c:v>0.70736912575000521</c:v>
                </c:pt>
                <c:pt idx="976">
                  <c:v>0.70702200574999097</c:v>
                </c:pt>
                <c:pt idx="977">
                  <c:v>0.70686881575007088</c:v>
                </c:pt>
                <c:pt idx="978">
                  <c:v>0.70677338574999737</c:v>
                </c:pt>
                <c:pt idx="979">
                  <c:v>0.70688146245102323</c:v>
                </c:pt>
                <c:pt idx="980">
                  <c:v>0.70693965574990614</c:v>
                </c:pt>
                <c:pt idx="981">
                  <c:v>0.70700007241660578</c:v>
                </c:pt>
                <c:pt idx="982">
                  <c:v>0.70725090574995797</c:v>
                </c:pt>
                <c:pt idx="983">
                  <c:v>0.7073237157499932</c:v>
                </c:pt>
                <c:pt idx="984">
                  <c:v>0.70741949574986052</c:v>
                </c:pt>
                <c:pt idx="985">
                  <c:v>0.70743926719572414</c:v>
                </c:pt>
                <c:pt idx="986">
                  <c:v>0.70746567575005759</c:v>
                </c:pt>
                <c:pt idx="987">
                  <c:v>0.70752642574991786</c:v>
                </c:pt>
                <c:pt idx="988">
                  <c:v>0.70751119867917189</c:v>
                </c:pt>
                <c:pt idx="989">
                  <c:v>0.70752395575001958</c:v>
                </c:pt>
                <c:pt idx="990">
                  <c:v>0.70764055190387976</c:v>
                </c:pt>
                <c:pt idx="991">
                  <c:v>0.70773090574996833</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0.70893063770871911</c:v>
                </c:pt>
                <c:pt idx="1005">
                  <c:v>0.70893168574998811</c:v>
                </c:pt>
                <c:pt idx="1006">
                  <c:v>0.70902426574986066</c:v>
                </c:pt>
                <c:pt idx="1007">
                  <c:v>0.70895090574997255</c:v>
                </c:pt>
                <c:pt idx="1008">
                  <c:v>0.709204667654732</c:v>
                </c:pt>
                <c:pt idx="1009">
                  <c:v>0.7091450257498626</c:v>
                </c:pt>
                <c:pt idx="1010">
                  <c:v>0.70905572018297391</c:v>
                </c:pt>
                <c:pt idx="1011">
                  <c:v>0.70914593574990192</c:v>
                </c:pt>
                <c:pt idx="1012">
                  <c:v>0.70877464574989879</c:v>
                </c:pt>
                <c:pt idx="1013">
                  <c:v>0.70851258574998477</c:v>
                </c:pt>
                <c:pt idx="1014">
                  <c:v>0.70847748574998048</c:v>
                </c:pt>
                <c:pt idx="1015">
                  <c:v>0.70846892658322269</c:v>
                </c:pt>
                <c:pt idx="1016">
                  <c:v>0.70852157241662894</c:v>
                </c:pt>
                <c:pt idx="1017">
                  <c:v>0.70824660087188862</c:v>
                </c:pt>
                <c:pt idx="1018">
                  <c:v>0.70774755574989079</c:v>
                </c:pt>
                <c:pt idx="1019">
                  <c:v>0.70773163574992282</c:v>
                </c:pt>
                <c:pt idx="1020">
                  <c:v>0.70740681575000508</c:v>
                </c:pt>
                <c:pt idx="1021">
                  <c:v>0.7071526357499065</c:v>
                </c:pt>
                <c:pt idx="1022">
                  <c:v>0.70722215575004488</c:v>
                </c:pt>
                <c:pt idx="1023">
                  <c:v>0.70727477574996556</c:v>
                </c:pt>
                <c:pt idx="1024">
                  <c:v>0.70731205792394258</c:v>
                </c:pt>
                <c:pt idx="1025">
                  <c:v>0.70734647908335568</c:v>
                </c:pt>
                <c:pt idx="1026">
                  <c:v>0.70731963574989765</c:v>
                </c:pt>
                <c:pt idx="1027">
                  <c:v>0.7072716857499155</c:v>
                </c:pt>
                <c:pt idx="1028">
                  <c:v>0.7072545685406767</c:v>
                </c:pt>
                <c:pt idx="1029">
                  <c:v>0.70731593574995988</c:v>
                </c:pt>
                <c:pt idx="1030">
                  <c:v>0.70734677574999649</c:v>
                </c:pt>
                <c:pt idx="1031">
                  <c:v>0.70744413574995169</c:v>
                </c:pt>
                <c:pt idx="1032">
                  <c:v>0.70736462706145176</c:v>
                </c:pt>
                <c:pt idx="1033">
                  <c:v>0.70661398169927769</c:v>
                </c:pt>
                <c:pt idx="1034">
                  <c:v>0.70656624575001015</c:v>
                </c:pt>
                <c:pt idx="1035">
                  <c:v>0.70659094575009351</c:v>
                </c:pt>
                <c:pt idx="1036">
                  <c:v>0.70658085575000451</c:v>
                </c:pt>
                <c:pt idx="1037">
                  <c:v>0.70662934574988934</c:v>
                </c:pt>
                <c:pt idx="1038">
                  <c:v>0.70663447276024272</c:v>
                </c:pt>
                <c:pt idx="1039">
                  <c:v>0.70638770574998877</c:v>
                </c:pt>
                <c:pt idx="1040">
                  <c:v>0.70597829171498461</c:v>
                </c:pt>
                <c:pt idx="1041">
                  <c:v>0.70611726938631136</c:v>
                </c:pt>
                <c:pt idx="1042">
                  <c:v>0.70588237574992185</c:v>
                </c:pt>
                <c:pt idx="1043">
                  <c:v>0.70606607574992986</c:v>
                </c:pt>
                <c:pt idx="1044">
                  <c:v>0.70611120574996256</c:v>
                </c:pt>
                <c:pt idx="1045">
                  <c:v>0.70612930575008193</c:v>
                </c:pt>
                <c:pt idx="1046">
                  <c:v>0.70615435574988794</c:v>
                </c:pt>
                <c:pt idx="1047">
                  <c:v>0.70618893574994956</c:v>
                </c:pt>
                <c:pt idx="1048">
                  <c:v>0.70625341574995559</c:v>
                </c:pt>
                <c:pt idx="1049">
                  <c:v>0.70634401686108206</c:v>
                </c:pt>
                <c:pt idx="1050">
                  <c:v>0.70620778075001955</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0.70616090574996715</c:v>
                </c:pt>
                <c:pt idx="1060">
                  <c:v>0.70590535402568899</c:v>
                </c:pt>
                <c:pt idx="1061">
                  <c:v>0.7060242557499663</c:v>
                </c:pt>
                <c:pt idx="1062">
                  <c:v>0.70599859179645819</c:v>
                </c:pt>
                <c:pt idx="1063">
                  <c:v>0.70613152575003757</c:v>
                </c:pt>
                <c:pt idx="1064">
                  <c:v>0.70624497574989675</c:v>
                </c:pt>
                <c:pt idx="1065">
                  <c:v>0.70622454574996063</c:v>
                </c:pt>
                <c:pt idx="1066">
                  <c:v>0.70631651574991761</c:v>
                </c:pt>
                <c:pt idx="1067">
                  <c:v>0.70628437943415179</c:v>
                </c:pt>
                <c:pt idx="1068">
                  <c:v>0.70653378732879468</c:v>
                </c:pt>
                <c:pt idx="1069">
                  <c:v>0.70653601575000358</c:v>
                </c:pt>
                <c:pt idx="1070">
                  <c:v>0.70665883575001964</c:v>
                </c:pt>
                <c:pt idx="1071">
                  <c:v>0.70667456574993537</c:v>
                </c:pt>
                <c:pt idx="1072">
                  <c:v>0.70674425268875207</c:v>
                </c:pt>
                <c:pt idx="1073">
                  <c:v>0.70676518810293409</c:v>
                </c:pt>
                <c:pt idx="1074">
                  <c:v>0.70683237574995328</c:v>
                </c:pt>
                <c:pt idx="1075">
                  <c:v>0.7068745857499863</c:v>
                </c:pt>
                <c:pt idx="1076">
                  <c:v>0.70692090574996758</c:v>
                </c:pt>
                <c:pt idx="1077">
                  <c:v>0.70692612575000158</c:v>
                </c:pt>
                <c:pt idx="1078">
                  <c:v>0.706932025749893</c:v>
                </c:pt>
                <c:pt idx="1079">
                  <c:v>0.70711817633826968</c:v>
                </c:pt>
                <c:pt idx="1080">
                  <c:v>0.70700266575005277</c:v>
                </c:pt>
                <c:pt idx="1081">
                  <c:v>0.7070640457499443</c:v>
                </c:pt>
                <c:pt idx="1082">
                  <c:v>0.70713356575001196</c:v>
                </c:pt>
                <c:pt idx="1083">
                  <c:v>0.70715092575002758</c:v>
                </c:pt>
                <c:pt idx="1084">
                  <c:v>0.70722146715351752</c:v>
                </c:pt>
                <c:pt idx="1085">
                  <c:v>0.70723008075005056</c:v>
                </c:pt>
                <c:pt idx="1086">
                  <c:v>0.7073125757499088</c:v>
                </c:pt>
                <c:pt idx="1087">
                  <c:v>0.70746817574989507</c:v>
                </c:pt>
                <c:pt idx="1088">
                  <c:v>0.70740186574998631</c:v>
                </c:pt>
                <c:pt idx="1089">
                  <c:v>0.70738946527389224</c:v>
                </c:pt>
                <c:pt idx="1090">
                  <c:v>0.70749028575004047</c:v>
                </c:pt>
                <c:pt idx="1091">
                  <c:v>0.70756118574992266</c:v>
                </c:pt>
                <c:pt idx="1092">
                  <c:v>0.7075831557501423</c:v>
                </c:pt>
                <c:pt idx="1093">
                  <c:v>0.70753426938632857</c:v>
                </c:pt>
                <c:pt idx="1094">
                  <c:v>0.70764081315741256</c:v>
                </c:pt>
                <c:pt idx="1095">
                  <c:v>0.70770365899670662</c:v>
                </c:pt>
                <c:pt idx="1096">
                  <c:v>0.7076056357500714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0.70839588165355938</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0.70806516085192939</c:v>
                </c:pt>
                <c:pt idx="1117">
                  <c:v>0.70796705869113963</c:v>
                </c:pt>
                <c:pt idx="1118">
                  <c:v>0.70720547574980264</c:v>
                </c:pt>
                <c:pt idx="1119">
                  <c:v>0.70719562668016211</c:v>
                </c:pt>
                <c:pt idx="1120">
                  <c:v>0.70723998908327701</c:v>
                </c:pt>
                <c:pt idx="1121">
                  <c:v>0.70732178574986859</c:v>
                </c:pt>
                <c:pt idx="1122">
                  <c:v>0.70731917574995773</c:v>
                </c:pt>
                <c:pt idx="1123">
                  <c:v>0.70724405007993663</c:v>
                </c:pt>
                <c:pt idx="1124">
                  <c:v>0.70721712574996187</c:v>
                </c:pt>
                <c:pt idx="1125">
                  <c:v>0.70715000575003728</c:v>
                </c:pt>
                <c:pt idx="1126">
                  <c:v>0.70706113575010932</c:v>
                </c:pt>
                <c:pt idx="1127">
                  <c:v>0.70690709131702079</c:v>
                </c:pt>
                <c:pt idx="1128">
                  <c:v>0.70630530574996375</c:v>
                </c:pt>
                <c:pt idx="1129">
                  <c:v>0.70648965574996159</c:v>
                </c:pt>
                <c:pt idx="1130">
                  <c:v>0.70651136574998841</c:v>
                </c:pt>
                <c:pt idx="1131">
                  <c:v>0.70676456574986446</c:v>
                </c:pt>
                <c:pt idx="1132">
                  <c:v>0.70670337575006659</c:v>
                </c:pt>
                <c:pt idx="1133">
                  <c:v>0.70679347866662634</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0.70697544692643599</c:v>
                </c:pt>
                <c:pt idx="1144">
                  <c:v>0.70684836574989163</c:v>
                </c:pt>
                <c:pt idx="1145">
                  <c:v>0.7068237757499245</c:v>
                </c:pt>
                <c:pt idx="1146">
                  <c:v>0.70698278379876456</c:v>
                </c:pt>
                <c:pt idx="1147">
                  <c:v>0.70727090574995022</c:v>
                </c:pt>
                <c:pt idx="1148">
                  <c:v>0.70725342574992556</c:v>
                </c:pt>
                <c:pt idx="1149">
                  <c:v>0.70710340059530163</c:v>
                </c:pt>
                <c:pt idx="1150">
                  <c:v>0.70650226574989006</c:v>
                </c:pt>
                <c:pt idx="1151">
                  <c:v>0.70637213575000146</c:v>
                </c:pt>
                <c:pt idx="1152">
                  <c:v>0.7063695557499865</c:v>
                </c:pt>
                <c:pt idx="1153">
                  <c:v>0.70643284575002885</c:v>
                </c:pt>
                <c:pt idx="1154">
                  <c:v>0.70642241224352753</c:v>
                </c:pt>
                <c:pt idx="1155">
                  <c:v>0.70634846672558715</c:v>
                </c:pt>
                <c:pt idx="1156">
                  <c:v>0.70476296574996278</c:v>
                </c:pt>
                <c:pt idx="1157">
                  <c:v>0.70480202575002648</c:v>
                </c:pt>
                <c:pt idx="1158">
                  <c:v>0.70478331575006337</c:v>
                </c:pt>
                <c:pt idx="1159">
                  <c:v>0.70484209324993685</c:v>
                </c:pt>
                <c:pt idx="1160">
                  <c:v>0.70491156574986746</c:v>
                </c:pt>
                <c:pt idx="1161">
                  <c:v>0.70496424575007666</c:v>
                </c:pt>
                <c:pt idx="1162">
                  <c:v>0.70490925357603473</c:v>
                </c:pt>
                <c:pt idx="1163">
                  <c:v>0.70503553732895363</c:v>
                </c:pt>
                <c:pt idx="1164">
                  <c:v>0.70507550574988964</c:v>
                </c:pt>
                <c:pt idx="1165">
                  <c:v>0.70514883574999554</c:v>
                </c:pt>
                <c:pt idx="1166">
                  <c:v>0.70508849574996157</c:v>
                </c:pt>
                <c:pt idx="1167">
                  <c:v>0.70508259622624758</c:v>
                </c:pt>
                <c:pt idx="1168">
                  <c:v>0.7050509057500135</c:v>
                </c:pt>
                <c:pt idx="1169">
                  <c:v>0.70504266574988605</c:v>
                </c:pt>
                <c:pt idx="1170">
                  <c:v>0.70499212797223187</c:v>
                </c:pt>
                <c:pt idx="1171">
                  <c:v>0.70491123908331654</c:v>
                </c:pt>
                <c:pt idx="1172">
                  <c:v>0.70483759575000648</c:v>
                </c:pt>
                <c:pt idx="1173">
                  <c:v>0.70482908283339996</c:v>
                </c:pt>
                <c:pt idx="1174">
                  <c:v>0.70484742575000325</c:v>
                </c:pt>
                <c:pt idx="1175">
                  <c:v>0.70484111575002861</c:v>
                </c:pt>
                <c:pt idx="1176">
                  <c:v>0.70485316575005108</c:v>
                </c:pt>
                <c:pt idx="1177">
                  <c:v>0.70484250368811374</c:v>
                </c:pt>
                <c:pt idx="1178">
                  <c:v>0.7047452557499847</c:v>
                </c:pt>
                <c:pt idx="1179">
                  <c:v>0.70479977321991871</c:v>
                </c:pt>
                <c:pt idx="1180">
                  <c:v>0.70478618664879</c:v>
                </c:pt>
                <c:pt idx="1181">
                  <c:v>0.7048532657498896</c:v>
                </c:pt>
                <c:pt idx="1182">
                  <c:v>0.70482464533331846</c:v>
                </c:pt>
                <c:pt idx="1183">
                  <c:v>0.70491366574998437</c:v>
                </c:pt>
                <c:pt idx="1184">
                  <c:v>0.70496088574993998</c:v>
                </c:pt>
                <c:pt idx="1185">
                  <c:v>0.70499988574997063</c:v>
                </c:pt>
                <c:pt idx="1186">
                  <c:v>0.70505585380188163</c:v>
                </c:pt>
                <c:pt idx="1187">
                  <c:v>0.70510585402576065</c:v>
                </c:pt>
                <c:pt idx="1188">
                  <c:v>0.70495690574993752</c:v>
                </c:pt>
                <c:pt idx="1189">
                  <c:v>0.70504733575003797</c:v>
                </c:pt>
                <c:pt idx="1190">
                  <c:v>0.70512268574991244</c:v>
                </c:pt>
                <c:pt idx="1191">
                  <c:v>0.70504376457354634</c:v>
                </c:pt>
                <c:pt idx="1192">
                  <c:v>0.70510919575002617</c:v>
                </c:pt>
                <c:pt idx="1193">
                  <c:v>0.70515500575007195</c:v>
                </c:pt>
                <c:pt idx="1194">
                  <c:v>0.70508870575001459</c:v>
                </c:pt>
                <c:pt idx="1195">
                  <c:v>0.70510545005386494</c:v>
                </c:pt>
                <c:pt idx="1196">
                  <c:v>0.70504716348200702</c:v>
                </c:pt>
                <c:pt idx="1197">
                  <c:v>0.70521590575000859</c:v>
                </c:pt>
                <c:pt idx="1198">
                  <c:v>0.70479829211356715</c:v>
                </c:pt>
                <c:pt idx="1199">
                  <c:v>0.70497710574998951</c:v>
                </c:pt>
                <c:pt idx="1200">
                  <c:v>0.70485912574997667</c:v>
                </c:pt>
                <c:pt idx="1201">
                  <c:v>0.70491108222052012</c:v>
                </c:pt>
                <c:pt idx="1202">
                  <c:v>0.7049571957499261</c:v>
                </c:pt>
                <c:pt idx="1203">
                  <c:v>0.70490353574999176</c:v>
                </c:pt>
                <c:pt idx="1204">
                  <c:v>0.70493505574991389</c:v>
                </c:pt>
                <c:pt idx="1205">
                  <c:v>0.70494426395897924</c:v>
                </c:pt>
                <c:pt idx="1206">
                  <c:v>0.70493187482215092</c:v>
                </c:pt>
                <c:pt idx="1207">
                  <c:v>0.70501834574994771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0.70465676575002978</c:v>
                </c:pt>
                <c:pt idx="1217">
                  <c:v>0.70468013575010968</c:v>
                </c:pt>
                <c:pt idx="1218">
                  <c:v>0.70462739574996647</c:v>
                </c:pt>
                <c:pt idx="1219">
                  <c:v>0.70472820783331336</c:v>
                </c:pt>
                <c:pt idx="1220">
                  <c:v>0.70465594575003354</c:v>
                </c:pt>
                <c:pt idx="1221">
                  <c:v>0.70472587574992962</c:v>
                </c:pt>
                <c:pt idx="1222">
                  <c:v>0.70487249479110403</c:v>
                </c:pt>
                <c:pt idx="1223">
                  <c:v>0.7047785528087771</c:v>
                </c:pt>
                <c:pt idx="1224">
                  <c:v>0.70485964575001969</c:v>
                </c:pt>
                <c:pt idx="1225">
                  <c:v>0.70487990575006154</c:v>
                </c:pt>
                <c:pt idx="1226">
                  <c:v>0.70491374574997656</c:v>
                </c:pt>
                <c:pt idx="1227">
                  <c:v>0.70491674080156408</c:v>
                </c:pt>
                <c:pt idx="1228">
                  <c:v>0.70492861575004895</c:v>
                </c:pt>
                <c:pt idx="1229">
                  <c:v>0.70479982574990174</c:v>
                </c:pt>
                <c:pt idx="1230">
                  <c:v>0.70482399950000763</c:v>
                </c:pt>
                <c:pt idx="1231">
                  <c:v>0.70492785019442394</c:v>
                </c:pt>
                <c:pt idx="1232">
                  <c:v>0.70489992360720133</c:v>
                </c:pt>
                <c:pt idx="1233">
                  <c:v>0.70495397574990148</c:v>
                </c:pt>
                <c:pt idx="1234">
                  <c:v>0.70500226575003855</c:v>
                </c:pt>
                <c:pt idx="1235">
                  <c:v>0.70505322866658626</c:v>
                </c:pt>
                <c:pt idx="1236">
                  <c:v>0.70506311574992186</c:v>
                </c:pt>
                <c:pt idx="1237">
                  <c:v>0.70502079574997367</c:v>
                </c:pt>
                <c:pt idx="1238">
                  <c:v>0.70504971574978104</c:v>
                </c:pt>
                <c:pt idx="1239">
                  <c:v>0.70507016890786578</c:v>
                </c:pt>
                <c:pt idx="1240">
                  <c:v>0.70509497026615975</c:v>
                </c:pt>
                <c:pt idx="1241">
                  <c:v>0.70516610055525952</c:v>
                </c:pt>
                <c:pt idx="1242">
                  <c:v>0.70517769575002376</c:v>
                </c:pt>
                <c:pt idx="1243">
                  <c:v>0.70523349574992256</c:v>
                </c:pt>
                <c:pt idx="1244">
                  <c:v>0.70522667574994058</c:v>
                </c:pt>
                <c:pt idx="1245">
                  <c:v>0.70519908523718366</c:v>
                </c:pt>
                <c:pt idx="1246">
                  <c:v>0.70526677417099359</c:v>
                </c:pt>
                <c:pt idx="1247">
                  <c:v>0.70515475574998732</c:v>
                </c:pt>
                <c:pt idx="1248">
                  <c:v>0.70515182153937506</c:v>
                </c:pt>
                <c:pt idx="1249">
                  <c:v>0.70521325574991056</c:v>
                </c:pt>
                <c:pt idx="1250">
                  <c:v>0.70517369575003386</c:v>
                </c:pt>
                <c:pt idx="1251">
                  <c:v>0.70527259575001655</c:v>
                </c:pt>
                <c:pt idx="1252">
                  <c:v>0.70521459574992118</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0.70558445574992779</c:v>
                </c:pt>
                <c:pt idx="1261">
                  <c:v>0.70567060087199762</c:v>
                </c:pt>
                <c:pt idx="1262">
                  <c:v>0.70566190574993459</c:v>
                </c:pt>
                <c:pt idx="1263">
                  <c:v>0.70560594348585048</c:v>
                </c:pt>
                <c:pt idx="1264">
                  <c:v>0.70556354574998092</c:v>
                </c:pt>
                <c:pt idx="1265">
                  <c:v>0.70557758574997742</c:v>
                </c:pt>
                <c:pt idx="1266">
                  <c:v>0.70558189575001506</c:v>
                </c:pt>
                <c:pt idx="1267">
                  <c:v>0.70560109574999785</c:v>
                </c:pt>
                <c:pt idx="1268">
                  <c:v>0.70552874950000444</c:v>
                </c:pt>
                <c:pt idx="1269">
                  <c:v>0.70554105574997561</c:v>
                </c:pt>
                <c:pt idx="1270">
                  <c:v>0.70560592574976511</c:v>
                </c:pt>
                <c:pt idx="1271">
                  <c:v>0.70555265574993986</c:v>
                </c:pt>
                <c:pt idx="1272">
                  <c:v>0.70560495120456401</c:v>
                </c:pt>
                <c:pt idx="1273">
                  <c:v>0.70544294146422659</c:v>
                </c:pt>
                <c:pt idx="1274">
                  <c:v>0.70548315574993026</c:v>
                </c:pt>
                <c:pt idx="1275">
                  <c:v>0.70540143766491858</c:v>
                </c:pt>
                <c:pt idx="1276">
                  <c:v>0.70545926575003648</c:v>
                </c:pt>
                <c:pt idx="1277">
                  <c:v>0.70538341574999208</c:v>
                </c:pt>
                <c:pt idx="1278">
                  <c:v>0.70539803574988102</c:v>
                </c:pt>
                <c:pt idx="1279">
                  <c:v>0.70546717575005746</c:v>
                </c:pt>
                <c:pt idx="1280">
                  <c:v>0.7053530564349737</c:v>
                </c:pt>
                <c:pt idx="1281">
                  <c:v>0.70521256554378908</c:v>
                </c:pt>
                <c:pt idx="1282">
                  <c:v>0.70534530301026166</c:v>
                </c:pt>
                <c:pt idx="1283">
                  <c:v>0.70524229574979813</c:v>
                </c:pt>
                <c:pt idx="1284">
                  <c:v>0.70525806575004357</c:v>
                </c:pt>
                <c:pt idx="1285">
                  <c:v>0.70522292574985057</c:v>
                </c:pt>
                <c:pt idx="1286">
                  <c:v>0.70516615574999186</c:v>
                </c:pt>
                <c:pt idx="1287">
                  <c:v>0.70516351574994396</c:v>
                </c:pt>
                <c:pt idx="1288">
                  <c:v>0.70516323575002049</c:v>
                </c:pt>
                <c:pt idx="1289">
                  <c:v>0.70514850575003152</c:v>
                </c:pt>
                <c:pt idx="1290">
                  <c:v>0.70506196824996437</c:v>
                </c:pt>
                <c:pt idx="1291">
                  <c:v>0.70511907648170868</c:v>
                </c:pt>
                <c:pt idx="1292">
                  <c:v>0.70513423574992351</c:v>
                </c:pt>
                <c:pt idx="1293">
                  <c:v>0.7052159589414515</c:v>
                </c:pt>
                <c:pt idx="1294">
                  <c:v>0.7052101957500545</c:v>
                </c:pt>
                <c:pt idx="1295">
                  <c:v>0.70524521574999777</c:v>
                </c:pt>
                <c:pt idx="1296">
                  <c:v>0.70525414575004597</c:v>
                </c:pt>
                <c:pt idx="1297">
                  <c:v>0.70518457574996696</c:v>
                </c:pt>
                <c:pt idx="1298">
                  <c:v>0.70521251138386276</c:v>
                </c:pt>
                <c:pt idx="1299">
                  <c:v>0.70541509805761349</c:v>
                </c:pt>
                <c:pt idx="1300">
                  <c:v>0.70528090574995783</c:v>
                </c:pt>
                <c:pt idx="1301">
                  <c:v>0.70535803574996658</c:v>
                </c:pt>
                <c:pt idx="1302">
                  <c:v>0.70546635574998995</c:v>
                </c:pt>
                <c:pt idx="1303">
                  <c:v>0.70538338574985349</c:v>
                </c:pt>
                <c:pt idx="1304">
                  <c:v>0.70539854575000049</c:v>
                </c:pt>
                <c:pt idx="1305">
                  <c:v>0.70542012449998071</c:v>
                </c:pt>
                <c:pt idx="1306">
                  <c:v>0.70539776574999258</c:v>
                </c:pt>
                <c:pt idx="1307">
                  <c:v>0.70538662797217455</c:v>
                </c:pt>
                <c:pt idx="1308">
                  <c:v>0.70521090574996392</c:v>
                </c:pt>
                <c:pt idx="1309">
                  <c:v>0.70512282574992458</c:v>
                </c:pt>
                <c:pt idx="1310">
                  <c:v>0.70513310575007859</c:v>
                </c:pt>
                <c:pt idx="1311">
                  <c:v>0.70519970575006141</c:v>
                </c:pt>
                <c:pt idx="1312">
                  <c:v>0.7051933689078993</c:v>
                </c:pt>
                <c:pt idx="1313">
                  <c:v>0.70519869574992811</c:v>
                </c:pt>
                <c:pt idx="1314">
                  <c:v>0.70530098574991396</c:v>
                </c:pt>
                <c:pt idx="1315">
                  <c:v>0.70533938574988042</c:v>
                </c:pt>
                <c:pt idx="1316">
                  <c:v>0.70540019986759717</c:v>
                </c:pt>
                <c:pt idx="1317">
                  <c:v>0.70552165574996151</c:v>
                </c:pt>
                <c:pt idx="1318">
                  <c:v>0.70556971825001824</c:v>
                </c:pt>
                <c:pt idx="1319">
                  <c:v>0.70557410574991686</c:v>
                </c:pt>
                <c:pt idx="1320">
                  <c:v>0.70556634574987176</c:v>
                </c:pt>
                <c:pt idx="1321">
                  <c:v>0.70561429574999579</c:v>
                </c:pt>
                <c:pt idx="1322">
                  <c:v>0.7056395957499717</c:v>
                </c:pt>
                <c:pt idx="1323">
                  <c:v>0.70562510575000204</c:v>
                </c:pt>
                <c:pt idx="1324">
                  <c:v>0.70560104259199463</c:v>
                </c:pt>
                <c:pt idx="1325">
                  <c:v>0.70556602241659061</c:v>
                </c:pt>
                <c:pt idx="1326">
                  <c:v>0.70554090574995521</c:v>
                </c:pt>
                <c:pt idx="1327">
                  <c:v>0.70555116085202396</c:v>
                </c:pt>
                <c:pt idx="1328">
                  <c:v>0.705577075750071</c:v>
                </c:pt>
                <c:pt idx="1329">
                  <c:v>0.70563837574999866</c:v>
                </c:pt>
                <c:pt idx="1330">
                  <c:v>0.70568802903754602</c:v>
                </c:pt>
                <c:pt idx="1331">
                  <c:v>0.70559433575006358</c:v>
                </c:pt>
                <c:pt idx="1332">
                  <c:v>0.70569509574984646</c:v>
                </c:pt>
                <c:pt idx="1333">
                  <c:v>0.7057030657500718</c:v>
                </c:pt>
                <c:pt idx="1334">
                  <c:v>0.70585793964825461</c:v>
                </c:pt>
                <c:pt idx="1335">
                  <c:v>0.70595090574995756</c:v>
                </c:pt>
                <c:pt idx="1336">
                  <c:v>0.7058673857500527</c:v>
                </c:pt>
                <c:pt idx="1337">
                  <c:v>0.70588385311843715</c:v>
                </c:pt>
                <c:pt idx="1338">
                  <c:v>0.70590808574996733</c:v>
                </c:pt>
                <c:pt idx="1339">
                  <c:v>0.7058934657499375</c:v>
                </c:pt>
                <c:pt idx="1340">
                  <c:v>0.70591554574978943</c:v>
                </c:pt>
                <c:pt idx="1341">
                  <c:v>0.70589274574997751</c:v>
                </c:pt>
                <c:pt idx="1342">
                  <c:v>0.70589045241654136</c:v>
                </c:pt>
                <c:pt idx="1343">
                  <c:v>0.70586926574985398</c:v>
                </c:pt>
                <c:pt idx="1344">
                  <c:v>0.70602090574996557</c:v>
                </c:pt>
                <c:pt idx="1345">
                  <c:v>0.70604041368643911</c:v>
                </c:pt>
                <c:pt idx="1346">
                  <c:v>0.7060074057500717</c:v>
                </c:pt>
                <c:pt idx="1347">
                  <c:v>0.70603888574986229</c:v>
                </c:pt>
                <c:pt idx="1348">
                  <c:v>0.70600242574990058</c:v>
                </c:pt>
                <c:pt idx="1349">
                  <c:v>0.70607772866652863</c:v>
                </c:pt>
                <c:pt idx="1350">
                  <c:v>0.70611575574997687</c:v>
                </c:pt>
                <c:pt idx="1351">
                  <c:v>0.70608224574995293</c:v>
                </c:pt>
                <c:pt idx="1352">
                  <c:v>0.70614874665912575</c:v>
                </c:pt>
                <c:pt idx="1353">
                  <c:v>0.70615084550885865</c:v>
                </c:pt>
                <c:pt idx="1354">
                  <c:v>0.70620684192007843</c:v>
                </c:pt>
                <c:pt idx="1355">
                  <c:v>0.70625975575016753</c:v>
                </c:pt>
                <c:pt idx="1356">
                  <c:v>0.70621222574989417</c:v>
                </c:pt>
                <c:pt idx="1357">
                  <c:v>0.70610210574980659</c:v>
                </c:pt>
                <c:pt idx="1358">
                  <c:v>0.7061604457499433</c:v>
                </c:pt>
                <c:pt idx="1359">
                  <c:v>0.70620398908332049</c:v>
                </c:pt>
                <c:pt idx="1360">
                  <c:v>0.70630742574979877</c:v>
                </c:pt>
                <c:pt idx="1361">
                  <c:v>0.70611233432138931</c:v>
                </c:pt>
                <c:pt idx="1362">
                  <c:v>0.70605607241657375</c:v>
                </c:pt>
                <c:pt idx="1363">
                  <c:v>0.70611702575014557</c:v>
                </c:pt>
                <c:pt idx="1364">
                  <c:v>0.70609838574998207</c:v>
                </c:pt>
                <c:pt idx="1365">
                  <c:v>0.70615345574991251</c:v>
                </c:pt>
                <c:pt idx="1366">
                  <c:v>0.70614281101312404</c:v>
                </c:pt>
                <c:pt idx="1367">
                  <c:v>0.70626242574991138</c:v>
                </c:pt>
                <c:pt idx="1368">
                  <c:v>0.7062710657499025</c:v>
                </c:pt>
                <c:pt idx="1369">
                  <c:v>0.70621880048683761</c:v>
                </c:pt>
                <c:pt idx="1370">
                  <c:v>0.70620090574996586</c:v>
                </c:pt>
                <c:pt idx="1371">
                  <c:v>0.70623545677037303</c:v>
                </c:pt>
                <c:pt idx="1372">
                  <c:v>0.70621257663600545</c:v>
                </c:pt>
                <c:pt idx="1373">
                  <c:v>0.70613423574998535</c:v>
                </c:pt>
                <c:pt idx="1374">
                  <c:v>0.70623030574991141</c:v>
                </c:pt>
                <c:pt idx="1375">
                  <c:v>0.7061007257499905</c:v>
                </c:pt>
                <c:pt idx="1376">
                  <c:v>0.70613325574983321</c:v>
                </c:pt>
                <c:pt idx="1377">
                  <c:v>0.70609690574994421</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0.70634481101321078</c:v>
                </c:pt>
                <c:pt idx="1389">
                  <c:v>0.70640723574994957</c:v>
                </c:pt>
                <c:pt idx="1390">
                  <c:v>0.70641441574990438</c:v>
                </c:pt>
                <c:pt idx="1391">
                  <c:v>0.7064844857499244</c:v>
                </c:pt>
                <c:pt idx="1392">
                  <c:v>0.70652799665899202</c:v>
                </c:pt>
                <c:pt idx="1393">
                  <c:v>0.70644023908323561</c:v>
                </c:pt>
                <c:pt idx="1394">
                  <c:v>0.70644739574993232</c:v>
                </c:pt>
                <c:pt idx="1395">
                  <c:v>0.70638633858578714</c:v>
                </c:pt>
                <c:pt idx="1396">
                  <c:v>0.70652856532446151</c:v>
                </c:pt>
                <c:pt idx="1397">
                  <c:v>0.70658693574998144</c:v>
                </c:pt>
                <c:pt idx="1398">
                  <c:v>0.70658871627625786</c:v>
                </c:pt>
                <c:pt idx="1399">
                  <c:v>0.70660300574995449</c:v>
                </c:pt>
                <c:pt idx="1400">
                  <c:v>0.70656361574995596</c:v>
                </c:pt>
                <c:pt idx="1401">
                  <c:v>0.7066125857499933</c:v>
                </c:pt>
                <c:pt idx="1402">
                  <c:v>0.70668290574992831</c:v>
                </c:pt>
                <c:pt idx="1403">
                  <c:v>0.7067109057499863</c:v>
                </c:pt>
                <c:pt idx="1404">
                  <c:v>0.70663450869108224</c:v>
                </c:pt>
                <c:pt idx="1405">
                  <c:v>0.70660649665904984</c:v>
                </c:pt>
                <c:pt idx="1406">
                  <c:v>0.70665420574991344</c:v>
                </c:pt>
                <c:pt idx="1407">
                  <c:v>0.70677332575000651</c:v>
                </c:pt>
                <c:pt idx="1408">
                  <c:v>0.70677955838151363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0.70701625574996196</c:v>
                </c:pt>
                <c:pt idx="1425">
                  <c:v>0.70700782241674243</c:v>
                </c:pt>
                <c:pt idx="1426">
                  <c:v>0.70700468575000741</c:v>
                </c:pt>
                <c:pt idx="1427">
                  <c:v>0.70709566574989036</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0.70706448574995218</c:v>
                </c:pt>
                <c:pt idx="1437">
                  <c:v>0.70698859202444464</c:v>
                </c:pt>
                <c:pt idx="1438">
                  <c:v>0.70721040575000416</c:v>
                </c:pt>
                <c:pt idx="1439">
                  <c:v>0.70706998574993829</c:v>
                </c:pt>
                <c:pt idx="1440">
                  <c:v>0.7072078057500164</c:v>
                </c:pt>
                <c:pt idx="1441">
                  <c:v>0.70718528574990058</c:v>
                </c:pt>
                <c:pt idx="1442">
                  <c:v>0.70723715838163059</c:v>
                </c:pt>
                <c:pt idx="1443">
                  <c:v>0.70729705574994739</c:v>
                </c:pt>
                <c:pt idx="1444">
                  <c:v>0.70740418574982256</c:v>
                </c:pt>
                <c:pt idx="1445">
                  <c:v>0.70737774574999368</c:v>
                </c:pt>
                <c:pt idx="1446">
                  <c:v>0.70736297331750109</c:v>
                </c:pt>
                <c:pt idx="1447">
                  <c:v>0.70750171751480295</c:v>
                </c:pt>
                <c:pt idx="1448">
                  <c:v>0.70749377898931698</c:v>
                </c:pt>
                <c:pt idx="1449">
                  <c:v>0.70747350574990187</c:v>
                </c:pt>
                <c:pt idx="1450">
                  <c:v>0.70741129574969353</c:v>
                </c:pt>
                <c:pt idx="1451">
                  <c:v>0.70748451574995308</c:v>
                </c:pt>
                <c:pt idx="1452">
                  <c:v>0.70734402575000388</c:v>
                </c:pt>
                <c:pt idx="1453">
                  <c:v>0.70736802574995661</c:v>
                </c:pt>
                <c:pt idx="1454">
                  <c:v>0.70744487449999915</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0.70745628574999775</c:v>
                </c:pt>
                <c:pt idx="1463">
                  <c:v>0.7072309057499091</c:v>
                </c:pt>
                <c:pt idx="1464">
                  <c:v>0.70755731484089779</c:v>
                </c:pt>
                <c:pt idx="1465">
                  <c:v>0.7075758047398466</c:v>
                </c:pt>
                <c:pt idx="1466">
                  <c:v>0.70760953574995267</c:v>
                </c:pt>
                <c:pt idx="1467">
                  <c:v>0.70767357575006429</c:v>
                </c:pt>
                <c:pt idx="1468">
                  <c:v>0.70764049574982912</c:v>
                </c:pt>
                <c:pt idx="1469">
                  <c:v>0.70765896890789293</c:v>
                </c:pt>
                <c:pt idx="1470">
                  <c:v>0.70768249575004916</c:v>
                </c:pt>
                <c:pt idx="1471">
                  <c:v>0.70767367170748263</c:v>
                </c:pt>
                <c:pt idx="1472">
                  <c:v>0.70778176781891489</c:v>
                </c:pt>
                <c:pt idx="1473">
                  <c:v>0.7077323857498925</c:v>
                </c:pt>
                <c:pt idx="1474">
                  <c:v>0.70782561574999725</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0.21140444110352546</c:v>
                </c:pt>
                <c:pt idx="2">
                  <c:v>0.20956636575000706</c:v>
                </c:pt>
                <c:pt idx="3">
                  <c:v>0.20899286575017603</c:v>
                </c:pt>
                <c:pt idx="4">
                  <c:v>0.2103638057499069</c:v>
                </c:pt>
                <c:pt idx="5">
                  <c:v>0.20790590574996787</c:v>
                </c:pt>
                <c:pt idx="6">
                  <c:v>0.21406590574993362</c:v>
                </c:pt>
                <c:pt idx="7">
                  <c:v>0.21358440574992724</c:v>
                </c:pt>
                <c:pt idx="8">
                  <c:v>0.21451856574995531</c:v>
                </c:pt>
                <c:pt idx="9">
                  <c:v>0.211384625749929</c:v>
                </c:pt>
                <c:pt idx="10">
                  <c:v>0.20811926575005671</c:v>
                </c:pt>
                <c:pt idx="11">
                  <c:v>0.20781322574980271</c:v>
                </c:pt>
                <c:pt idx="12">
                  <c:v>0.20907556397777682</c:v>
                </c:pt>
                <c:pt idx="13">
                  <c:v>0.2042849057499298</c:v>
                </c:pt>
                <c:pt idx="14">
                  <c:v>0.2042849057499439</c:v>
                </c:pt>
                <c:pt idx="15">
                  <c:v>0.20392768574990341</c:v>
                </c:pt>
                <c:pt idx="16">
                  <c:v>0.20129482574998292</c:v>
                </c:pt>
                <c:pt idx="17">
                  <c:v>0.19750000779079371</c:v>
                </c:pt>
                <c:pt idx="18">
                  <c:v>0.19720090574996621</c:v>
                </c:pt>
                <c:pt idx="19">
                  <c:v>0.19720090574996621</c:v>
                </c:pt>
                <c:pt idx="20">
                  <c:v>0.19795900098793612</c:v>
                </c:pt>
                <c:pt idx="21">
                  <c:v>0.19883090574994355</c:v>
                </c:pt>
                <c:pt idx="22">
                  <c:v>0.1983062592851752</c:v>
                </c:pt>
                <c:pt idx="23">
                  <c:v>0.19678420574989292</c:v>
                </c:pt>
                <c:pt idx="24">
                  <c:v>0.19480360574995342</c:v>
                </c:pt>
                <c:pt idx="25">
                  <c:v>0.1941009057500338</c:v>
                </c:pt>
                <c:pt idx="26">
                  <c:v>0.1941009057500338</c:v>
                </c:pt>
                <c:pt idx="27">
                  <c:v>0.19555192615834469</c:v>
                </c:pt>
                <c:pt idx="28">
                  <c:v>0.19693504368099493</c:v>
                </c:pt>
                <c:pt idx="29">
                  <c:v>0.19578685511714874</c:v>
                </c:pt>
                <c:pt idx="30">
                  <c:v>0.19472146574989324</c:v>
                </c:pt>
                <c:pt idx="31">
                  <c:v>0.19456590574999671</c:v>
                </c:pt>
                <c:pt idx="32">
                  <c:v>0.19204045574986156</c:v>
                </c:pt>
                <c:pt idx="33">
                  <c:v>0.19233470574978637</c:v>
                </c:pt>
                <c:pt idx="34">
                  <c:v>0.19530154574978537</c:v>
                </c:pt>
                <c:pt idx="35">
                  <c:v>0.19617170574990422</c:v>
                </c:pt>
                <c:pt idx="36">
                  <c:v>0.19721090574986991</c:v>
                </c:pt>
                <c:pt idx="37">
                  <c:v>0.19820412003564059</c:v>
                </c:pt>
                <c:pt idx="38">
                  <c:v>0.19973228574986049</c:v>
                </c:pt>
                <c:pt idx="39">
                  <c:v>0.20000490574986429</c:v>
                </c:pt>
                <c:pt idx="40">
                  <c:v>0.20082988574979771</c:v>
                </c:pt>
                <c:pt idx="41">
                  <c:v>0.20125690574988653</c:v>
                </c:pt>
                <c:pt idx="42">
                  <c:v>0.20125690574988653</c:v>
                </c:pt>
                <c:pt idx="43">
                  <c:v>0.20143590575000322</c:v>
                </c:pt>
                <c:pt idx="44">
                  <c:v>0.20497090575005927</c:v>
                </c:pt>
                <c:pt idx="45">
                  <c:v>0.20541786575005025</c:v>
                </c:pt>
                <c:pt idx="46">
                  <c:v>0.20568472393169657</c:v>
                </c:pt>
                <c:pt idx="47">
                  <c:v>0.2057009057498789</c:v>
                </c:pt>
                <c:pt idx="48">
                  <c:v>0.20720586575001221</c:v>
                </c:pt>
                <c:pt idx="49">
                  <c:v>0.20731650574992971</c:v>
                </c:pt>
                <c:pt idx="50">
                  <c:v>0.20506230574991946</c:v>
                </c:pt>
                <c:pt idx="51">
                  <c:v>0.20488090574987439</c:v>
                </c:pt>
                <c:pt idx="52">
                  <c:v>0.20441878453776544</c:v>
                </c:pt>
                <c:pt idx="53">
                  <c:v>0.20221805575005194</c:v>
                </c:pt>
                <c:pt idx="54">
                  <c:v>0.20001090574992036</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0.20103430334029349</c:v>
                </c:pt>
                <c:pt idx="69">
                  <c:v>0.206140905749848</c:v>
                </c:pt>
                <c:pt idx="70">
                  <c:v>0.20614090574983379</c:v>
                </c:pt>
                <c:pt idx="71">
                  <c:v>0.20629210574986723</c:v>
                </c:pt>
                <c:pt idx="72">
                  <c:v>0.20715366085210021</c:v>
                </c:pt>
                <c:pt idx="73">
                  <c:v>0.20766090575008889</c:v>
                </c:pt>
                <c:pt idx="74">
                  <c:v>0.20766090575008889</c:v>
                </c:pt>
                <c:pt idx="75">
                  <c:v>0.20766090575008889</c:v>
                </c:pt>
                <c:pt idx="76">
                  <c:v>0.20766090574994678</c:v>
                </c:pt>
                <c:pt idx="77">
                  <c:v>0.21186155091122333</c:v>
                </c:pt>
                <c:pt idx="78">
                  <c:v>0.21244350575008769</c:v>
                </c:pt>
                <c:pt idx="79">
                  <c:v>0.21270090575009726</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0.22726090574992969</c:v>
                </c:pt>
                <c:pt idx="92">
                  <c:v>0.22726090574988689</c:v>
                </c:pt>
                <c:pt idx="93">
                  <c:v>0.22726090574988689</c:v>
                </c:pt>
                <c:pt idx="94">
                  <c:v>0.22662622575001018</c:v>
                </c:pt>
                <c:pt idx="95">
                  <c:v>0.22648690575002228</c:v>
                </c:pt>
                <c:pt idx="96">
                  <c:v>0.22648690574999383</c:v>
                </c:pt>
                <c:pt idx="97">
                  <c:v>0.22648690575002228</c:v>
                </c:pt>
                <c:pt idx="98">
                  <c:v>0.22648690575002228</c:v>
                </c:pt>
                <c:pt idx="99">
                  <c:v>0.22648690575002228</c:v>
                </c:pt>
                <c:pt idx="100">
                  <c:v>0.22648690575000791</c:v>
                </c:pt>
                <c:pt idx="101">
                  <c:v>0.22648690575002228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0.22565676575001686</c:v>
                </c:pt>
                <c:pt idx="116">
                  <c:v>0.22519910575009322</c:v>
                </c:pt>
                <c:pt idx="117">
                  <c:v>0.22469090575015116</c:v>
                </c:pt>
                <c:pt idx="118">
                  <c:v>0.22469090575013695</c:v>
                </c:pt>
                <c:pt idx="119">
                  <c:v>0.22469090575015116</c:v>
                </c:pt>
                <c:pt idx="120">
                  <c:v>0.22382290574984137</c:v>
                </c:pt>
                <c:pt idx="121">
                  <c:v>0.21533259589094217</c:v>
                </c:pt>
                <c:pt idx="122">
                  <c:v>0.2110182657500845</c:v>
                </c:pt>
                <c:pt idx="123">
                  <c:v>0.20356647276024395</c:v>
                </c:pt>
                <c:pt idx="124">
                  <c:v>0.20094341574997562</c:v>
                </c:pt>
                <c:pt idx="125">
                  <c:v>0.19891820574979163</c:v>
                </c:pt>
                <c:pt idx="126">
                  <c:v>0.19512522575003288</c:v>
                </c:pt>
                <c:pt idx="127">
                  <c:v>0.1900894265833557</c:v>
                </c:pt>
                <c:pt idx="128">
                  <c:v>0.18878090574989434</c:v>
                </c:pt>
                <c:pt idx="129">
                  <c:v>0.18878090575000794</c:v>
                </c:pt>
                <c:pt idx="130">
                  <c:v>0.19011270574993938</c:v>
                </c:pt>
                <c:pt idx="131">
                  <c:v>0.18928110574972853</c:v>
                </c:pt>
                <c:pt idx="132">
                  <c:v>0.18908090574973371</c:v>
                </c:pt>
                <c:pt idx="133">
                  <c:v>0.18908090574974779</c:v>
                </c:pt>
                <c:pt idx="134">
                  <c:v>0.18908090574973371</c:v>
                </c:pt>
                <c:pt idx="135">
                  <c:v>0.18908090574973371</c:v>
                </c:pt>
                <c:pt idx="136">
                  <c:v>0.18908090574973371</c:v>
                </c:pt>
                <c:pt idx="137">
                  <c:v>0.18908090574997521</c:v>
                </c:pt>
                <c:pt idx="138">
                  <c:v>0.18908090574986164</c:v>
                </c:pt>
                <c:pt idx="139">
                  <c:v>0.18908090574973371</c:v>
                </c:pt>
                <c:pt idx="140">
                  <c:v>0.18908090574973371</c:v>
                </c:pt>
                <c:pt idx="141">
                  <c:v>0.18908090574973371</c:v>
                </c:pt>
                <c:pt idx="142">
                  <c:v>0.18861656574986796</c:v>
                </c:pt>
                <c:pt idx="143">
                  <c:v>0.18571630158324165</c:v>
                </c:pt>
                <c:pt idx="144">
                  <c:v>0.18264090575007691</c:v>
                </c:pt>
                <c:pt idx="145">
                  <c:v>0.17984335255852132</c:v>
                </c:pt>
                <c:pt idx="146">
                  <c:v>0.1725409057499265</c:v>
                </c:pt>
                <c:pt idx="147">
                  <c:v>0.17186750368803416</c:v>
                </c:pt>
                <c:pt idx="148">
                  <c:v>0.17077820575005376</c:v>
                </c:pt>
                <c:pt idx="149">
                  <c:v>0.17036490575003441</c:v>
                </c:pt>
                <c:pt idx="150">
                  <c:v>0.17036490575003441</c:v>
                </c:pt>
                <c:pt idx="151">
                  <c:v>0.17036490575002025</c:v>
                </c:pt>
                <c:pt idx="152">
                  <c:v>0.17021862574988234</c:v>
                </c:pt>
                <c:pt idx="153">
                  <c:v>0.16867110575005018</c:v>
                </c:pt>
                <c:pt idx="154">
                  <c:v>0.16865090574997055</c:v>
                </c:pt>
                <c:pt idx="155">
                  <c:v>0.1681449057499407</c:v>
                </c:pt>
                <c:pt idx="156">
                  <c:v>0.16574198996042389</c:v>
                </c:pt>
                <c:pt idx="157">
                  <c:v>0.16361929750245027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0.17741445336916717</c:v>
                </c:pt>
                <c:pt idx="172">
                  <c:v>0.18189810575005091</c:v>
                </c:pt>
                <c:pt idx="173">
                  <c:v>0.18568423908310194</c:v>
                </c:pt>
                <c:pt idx="174">
                  <c:v>0.18591090574977917</c:v>
                </c:pt>
                <c:pt idx="175">
                  <c:v>0.18591090574977917</c:v>
                </c:pt>
                <c:pt idx="176">
                  <c:v>0.18591090574977917</c:v>
                </c:pt>
                <c:pt idx="177">
                  <c:v>0.18608616890776392</c:v>
                </c:pt>
                <c:pt idx="178">
                  <c:v>0.18648090574990325</c:v>
                </c:pt>
                <c:pt idx="179">
                  <c:v>0.18648090574997431</c:v>
                </c:pt>
                <c:pt idx="180">
                  <c:v>0.18774623908331056</c:v>
                </c:pt>
                <c:pt idx="181">
                  <c:v>0.18826090575007037</c:v>
                </c:pt>
                <c:pt idx="182">
                  <c:v>0.18826090575007037</c:v>
                </c:pt>
                <c:pt idx="183">
                  <c:v>0.18846990574996908</c:v>
                </c:pt>
                <c:pt idx="184">
                  <c:v>0.18860090574996491</c:v>
                </c:pt>
                <c:pt idx="185">
                  <c:v>0.18934590574987475</c:v>
                </c:pt>
                <c:pt idx="186">
                  <c:v>0.18969090574982789</c:v>
                </c:pt>
                <c:pt idx="187">
                  <c:v>0.18969090574982789</c:v>
                </c:pt>
                <c:pt idx="188">
                  <c:v>0.18969090574979941</c:v>
                </c:pt>
                <c:pt idx="189">
                  <c:v>0.18969090574985614</c:v>
                </c:pt>
                <c:pt idx="190">
                  <c:v>0.18969090574984193</c:v>
                </c:pt>
                <c:pt idx="191">
                  <c:v>0.19018190574983862</c:v>
                </c:pt>
                <c:pt idx="192">
                  <c:v>0.19179090575013918</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0.19846606736607003</c:v>
                </c:pt>
                <c:pt idx="216">
                  <c:v>0.19638090574989064</c:v>
                </c:pt>
                <c:pt idx="217">
                  <c:v>0.19638090574989064</c:v>
                </c:pt>
                <c:pt idx="218">
                  <c:v>0.19638090574989064</c:v>
                </c:pt>
                <c:pt idx="219">
                  <c:v>0.19638090574981942</c:v>
                </c:pt>
                <c:pt idx="220">
                  <c:v>0.19636550574988118</c:v>
                </c:pt>
                <c:pt idx="221">
                  <c:v>0.19561090575004414</c:v>
                </c:pt>
                <c:pt idx="222">
                  <c:v>0.1906614229914112</c:v>
                </c:pt>
                <c:pt idx="223">
                  <c:v>0.18875764259212297</c:v>
                </c:pt>
                <c:pt idx="224">
                  <c:v>0.18712090574994988</c:v>
                </c:pt>
                <c:pt idx="225">
                  <c:v>0.18663016574988942</c:v>
                </c:pt>
                <c:pt idx="226">
                  <c:v>0.18415880048696937</c:v>
                </c:pt>
                <c:pt idx="227">
                  <c:v>0.18317142574977652</c:v>
                </c:pt>
                <c:pt idx="228">
                  <c:v>0.18267090574977368</c:v>
                </c:pt>
                <c:pt idx="229">
                  <c:v>0.18267090574981637</c:v>
                </c:pt>
                <c:pt idx="230">
                  <c:v>0.18084090574998871</c:v>
                </c:pt>
                <c:pt idx="231">
                  <c:v>0.18043692574990194</c:v>
                </c:pt>
                <c:pt idx="232">
                  <c:v>0.1803369057499255</c:v>
                </c:pt>
                <c:pt idx="233">
                  <c:v>0.17880854575008698</c:v>
                </c:pt>
                <c:pt idx="234">
                  <c:v>0.17680371574991227</c:v>
                </c:pt>
                <c:pt idx="235">
                  <c:v>0.17517668574988932</c:v>
                </c:pt>
                <c:pt idx="236">
                  <c:v>0.17387090574996478</c:v>
                </c:pt>
                <c:pt idx="237">
                  <c:v>0.17387090574996478</c:v>
                </c:pt>
                <c:pt idx="238">
                  <c:v>0.17387090574996478</c:v>
                </c:pt>
                <c:pt idx="239">
                  <c:v>0.17424561163220195</c:v>
                </c:pt>
                <c:pt idx="240">
                  <c:v>0.17439090574976041</c:v>
                </c:pt>
                <c:pt idx="241">
                  <c:v>0.17439090574976041</c:v>
                </c:pt>
                <c:pt idx="242">
                  <c:v>0.1746317659648893</c:v>
                </c:pt>
                <c:pt idx="243">
                  <c:v>0.18096891574991522</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0.20051549574991182</c:v>
                </c:pt>
                <c:pt idx="254">
                  <c:v>0.20348736575003579</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0.20691443516180685</c:v>
                </c:pt>
                <c:pt idx="271">
                  <c:v>0.21002376289280295</c:v>
                </c:pt>
                <c:pt idx="272">
                  <c:v>0.21391060575012968</c:v>
                </c:pt>
                <c:pt idx="273">
                  <c:v>0.21435590575012514</c:v>
                </c:pt>
                <c:pt idx="274">
                  <c:v>0.21435590575012514</c:v>
                </c:pt>
                <c:pt idx="275">
                  <c:v>0.21435590575012514</c:v>
                </c:pt>
                <c:pt idx="276">
                  <c:v>0.21421371825009336</c:v>
                </c:pt>
                <c:pt idx="277">
                  <c:v>0.21390090575006604</c:v>
                </c:pt>
                <c:pt idx="278">
                  <c:v>0.21390090575006604</c:v>
                </c:pt>
                <c:pt idx="279">
                  <c:v>0.21390090575000914</c:v>
                </c:pt>
                <c:pt idx="280">
                  <c:v>0.21390090575003756</c:v>
                </c:pt>
                <c:pt idx="281">
                  <c:v>0.21390090575006604</c:v>
                </c:pt>
                <c:pt idx="282">
                  <c:v>0.21390090575006604</c:v>
                </c:pt>
                <c:pt idx="283">
                  <c:v>0.21372730574994156</c:v>
                </c:pt>
                <c:pt idx="284">
                  <c:v>0.21185227134137125</c:v>
                </c:pt>
                <c:pt idx="285">
                  <c:v>0.20639028574990467</c:v>
                </c:pt>
                <c:pt idx="286">
                  <c:v>0.20045247574984171</c:v>
                </c:pt>
                <c:pt idx="287">
                  <c:v>0.19944090574982479</c:v>
                </c:pt>
                <c:pt idx="288">
                  <c:v>0.19180298074985558</c:v>
                </c:pt>
                <c:pt idx="289">
                  <c:v>0.18989630574998292</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0.18946090574995386</c:v>
                </c:pt>
                <c:pt idx="305">
                  <c:v>0.18946090575002503</c:v>
                </c:pt>
                <c:pt idx="306">
                  <c:v>0.18946090574998231</c:v>
                </c:pt>
                <c:pt idx="307">
                  <c:v>0.18961274574994041</c:v>
                </c:pt>
                <c:pt idx="308">
                  <c:v>0.18961090574993039</c:v>
                </c:pt>
                <c:pt idx="309">
                  <c:v>0.18961090574988759</c:v>
                </c:pt>
                <c:pt idx="310">
                  <c:v>0.18961090574993039</c:v>
                </c:pt>
                <c:pt idx="311">
                  <c:v>0.18961090574987341</c:v>
                </c:pt>
                <c:pt idx="312">
                  <c:v>0.18460781751467439</c:v>
                </c:pt>
                <c:pt idx="313">
                  <c:v>0.1835905057499759</c:v>
                </c:pt>
                <c:pt idx="314">
                  <c:v>0.18359090574996648</c:v>
                </c:pt>
                <c:pt idx="315">
                  <c:v>0.18359090574996648</c:v>
                </c:pt>
                <c:pt idx="316">
                  <c:v>0.18244932575009931</c:v>
                </c:pt>
                <c:pt idx="317">
                  <c:v>0.17980813574990884</c:v>
                </c:pt>
                <c:pt idx="318">
                  <c:v>0.17745793871721138</c:v>
                </c:pt>
                <c:pt idx="319">
                  <c:v>0.17676780048674362</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0.15233438574995284</c:v>
                </c:pt>
                <c:pt idx="333">
                  <c:v>0.15165090575000306</c:v>
                </c:pt>
                <c:pt idx="334">
                  <c:v>0.15191427417109127</c:v>
                </c:pt>
                <c:pt idx="335">
                  <c:v>0.15256590574981041</c:v>
                </c:pt>
                <c:pt idx="336">
                  <c:v>0.15256590574981041</c:v>
                </c:pt>
                <c:pt idx="337">
                  <c:v>0.15256590574983891</c:v>
                </c:pt>
                <c:pt idx="338">
                  <c:v>0.15256590574985296</c:v>
                </c:pt>
                <c:pt idx="339">
                  <c:v>0.15260135574980893</c:v>
                </c:pt>
                <c:pt idx="340">
                  <c:v>0.15373090575010925</c:v>
                </c:pt>
                <c:pt idx="341">
                  <c:v>0.15373090575006662</c:v>
                </c:pt>
                <c:pt idx="342">
                  <c:v>0.15373090575006662</c:v>
                </c:pt>
                <c:pt idx="343">
                  <c:v>0.15373090575010925</c:v>
                </c:pt>
                <c:pt idx="344">
                  <c:v>0.15373090575010925</c:v>
                </c:pt>
                <c:pt idx="345">
                  <c:v>0.15373090575008083</c:v>
                </c:pt>
                <c:pt idx="346">
                  <c:v>0.15373090575006662</c:v>
                </c:pt>
                <c:pt idx="347">
                  <c:v>0.15373090575006662</c:v>
                </c:pt>
                <c:pt idx="348">
                  <c:v>0.15345563693254871</c:v>
                </c:pt>
                <c:pt idx="349">
                  <c:v>0.15333090574981156</c:v>
                </c:pt>
                <c:pt idx="350">
                  <c:v>0.15333090574981156</c:v>
                </c:pt>
                <c:pt idx="351">
                  <c:v>0.15333090574976893</c:v>
                </c:pt>
                <c:pt idx="352">
                  <c:v>0.15333090574976893</c:v>
                </c:pt>
                <c:pt idx="353">
                  <c:v>0.15454090574991144</c:v>
                </c:pt>
                <c:pt idx="354">
                  <c:v>0.15454090574999696</c:v>
                </c:pt>
                <c:pt idx="355">
                  <c:v>0.15454090574999696</c:v>
                </c:pt>
                <c:pt idx="356">
                  <c:v>0.15454090574992593</c:v>
                </c:pt>
                <c:pt idx="357">
                  <c:v>0.15465940574996773</c:v>
                </c:pt>
                <c:pt idx="358">
                  <c:v>0.15469090574993077</c:v>
                </c:pt>
                <c:pt idx="359">
                  <c:v>0.15632868352780377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0.17599590574998575</c:v>
                </c:pt>
                <c:pt idx="390">
                  <c:v>0.17745175574988536</c:v>
                </c:pt>
                <c:pt idx="391">
                  <c:v>0.17890090575005504</c:v>
                </c:pt>
                <c:pt idx="392">
                  <c:v>0.17892040575006293</c:v>
                </c:pt>
                <c:pt idx="393">
                  <c:v>0.18010375521214428</c:v>
                </c:pt>
                <c:pt idx="394">
                  <c:v>0.18011590574977276</c:v>
                </c:pt>
                <c:pt idx="395">
                  <c:v>0.18011590574980121</c:v>
                </c:pt>
                <c:pt idx="396">
                  <c:v>0.18171615574992506</c:v>
                </c:pt>
                <c:pt idx="397">
                  <c:v>0.18544090574990002</c:v>
                </c:pt>
                <c:pt idx="398">
                  <c:v>0.18544090574987163</c:v>
                </c:pt>
                <c:pt idx="399">
                  <c:v>0.18544090574990002</c:v>
                </c:pt>
                <c:pt idx="400">
                  <c:v>0.18544090574985736</c:v>
                </c:pt>
                <c:pt idx="401">
                  <c:v>0.18544090574990002</c:v>
                </c:pt>
                <c:pt idx="402">
                  <c:v>0.18544090574984318</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0.18799361542750168</c:v>
                </c:pt>
                <c:pt idx="424">
                  <c:v>0.18655226575008044</c:v>
                </c:pt>
                <c:pt idx="425">
                  <c:v>0.18593623908338969</c:v>
                </c:pt>
                <c:pt idx="426">
                  <c:v>0.18299938574995206</c:v>
                </c:pt>
                <c:pt idx="427">
                  <c:v>0.18275490574988851</c:v>
                </c:pt>
                <c:pt idx="428">
                  <c:v>0.18275490574994541</c:v>
                </c:pt>
                <c:pt idx="429">
                  <c:v>0.18275490574995956</c:v>
                </c:pt>
                <c:pt idx="430">
                  <c:v>0.17937143206575001</c:v>
                </c:pt>
                <c:pt idx="431">
                  <c:v>0.17794911574995376</c:v>
                </c:pt>
                <c:pt idx="432">
                  <c:v>0.17665897026607522</c:v>
                </c:pt>
                <c:pt idx="433">
                  <c:v>0.17482404575004296</c:v>
                </c:pt>
                <c:pt idx="434">
                  <c:v>0.17076919463892204</c:v>
                </c:pt>
                <c:pt idx="435">
                  <c:v>0.167887365749948</c:v>
                </c:pt>
                <c:pt idx="436">
                  <c:v>0.16636217011775045</c:v>
                </c:pt>
                <c:pt idx="437">
                  <c:v>0.16495090574980509</c:v>
                </c:pt>
                <c:pt idx="438">
                  <c:v>0.16495090574983351</c:v>
                </c:pt>
                <c:pt idx="439">
                  <c:v>0.16424090575009151</c:v>
                </c:pt>
                <c:pt idx="440">
                  <c:v>0.16347127309698806</c:v>
                </c:pt>
                <c:pt idx="441">
                  <c:v>0.16142090574984988</c:v>
                </c:pt>
                <c:pt idx="442">
                  <c:v>0.16069431234342346</c:v>
                </c:pt>
                <c:pt idx="443">
                  <c:v>0.16012690575004737</c:v>
                </c:pt>
                <c:pt idx="444">
                  <c:v>0.16012690575004737</c:v>
                </c:pt>
                <c:pt idx="445">
                  <c:v>0.15902257241661738</c:v>
                </c:pt>
                <c:pt idx="446">
                  <c:v>0.15792045894136242</c:v>
                </c:pt>
                <c:pt idx="447">
                  <c:v>0.15747090574973299</c:v>
                </c:pt>
                <c:pt idx="448">
                  <c:v>0.1574709057497472</c:v>
                </c:pt>
                <c:pt idx="449">
                  <c:v>0.15747090574973299</c:v>
                </c:pt>
                <c:pt idx="450">
                  <c:v>0.15747090574973299</c:v>
                </c:pt>
                <c:pt idx="451">
                  <c:v>0.15747090574973299</c:v>
                </c:pt>
                <c:pt idx="452">
                  <c:v>0.15827817847734618</c:v>
                </c:pt>
                <c:pt idx="453">
                  <c:v>0.1586181324166919</c:v>
                </c:pt>
                <c:pt idx="454">
                  <c:v>0.15951937513767719</c:v>
                </c:pt>
                <c:pt idx="455">
                  <c:v>0.160010905749985</c:v>
                </c:pt>
                <c:pt idx="456">
                  <c:v>0.16001090574995658</c:v>
                </c:pt>
                <c:pt idx="457">
                  <c:v>0.1604613057499194</c:v>
                </c:pt>
                <c:pt idx="458">
                  <c:v>0.16493020120448421</c:v>
                </c:pt>
                <c:pt idx="459">
                  <c:v>0.1666409057499294</c:v>
                </c:pt>
                <c:pt idx="460">
                  <c:v>0.16779858251759125</c:v>
                </c:pt>
                <c:pt idx="461">
                  <c:v>0.16891590575005483</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0.17372578487091084</c:v>
                </c:pt>
                <c:pt idx="470">
                  <c:v>0.17684923908332487</c:v>
                </c:pt>
                <c:pt idx="471">
                  <c:v>0.17732090575000825</c:v>
                </c:pt>
                <c:pt idx="472">
                  <c:v>0.17732090575006509</c:v>
                </c:pt>
                <c:pt idx="473">
                  <c:v>0.17732090575006509</c:v>
                </c:pt>
                <c:pt idx="474">
                  <c:v>0.17732090575006509</c:v>
                </c:pt>
                <c:pt idx="475">
                  <c:v>0.17746068596979134</c:v>
                </c:pt>
                <c:pt idx="476">
                  <c:v>0.18013560574993903</c:v>
                </c:pt>
                <c:pt idx="477">
                  <c:v>0.18028090574993891</c:v>
                </c:pt>
                <c:pt idx="478">
                  <c:v>0.18028090574993891</c:v>
                </c:pt>
                <c:pt idx="479">
                  <c:v>0.18028090574993891</c:v>
                </c:pt>
                <c:pt idx="480">
                  <c:v>0.18268941555400894</c:v>
                </c:pt>
                <c:pt idx="481">
                  <c:v>0.18374934661009981</c:v>
                </c:pt>
                <c:pt idx="482">
                  <c:v>0.18410590574987395</c:v>
                </c:pt>
                <c:pt idx="483">
                  <c:v>0.18410590574987395</c:v>
                </c:pt>
                <c:pt idx="484">
                  <c:v>0.18410590574987395</c:v>
                </c:pt>
                <c:pt idx="485">
                  <c:v>0.18410590574987395</c:v>
                </c:pt>
                <c:pt idx="486">
                  <c:v>0.18420293871710697</c:v>
                </c:pt>
                <c:pt idx="487">
                  <c:v>0.18423090575011278</c:v>
                </c:pt>
                <c:pt idx="488">
                  <c:v>0.19081827937621654</c:v>
                </c:pt>
                <c:pt idx="489">
                  <c:v>0.19705460575006839</c:v>
                </c:pt>
                <c:pt idx="490">
                  <c:v>0.19784090575009841</c:v>
                </c:pt>
                <c:pt idx="491">
                  <c:v>0.19784090575009841</c:v>
                </c:pt>
                <c:pt idx="492">
                  <c:v>0.19784090575009841</c:v>
                </c:pt>
                <c:pt idx="493">
                  <c:v>0.19795829705444154</c:v>
                </c:pt>
                <c:pt idx="494">
                  <c:v>0.19909090575012575</c:v>
                </c:pt>
                <c:pt idx="495">
                  <c:v>0.19923614384521243</c:v>
                </c:pt>
                <c:pt idx="496">
                  <c:v>0.201220905749949</c:v>
                </c:pt>
                <c:pt idx="497">
                  <c:v>0.20122090575007689</c:v>
                </c:pt>
                <c:pt idx="498">
                  <c:v>0.20122090575009124</c:v>
                </c:pt>
                <c:pt idx="499">
                  <c:v>0.20112264044387018</c:v>
                </c:pt>
                <c:pt idx="500">
                  <c:v>0.2004818148408419</c:v>
                </c:pt>
                <c:pt idx="501">
                  <c:v>0.20041090574990525</c:v>
                </c:pt>
                <c:pt idx="502">
                  <c:v>0.20041090574990525</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0.20140090574992106</c:v>
                </c:pt>
                <c:pt idx="513">
                  <c:v>0.20140090574997771</c:v>
                </c:pt>
                <c:pt idx="514">
                  <c:v>0.20241231751472838</c:v>
                </c:pt>
                <c:pt idx="515">
                  <c:v>0.20457090575000336</c:v>
                </c:pt>
                <c:pt idx="516">
                  <c:v>0.20457090574996073</c:v>
                </c:pt>
                <c:pt idx="517">
                  <c:v>0.20536139554570831</c:v>
                </c:pt>
                <c:pt idx="518">
                  <c:v>0.20564090574977456</c:v>
                </c:pt>
                <c:pt idx="519">
                  <c:v>0.20564090574976041</c:v>
                </c:pt>
                <c:pt idx="520">
                  <c:v>0.2049576090468577</c:v>
                </c:pt>
                <c:pt idx="521">
                  <c:v>0.20431590574997929</c:v>
                </c:pt>
                <c:pt idx="522">
                  <c:v>0.20804090574992548</c:v>
                </c:pt>
                <c:pt idx="523">
                  <c:v>0.20804090574992548</c:v>
                </c:pt>
                <c:pt idx="524">
                  <c:v>0.20804090574991121</c:v>
                </c:pt>
                <c:pt idx="525">
                  <c:v>0.20804090574996809</c:v>
                </c:pt>
                <c:pt idx="526">
                  <c:v>0.20804090574989706</c:v>
                </c:pt>
                <c:pt idx="527">
                  <c:v>0.20867223228073328</c:v>
                </c:pt>
                <c:pt idx="528">
                  <c:v>0.20928090575017691</c:v>
                </c:pt>
                <c:pt idx="529">
                  <c:v>0.20928090575017691</c:v>
                </c:pt>
                <c:pt idx="530">
                  <c:v>0.20928090574996377</c:v>
                </c:pt>
                <c:pt idx="531">
                  <c:v>0.21026690574994691</c:v>
                </c:pt>
                <c:pt idx="532">
                  <c:v>0.21026690575013193</c:v>
                </c:pt>
                <c:pt idx="533">
                  <c:v>0.21026690575011744</c:v>
                </c:pt>
                <c:pt idx="534">
                  <c:v>0.21026690575010343</c:v>
                </c:pt>
                <c:pt idx="535">
                  <c:v>0.21394634661032844</c:v>
                </c:pt>
                <c:pt idx="536">
                  <c:v>0.21440090575012533</c:v>
                </c:pt>
                <c:pt idx="537">
                  <c:v>0.21839936493365997</c:v>
                </c:pt>
                <c:pt idx="538">
                  <c:v>0.22148159962746677</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0.21689600675993878</c:v>
                </c:pt>
                <c:pt idx="548">
                  <c:v>0.21577439059838383</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0.21569832843033532</c:v>
                </c:pt>
                <c:pt idx="561">
                  <c:v>0.2155309057498869</c:v>
                </c:pt>
                <c:pt idx="562">
                  <c:v>0.21545437513766807</c:v>
                </c:pt>
                <c:pt idx="563">
                  <c:v>0.21490590575010088</c:v>
                </c:pt>
                <c:pt idx="564">
                  <c:v>0.21280444922822994</c:v>
                </c:pt>
                <c:pt idx="565">
                  <c:v>0.21477590574995986</c:v>
                </c:pt>
                <c:pt idx="566">
                  <c:v>0.21477590574986041</c:v>
                </c:pt>
                <c:pt idx="567">
                  <c:v>0.21477590574986041</c:v>
                </c:pt>
                <c:pt idx="568">
                  <c:v>0.21268793699985622</c:v>
                </c:pt>
                <c:pt idx="569">
                  <c:v>0.21048422207664441</c:v>
                </c:pt>
                <c:pt idx="570">
                  <c:v>0.20991590574989547</c:v>
                </c:pt>
                <c:pt idx="571">
                  <c:v>0.20991590574992391</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0.20963238534177736</c:v>
                </c:pt>
                <c:pt idx="581">
                  <c:v>0.21092816890795521</c:v>
                </c:pt>
                <c:pt idx="582">
                  <c:v>0.21098090575004846</c:v>
                </c:pt>
                <c:pt idx="583">
                  <c:v>0.21098090574996337</c:v>
                </c:pt>
                <c:pt idx="584">
                  <c:v>0.20975590575008596</c:v>
                </c:pt>
                <c:pt idx="585">
                  <c:v>0.20975590575007191</c:v>
                </c:pt>
                <c:pt idx="586">
                  <c:v>0.20947765575006388</c:v>
                </c:pt>
                <c:pt idx="587">
                  <c:v>0.20793720574988594</c:v>
                </c:pt>
                <c:pt idx="588">
                  <c:v>0.20784690574986106</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0.20323315849715604</c:v>
                </c:pt>
                <c:pt idx="605">
                  <c:v>0.20183590575004473</c:v>
                </c:pt>
                <c:pt idx="606">
                  <c:v>0.20198515574998072</c:v>
                </c:pt>
                <c:pt idx="607">
                  <c:v>0.20220090574994742</c:v>
                </c:pt>
                <c:pt idx="608">
                  <c:v>0.20220090575003274</c:v>
                </c:pt>
                <c:pt idx="609">
                  <c:v>0.20220090574999025</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0.19543440575003526</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0.19719833432128572</c:v>
                </c:pt>
                <c:pt idx="664">
                  <c:v>0.19717090574992818</c:v>
                </c:pt>
                <c:pt idx="665">
                  <c:v>0.19717090574992818</c:v>
                </c:pt>
                <c:pt idx="666">
                  <c:v>0.19717090574992818</c:v>
                </c:pt>
                <c:pt idx="667">
                  <c:v>0.19717090574992818</c:v>
                </c:pt>
                <c:pt idx="668">
                  <c:v>0.19717090574992818</c:v>
                </c:pt>
                <c:pt idx="669">
                  <c:v>0.19717090574985699</c:v>
                </c:pt>
                <c:pt idx="670">
                  <c:v>0.19717090574997087</c:v>
                </c:pt>
                <c:pt idx="671">
                  <c:v>0.19848690574997371</c:v>
                </c:pt>
                <c:pt idx="672">
                  <c:v>0.19848690574991679</c:v>
                </c:pt>
                <c:pt idx="673">
                  <c:v>0.19848690574991679</c:v>
                </c:pt>
                <c:pt idx="674">
                  <c:v>0.19848690574991679</c:v>
                </c:pt>
                <c:pt idx="675">
                  <c:v>0.19848690574988836</c:v>
                </c:pt>
                <c:pt idx="676">
                  <c:v>0.19848690575000222</c:v>
                </c:pt>
                <c:pt idx="677">
                  <c:v>0.19848690574995942</c:v>
                </c:pt>
                <c:pt idx="678">
                  <c:v>0.19848690574991679</c:v>
                </c:pt>
                <c:pt idx="679">
                  <c:v>0.19848690574991679</c:v>
                </c:pt>
                <c:pt idx="680">
                  <c:v>0.19819626574994231</c:v>
                </c:pt>
                <c:pt idx="681">
                  <c:v>0.19717090574985699</c:v>
                </c:pt>
                <c:pt idx="682">
                  <c:v>0.19717090574992818</c:v>
                </c:pt>
                <c:pt idx="683">
                  <c:v>0.19717090574992818</c:v>
                </c:pt>
                <c:pt idx="684">
                  <c:v>0.19733190574982021</c:v>
                </c:pt>
                <c:pt idx="685">
                  <c:v>0.19911755881116741</c:v>
                </c:pt>
                <c:pt idx="686">
                  <c:v>0.2000049057499354</c:v>
                </c:pt>
                <c:pt idx="687">
                  <c:v>0.20021290575009254</c:v>
                </c:pt>
                <c:pt idx="688">
                  <c:v>0.2003609057501024</c:v>
                </c:pt>
                <c:pt idx="689">
                  <c:v>0.2003609057501024</c:v>
                </c:pt>
                <c:pt idx="690">
                  <c:v>0.20033090575013546</c:v>
                </c:pt>
                <c:pt idx="691">
                  <c:v>0.19976090574996874</c:v>
                </c:pt>
                <c:pt idx="692">
                  <c:v>0.19976090574996874</c:v>
                </c:pt>
                <c:pt idx="693">
                  <c:v>0.20101849337883967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0.20477472597464419</c:v>
                </c:pt>
                <c:pt idx="709">
                  <c:v>0.20534225574985498</c:v>
                </c:pt>
                <c:pt idx="710">
                  <c:v>0.2082719057500384</c:v>
                </c:pt>
                <c:pt idx="711">
                  <c:v>0.20834690575004799</c:v>
                </c:pt>
                <c:pt idx="712">
                  <c:v>0.20837490575007678</c:v>
                </c:pt>
                <c:pt idx="713">
                  <c:v>0.20707486493358804</c:v>
                </c:pt>
                <c:pt idx="714">
                  <c:v>0.20704090574992076</c:v>
                </c:pt>
                <c:pt idx="715">
                  <c:v>0.20704090574992076</c:v>
                </c:pt>
                <c:pt idx="716">
                  <c:v>0.20704090574992076</c:v>
                </c:pt>
                <c:pt idx="717">
                  <c:v>0.20704090574992076</c:v>
                </c:pt>
                <c:pt idx="718">
                  <c:v>0.20704090574984946</c:v>
                </c:pt>
                <c:pt idx="719">
                  <c:v>0.20704090575001999</c:v>
                </c:pt>
                <c:pt idx="720">
                  <c:v>0.20704090574994893</c:v>
                </c:pt>
                <c:pt idx="721">
                  <c:v>0.20704090574990641</c:v>
                </c:pt>
                <c:pt idx="722">
                  <c:v>0.20704090574992076</c:v>
                </c:pt>
                <c:pt idx="723">
                  <c:v>0.20704090574992076</c:v>
                </c:pt>
                <c:pt idx="724">
                  <c:v>0.20704090574989231</c:v>
                </c:pt>
                <c:pt idx="725">
                  <c:v>0.20704090574992076</c:v>
                </c:pt>
                <c:pt idx="726">
                  <c:v>0.20726970575005071</c:v>
                </c:pt>
                <c:pt idx="727">
                  <c:v>0.20756090575011399</c:v>
                </c:pt>
                <c:pt idx="728">
                  <c:v>0.20756090575008559</c:v>
                </c:pt>
                <c:pt idx="729">
                  <c:v>0.20743751865315119</c:v>
                </c:pt>
                <c:pt idx="730">
                  <c:v>0.20739090575003177</c:v>
                </c:pt>
                <c:pt idx="731">
                  <c:v>0.20739090575003177</c:v>
                </c:pt>
                <c:pt idx="732">
                  <c:v>0.20739090574993221</c:v>
                </c:pt>
                <c:pt idx="733">
                  <c:v>0.20853490574997124</c:v>
                </c:pt>
                <c:pt idx="734">
                  <c:v>0.2085349057498293</c:v>
                </c:pt>
                <c:pt idx="735">
                  <c:v>0.20903632574992081</c:v>
                </c:pt>
                <c:pt idx="736">
                  <c:v>0.2097709057499629</c:v>
                </c:pt>
                <c:pt idx="737">
                  <c:v>0.2097709057499629</c:v>
                </c:pt>
                <c:pt idx="738">
                  <c:v>0.2097709057499629</c:v>
                </c:pt>
                <c:pt idx="739">
                  <c:v>0.20977090574987756</c:v>
                </c:pt>
                <c:pt idx="740">
                  <c:v>0.20955979463894892</c:v>
                </c:pt>
                <c:pt idx="741">
                  <c:v>0.20971090574997236</c:v>
                </c:pt>
                <c:pt idx="742">
                  <c:v>0.20971090575022827</c:v>
                </c:pt>
                <c:pt idx="743">
                  <c:v>0.20971090575022827</c:v>
                </c:pt>
                <c:pt idx="744">
                  <c:v>0.20971090575022827</c:v>
                </c:pt>
                <c:pt idx="745">
                  <c:v>0.20971090575019988</c:v>
                </c:pt>
                <c:pt idx="746">
                  <c:v>0.20971090575022827</c:v>
                </c:pt>
                <c:pt idx="747">
                  <c:v>0.20971090575022827</c:v>
                </c:pt>
                <c:pt idx="748">
                  <c:v>0.20994490575023442</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0.21601968574981378</c:v>
                </c:pt>
                <c:pt idx="764">
                  <c:v>0.21606490574981771</c:v>
                </c:pt>
                <c:pt idx="765">
                  <c:v>0.21606490574998821</c:v>
                </c:pt>
                <c:pt idx="766">
                  <c:v>0.21606490575001674</c:v>
                </c:pt>
                <c:pt idx="767">
                  <c:v>0.21606490574981771</c:v>
                </c:pt>
                <c:pt idx="768">
                  <c:v>0.21606490574981771</c:v>
                </c:pt>
                <c:pt idx="769">
                  <c:v>0.21606490574981771</c:v>
                </c:pt>
                <c:pt idx="770">
                  <c:v>0.216064905749832</c:v>
                </c:pt>
                <c:pt idx="771">
                  <c:v>0.216064905749832</c:v>
                </c:pt>
                <c:pt idx="772">
                  <c:v>0.21606490574981771</c:v>
                </c:pt>
                <c:pt idx="773">
                  <c:v>0.21606490574981771</c:v>
                </c:pt>
                <c:pt idx="774">
                  <c:v>0.21606490574981771</c:v>
                </c:pt>
                <c:pt idx="775">
                  <c:v>0.21606490574995973</c:v>
                </c:pt>
                <c:pt idx="776">
                  <c:v>0.21606490575003101</c:v>
                </c:pt>
                <c:pt idx="777">
                  <c:v>0.21606490574981771</c:v>
                </c:pt>
                <c:pt idx="778">
                  <c:v>0.21606490574981771</c:v>
                </c:pt>
                <c:pt idx="779">
                  <c:v>0.21606490574981771</c:v>
                </c:pt>
                <c:pt idx="780">
                  <c:v>0.21446244233544612</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0.20596145894143125</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0.20299590574997256</c:v>
                </c:pt>
                <c:pt idx="819">
                  <c:v>0.20299590574994414</c:v>
                </c:pt>
                <c:pt idx="820">
                  <c:v>0.20299590574987308</c:v>
                </c:pt>
                <c:pt idx="821">
                  <c:v>0.20299590574987308</c:v>
                </c:pt>
                <c:pt idx="822">
                  <c:v>0.20299590574987308</c:v>
                </c:pt>
                <c:pt idx="823">
                  <c:v>0.20299590574997256</c:v>
                </c:pt>
                <c:pt idx="824">
                  <c:v>0.20299590574987308</c:v>
                </c:pt>
                <c:pt idx="825">
                  <c:v>0.20299590574987308</c:v>
                </c:pt>
                <c:pt idx="826">
                  <c:v>0.20299590574997256</c:v>
                </c:pt>
                <c:pt idx="827">
                  <c:v>0.20407090574997255</c:v>
                </c:pt>
                <c:pt idx="828">
                  <c:v>0.20407090575005782</c:v>
                </c:pt>
                <c:pt idx="829">
                  <c:v>0.20407090574997255</c:v>
                </c:pt>
                <c:pt idx="830">
                  <c:v>0.20407090574997255</c:v>
                </c:pt>
                <c:pt idx="831">
                  <c:v>0.20407090575005782</c:v>
                </c:pt>
                <c:pt idx="832">
                  <c:v>0.20407090575001519</c:v>
                </c:pt>
                <c:pt idx="833">
                  <c:v>0.20491790575005117</c:v>
                </c:pt>
                <c:pt idx="834">
                  <c:v>0.20586090575008598</c:v>
                </c:pt>
                <c:pt idx="835">
                  <c:v>0.20586090575010021</c:v>
                </c:pt>
                <c:pt idx="836">
                  <c:v>0.20586090575008598</c:v>
                </c:pt>
                <c:pt idx="837">
                  <c:v>0.20604410162630443</c:v>
                </c:pt>
                <c:pt idx="838">
                  <c:v>0.20671440574983557</c:v>
                </c:pt>
                <c:pt idx="839">
                  <c:v>0.20756020471888803</c:v>
                </c:pt>
                <c:pt idx="840">
                  <c:v>0.20759690574982434</c:v>
                </c:pt>
                <c:pt idx="841">
                  <c:v>0.20759690574982434</c:v>
                </c:pt>
                <c:pt idx="842">
                  <c:v>0.20759690574982434</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0.20054690575013037</c:v>
                </c:pt>
                <c:pt idx="852">
                  <c:v>0.20054690575004491</c:v>
                </c:pt>
                <c:pt idx="853">
                  <c:v>0.20054690574994541</c:v>
                </c:pt>
                <c:pt idx="854">
                  <c:v>0.20054690575008749</c:v>
                </c:pt>
                <c:pt idx="855">
                  <c:v>0.20054690575008749</c:v>
                </c:pt>
                <c:pt idx="856">
                  <c:v>0.20054690575010187</c:v>
                </c:pt>
                <c:pt idx="857">
                  <c:v>0.20054690575008749</c:v>
                </c:pt>
                <c:pt idx="858">
                  <c:v>0.20054690575008749</c:v>
                </c:pt>
                <c:pt idx="859">
                  <c:v>0.20054690575014444</c:v>
                </c:pt>
                <c:pt idx="860">
                  <c:v>0.20054690575008749</c:v>
                </c:pt>
                <c:pt idx="861">
                  <c:v>0.20054690574993136</c:v>
                </c:pt>
                <c:pt idx="862">
                  <c:v>0.20054690574993136</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0.20054690574993136</c:v>
                </c:pt>
                <c:pt idx="871">
                  <c:v>0.20083690574990953</c:v>
                </c:pt>
                <c:pt idx="872">
                  <c:v>0.2012080781637593</c:v>
                </c:pt>
                <c:pt idx="873">
                  <c:v>0.20689980574999839</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0.21339490574982298</c:v>
                </c:pt>
                <c:pt idx="891">
                  <c:v>0.21402588513130663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c:v>
                </c:pt>
                <c:pt idx="910">
                  <c:v>0.21727860574995361</c:v>
                </c:pt>
                <c:pt idx="911">
                  <c:v>0.2170509057498862</c:v>
                </c:pt>
                <c:pt idx="912">
                  <c:v>0.21668294698709206</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0.21488090574999336</c:v>
                </c:pt>
                <c:pt idx="922">
                  <c:v>0.21503840575000793</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0.21519590575002234</c:v>
                </c:pt>
                <c:pt idx="931">
                  <c:v>0.21519590574997949</c:v>
                </c:pt>
                <c:pt idx="932">
                  <c:v>0.21419469298390936</c:v>
                </c:pt>
                <c:pt idx="933">
                  <c:v>0.21299267045586154</c:v>
                </c:pt>
                <c:pt idx="934">
                  <c:v>0.21204090574983087</c:v>
                </c:pt>
                <c:pt idx="935">
                  <c:v>0.21204090574983087</c:v>
                </c:pt>
                <c:pt idx="936">
                  <c:v>0.21204090574983087</c:v>
                </c:pt>
                <c:pt idx="937">
                  <c:v>0.21204090574983087</c:v>
                </c:pt>
                <c:pt idx="938">
                  <c:v>0.21204090574983087</c:v>
                </c:pt>
                <c:pt idx="939">
                  <c:v>0.21204090574983087</c:v>
                </c:pt>
                <c:pt idx="940">
                  <c:v>0.21204090574998719</c:v>
                </c:pt>
                <c:pt idx="941">
                  <c:v>0.21204090574987344</c:v>
                </c:pt>
                <c:pt idx="942">
                  <c:v>0.21204090574983087</c:v>
                </c:pt>
                <c:pt idx="943">
                  <c:v>0.21204090574984491</c:v>
                </c:pt>
                <c:pt idx="944">
                  <c:v>0.21204090574983087</c:v>
                </c:pt>
                <c:pt idx="945">
                  <c:v>0.21204090574983087</c:v>
                </c:pt>
                <c:pt idx="946">
                  <c:v>0.21204090574983087</c:v>
                </c:pt>
                <c:pt idx="947">
                  <c:v>0.21204090574983087</c:v>
                </c:pt>
                <c:pt idx="948">
                  <c:v>0.21204090574990192</c:v>
                </c:pt>
                <c:pt idx="949">
                  <c:v>0.21204090574988754</c:v>
                </c:pt>
                <c:pt idx="950">
                  <c:v>0.21204090574983087</c:v>
                </c:pt>
                <c:pt idx="951">
                  <c:v>0.21204090574983087</c:v>
                </c:pt>
                <c:pt idx="952">
                  <c:v>0.21204090574983087</c:v>
                </c:pt>
                <c:pt idx="953">
                  <c:v>0.21204090574983087</c:v>
                </c:pt>
                <c:pt idx="954">
                  <c:v>0.21204090574983087</c:v>
                </c:pt>
                <c:pt idx="955">
                  <c:v>0.21204090574988754</c:v>
                </c:pt>
                <c:pt idx="956">
                  <c:v>0.21043090574997353</c:v>
                </c:pt>
                <c:pt idx="957">
                  <c:v>0.21046562165892624</c:v>
                </c:pt>
                <c:pt idx="958">
                  <c:v>0.21049590574995153</c:v>
                </c:pt>
                <c:pt idx="959">
                  <c:v>0.21049590574995153</c:v>
                </c:pt>
                <c:pt idx="960">
                  <c:v>0.21049590574992325</c:v>
                </c:pt>
                <c:pt idx="961">
                  <c:v>0.21049590574995153</c:v>
                </c:pt>
                <c:pt idx="962">
                  <c:v>0.21049590574995153</c:v>
                </c:pt>
                <c:pt idx="963">
                  <c:v>0.21049865574988771</c:v>
                </c:pt>
                <c:pt idx="964">
                  <c:v>0.21011694023269478</c:v>
                </c:pt>
                <c:pt idx="965">
                  <c:v>0.20755090574996871</c:v>
                </c:pt>
                <c:pt idx="966">
                  <c:v>0.20755090575016771</c:v>
                </c:pt>
                <c:pt idx="967">
                  <c:v>0.20755090575022467</c:v>
                </c:pt>
                <c:pt idx="968">
                  <c:v>0.20755090575022467</c:v>
                </c:pt>
                <c:pt idx="969">
                  <c:v>0.20755090575022467</c:v>
                </c:pt>
                <c:pt idx="970">
                  <c:v>0.20755090575022467</c:v>
                </c:pt>
                <c:pt idx="971">
                  <c:v>0.20755090575022467</c:v>
                </c:pt>
                <c:pt idx="972">
                  <c:v>0.20755090575021029</c:v>
                </c:pt>
                <c:pt idx="973">
                  <c:v>0.2051290370632444</c:v>
                </c:pt>
                <c:pt idx="974">
                  <c:v>0.20270090575007771</c:v>
                </c:pt>
                <c:pt idx="975">
                  <c:v>0.20179920575002119</c:v>
                </c:pt>
                <c:pt idx="976">
                  <c:v>0.20055686575007314</c:v>
                </c:pt>
                <c:pt idx="977">
                  <c:v>0.20012304575000428</c:v>
                </c:pt>
                <c:pt idx="978">
                  <c:v>0.19823256574983361</c:v>
                </c:pt>
                <c:pt idx="979">
                  <c:v>0.19826090574981947</c:v>
                </c:pt>
                <c:pt idx="980">
                  <c:v>0.19826090574983371</c:v>
                </c:pt>
                <c:pt idx="981">
                  <c:v>0.19826090574999017</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0.19608228670219346</c:v>
                </c:pt>
                <c:pt idx="993">
                  <c:v>0.19436090574997422</c:v>
                </c:pt>
                <c:pt idx="994">
                  <c:v>0.19441205574989356</c:v>
                </c:pt>
                <c:pt idx="995">
                  <c:v>0.19553155574985218</c:v>
                </c:pt>
                <c:pt idx="996">
                  <c:v>0.1955509057498544</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0.19100608575000438</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0.19445320575006536</c:v>
                </c:pt>
                <c:pt idx="1020">
                  <c:v>0.19540380575008953</c:v>
                </c:pt>
                <c:pt idx="1021">
                  <c:v>0.19684710575012354</c:v>
                </c:pt>
                <c:pt idx="1022">
                  <c:v>0.19729090575015121</c:v>
                </c:pt>
                <c:pt idx="1023">
                  <c:v>0.19729090575012284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0.19227130575012569</c:v>
                </c:pt>
                <c:pt idx="1032">
                  <c:v>0.19417352870070173</c:v>
                </c:pt>
                <c:pt idx="1033">
                  <c:v>0.19416090575010969</c:v>
                </c:pt>
                <c:pt idx="1034">
                  <c:v>0.19395314574988731</c:v>
                </c:pt>
                <c:pt idx="1035">
                  <c:v>0.19419190574994616</c:v>
                </c:pt>
                <c:pt idx="1036">
                  <c:v>0.19425990574988816</c:v>
                </c:pt>
                <c:pt idx="1037">
                  <c:v>0.19240580575002769</c:v>
                </c:pt>
                <c:pt idx="1038">
                  <c:v>0.19238874080154739</c:v>
                </c:pt>
                <c:pt idx="1039">
                  <c:v>0.19369820574992519</c:v>
                </c:pt>
                <c:pt idx="1040">
                  <c:v>0.19500932680251992</c:v>
                </c:pt>
                <c:pt idx="1041">
                  <c:v>0.19489090574997192</c:v>
                </c:pt>
                <c:pt idx="1042">
                  <c:v>0.19499330575000351</c:v>
                </c:pt>
                <c:pt idx="1043">
                  <c:v>0.19521090575005928</c:v>
                </c:pt>
                <c:pt idx="1044">
                  <c:v>0.19521090575005928</c:v>
                </c:pt>
                <c:pt idx="1045">
                  <c:v>0.1952109057501305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0.17947123574992951</c:v>
                </c:pt>
                <c:pt idx="1114">
                  <c:v>0.17663090575001661</c:v>
                </c:pt>
                <c:pt idx="1115">
                  <c:v>0.17719025575003416</c:v>
                </c:pt>
                <c:pt idx="1116">
                  <c:v>0.1790613139132092</c:v>
                </c:pt>
                <c:pt idx="1117">
                  <c:v>0.17670935280881411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0.1700709057497532</c:v>
                </c:pt>
                <c:pt idx="1126">
                  <c:v>0.1700709057497532</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0.16889684574999836</c:v>
                </c:pt>
                <c:pt idx="1135">
                  <c:v>0.16904693575007482</c:v>
                </c:pt>
                <c:pt idx="1136">
                  <c:v>0.17086060575017825</c:v>
                </c:pt>
                <c:pt idx="1137">
                  <c:v>0.17162090575021688</c:v>
                </c:pt>
                <c:pt idx="1138">
                  <c:v>0.17132678810291679</c:v>
                </c:pt>
                <c:pt idx="1139">
                  <c:v>0.17322590574991636</c:v>
                </c:pt>
                <c:pt idx="1140">
                  <c:v>0.17322590574990221</c:v>
                </c:pt>
                <c:pt idx="1141">
                  <c:v>0.17233080574995085</c:v>
                </c:pt>
                <c:pt idx="1142">
                  <c:v>0.16981968574987166</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0.15957038574990201</c:v>
                </c:pt>
                <c:pt idx="1154">
                  <c:v>0.15941690574987913</c:v>
                </c:pt>
                <c:pt idx="1155">
                  <c:v>0.16125441794513051</c:v>
                </c:pt>
                <c:pt idx="1156">
                  <c:v>0.17315655574977018</c:v>
                </c:pt>
                <c:pt idx="1157">
                  <c:v>0.17475983574989604</c:v>
                </c:pt>
                <c:pt idx="1158">
                  <c:v>0.17424227574994691</c:v>
                </c:pt>
                <c:pt idx="1159">
                  <c:v>0.17437465575008557</c:v>
                </c:pt>
                <c:pt idx="1160">
                  <c:v>0.17454090575004971</c:v>
                </c:pt>
                <c:pt idx="1161">
                  <c:v>0.17477490575021193</c:v>
                </c:pt>
                <c:pt idx="1162">
                  <c:v>0.17477490575019788</c:v>
                </c:pt>
                <c:pt idx="1163">
                  <c:v>0.17248590574995148</c:v>
                </c:pt>
                <c:pt idx="1164">
                  <c:v>0.17248590575019332</c:v>
                </c:pt>
                <c:pt idx="1165">
                  <c:v>0.17248590575019332</c:v>
                </c:pt>
                <c:pt idx="1166">
                  <c:v>0.17248590575019332</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0.17270330574986326</c:v>
                </c:pt>
                <c:pt idx="1175">
                  <c:v>0.17280090574988088</c:v>
                </c:pt>
                <c:pt idx="1176">
                  <c:v>0.17280090574988088</c:v>
                </c:pt>
                <c:pt idx="1177">
                  <c:v>0.17292884389429758</c:v>
                </c:pt>
                <c:pt idx="1178">
                  <c:v>0.1740109057500519</c:v>
                </c:pt>
                <c:pt idx="1179">
                  <c:v>0.1740109057500378</c:v>
                </c:pt>
                <c:pt idx="1180">
                  <c:v>0.17199090575010717</c:v>
                </c:pt>
                <c:pt idx="1181">
                  <c:v>0.17199090575010717</c:v>
                </c:pt>
                <c:pt idx="1182">
                  <c:v>0.17199090575010717</c:v>
                </c:pt>
                <c:pt idx="1183">
                  <c:v>0.17199090575010717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0.17294079574980986</c:v>
                </c:pt>
                <c:pt idx="1200">
                  <c:v>0.17329490574979917</c:v>
                </c:pt>
                <c:pt idx="1201">
                  <c:v>0.17329490574982759</c:v>
                </c:pt>
                <c:pt idx="1202">
                  <c:v>0.17329490574979917</c:v>
                </c:pt>
                <c:pt idx="1203">
                  <c:v>0.17329490574979917</c:v>
                </c:pt>
                <c:pt idx="1204">
                  <c:v>0.17329490574979917</c:v>
                </c:pt>
                <c:pt idx="1205">
                  <c:v>0.17329490574988426</c:v>
                </c:pt>
                <c:pt idx="1206">
                  <c:v>0.17329490574981321</c:v>
                </c:pt>
                <c:pt idx="1207">
                  <c:v>0.17429202574993496</c:v>
                </c:pt>
                <c:pt idx="1208">
                  <c:v>0.17511280574998977</c:v>
                </c:pt>
                <c:pt idx="1209">
                  <c:v>0.17574090575000434</c:v>
                </c:pt>
                <c:pt idx="1210">
                  <c:v>0.17574090575000434</c:v>
                </c:pt>
                <c:pt idx="1211">
                  <c:v>0.17574090575000434</c:v>
                </c:pt>
                <c:pt idx="1212">
                  <c:v>0.17574090575000434</c:v>
                </c:pt>
                <c:pt idx="1213">
                  <c:v>0.17591117602036402</c:v>
                </c:pt>
                <c:pt idx="1214">
                  <c:v>0.17998180575003192</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0.18290090575007434</c:v>
                </c:pt>
                <c:pt idx="1224">
                  <c:v>0.18290090575000328</c:v>
                </c:pt>
                <c:pt idx="1225">
                  <c:v>0.18290090575000328</c:v>
                </c:pt>
                <c:pt idx="1226">
                  <c:v>0.18290090575000328</c:v>
                </c:pt>
                <c:pt idx="1227">
                  <c:v>0.18290090575003173</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0.17384327417114795</c:v>
                </c:pt>
                <c:pt idx="1249">
                  <c:v>0.17393590575008491</c:v>
                </c:pt>
                <c:pt idx="1250">
                  <c:v>0.17393590575008491</c:v>
                </c:pt>
                <c:pt idx="1251">
                  <c:v>0.17393590575008491</c:v>
                </c:pt>
                <c:pt idx="1252">
                  <c:v>0.17393590575008491</c:v>
                </c:pt>
                <c:pt idx="1253">
                  <c:v>0.17393590575008491</c:v>
                </c:pt>
                <c:pt idx="1254">
                  <c:v>0.17393590575008491</c:v>
                </c:pt>
                <c:pt idx="1255">
                  <c:v>0.17393590574999984</c:v>
                </c:pt>
                <c:pt idx="1256">
                  <c:v>0.17495923908323646</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0.1812674057498217</c:v>
                </c:pt>
                <c:pt idx="1272">
                  <c:v>0.1833209057499659</c:v>
                </c:pt>
                <c:pt idx="1273">
                  <c:v>0.1833209057499659</c:v>
                </c:pt>
                <c:pt idx="1274">
                  <c:v>0.18332090574972426</c:v>
                </c:pt>
                <c:pt idx="1275">
                  <c:v>0.18372526745207576</c:v>
                </c:pt>
                <c:pt idx="1276">
                  <c:v>0.18384590575001891</c:v>
                </c:pt>
                <c:pt idx="1277">
                  <c:v>0.18384590575001891</c:v>
                </c:pt>
                <c:pt idx="1278">
                  <c:v>0.18384590575001891</c:v>
                </c:pt>
                <c:pt idx="1279">
                  <c:v>0.18422736574999046</c:v>
                </c:pt>
                <c:pt idx="1280">
                  <c:v>0.18786049479092562</c:v>
                </c:pt>
                <c:pt idx="1281">
                  <c:v>0.19160177172949489</c:v>
                </c:pt>
                <c:pt idx="1282">
                  <c:v>0.19229090575007041</c:v>
                </c:pt>
                <c:pt idx="1283">
                  <c:v>0.19229090575012736</c:v>
                </c:pt>
                <c:pt idx="1284">
                  <c:v>0.19229090575012736</c:v>
                </c:pt>
                <c:pt idx="1285">
                  <c:v>0.19241345575014202</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0.19723390574992566</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0.19484504575000036</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0.19502033756816689</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0.19617090574995172</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0.19790705574986606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0.19843227417089812</c:v>
                </c:pt>
                <c:pt idx="1436">
                  <c:v>0.19840090574990654</c:v>
                </c:pt>
                <c:pt idx="1437">
                  <c:v>0.19840090574997771</c:v>
                </c:pt>
                <c:pt idx="1438">
                  <c:v>0.19840090574993496</c:v>
                </c:pt>
                <c:pt idx="1439">
                  <c:v>0.19840090574990654</c:v>
                </c:pt>
                <c:pt idx="1440">
                  <c:v>0.19844410574990001</c:v>
                </c:pt>
                <c:pt idx="1441">
                  <c:v>0.20025446574989322</c:v>
                </c:pt>
                <c:pt idx="1442">
                  <c:v>0.20091688469753446</c:v>
                </c:pt>
                <c:pt idx="1443">
                  <c:v>0.20049346575002888</c:v>
                </c:pt>
                <c:pt idx="1444">
                  <c:v>0.19913422574980189</c:v>
                </c:pt>
                <c:pt idx="1445">
                  <c:v>0.19940970574982941</c:v>
                </c:pt>
                <c:pt idx="1446">
                  <c:v>0.19892090575008581</c:v>
                </c:pt>
                <c:pt idx="1447">
                  <c:v>0.19892090575008581</c:v>
                </c:pt>
                <c:pt idx="1448">
                  <c:v>0.19892090575008581</c:v>
                </c:pt>
                <c:pt idx="1449">
                  <c:v>0.19892090575010019</c:v>
                </c:pt>
                <c:pt idx="1450">
                  <c:v>0.19892090575010019</c:v>
                </c:pt>
                <c:pt idx="1451">
                  <c:v>0.19892090575010019</c:v>
                </c:pt>
                <c:pt idx="1452">
                  <c:v>0.19892090575010019</c:v>
                </c:pt>
                <c:pt idx="1453">
                  <c:v>0.19892090575010019</c:v>
                </c:pt>
                <c:pt idx="1454">
                  <c:v>0.19892090575010019</c:v>
                </c:pt>
                <c:pt idx="1455">
                  <c:v>0.19892090574998633</c:v>
                </c:pt>
                <c:pt idx="1456">
                  <c:v>0.19892090575000054</c:v>
                </c:pt>
                <c:pt idx="1457">
                  <c:v>0.19989567342678072</c:v>
                </c:pt>
                <c:pt idx="1458">
                  <c:v>0.20643915574984836</c:v>
                </c:pt>
                <c:pt idx="1459">
                  <c:v>0.20690090574984771</c:v>
                </c:pt>
                <c:pt idx="1460">
                  <c:v>0.20690090574984771</c:v>
                </c:pt>
                <c:pt idx="1461">
                  <c:v>0.20690090574981923</c:v>
                </c:pt>
                <c:pt idx="1462">
                  <c:v>0.20690090574984771</c:v>
                </c:pt>
                <c:pt idx="1463">
                  <c:v>0.20690090575000414</c:v>
                </c:pt>
                <c:pt idx="1464">
                  <c:v>0.20690090575000414</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-1.1166979219126763</c:v>
                </c:pt>
                <c:pt idx="5">
                  <c:v>-1.114925753441554</c:v>
                </c:pt>
                <c:pt idx="6">
                  <c:v>-1.1115953057703638</c:v>
                </c:pt>
                <c:pt idx="7">
                  <c:v>-1.1107890541138943</c:v>
                </c:pt>
                <c:pt idx="8">
                  <c:v>-1.1119401923779564</c:v>
                </c:pt>
                <c:pt idx="9">
                  <c:v>-1.110979730228224</c:v>
                </c:pt>
                <c:pt idx="10">
                  <c:v>-1.1102773116767279</c:v>
                </c:pt>
                <c:pt idx="11">
                  <c:v>-1.109766323406248</c:v>
                </c:pt>
                <c:pt idx="12">
                  <c:v>-1.1088894267237515</c:v>
                </c:pt>
                <c:pt idx="13">
                  <c:v>-1.1076250164127686</c:v>
                </c:pt>
                <c:pt idx="14">
                  <c:v>-1.1084726760910697</c:v>
                </c:pt>
                <c:pt idx="15">
                  <c:v>-1.1106682973180138</c:v>
                </c:pt>
                <c:pt idx="16">
                  <c:v>-1.1126753484056167</c:v>
                </c:pt>
                <c:pt idx="17">
                  <c:v>-1.112075458582638</c:v>
                </c:pt>
                <c:pt idx="18">
                  <c:v>-1.1121487313342455</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-1.1188211763367248</c:v>
                </c:pt>
                <c:pt idx="30">
                  <c:v>-1.1216688909019439</c:v>
                </c:pt>
                <c:pt idx="31">
                  <c:v>-1.12277719344489</c:v>
                </c:pt>
                <c:pt idx="32">
                  <c:v>-1.1236977227038949</c:v>
                </c:pt>
                <c:pt idx="33">
                  <c:v>-1.1255466643985983</c:v>
                </c:pt>
                <c:pt idx="34">
                  <c:v>-1.1245314848445247</c:v>
                </c:pt>
                <c:pt idx="35">
                  <c:v>-1.1230471234695207</c:v>
                </c:pt>
                <c:pt idx="36">
                  <c:v>-1.123978841906478</c:v>
                </c:pt>
                <c:pt idx="37">
                  <c:v>-1.121041210746782</c:v>
                </c:pt>
                <c:pt idx="38">
                  <c:v>-1.1179050108096917</c:v>
                </c:pt>
                <c:pt idx="39">
                  <c:v>-1.1152144000817827</c:v>
                </c:pt>
                <c:pt idx="40">
                  <c:v>-1.1152582034130063</c:v>
                </c:pt>
                <c:pt idx="41">
                  <c:v>-1.1127954553849118</c:v>
                </c:pt>
                <c:pt idx="42">
                  <c:v>-1.1107365422914768</c:v>
                </c:pt>
                <c:pt idx="43">
                  <c:v>-1.1079257202341624</c:v>
                </c:pt>
                <c:pt idx="44">
                  <c:v>-1.1093443552679625</c:v>
                </c:pt>
                <c:pt idx="45">
                  <c:v>-1.11389162011251</c:v>
                </c:pt>
                <c:pt idx="46">
                  <c:v>-1.1161759863668008</c:v>
                </c:pt>
                <c:pt idx="47">
                  <c:v>-1.115756916315719</c:v>
                </c:pt>
                <c:pt idx="48">
                  <c:v>-1.1171154883734999</c:v>
                </c:pt>
                <c:pt idx="49">
                  <c:v>-1.1177426040894278</c:v>
                </c:pt>
                <c:pt idx="50">
                  <c:v>-1.1187921006009001</c:v>
                </c:pt>
                <c:pt idx="51">
                  <c:v>-1.1189692633756738</c:v>
                </c:pt>
                <c:pt idx="52">
                  <c:v>-1.1196003965709158</c:v>
                </c:pt>
                <c:pt idx="53">
                  <c:v>-1.119937362056348</c:v>
                </c:pt>
                <c:pt idx="54">
                  <c:v>-1.1199450744782822</c:v>
                </c:pt>
                <c:pt idx="55">
                  <c:v>-1.1188023885733287</c:v>
                </c:pt>
                <c:pt idx="56">
                  <c:v>-1.121078107997846</c:v>
                </c:pt>
                <c:pt idx="57">
                  <c:v>-1.1220924717237777</c:v>
                </c:pt>
                <c:pt idx="58">
                  <c:v>-1.1215103593653879</c:v>
                </c:pt>
                <c:pt idx="59">
                  <c:v>-1.1217058877599286</c:v>
                </c:pt>
                <c:pt idx="60">
                  <c:v>-1.1223922269077931</c:v>
                </c:pt>
                <c:pt idx="61">
                  <c:v>-1.1221933877687604</c:v>
                </c:pt>
                <c:pt idx="62">
                  <c:v>-1.1212651982628756</c:v>
                </c:pt>
                <c:pt idx="63">
                  <c:v>-1.1215580331371626</c:v>
                </c:pt>
                <c:pt idx="64">
                  <c:v>-1.1209984793757861</c:v>
                </c:pt>
                <c:pt idx="65">
                  <c:v>-1.1203274322625703</c:v>
                </c:pt>
                <c:pt idx="66">
                  <c:v>-1.1201164458218373</c:v>
                </c:pt>
                <c:pt idx="67">
                  <c:v>-1.1207411330260597</c:v>
                </c:pt>
                <c:pt idx="68">
                  <c:v>-1.1207353653107517</c:v>
                </c:pt>
                <c:pt idx="69">
                  <c:v>-1.1212906217447767</c:v>
                </c:pt>
                <c:pt idx="70">
                  <c:v>-1.1252244644540497</c:v>
                </c:pt>
                <c:pt idx="71">
                  <c:v>-1.125462596153554</c:v>
                </c:pt>
                <c:pt idx="72">
                  <c:v>-1.1253185929985541</c:v>
                </c:pt>
                <c:pt idx="73">
                  <c:v>-1.1252587624387207</c:v>
                </c:pt>
                <c:pt idx="74">
                  <c:v>-1.125373827410286</c:v>
                </c:pt>
                <c:pt idx="75">
                  <c:v>-1.1253143383598996</c:v>
                </c:pt>
                <c:pt idx="76">
                  <c:v>-1.1262891296773196</c:v>
                </c:pt>
                <c:pt idx="77">
                  <c:v>-1.1294431355381107</c:v>
                </c:pt>
                <c:pt idx="78">
                  <c:v>-1.1307239430462921</c:v>
                </c:pt>
                <c:pt idx="79">
                  <c:v>-1.1319677916419408</c:v>
                </c:pt>
                <c:pt idx="80">
                  <c:v>-1.1345116718823789</c:v>
                </c:pt>
                <c:pt idx="81">
                  <c:v>-1.134767666423842</c:v>
                </c:pt>
                <c:pt idx="82">
                  <c:v>-1.1348953435294358</c:v>
                </c:pt>
                <c:pt idx="83">
                  <c:v>-1.135093044303602</c:v>
                </c:pt>
                <c:pt idx="84">
                  <c:v>-1.1346613336593798</c:v>
                </c:pt>
                <c:pt idx="85">
                  <c:v>-1.1333247557593582</c:v>
                </c:pt>
                <c:pt idx="86">
                  <c:v>-1.1338555990102901</c:v>
                </c:pt>
                <c:pt idx="87">
                  <c:v>-1.1327209101184934</c:v>
                </c:pt>
                <c:pt idx="88">
                  <c:v>-1.1312816469647515</c:v>
                </c:pt>
                <c:pt idx="89">
                  <c:v>-1.1304804468023661</c:v>
                </c:pt>
                <c:pt idx="90">
                  <c:v>-1.1298308104349233</c:v>
                </c:pt>
                <c:pt idx="91">
                  <c:v>-1.1289719378627441</c:v>
                </c:pt>
                <c:pt idx="92">
                  <c:v>-1.1290080050561073</c:v>
                </c:pt>
                <c:pt idx="93">
                  <c:v>-1.1290710182943955</c:v>
                </c:pt>
                <c:pt idx="94">
                  <c:v>-1.1292164538918441</c:v>
                </c:pt>
                <c:pt idx="95">
                  <c:v>-1.1289714682872329</c:v>
                </c:pt>
                <c:pt idx="96">
                  <c:v>-1.1278212786605606</c:v>
                </c:pt>
                <c:pt idx="97">
                  <c:v>-1.1272167167984577</c:v>
                </c:pt>
                <c:pt idx="98">
                  <c:v>-1.1259055291780571</c:v>
                </c:pt>
                <c:pt idx="99">
                  <c:v>-1.1248705041298881</c:v>
                </c:pt>
                <c:pt idx="100">
                  <c:v>-1.126573564367563</c:v>
                </c:pt>
                <c:pt idx="101">
                  <c:v>-1.1282803432637833</c:v>
                </c:pt>
                <c:pt idx="102">
                  <c:v>-1.1297940554794619</c:v>
                </c:pt>
                <c:pt idx="103">
                  <c:v>-1.130644342883329</c:v>
                </c:pt>
                <c:pt idx="104">
                  <c:v>-1.1314508316991407</c:v>
                </c:pt>
                <c:pt idx="105">
                  <c:v>-1.1318819636745587</c:v>
                </c:pt>
                <c:pt idx="106">
                  <c:v>-1.131928579715634</c:v>
                </c:pt>
                <c:pt idx="107">
                  <c:v>-1.1312918400734575</c:v>
                </c:pt>
                <c:pt idx="108">
                  <c:v>-1.1291639562989815</c:v>
                </c:pt>
                <c:pt idx="109">
                  <c:v>-1.1272974837854122</c:v>
                </c:pt>
                <c:pt idx="110">
                  <c:v>-1.1262435618805313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-1.1284343924886842</c:v>
                </c:pt>
                <c:pt idx="124">
                  <c:v>-1.1291901102316615</c:v>
                </c:pt>
                <c:pt idx="125">
                  <c:v>-1.1309105874517245</c:v>
                </c:pt>
                <c:pt idx="126">
                  <c:v>-1.1325685494681181</c:v>
                </c:pt>
                <c:pt idx="127">
                  <c:v>-1.1349056125291368</c:v>
                </c:pt>
                <c:pt idx="128">
                  <c:v>-1.1367613085220114</c:v>
                </c:pt>
                <c:pt idx="129">
                  <c:v>-1.1373194156113868</c:v>
                </c:pt>
                <c:pt idx="130">
                  <c:v>-1.1355571366849673</c:v>
                </c:pt>
                <c:pt idx="131">
                  <c:v>-1.1351950085929019</c:v>
                </c:pt>
                <c:pt idx="132">
                  <c:v>-1.1356360206266913</c:v>
                </c:pt>
                <c:pt idx="133">
                  <c:v>-1.1359086732406212</c:v>
                </c:pt>
                <c:pt idx="134">
                  <c:v>-1.1357234992231318</c:v>
                </c:pt>
                <c:pt idx="135">
                  <c:v>-1.1347131766924581</c:v>
                </c:pt>
                <c:pt idx="136">
                  <c:v>-1.133822150056119</c:v>
                </c:pt>
                <c:pt idx="137">
                  <c:v>-1.1325525459554355</c:v>
                </c:pt>
                <c:pt idx="138">
                  <c:v>-1.131285773537386</c:v>
                </c:pt>
                <c:pt idx="139">
                  <c:v>-1.1306264420958738</c:v>
                </c:pt>
                <c:pt idx="140">
                  <c:v>-1.1298582640008601</c:v>
                </c:pt>
                <c:pt idx="141">
                  <c:v>-1.1329638798686545</c:v>
                </c:pt>
                <c:pt idx="142">
                  <c:v>-1.1367518743232119</c:v>
                </c:pt>
                <c:pt idx="143">
                  <c:v>-1.1370371627871101</c:v>
                </c:pt>
                <c:pt idx="144">
                  <c:v>-1.1340802885180501</c:v>
                </c:pt>
                <c:pt idx="145">
                  <c:v>-1.1324554102304489</c:v>
                </c:pt>
                <c:pt idx="146">
                  <c:v>-1.1302379466277184</c:v>
                </c:pt>
                <c:pt idx="147">
                  <c:v>-1.1264164463007251</c:v>
                </c:pt>
                <c:pt idx="148">
                  <c:v>-1.12925482627405</c:v>
                </c:pt>
                <c:pt idx="149">
                  <c:v>-1.1304230447542101</c:v>
                </c:pt>
                <c:pt idx="150">
                  <c:v>-1.1310572610209717</c:v>
                </c:pt>
                <c:pt idx="151">
                  <c:v>-1.132505280097746</c:v>
                </c:pt>
                <c:pt idx="152">
                  <c:v>-1.1346379307750867</c:v>
                </c:pt>
                <c:pt idx="153">
                  <c:v>-1.1346534030508493</c:v>
                </c:pt>
                <c:pt idx="154">
                  <c:v>-1.1343118888491546</c:v>
                </c:pt>
                <c:pt idx="155">
                  <c:v>-1.1331942232552308</c:v>
                </c:pt>
                <c:pt idx="156">
                  <c:v>-1.131546326281466</c:v>
                </c:pt>
                <c:pt idx="157">
                  <c:v>-1.1322640131516977</c:v>
                </c:pt>
                <c:pt idx="158">
                  <c:v>-1.1330013178430378</c:v>
                </c:pt>
                <c:pt idx="159">
                  <c:v>-1.1354525731292298</c:v>
                </c:pt>
                <c:pt idx="160">
                  <c:v>-1.1363242428197524</c:v>
                </c:pt>
                <c:pt idx="161">
                  <c:v>-1.1376706580894316</c:v>
                </c:pt>
                <c:pt idx="162">
                  <c:v>-1.1391059606820881</c:v>
                </c:pt>
                <c:pt idx="163">
                  <c:v>-1.1389214839130659</c:v>
                </c:pt>
                <c:pt idx="164">
                  <c:v>-1.1413329343746041</c:v>
                </c:pt>
                <c:pt idx="165">
                  <c:v>-1.140806426396525</c:v>
                </c:pt>
                <c:pt idx="166">
                  <c:v>-1.141760964305776</c:v>
                </c:pt>
                <c:pt idx="167">
                  <c:v>-1.1423332298081177</c:v>
                </c:pt>
                <c:pt idx="168">
                  <c:v>-1.142622810856182</c:v>
                </c:pt>
                <c:pt idx="169">
                  <c:v>-1.1418174983507199</c:v>
                </c:pt>
                <c:pt idx="170">
                  <c:v>-1.1418617048528574</c:v>
                </c:pt>
                <c:pt idx="171">
                  <c:v>-1.1420788432070321</c:v>
                </c:pt>
                <c:pt idx="172">
                  <c:v>-1.1405952597146858</c:v>
                </c:pt>
                <c:pt idx="173">
                  <c:v>-1.1421907065274297</c:v>
                </c:pt>
                <c:pt idx="174">
                  <c:v>-1.141979193592944</c:v>
                </c:pt>
                <c:pt idx="175">
                  <c:v>-1.1401538018213302</c:v>
                </c:pt>
                <c:pt idx="176">
                  <c:v>-1.1399463964867209</c:v>
                </c:pt>
                <c:pt idx="177">
                  <c:v>-1.13921540023398</c:v>
                </c:pt>
                <c:pt idx="178">
                  <c:v>-1.1397991821941647</c:v>
                </c:pt>
                <c:pt idx="179">
                  <c:v>-1.1413115805470682</c:v>
                </c:pt>
                <c:pt idx="180">
                  <c:v>-1.1419425002989101</c:v>
                </c:pt>
                <c:pt idx="181">
                  <c:v>-1.1422855038612909</c:v>
                </c:pt>
                <c:pt idx="182">
                  <c:v>-1.1415349135033779</c:v>
                </c:pt>
                <c:pt idx="183">
                  <c:v>-1.1418589111157489</c:v>
                </c:pt>
                <c:pt idx="184">
                  <c:v>-1.1435214929961988</c:v>
                </c:pt>
                <c:pt idx="185">
                  <c:v>-1.1440820333404831</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-1.1340715895132283</c:v>
                </c:pt>
                <c:pt idx="194">
                  <c:v>-1.134237055589054</c:v>
                </c:pt>
                <c:pt idx="195">
                  <c:v>-1.1353061414625361</c:v>
                </c:pt>
                <c:pt idx="196">
                  <c:v>-1.1360022468322497</c:v>
                </c:pt>
                <c:pt idx="197">
                  <c:v>-1.1371640667532441</c:v>
                </c:pt>
                <c:pt idx="198">
                  <c:v>-1.1423491194843081</c:v>
                </c:pt>
                <c:pt idx="199">
                  <c:v>-1.1425281653042987</c:v>
                </c:pt>
                <c:pt idx="200">
                  <c:v>-1.1429788534394159</c:v>
                </c:pt>
                <c:pt idx="201">
                  <c:v>-1.1436789857748124</c:v>
                </c:pt>
                <c:pt idx="202">
                  <c:v>-1.1448258788865942</c:v>
                </c:pt>
                <c:pt idx="203">
                  <c:v>-1.1447814162523571</c:v>
                </c:pt>
                <c:pt idx="204">
                  <c:v>-1.1435954203076051</c:v>
                </c:pt>
                <c:pt idx="205">
                  <c:v>-1.1438186157114956</c:v>
                </c:pt>
                <c:pt idx="206">
                  <c:v>-1.1437055950534614</c:v>
                </c:pt>
                <c:pt idx="207">
                  <c:v>-1.1449359777414543</c:v>
                </c:pt>
                <c:pt idx="208">
                  <c:v>-1.1446478291358657</c:v>
                </c:pt>
                <c:pt idx="209">
                  <c:v>-1.1432672961226158</c:v>
                </c:pt>
                <c:pt idx="210">
                  <c:v>-1.1429778953156529</c:v>
                </c:pt>
                <c:pt idx="211">
                  <c:v>-1.1418574027823081</c:v>
                </c:pt>
                <c:pt idx="212">
                  <c:v>-1.1382106367183851</c:v>
                </c:pt>
                <c:pt idx="213">
                  <c:v>-1.1347265714523331</c:v>
                </c:pt>
                <c:pt idx="214">
                  <c:v>-1.1331026465452823</c:v>
                </c:pt>
                <c:pt idx="215">
                  <c:v>-1.1277838691453055</c:v>
                </c:pt>
                <c:pt idx="216">
                  <c:v>-1.12650708385965</c:v>
                </c:pt>
                <c:pt idx="217">
                  <c:v>-1.1275235156150658</c:v>
                </c:pt>
                <c:pt idx="218">
                  <c:v>-1.1286974259195275</c:v>
                </c:pt>
                <c:pt idx="219">
                  <c:v>-1.1317801369376781</c:v>
                </c:pt>
                <c:pt idx="220">
                  <c:v>-1.1334832825527172</c:v>
                </c:pt>
                <c:pt idx="221">
                  <c:v>-1.1357071542009862</c:v>
                </c:pt>
                <c:pt idx="222">
                  <c:v>-1.134237923592269</c:v>
                </c:pt>
                <c:pt idx="223">
                  <c:v>-1.1311348690454111</c:v>
                </c:pt>
                <c:pt idx="224">
                  <c:v>-1.1303817885143559</c:v>
                </c:pt>
                <c:pt idx="225">
                  <c:v>-1.1308339707533441</c:v>
                </c:pt>
                <c:pt idx="226">
                  <c:v>-1.1308025423967949</c:v>
                </c:pt>
                <c:pt idx="227">
                  <c:v>-1.1299216140054094</c:v>
                </c:pt>
                <c:pt idx="228">
                  <c:v>-1.127870920854918</c:v>
                </c:pt>
                <c:pt idx="229">
                  <c:v>-1.1273276931429292</c:v>
                </c:pt>
                <c:pt idx="230">
                  <c:v>-1.1261870183492291</c:v>
                </c:pt>
                <c:pt idx="231">
                  <c:v>-1.1257762868207519</c:v>
                </c:pt>
                <c:pt idx="232">
                  <c:v>-1.1294389520472519</c:v>
                </c:pt>
                <c:pt idx="233">
                  <c:v>-1.1305262991903491</c:v>
                </c:pt>
                <c:pt idx="234">
                  <c:v>-1.130002257669473</c:v>
                </c:pt>
                <c:pt idx="235">
                  <c:v>-1.130790461499686</c:v>
                </c:pt>
                <c:pt idx="236">
                  <c:v>-1.1299008957649177</c:v>
                </c:pt>
                <c:pt idx="237">
                  <c:v>-1.1294283178221582</c:v>
                </c:pt>
                <c:pt idx="238">
                  <c:v>-1.1295142453964631</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-1.1269590763711519</c:v>
                </c:pt>
                <c:pt idx="247">
                  <c:v>-1.1269912968399165</c:v>
                </c:pt>
                <c:pt idx="248">
                  <c:v>-1.1248143021080352</c:v>
                </c:pt>
                <c:pt idx="249">
                  <c:v>-1.1222973868852519</c:v>
                </c:pt>
                <c:pt idx="250">
                  <c:v>-1.120236135400674</c:v>
                </c:pt>
                <c:pt idx="251">
                  <c:v>-1.1184142251282481</c:v>
                </c:pt>
                <c:pt idx="252">
                  <c:v>-1.1172080896118231</c:v>
                </c:pt>
                <c:pt idx="253">
                  <c:v>-1.116410342489502</c:v>
                </c:pt>
                <c:pt idx="254">
                  <c:v>-1.1142316971285582</c:v>
                </c:pt>
                <c:pt idx="255">
                  <c:v>-1.1145279613270151</c:v>
                </c:pt>
                <c:pt idx="256">
                  <c:v>-1.1148827469657074</c:v>
                </c:pt>
                <c:pt idx="257">
                  <c:v>-1.1134994154721745</c:v>
                </c:pt>
                <c:pt idx="258">
                  <c:v>-1.1142246914414771</c:v>
                </c:pt>
                <c:pt idx="259">
                  <c:v>-1.1170356463080111</c:v>
                </c:pt>
                <c:pt idx="260">
                  <c:v>-1.1191585070475583</c:v>
                </c:pt>
                <c:pt idx="261">
                  <c:v>-1.1204640739914709</c:v>
                </c:pt>
                <c:pt idx="262">
                  <c:v>-1.1206447467245795</c:v>
                </c:pt>
                <c:pt idx="263">
                  <c:v>-1.120790983920628</c:v>
                </c:pt>
                <c:pt idx="264">
                  <c:v>-1.1209511755726</c:v>
                </c:pt>
                <c:pt idx="265">
                  <c:v>-1.1197773126999793</c:v>
                </c:pt>
                <c:pt idx="266">
                  <c:v>-1.117695508986458</c:v>
                </c:pt>
                <c:pt idx="267">
                  <c:v>-1.117340007126544</c:v>
                </c:pt>
                <c:pt idx="268">
                  <c:v>-1.1179572712432149</c:v>
                </c:pt>
                <c:pt idx="269">
                  <c:v>-1.1191367927378182</c:v>
                </c:pt>
                <c:pt idx="270">
                  <c:v>-1.1177699295892864</c:v>
                </c:pt>
                <c:pt idx="271">
                  <c:v>-1.1172773353977163</c:v>
                </c:pt>
                <c:pt idx="272">
                  <c:v>-1.117163551086606</c:v>
                </c:pt>
                <c:pt idx="273">
                  <c:v>-1.1179432693554219</c:v>
                </c:pt>
                <c:pt idx="274">
                  <c:v>-1.1188545968317969</c:v>
                </c:pt>
                <c:pt idx="275">
                  <c:v>-1.1186958518518408</c:v>
                </c:pt>
                <c:pt idx="276">
                  <c:v>-1.1200624968137747</c:v>
                </c:pt>
                <c:pt idx="277">
                  <c:v>-1.1207396531517304</c:v>
                </c:pt>
                <c:pt idx="278">
                  <c:v>-1.1205471414240704</c:v>
                </c:pt>
                <c:pt idx="279">
                  <c:v>-1.121407555531988</c:v>
                </c:pt>
                <c:pt idx="280">
                  <c:v>-1.1206239193907961</c:v>
                </c:pt>
                <c:pt idx="281">
                  <c:v>-1.1176152352909696</c:v>
                </c:pt>
                <c:pt idx="282">
                  <c:v>-1.117555774699696</c:v>
                </c:pt>
                <c:pt idx="283">
                  <c:v>-1.1179528837953121</c:v>
                </c:pt>
                <c:pt idx="284">
                  <c:v>-1.1184091309454942</c:v>
                </c:pt>
                <c:pt idx="285">
                  <c:v>-1.1179312548629368</c:v>
                </c:pt>
                <c:pt idx="286">
                  <c:v>-1.1156009366137472</c:v>
                </c:pt>
                <c:pt idx="287">
                  <c:v>-1.1135473738351607</c:v>
                </c:pt>
                <c:pt idx="288">
                  <c:v>-1.1107199933123013</c:v>
                </c:pt>
                <c:pt idx="289">
                  <c:v>-1.1117029381680381</c:v>
                </c:pt>
                <c:pt idx="290">
                  <c:v>-1.1114187453803197</c:v>
                </c:pt>
                <c:pt idx="291">
                  <c:v>-1.11060980908006</c:v>
                </c:pt>
                <c:pt idx="292">
                  <c:v>-1.1110481791587314</c:v>
                </c:pt>
                <c:pt idx="293">
                  <c:v>-1.1110941880719019</c:v>
                </c:pt>
                <c:pt idx="294">
                  <c:v>-1.1112039264445601</c:v>
                </c:pt>
                <c:pt idx="295">
                  <c:v>-1.1105982546767179</c:v>
                </c:pt>
                <c:pt idx="296">
                  <c:v>-1.109622405628599</c:v>
                </c:pt>
                <c:pt idx="297">
                  <c:v>-1.1062473055957314</c:v>
                </c:pt>
                <c:pt idx="298">
                  <c:v>-1.1052922649086561</c:v>
                </c:pt>
                <c:pt idx="299">
                  <c:v>-1.1055131456373317</c:v>
                </c:pt>
                <c:pt idx="300">
                  <c:v>-1.1061746304856968</c:v>
                </c:pt>
                <c:pt idx="301">
                  <c:v>-1.1060405785368792</c:v>
                </c:pt>
                <c:pt idx="302">
                  <c:v>-1.1059073519025588</c:v>
                </c:pt>
                <c:pt idx="303">
                  <c:v>-1.1054314062970718</c:v>
                </c:pt>
                <c:pt idx="304">
                  <c:v>-1.1063305153239469</c:v>
                </c:pt>
                <c:pt idx="305">
                  <c:v>-1.1088091198259491</c:v>
                </c:pt>
                <c:pt idx="306">
                  <c:v>-1.1092260174974036</c:v>
                </c:pt>
                <c:pt idx="307">
                  <c:v>-1.1089765827834697</c:v>
                </c:pt>
                <c:pt idx="308">
                  <c:v>-1.109270688831856</c:v>
                </c:pt>
                <c:pt idx="309">
                  <c:v>-1.1090891006636667</c:v>
                </c:pt>
                <c:pt idx="310">
                  <c:v>-1.1091577156057055</c:v>
                </c:pt>
                <c:pt idx="311">
                  <c:v>-1.1097075932657681</c:v>
                </c:pt>
                <c:pt idx="312">
                  <c:v>-1.1105776075840339</c:v>
                </c:pt>
                <c:pt idx="313">
                  <c:v>-1.1104925764720561</c:v>
                </c:pt>
                <c:pt idx="314">
                  <c:v>-1.1102317391367522</c:v>
                </c:pt>
                <c:pt idx="315">
                  <c:v>-1.1105036850158279</c:v>
                </c:pt>
                <c:pt idx="316">
                  <c:v>-1.1118154607914341</c:v>
                </c:pt>
                <c:pt idx="317">
                  <c:v>-1.1116592629028474</c:v>
                </c:pt>
                <c:pt idx="318">
                  <c:v>-1.1111213096147168</c:v>
                </c:pt>
                <c:pt idx="319">
                  <c:v>-1.1119443047210211</c:v>
                </c:pt>
                <c:pt idx="320">
                  <c:v>-1.1119592789621451</c:v>
                </c:pt>
                <c:pt idx="321">
                  <c:v>-1.1095670573803873</c:v>
                </c:pt>
                <c:pt idx="322">
                  <c:v>-1.1067527158783861</c:v>
                </c:pt>
                <c:pt idx="323">
                  <c:v>-1.1040753671011041</c:v>
                </c:pt>
                <c:pt idx="324">
                  <c:v>-1.1012604469302971</c:v>
                </c:pt>
                <c:pt idx="325">
                  <c:v>-1.0989181616204902</c:v>
                </c:pt>
                <c:pt idx="326">
                  <c:v>-1.0975679850035505</c:v>
                </c:pt>
                <c:pt idx="327">
                  <c:v>-1.0957876060758451</c:v>
                </c:pt>
                <c:pt idx="328">
                  <c:v>-1.0956696287874887</c:v>
                </c:pt>
                <c:pt idx="329">
                  <c:v>-1.0965624815508201</c:v>
                </c:pt>
                <c:pt idx="330">
                  <c:v>-1.0973610160421554</c:v>
                </c:pt>
                <c:pt idx="331">
                  <c:v>-1.1013675670637901</c:v>
                </c:pt>
                <c:pt idx="332">
                  <c:v>-1.1017648801164326</c:v>
                </c:pt>
                <c:pt idx="333">
                  <c:v>-1.1026197826411839</c:v>
                </c:pt>
                <c:pt idx="334">
                  <c:v>-1.1032425203955554</c:v>
                </c:pt>
                <c:pt idx="335">
                  <c:v>-1.1011957640902221</c:v>
                </c:pt>
                <c:pt idx="336">
                  <c:v>-1.0989583933319693</c:v>
                </c:pt>
                <c:pt idx="337">
                  <c:v>-1.0977426291460841</c:v>
                </c:pt>
                <c:pt idx="338">
                  <c:v>-1.0975027851561094</c:v>
                </c:pt>
                <c:pt idx="339">
                  <c:v>-1.0984831639477219</c:v>
                </c:pt>
                <c:pt idx="340">
                  <c:v>-1.098688809559988</c:v>
                </c:pt>
                <c:pt idx="341">
                  <c:v>-1.0976888556359228</c:v>
                </c:pt>
                <c:pt idx="342">
                  <c:v>-1.0974400565090434</c:v>
                </c:pt>
                <c:pt idx="343">
                  <c:v>-1.0975318466623918</c:v>
                </c:pt>
                <c:pt idx="344">
                  <c:v>-1.0974500456606933</c:v>
                </c:pt>
                <c:pt idx="345">
                  <c:v>-1.096558065643779</c:v>
                </c:pt>
                <c:pt idx="346">
                  <c:v>-1.0949506849727455</c:v>
                </c:pt>
                <c:pt idx="347">
                  <c:v>-1.0940869743498793</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-1.0905898368606457</c:v>
                </c:pt>
                <c:pt idx="357">
                  <c:v>-1.089948804634304</c:v>
                </c:pt>
                <c:pt idx="358">
                  <c:v>-1.0895183224754699</c:v>
                </c:pt>
                <c:pt idx="359">
                  <c:v>-1.0890304240389539</c:v>
                </c:pt>
                <c:pt idx="360">
                  <c:v>-1.088496763334986</c:v>
                </c:pt>
                <c:pt idx="361">
                  <c:v>-1.0866016087700956</c:v>
                </c:pt>
                <c:pt idx="362">
                  <c:v>-1.0849647586786928</c:v>
                </c:pt>
                <c:pt idx="363">
                  <c:v>-1.0853932771581167</c:v>
                </c:pt>
                <c:pt idx="364">
                  <c:v>-1.0854395848920433</c:v>
                </c:pt>
                <c:pt idx="365">
                  <c:v>-1.0862077487575177</c:v>
                </c:pt>
                <c:pt idx="366">
                  <c:v>-1.0871301420889938</c:v>
                </c:pt>
                <c:pt idx="367">
                  <c:v>-1.0888323959848938</c:v>
                </c:pt>
                <c:pt idx="368">
                  <c:v>-1.0896671304788301</c:v>
                </c:pt>
                <c:pt idx="369">
                  <c:v>-1.0897586218113999</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-1.091916283313394</c:v>
                </c:pt>
                <c:pt idx="384">
                  <c:v>-1.0912247266599298</c:v>
                </c:pt>
                <c:pt idx="385">
                  <c:v>-1.0913665906376324</c:v>
                </c:pt>
                <c:pt idx="386">
                  <c:v>-1.0897410909925318</c:v>
                </c:pt>
                <c:pt idx="387">
                  <c:v>-1.0885161534831411</c:v>
                </c:pt>
                <c:pt idx="388">
                  <c:v>-1.0887903428896366</c:v>
                </c:pt>
                <c:pt idx="389">
                  <c:v>-1.0877514853464438</c:v>
                </c:pt>
                <c:pt idx="390">
                  <c:v>-1.0873400707990584</c:v>
                </c:pt>
                <c:pt idx="391">
                  <c:v>-1.0866784483982601</c:v>
                </c:pt>
                <c:pt idx="392">
                  <c:v>-1.0863173495777705</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-1.0945147528921511</c:v>
                </c:pt>
                <c:pt idx="401">
                  <c:v>-1.093942032043856</c:v>
                </c:pt>
                <c:pt idx="402">
                  <c:v>-1.0924517654011381</c:v>
                </c:pt>
                <c:pt idx="403">
                  <c:v>-1.0925376170844583</c:v>
                </c:pt>
                <c:pt idx="404">
                  <c:v>-1.0931507688580822</c:v>
                </c:pt>
                <c:pt idx="405">
                  <c:v>-1.0936239729014972</c:v>
                </c:pt>
                <c:pt idx="406">
                  <c:v>-1.0930996562757818</c:v>
                </c:pt>
                <c:pt idx="407">
                  <c:v>-1.0938858727107017</c:v>
                </c:pt>
                <c:pt idx="408">
                  <c:v>-1.0962892502680717</c:v>
                </c:pt>
                <c:pt idx="409">
                  <c:v>-1.0973679742973561</c:v>
                </c:pt>
                <c:pt idx="410">
                  <c:v>-1.1000097586590978</c:v>
                </c:pt>
                <c:pt idx="411">
                  <c:v>-1.1002711367177103</c:v>
                </c:pt>
                <c:pt idx="412">
                  <c:v>-1.102071029116432</c:v>
                </c:pt>
                <c:pt idx="413">
                  <c:v>-1.1023580251276157</c:v>
                </c:pt>
                <c:pt idx="414">
                  <c:v>-1.1045935175838224</c:v>
                </c:pt>
                <c:pt idx="415">
                  <c:v>-1.1045800184738401</c:v>
                </c:pt>
                <c:pt idx="416">
                  <c:v>-1.1050167284370929</c:v>
                </c:pt>
                <c:pt idx="417">
                  <c:v>-1.104843336495918</c:v>
                </c:pt>
                <c:pt idx="418">
                  <c:v>-1.1037293136695308</c:v>
                </c:pt>
                <c:pt idx="419">
                  <c:v>-1.103664521736164</c:v>
                </c:pt>
                <c:pt idx="420">
                  <c:v>-1.1018783418908527</c:v>
                </c:pt>
                <c:pt idx="421">
                  <c:v>-1.1010520075809325</c:v>
                </c:pt>
                <c:pt idx="422">
                  <c:v>-1.1011235775284118</c:v>
                </c:pt>
                <c:pt idx="423">
                  <c:v>-1.1008724874422455</c:v>
                </c:pt>
                <c:pt idx="424">
                  <c:v>-1.1031051814181865</c:v>
                </c:pt>
                <c:pt idx="425">
                  <c:v>-1.1041364735782522</c:v>
                </c:pt>
                <c:pt idx="426">
                  <c:v>-1.104498264904038</c:v>
                </c:pt>
                <c:pt idx="427">
                  <c:v>-1.1046958186393994</c:v>
                </c:pt>
                <c:pt idx="428">
                  <c:v>-1.1050626709456282</c:v>
                </c:pt>
                <c:pt idx="429">
                  <c:v>-1.1056938610591078</c:v>
                </c:pt>
                <c:pt idx="430">
                  <c:v>-1.1064259767039757</c:v>
                </c:pt>
                <c:pt idx="431">
                  <c:v>-1.1066233501982197</c:v>
                </c:pt>
                <c:pt idx="432">
                  <c:v>-1.1092816313640839</c:v>
                </c:pt>
                <c:pt idx="433">
                  <c:v>-1.1089448508629398</c:v>
                </c:pt>
                <c:pt idx="434">
                  <c:v>-1.1085252258589975</c:v>
                </c:pt>
                <c:pt idx="435">
                  <c:v>-1.1096075215080552</c:v>
                </c:pt>
                <c:pt idx="436">
                  <c:v>-1.1092818021188009</c:v>
                </c:pt>
                <c:pt idx="437">
                  <c:v>-1.1105254847029329</c:v>
                </c:pt>
                <c:pt idx="438">
                  <c:v>-1.1147585798184161</c:v>
                </c:pt>
                <c:pt idx="439">
                  <c:v>-1.1150272481553278</c:v>
                </c:pt>
                <c:pt idx="440">
                  <c:v>-1.1165020425223133</c:v>
                </c:pt>
                <c:pt idx="441">
                  <c:v>-1.1151263523029067</c:v>
                </c:pt>
                <c:pt idx="442">
                  <c:v>-1.1158491713013921</c:v>
                </c:pt>
                <c:pt idx="443">
                  <c:v>-1.115509326701499</c:v>
                </c:pt>
                <c:pt idx="444">
                  <c:v>-1.115681196079676</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-1.1165828711706653</c:v>
                </c:pt>
                <c:pt idx="453">
                  <c:v>-1.1155626164065922</c:v>
                </c:pt>
                <c:pt idx="454">
                  <c:v>-1.1152882372726078</c:v>
                </c:pt>
                <c:pt idx="455">
                  <c:v>-1.1146188075861545</c:v>
                </c:pt>
                <c:pt idx="456">
                  <c:v>-1.1154017701948218</c:v>
                </c:pt>
                <c:pt idx="457">
                  <c:v>-1.1155745075762127</c:v>
                </c:pt>
                <c:pt idx="458">
                  <c:v>-1.1160359674888147</c:v>
                </c:pt>
                <c:pt idx="459">
                  <c:v>-1.1166456093041006</c:v>
                </c:pt>
                <c:pt idx="460">
                  <c:v>-1.1169462419777005</c:v>
                </c:pt>
                <c:pt idx="461">
                  <c:v>-1.1193839459788548</c:v>
                </c:pt>
                <c:pt idx="462">
                  <c:v>-1.1191271356092471</c:v>
                </c:pt>
                <c:pt idx="463">
                  <c:v>-1.1194813662950764</c:v>
                </c:pt>
                <c:pt idx="464">
                  <c:v>-1.1194947800276767</c:v>
                </c:pt>
                <c:pt idx="465">
                  <c:v>-1.1195128610562533</c:v>
                </c:pt>
                <c:pt idx="466">
                  <c:v>-1.1172659849514175</c:v>
                </c:pt>
                <c:pt idx="467">
                  <c:v>-1.1166371474586185</c:v>
                </c:pt>
                <c:pt idx="468">
                  <c:v>-1.1164018237257964</c:v>
                </c:pt>
                <c:pt idx="469">
                  <c:v>-1.1169499796090041</c:v>
                </c:pt>
                <c:pt idx="470">
                  <c:v>-1.1173705295343981</c:v>
                </c:pt>
                <c:pt idx="471">
                  <c:v>-1.1157545115199519</c:v>
                </c:pt>
                <c:pt idx="472">
                  <c:v>-1.1146585697221401</c:v>
                </c:pt>
                <c:pt idx="473">
                  <c:v>-1.1141295525981718</c:v>
                </c:pt>
                <c:pt idx="474">
                  <c:v>-1.114570427079528</c:v>
                </c:pt>
                <c:pt idx="475">
                  <c:v>-1.1137942519713406</c:v>
                </c:pt>
                <c:pt idx="476">
                  <c:v>-1.113404532760967</c:v>
                </c:pt>
                <c:pt idx="477">
                  <c:v>-1.1127095847288344</c:v>
                </c:pt>
                <c:pt idx="478">
                  <c:v>-1.1112943790191971</c:v>
                </c:pt>
                <c:pt idx="479">
                  <c:v>-1.1097624292497841</c:v>
                </c:pt>
                <c:pt idx="480">
                  <c:v>-1.1093501466991995</c:v>
                </c:pt>
                <c:pt idx="481">
                  <c:v>-1.1081223822503858</c:v>
                </c:pt>
                <c:pt idx="482">
                  <c:v>-1.1084745449067297</c:v>
                </c:pt>
                <c:pt idx="483">
                  <c:v>-1.111257163974587</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-1.1178242058772536</c:v>
                </c:pt>
                <c:pt idx="494">
                  <c:v>-1.1180777766502128</c:v>
                </c:pt>
                <c:pt idx="495">
                  <c:v>-1.1194588551299338</c:v>
                </c:pt>
                <c:pt idx="496">
                  <c:v>-1.1191571125505961</c:v>
                </c:pt>
                <c:pt idx="497">
                  <c:v>-1.1181524723578646</c:v>
                </c:pt>
                <c:pt idx="498">
                  <c:v>-1.1181806611177636</c:v>
                </c:pt>
                <c:pt idx="499">
                  <c:v>-1.1197687417612201</c:v>
                </c:pt>
                <c:pt idx="500">
                  <c:v>-1.1191855574425915</c:v>
                </c:pt>
                <c:pt idx="501">
                  <c:v>-1.1176169333518842</c:v>
                </c:pt>
                <c:pt idx="502">
                  <c:v>-1.1181522114825821</c:v>
                </c:pt>
                <c:pt idx="503">
                  <c:v>-1.1190763977387235</c:v>
                </c:pt>
                <c:pt idx="504">
                  <c:v>-1.1194990631254869</c:v>
                </c:pt>
                <c:pt idx="505">
                  <c:v>-1.1195120689440341</c:v>
                </c:pt>
                <c:pt idx="506">
                  <c:v>-1.1192475983275481</c:v>
                </c:pt>
                <c:pt idx="507">
                  <c:v>-1.1189927516373359</c:v>
                </c:pt>
                <c:pt idx="508">
                  <c:v>-1.1177358213321327</c:v>
                </c:pt>
                <c:pt idx="509">
                  <c:v>-1.1154716183654452</c:v>
                </c:pt>
                <c:pt idx="510">
                  <c:v>-1.1146879679946848</c:v>
                </c:pt>
                <c:pt idx="511">
                  <c:v>-1.1139144111256898</c:v>
                </c:pt>
                <c:pt idx="512">
                  <c:v>-1.1113486363343978</c:v>
                </c:pt>
                <c:pt idx="513">
                  <c:v>-1.1117953876243667</c:v>
                </c:pt>
                <c:pt idx="514">
                  <c:v>-1.1129148508861419</c:v>
                </c:pt>
                <c:pt idx="515">
                  <c:v>-1.1151109748908983</c:v>
                </c:pt>
                <c:pt idx="516">
                  <c:v>-1.1189150250332052</c:v>
                </c:pt>
                <c:pt idx="517">
                  <c:v>-1.1196426725959718</c:v>
                </c:pt>
                <c:pt idx="518">
                  <c:v>-1.1188935431396339</c:v>
                </c:pt>
                <c:pt idx="519">
                  <c:v>-1.1198444667404459</c:v>
                </c:pt>
                <c:pt idx="520">
                  <c:v>-1.1196452007145998</c:v>
                </c:pt>
                <c:pt idx="521">
                  <c:v>-1.1190168138245866</c:v>
                </c:pt>
                <c:pt idx="522">
                  <c:v>-1.1191694211206595</c:v>
                </c:pt>
                <c:pt idx="523">
                  <c:v>-1.1184484235059684</c:v>
                </c:pt>
                <c:pt idx="524">
                  <c:v>-1.1196161297219491</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-1.1155640014171539</c:v>
                </c:pt>
                <c:pt idx="534">
                  <c:v>-1.114942895319075</c:v>
                </c:pt>
                <c:pt idx="535">
                  <c:v>-1.1142528612286102</c:v>
                </c:pt>
                <c:pt idx="536">
                  <c:v>-1.1126888996906681</c:v>
                </c:pt>
                <c:pt idx="537">
                  <c:v>-1.1112986384010384</c:v>
                </c:pt>
                <c:pt idx="538">
                  <c:v>-1.1120078065075649</c:v>
                </c:pt>
                <c:pt idx="539">
                  <c:v>-1.1119343297989275</c:v>
                </c:pt>
                <c:pt idx="540">
                  <c:v>-1.111821522584306</c:v>
                </c:pt>
                <c:pt idx="541">
                  <c:v>-1.112222781968498</c:v>
                </c:pt>
                <c:pt idx="542">
                  <c:v>-1.1122573360852381</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-1.1263148092913313</c:v>
                </c:pt>
                <c:pt idx="556">
                  <c:v>-1.1251315169631084</c:v>
                </c:pt>
                <c:pt idx="557">
                  <c:v>-1.1239034299775881</c:v>
                </c:pt>
                <c:pt idx="558">
                  <c:v>-1.1260875062875639</c:v>
                </c:pt>
                <c:pt idx="559">
                  <c:v>-1.1274517179946018</c:v>
                </c:pt>
                <c:pt idx="560">
                  <c:v>-1.1281389773207182</c:v>
                </c:pt>
                <c:pt idx="561">
                  <c:v>-1.1293275298432262</c:v>
                </c:pt>
                <c:pt idx="562">
                  <c:v>-1.1295927261673029</c:v>
                </c:pt>
                <c:pt idx="563">
                  <c:v>-1.1301578768892595</c:v>
                </c:pt>
                <c:pt idx="564">
                  <c:v>-1.1302028897331566</c:v>
                </c:pt>
                <c:pt idx="565">
                  <c:v>-1.1321499774516621</c:v>
                </c:pt>
                <c:pt idx="566">
                  <c:v>-1.1343512525574218</c:v>
                </c:pt>
                <c:pt idx="567">
                  <c:v>-1.1351542171853581</c:v>
                </c:pt>
                <c:pt idx="568">
                  <c:v>-1.1375084458398419</c:v>
                </c:pt>
                <c:pt idx="569">
                  <c:v>-1.1394348674929362</c:v>
                </c:pt>
                <c:pt idx="570">
                  <c:v>-1.1423456664442297</c:v>
                </c:pt>
                <c:pt idx="571">
                  <c:v>-1.1428502182100431</c:v>
                </c:pt>
                <c:pt idx="572">
                  <c:v>-1.1431277041314445</c:v>
                </c:pt>
                <c:pt idx="573">
                  <c:v>-1.1441206618547721</c:v>
                </c:pt>
                <c:pt idx="574">
                  <c:v>-1.1450170957242281</c:v>
                </c:pt>
                <c:pt idx="575">
                  <c:v>-1.1453664504138878</c:v>
                </c:pt>
                <c:pt idx="576">
                  <c:v>-1.1441176072423929</c:v>
                </c:pt>
                <c:pt idx="577">
                  <c:v>-1.1434143159444812</c:v>
                </c:pt>
                <c:pt idx="578">
                  <c:v>-1.1421836486652821</c:v>
                </c:pt>
                <c:pt idx="579">
                  <c:v>-1.1415814157079598</c:v>
                </c:pt>
                <c:pt idx="580">
                  <c:v>-1.1399744097486746</c:v>
                </c:pt>
                <c:pt idx="581">
                  <c:v>-1.1369679549466993</c:v>
                </c:pt>
                <c:pt idx="582">
                  <c:v>-1.1353036180870772</c:v>
                </c:pt>
                <c:pt idx="583">
                  <c:v>-1.1342335788330347</c:v>
                </c:pt>
                <c:pt idx="584">
                  <c:v>-1.1336232255397078</c:v>
                </c:pt>
                <c:pt idx="585">
                  <c:v>-1.1331395200804337</c:v>
                </c:pt>
                <c:pt idx="586">
                  <c:v>-1.1336686795000048</c:v>
                </c:pt>
                <c:pt idx="587">
                  <c:v>-1.1338892519215165</c:v>
                </c:pt>
                <c:pt idx="588">
                  <c:v>-1.1349322218077886</c:v>
                </c:pt>
                <c:pt idx="589">
                  <c:v>-1.1351308143010783</c:v>
                </c:pt>
                <c:pt idx="590">
                  <c:v>-1.1351931587500133</c:v>
                </c:pt>
                <c:pt idx="591">
                  <c:v>-1.1369590757007881</c:v>
                </c:pt>
                <c:pt idx="592">
                  <c:v>-1.1368553184868249</c:v>
                </c:pt>
                <c:pt idx="593">
                  <c:v>-1.1376326272166892</c:v>
                </c:pt>
                <c:pt idx="594">
                  <c:v>-1.135820672893614</c:v>
                </c:pt>
                <c:pt idx="595">
                  <c:v>-1.1354365791029295</c:v>
                </c:pt>
                <c:pt idx="596">
                  <c:v>-1.1350825144286476</c:v>
                </c:pt>
                <c:pt idx="597">
                  <c:v>-1.1329333622039854</c:v>
                </c:pt>
                <c:pt idx="598">
                  <c:v>-1.131362086671801</c:v>
                </c:pt>
                <c:pt idx="599">
                  <c:v>-1.1317529584766262</c:v>
                </c:pt>
                <c:pt idx="600">
                  <c:v>-1.1310746353146597</c:v>
                </c:pt>
                <c:pt idx="601">
                  <c:v>-1.1306764922043016</c:v>
                </c:pt>
                <c:pt idx="602">
                  <c:v>-1.1303135387977243</c:v>
                </c:pt>
                <c:pt idx="603">
                  <c:v>-1.129628224178248</c:v>
                </c:pt>
                <c:pt idx="604">
                  <c:v>-1.129070567691643</c:v>
                </c:pt>
                <c:pt idx="605">
                  <c:v>-1.1265705998757216</c:v>
                </c:pt>
                <c:pt idx="606">
                  <c:v>-1.1254813175123375</c:v>
                </c:pt>
                <c:pt idx="607">
                  <c:v>-1.1253353222188451</c:v>
                </c:pt>
                <c:pt idx="608">
                  <c:v>-1.1246719732980082</c:v>
                </c:pt>
                <c:pt idx="609">
                  <c:v>-1.123731584315351</c:v>
                </c:pt>
                <c:pt idx="610">
                  <c:v>-1.1233841743323161</c:v>
                </c:pt>
                <c:pt idx="611">
                  <c:v>-1.1224139744198443</c:v>
                </c:pt>
                <c:pt idx="612">
                  <c:v>-1.1222071619835989</c:v>
                </c:pt>
                <c:pt idx="613">
                  <c:v>-1.1240989299130346</c:v>
                </c:pt>
                <c:pt idx="614">
                  <c:v>-1.12561209191901</c:v>
                </c:pt>
                <c:pt idx="615">
                  <c:v>-1.1265817036763237</c:v>
                </c:pt>
                <c:pt idx="616">
                  <c:v>-1.1282971104295569</c:v>
                </c:pt>
                <c:pt idx="617">
                  <c:v>-1.1288020653662603</c:v>
                </c:pt>
                <c:pt idx="618">
                  <c:v>-1.1295865268219971</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-1.1234507449607933</c:v>
                </c:pt>
                <c:pt idx="629">
                  <c:v>-1.1203565222279801</c:v>
                </c:pt>
                <c:pt idx="630">
                  <c:v>-1.1200811090792526</c:v>
                </c:pt>
                <c:pt idx="631">
                  <c:v>-1.1198991224833748</c:v>
                </c:pt>
                <c:pt idx="632">
                  <c:v>-1.1193531057774635</c:v>
                </c:pt>
                <c:pt idx="633">
                  <c:v>-1.1204853946166806</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-1.1288472963967719</c:v>
                </c:pt>
                <c:pt idx="644">
                  <c:v>-1.1282616456209238</c:v>
                </c:pt>
                <c:pt idx="645">
                  <c:v>-1.1276828534933827</c:v>
                </c:pt>
                <c:pt idx="646">
                  <c:v>-1.1254238490595718</c:v>
                </c:pt>
                <c:pt idx="647">
                  <c:v>-1.1231696542173197</c:v>
                </c:pt>
                <c:pt idx="648">
                  <c:v>-1.1239376900167457</c:v>
                </c:pt>
                <c:pt idx="649">
                  <c:v>-1.1240571661521579</c:v>
                </c:pt>
                <c:pt idx="650">
                  <c:v>-1.12470014782835</c:v>
                </c:pt>
                <c:pt idx="651">
                  <c:v>-1.1248845724223031</c:v>
                </c:pt>
                <c:pt idx="652">
                  <c:v>-1.1236501817413695</c:v>
                </c:pt>
                <c:pt idx="653">
                  <c:v>-1.1215326476007448</c:v>
                </c:pt>
                <c:pt idx="654">
                  <c:v>-1.119718634734554</c:v>
                </c:pt>
                <c:pt idx="655">
                  <c:v>-1.1160582984128524</c:v>
                </c:pt>
                <c:pt idx="656">
                  <c:v>-1.1146646315150122</c:v>
                </c:pt>
                <c:pt idx="657">
                  <c:v>-1.1126815762100519</c:v>
                </c:pt>
                <c:pt idx="658">
                  <c:v>-1.1118270341675185</c:v>
                </c:pt>
                <c:pt idx="659">
                  <c:v>-1.111314793695712</c:v>
                </c:pt>
                <c:pt idx="660">
                  <c:v>-1.1108572611418619</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-1.1063428428667543</c:v>
                </c:pt>
                <c:pt idx="673">
                  <c:v>-1.1058139585520337</c:v>
                </c:pt>
                <c:pt idx="674">
                  <c:v>-1.1050787788084335</c:v>
                </c:pt>
                <c:pt idx="675">
                  <c:v>-1.1036057631365579</c:v>
                </c:pt>
                <c:pt idx="676">
                  <c:v>-1.102330391320578</c:v>
                </c:pt>
                <c:pt idx="677">
                  <c:v>-1.1017719332353835</c:v>
                </c:pt>
                <c:pt idx="678">
                  <c:v>-1.101017510382434</c:v>
                </c:pt>
                <c:pt idx="679">
                  <c:v>-1.1021235931139017</c:v>
                </c:pt>
                <c:pt idx="680">
                  <c:v>-1.103785866687234</c:v>
                </c:pt>
                <c:pt idx="681">
                  <c:v>-1.1048359466106781</c:v>
                </c:pt>
                <c:pt idx="682">
                  <c:v>-1.1047582769248123</c:v>
                </c:pt>
                <c:pt idx="683">
                  <c:v>-1.1038528974048338</c:v>
                </c:pt>
                <c:pt idx="684">
                  <c:v>-1.10196651299256</c:v>
                </c:pt>
                <c:pt idx="685">
                  <c:v>-1.10251104033776</c:v>
                </c:pt>
                <c:pt idx="686">
                  <c:v>-1.1039812717589115</c:v>
                </c:pt>
                <c:pt idx="687">
                  <c:v>-1.1041490572531518</c:v>
                </c:pt>
                <c:pt idx="688">
                  <c:v>-1.1056944017824279</c:v>
                </c:pt>
                <c:pt idx="689">
                  <c:v>-1.1057822740633725</c:v>
                </c:pt>
                <c:pt idx="690">
                  <c:v>-1.1059433953799787</c:v>
                </c:pt>
                <c:pt idx="691">
                  <c:v>-1.1056410551590952</c:v>
                </c:pt>
                <c:pt idx="692">
                  <c:v>-1.104535626987428</c:v>
                </c:pt>
                <c:pt idx="693">
                  <c:v>-1.1017064772558456</c:v>
                </c:pt>
                <c:pt idx="694">
                  <c:v>-1.1013227202314226</c:v>
                </c:pt>
                <c:pt idx="695">
                  <c:v>-1.1017222530955579</c:v>
                </c:pt>
                <c:pt idx="696">
                  <c:v>-1.1012275007539361</c:v>
                </c:pt>
                <c:pt idx="697">
                  <c:v>-1.1051313096036068</c:v>
                </c:pt>
                <c:pt idx="698">
                  <c:v>-1.1051062228879678</c:v>
                </c:pt>
                <c:pt idx="699">
                  <c:v>-1.1052005269303904</c:v>
                </c:pt>
                <c:pt idx="700">
                  <c:v>-1.10737931933012</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c:v>
                </c:pt>
                <c:pt idx="710">
                  <c:v>-1.1073983063073738</c:v>
                </c:pt>
                <c:pt idx="711">
                  <c:v>-1.1052913067849048</c:v>
                </c:pt>
                <c:pt idx="712">
                  <c:v>-1.1033223434883013</c:v>
                </c:pt>
                <c:pt idx="713">
                  <c:v>-1.1022447246215725</c:v>
                </c:pt>
                <c:pt idx="714">
                  <c:v>-1.1033310709522368</c:v>
                </c:pt>
                <c:pt idx="715">
                  <c:v>-1.1036186456322379</c:v>
                </c:pt>
                <c:pt idx="716">
                  <c:v>-1.1034689032210565</c:v>
                </c:pt>
                <c:pt idx="717">
                  <c:v>-1.1037171995701271</c:v>
                </c:pt>
                <c:pt idx="718">
                  <c:v>-1.1042899346479813</c:v>
                </c:pt>
                <c:pt idx="719">
                  <c:v>-1.1049516092238181</c:v>
                </c:pt>
                <c:pt idx="720">
                  <c:v>-1.1062000065357454</c:v>
                </c:pt>
                <c:pt idx="721">
                  <c:v>-1.1048478614962423</c:v>
                </c:pt>
                <c:pt idx="722">
                  <c:v>-1.109454610648001</c:v>
                </c:pt>
                <c:pt idx="723">
                  <c:v>-1.1097411323405026</c:v>
                </c:pt>
                <c:pt idx="724">
                  <c:v>-1.1118334184971261</c:v>
                </c:pt>
                <c:pt idx="725">
                  <c:v>-1.1113824789730997</c:v>
                </c:pt>
                <c:pt idx="726">
                  <c:v>-1.108999658387857</c:v>
                </c:pt>
                <c:pt idx="727">
                  <c:v>-1.1079161721988839</c:v>
                </c:pt>
                <c:pt idx="728">
                  <c:v>-1.1077593719255681</c:v>
                </c:pt>
                <c:pt idx="729">
                  <c:v>-1.1063212044480224</c:v>
                </c:pt>
                <c:pt idx="730">
                  <c:v>-1.1057303978279807</c:v>
                </c:pt>
                <c:pt idx="731">
                  <c:v>-1.1047179171472841</c:v>
                </c:pt>
                <c:pt idx="732">
                  <c:v>-1.1055219110467789</c:v>
                </c:pt>
                <c:pt idx="733">
                  <c:v>-1.1063117844787784</c:v>
                </c:pt>
                <c:pt idx="734">
                  <c:v>-1.1027561065765517</c:v>
                </c:pt>
                <c:pt idx="735">
                  <c:v>-1.1018839293650315</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-1.1001831268843476</c:v>
                </c:pt>
                <c:pt idx="744">
                  <c:v>-1.0995230507624834</c:v>
                </c:pt>
                <c:pt idx="745">
                  <c:v>-1.0978935952994933</c:v>
                </c:pt>
                <c:pt idx="746">
                  <c:v>-1.0958452642560985</c:v>
                </c:pt>
                <c:pt idx="747">
                  <c:v>-1.0938123960020498</c:v>
                </c:pt>
                <c:pt idx="748">
                  <c:v>-1.0928718884397171</c:v>
                </c:pt>
                <c:pt idx="749">
                  <c:v>-1.0918086888612208</c:v>
                </c:pt>
                <c:pt idx="750">
                  <c:v>-1.0908692437727578</c:v>
                </c:pt>
                <c:pt idx="751">
                  <c:v>-1.091331144801758</c:v>
                </c:pt>
                <c:pt idx="752">
                  <c:v>-1.0895922782459864</c:v>
                </c:pt>
                <c:pt idx="753">
                  <c:v>-1.0891237984167499</c:v>
                </c:pt>
                <c:pt idx="754">
                  <c:v>-1.0875933237784636</c:v>
                </c:pt>
                <c:pt idx="755">
                  <c:v>-1.0866695738955343</c:v>
                </c:pt>
                <c:pt idx="756">
                  <c:v>-1.0865704792343251</c:v>
                </c:pt>
                <c:pt idx="757">
                  <c:v>-1.0871704591778553</c:v>
                </c:pt>
                <c:pt idx="758">
                  <c:v>-1.0872570033664473</c:v>
                </c:pt>
                <c:pt idx="759">
                  <c:v>-1.0861384602829389</c:v>
                </c:pt>
                <c:pt idx="760">
                  <c:v>-1.0857709961055946</c:v>
                </c:pt>
                <c:pt idx="761">
                  <c:v>-1.0854917694345818</c:v>
                </c:pt>
                <c:pt idx="762">
                  <c:v>-1.0866082776909138</c:v>
                </c:pt>
                <c:pt idx="763">
                  <c:v>-1.0876532966339312</c:v>
                </c:pt>
                <c:pt idx="764">
                  <c:v>-1.0871960439281168</c:v>
                </c:pt>
                <c:pt idx="765">
                  <c:v>-1.0864064218850173</c:v>
                </c:pt>
                <c:pt idx="766">
                  <c:v>-1.0855656635436759</c:v>
                </c:pt>
                <c:pt idx="767">
                  <c:v>-1.0840541426803441</c:v>
                </c:pt>
                <c:pt idx="768">
                  <c:v>-1.0825618649263773</c:v>
                </c:pt>
                <c:pt idx="769">
                  <c:v>-1.0820854592317657</c:v>
                </c:pt>
                <c:pt idx="770">
                  <c:v>-1.081434518487923</c:v>
                </c:pt>
                <c:pt idx="771">
                  <c:v>-1.0792511916015015</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-1.0634648077890017</c:v>
                </c:pt>
                <c:pt idx="780">
                  <c:v>-1.0644486348774933</c:v>
                </c:pt>
                <c:pt idx="781">
                  <c:v>-1.0649331514217701</c:v>
                </c:pt>
                <c:pt idx="782">
                  <c:v>-1.0655492724304008</c:v>
                </c:pt>
                <c:pt idx="783">
                  <c:v>-1.0673016096370134</c:v>
                </c:pt>
                <c:pt idx="784">
                  <c:v>-1.0711831681968407</c:v>
                </c:pt>
                <c:pt idx="785">
                  <c:v>-1.0730719099730108</c:v>
                </c:pt>
                <c:pt idx="786">
                  <c:v>-1.0762777304077689</c:v>
                </c:pt>
                <c:pt idx="787">
                  <c:v>-1.0800825394599813</c:v>
                </c:pt>
                <c:pt idx="788">
                  <c:v>-1.0850538926473519</c:v>
                </c:pt>
                <c:pt idx="789">
                  <c:v>-1.0860567731177482</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-1.0807674319357989</c:v>
                </c:pt>
                <c:pt idx="800">
                  <c:v>-1.0824057666447273</c:v>
                </c:pt>
                <c:pt idx="801">
                  <c:v>-1.0833201677062341</c:v>
                </c:pt>
                <c:pt idx="802">
                  <c:v>-1.0831445796694936</c:v>
                </c:pt>
                <c:pt idx="803">
                  <c:v>-1.0824488537547421</c:v>
                </c:pt>
                <c:pt idx="804">
                  <c:v>-1.0825475784473624</c:v>
                </c:pt>
                <c:pt idx="805">
                  <c:v>-1.0831024933719391</c:v>
                </c:pt>
                <c:pt idx="806">
                  <c:v>-1.083615378917159</c:v>
                </c:pt>
                <c:pt idx="807">
                  <c:v>-1.082817318744532</c:v>
                </c:pt>
                <c:pt idx="808">
                  <c:v>-1.0819099375996459</c:v>
                </c:pt>
                <c:pt idx="809">
                  <c:v>-1.0821039956062761</c:v>
                </c:pt>
                <c:pt idx="810">
                  <c:v>-1.0818884746788355</c:v>
                </c:pt>
                <c:pt idx="811">
                  <c:v>-1.0837364914520706</c:v>
                </c:pt>
                <c:pt idx="812">
                  <c:v>-1.0860478464399541</c:v>
                </c:pt>
                <c:pt idx="813">
                  <c:v>-1.0908987558817955</c:v>
                </c:pt>
                <c:pt idx="814">
                  <c:v>-1.0924852190985219</c:v>
                </c:pt>
                <c:pt idx="815">
                  <c:v>-1.09520295136926</c:v>
                </c:pt>
                <c:pt idx="816">
                  <c:v>-1.097335132471088</c:v>
                </c:pt>
                <c:pt idx="817">
                  <c:v>-1.0983137752563161</c:v>
                </c:pt>
                <c:pt idx="818">
                  <c:v>-1.097883449622671</c:v>
                </c:pt>
                <c:pt idx="819">
                  <c:v>-1.0981707302250641</c:v>
                </c:pt>
                <c:pt idx="820">
                  <c:v>-1.1000792700634459</c:v>
                </c:pt>
                <c:pt idx="821">
                  <c:v>-1.0995746756089617</c:v>
                </c:pt>
                <c:pt idx="822">
                  <c:v>-1.1007900034216505</c:v>
                </c:pt>
                <c:pt idx="823">
                  <c:v>-1.1009462297693631</c:v>
                </c:pt>
                <c:pt idx="824">
                  <c:v>-1.1018283581870332</c:v>
                </c:pt>
                <c:pt idx="825">
                  <c:v>-1.1028039368734861</c:v>
                </c:pt>
                <c:pt idx="826">
                  <c:v>-1.103629526503028</c:v>
                </c:pt>
                <c:pt idx="827">
                  <c:v>-1.1023721123927721</c:v>
                </c:pt>
                <c:pt idx="828">
                  <c:v>-1.1016930350641005</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-1.1040039299628599</c:v>
                </c:pt>
                <c:pt idx="851">
                  <c:v>-1.1060120055788349</c:v>
                </c:pt>
                <c:pt idx="852">
                  <c:v>-1.1069081169115706</c:v>
                </c:pt>
                <c:pt idx="853">
                  <c:v>-1.1052869620256871</c:v>
                </c:pt>
                <c:pt idx="854">
                  <c:v>-1.1035733719130441</c:v>
                </c:pt>
                <c:pt idx="855">
                  <c:v>-1.1033581782655246</c:v>
                </c:pt>
                <c:pt idx="856">
                  <c:v>-1.1046948130837677</c:v>
                </c:pt>
                <c:pt idx="857">
                  <c:v>-1.1058074176972639</c:v>
                </c:pt>
                <c:pt idx="858">
                  <c:v>-1.1061424764215415</c:v>
                </c:pt>
                <c:pt idx="859">
                  <c:v>-1.10545821953275</c:v>
                </c:pt>
                <c:pt idx="860">
                  <c:v>-1.104333282633263</c:v>
                </c:pt>
                <c:pt idx="861">
                  <c:v>-1.1040758793652987</c:v>
                </c:pt>
                <c:pt idx="862">
                  <c:v>-1.1038591868706931</c:v>
                </c:pt>
                <c:pt idx="863">
                  <c:v>-1.1014395212094144</c:v>
                </c:pt>
                <c:pt idx="864">
                  <c:v>-1.1009855555321337</c:v>
                </c:pt>
                <c:pt idx="865">
                  <c:v>-1.1024651784634045</c:v>
                </c:pt>
                <c:pt idx="866">
                  <c:v>-1.104032389084395</c:v>
                </c:pt>
                <c:pt idx="867">
                  <c:v>-1.1038579773580337</c:v>
                </c:pt>
                <c:pt idx="868">
                  <c:v>-1.1038570382070105</c:v>
                </c:pt>
                <c:pt idx="869">
                  <c:v>-1.1047775532364741</c:v>
                </c:pt>
                <c:pt idx="870">
                  <c:v>-1.1061882292026168</c:v>
                </c:pt>
                <c:pt idx="871">
                  <c:v>-1.1064509590694911</c:v>
                </c:pt>
                <c:pt idx="872">
                  <c:v>-1.1074244412673258</c:v>
                </c:pt>
                <c:pt idx="873">
                  <c:v>-1.1083581897882933</c:v>
                </c:pt>
                <c:pt idx="874">
                  <c:v>-1.1080985524792908</c:v>
                </c:pt>
                <c:pt idx="875">
                  <c:v>-1.1057352121627262</c:v>
                </c:pt>
                <c:pt idx="876">
                  <c:v>-1.1061872521061105</c:v>
                </c:pt>
                <c:pt idx="877">
                  <c:v>-1.1070151896131801</c:v>
                </c:pt>
                <c:pt idx="878">
                  <c:v>-1.1063541790835123</c:v>
                </c:pt>
                <c:pt idx="879">
                  <c:v>-1.1067178534544979</c:v>
                </c:pt>
                <c:pt idx="880">
                  <c:v>-1.1069034448724437</c:v>
                </c:pt>
                <c:pt idx="881">
                  <c:v>-1.1078256911651307</c:v>
                </c:pt>
                <c:pt idx="882">
                  <c:v>-1.1047978066446404</c:v>
                </c:pt>
                <c:pt idx="883">
                  <c:v>-1.1035608925882618</c:v>
                </c:pt>
                <c:pt idx="884">
                  <c:v>-1.1014436809843318</c:v>
                </c:pt>
                <c:pt idx="885">
                  <c:v>-1.1014978956108898</c:v>
                </c:pt>
                <c:pt idx="886">
                  <c:v>-1.1007165788880697</c:v>
                </c:pt>
                <c:pt idx="887">
                  <c:v>-1.0998295887037979</c:v>
                </c:pt>
                <c:pt idx="888">
                  <c:v>-1.101034481505252</c:v>
                </c:pt>
                <c:pt idx="889">
                  <c:v>-1.101124179913171</c:v>
                </c:pt>
                <c:pt idx="890">
                  <c:v>-1.10260810017178</c:v>
                </c:pt>
                <c:pt idx="891">
                  <c:v>-1.1022402517962901</c:v>
                </c:pt>
                <c:pt idx="892">
                  <c:v>-1.1023892210680102</c:v>
                </c:pt>
                <c:pt idx="893">
                  <c:v>-1.1026616033202856</c:v>
                </c:pt>
                <c:pt idx="894">
                  <c:v>-1.1019761606347629</c:v>
                </c:pt>
                <c:pt idx="895">
                  <c:v>-1.1011419763505201</c:v>
                </c:pt>
                <c:pt idx="896">
                  <c:v>-1.0995124117942083</c:v>
                </c:pt>
                <c:pt idx="897">
                  <c:v>-1.0980716497934111</c:v>
                </c:pt>
                <c:pt idx="898">
                  <c:v>-1.0966262821581108</c:v>
                </c:pt>
                <c:pt idx="899">
                  <c:v>-1.0984848288063365</c:v>
                </c:pt>
                <c:pt idx="900">
                  <c:v>-1.1000326635087438</c:v>
                </c:pt>
                <c:pt idx="901">
                  <c:v>-1.0999890736209179</c:v>
                </c:pt>
                <c:pt idx="902">
                  <c:v>-1.0985973941184</c:v>
                </c:pt>
                <c:pt idx="903">
                  <c:v>-1.0985659183299674</c:v>
                </c:pt>
                <c:pt idx="904">
                  <c:v>-1.0985735121722513</c:v>
                </c:pt>
                <c:pt idx="905">
                  <c:v>-1.0994610762821382</c:v>
                </c:pt>
                <c:pt idx="906">
                  <c:v>-1.0994569070208229</c:v>
                </c:pt>
                <c:pt idx="907">
                  <c:v>-1.0990567006241458</c:v>
                </c:pt>
                <c:pt idx="908">
                  <c:v>-1.0978595913924352</c:v>
                </c:pt>
                <c:pt idx="909">
                  <c:v>-1.0974345259530764</c:v>
                </c:pt>
                <c:pt idx="910">
                  <c:v>-1.0958478635225233</c:v>
                </c:pt>
                <c:pt idx="911">
                  <c:v>-1.096049743044361</c:v>
                </c:pt>
                <c:pt idx="912">
                  <c:v>-1.0938316343682146</c:v>
                </c:pt>
                <c:pt idx="913">
                  <c:v>-1.0934703315906802</c:v>
                </c:pt>
                <c:pt idx="914">
                  <c:v>-1.0924287372286299</c:v>
                </c:pt>
                <c:pt idx="915">
                  <c:v>-1.0920884894578378</c:v>
                </c:pt>
                <c:pt idx="916">
                  <c:v>-1.088907570754458</c:v>
                </c:pt>
                <c:pt idx="917">
                  <c:v>-1.0881461422144119</c:v>
                </c:pt>
                <c:pt idx="918">
                  <c:v>-1.0875159197110533</c:v>
                </c:pt>
                <c:pt idx="919">
                  <c:v>-1.0890981377754798</c:v>
                </c:pt>
                <c:pt idx="920">
                  <c:v>-1.0912229621944078</c:v>
                </c:pt>
                <c:pt idx="921">
                  <c:v>-1.0908781372482401</c:v>
                </c:pt>
                <c:pt idx="922">
                  <c:v>-1.091638299357369</c:v>
                </c:pt>
                <c:pt idx="923">
                  <c:v>-1.0918374325739819</c:v>
                </c:pt>
                <c:pt idx="924">
                  <c:v>-1.0903778164051801</c:v>
                </c:pt>
                <c:pt idx="925">
                  <c:v>-1.091569025112348</c:v>
                </c:pt>
                <c:pt idx="926">
                  <c:v>-1.0921470962754682</c:v>
                </c:pt>
                <c:pt idx="927">
                  <c:v>-1.0923132169111085</c:v>
                </c:pt>
                <c:pt idx="928">
                  <c:v>-1.0920478213731737</c:v>
                </c:pt>
                <c:pt idx="929">
                  <c:v>-1.0907945954969578</c:v>
                </c:pt>
                <c:pt idx="930">
                  <c:v>-1.0916767286578164</c:v>
                </c:pt>
                <c:pt idx="931">
                  <c:v>-1.0927488833732197</c:v>
                </c:pt>
                <c:pt idx="932">
                  <c:v>-1.0938961417103878</c:v>
                </c:pt>
                <c:pt idx="933">
                  <c:v>-1.09476547300973</c:v>
                </c:pt>
                <c:pt idx="934">
                  <c:v>-1.0915092467275538</c:v>
                </c:pt>
                <c:pt idx="935">
                  <c:v>-1.0917416296844906</c:v>
                </c:pt>
                <c:pt idx="936">
                  <c:v>-1.0922300593579592</c:v>
                </c:pt>
                <c:pt idx="937">
                  <c:v>-1.0920913021677019</c:v>
                </c:pt>
                <c:pt idx="938">
                  <c:v>-1.0925460931594968</c:v>
                </c:pt>
                <c:pt idx="939">
                  <c:v>-1.0931359796012452</c:v>
                </c:pt>
                <c:pt idx="940">
                  <c:v>-1.0934795855483515</c:v>
                </c:pt>
                <c:pt idx="941">
                  <c:v>-1.0930587557749476</c:v>
                </c:pt>
                <c:pt idx="942">
                  <c:v>-1.0938855074852825</c:v>
                </c:pt>
                <c:pt idx="943">
                  <c:v>-1.0934377506397084</c:v>
                </c:pt>
                <c:pt idx="944">
                  <c:v>-1.0938258761392774</c:v>
                </c:pt>
                <c:pt idx="945">
                  <c:v>-1.0940814627666682</c:v>
                </c:pt>
                <c:pt idx="946">
                  <c:v>-1.0933794900747098</c:v>
                </c:pt>
                <c:pt idx="947">
                  <c:v>-1.0921055554444195</c:v>
                </c:pt>
                <c:pt idx="948">
                  <c:v>-1.0909842802852268</c:v>
                </c:pt>
                <c:pt idx="949">
                  <c:v>-1.0910437219037468</c:v>
                </c:pt>
                <c:pt idx="950">
                  <c:v>-1.091507671989504</c:v>
                </c:pt>
                <c:pt idx="951">
                  <c:v>-1.0923093749296982</c:v>
                </c:pt>
                <c:pt idx="952">
                  <c:v>-1.0922377528071499</c:v>
                </c:pt>
                <c:pt idx="953">
                  <c:v>-1.0914477939977729</c:v>
                </c:pt>
                <c:pt idx="954">
                  <c:v>-1.090827323486723</c:v>
                </c:pt>
                <c:pt idx="955">
                  <c:v>-1.0905827268234574</c:v>
                </c:pt>
                <c:pt idx="956">
                  <c:v>-1.0924382805207244</c:v>
                </c:pt>
                <c:pt idx="957">
                  <c:v>-1.0932105946747441</c:v>
                </c:pt>
                <c:pt idx="958">
                  <c:v>-1.0921451847711432</c:v>
                </c:pt>
                <c:pt idx="959">
                  <c:v>-1.0905079884270921</c:v>
                </c:pt>
                <c:pt idx="960">
                  <c:v>-1.0882237739548088</c:v>
                </c:pt>
                <c:pt idx="961">
                  <c:v>-1.0880955750986203</c:v>
                </c:pt>
                <c:pt idx="962">
                  <c:v>-1.0873016462417695</c:v>
                </c:pt>
                <c:pt idx="963">
                  <c:v>-1.0870937144134416</c:v>
                </c:pt>
                <c:pt idx="964">
                  <c:v>-1.0884347556523424</c:v>
                </c:pt>
                <c:pt idx="965">
                  <c:v>-1.0884531829335358</c:v>
                </c:pt>
                <c:pt idx="966">
                  <c:v>-1.0895101452212401</c:v>
                </c:pt>
                <c:pt idx="967">
                  <c:v>-1.087198586276316</c:v>
                </c:pt>
                <c:pt idx="968">
                  <c:v>-1.0861437157340674</c:v>
                </c:pt>
                <c:pt idx="969">
                  <c:v>-1.084596473930006</c:v>
                </c:pt>
                <c:pt idx="970">
                  <c:v>-1.0839295723621638</c:v>
                </c:pt>
                <c:pt idx="971">
                  <c:v>-1.0836519299156193</c:v>
                </c:pt>
                <c:pt idx="972">
                  <c:v>-1.0838879508969241</c:v>
                </c:pt>
                <c:pt idx="973">
                  <c:v>-1.0832935821435115</c:v>
                </c:pt>
                <c:pt idx="974">
                  <c:v>-1.0825760707712122</c:v>
                </c:pt>
                <c:pt idx="975">
                  <c:v>-1.0812973976971401</c:v>
                </c:pt>
                <c:pt idx="976">
                  <c:v>-1.0813036966493836</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-1.0779696014674842</c:v>
                </c:pt>
                <c:pt idx="992">
                  <c:v>-1.0755689417561882</c:v>
                </c:pt>
                <c:pt idx="993">
                  <c:v>-1.0707993068222939</c:v>
                </c:pt>
                <c:pt idx="994">
                  <c:v>-1.0697605156837255</c:v>
                </c:pt>
                <c:pt idx="995">
                  <c:v>-1.0688085628113284</c:v>
                </c:pt>
                <c:pt idx="996">
                  <c:v>-1.0678539584974516</c:v>
                </c:pt>
                <c:pt idx="997">
                  <c:v>-1.0676831421067741</c:v>
                </c:pt>
                <c:pt idx="998">
                  <c:v>-1.0685236443160022</c:v>
                </c:pt>
                <c:pt idx="999">
                  <c:v>-1.0692708290657169</c:v>
                </c:pt>
                <c:pt idx="1000">
                  <c:v>-1.0686330554087817</c:v>
                </c:pt>
                <c:pt idx="1001">
                  <c:v>-1.0667145216755514</c:v>
                </c:pt>
                <c:pt idx="1002">
                  <c:v>-1.0650576980240059</c:v>
                </c:pt>
                <c:pt idx="1003">
                  <c:v>-1.0658575795804253</c:v>
                </c:pt>
                <c:pt idx="1004">
                  <c:v>-1.0668198156820519</c:v>
                </c:pt>
                <c:pt idx="1005">
                  <c:v>-1.0664624118041672</c:v>
                </c:pt>
                <c:pt idx="1006">
                  <c:v>-1.065777339087234</c:v>
                </c:pt>
                <c:pt idx="1007">
                  <c:v>-1.0664091173559018</c:v>
                </c:pt>
                <c:pt idx="1008">
                  <c:v>-1.0639268653431757</c:v>
                </c:pt>
                <c:pt idx="1009">
                  <c:v>-1.0616688285195011</c:v>
                </c:pt>
                <c:pt idx="1010">
                  <c:v>-1.0596305150868659</c:v>
                </c:pt>
                <c:pt idx="1011">
                  <c:v>-1.0581917025359076</c:v>
                </c:pt>
                <c:pt idx="1012">
                  <c:v>-1.0564967816069952</c:v>
                </c:pt>
                <c:pt idx="1013">
                  <c:v>-1.0555135616464084</c:v>
                </c:pt>
                <c:pt idx="1014">
                  <c:v>-1.0569581561422301</c:v>
                </c:pt>
                <c:pt idx="1015">
                  <c:v>-1.0581233247532129</c:v>
                </c:pt>
                <c:pt idx="1016">
                  <c:v>-1.060790660662903</c:v>
                </c:pt>
                <c:pt idx="1017">
                  <c:v>-1.0635770221052501</c:v>
                </c:pt>
                <c:pt idx="1018">
                  <c:v>-1.0716738651136382</c:v>
                </c:pt>
                <c:pt idx="1019">
                  <c:v>-1.0739199396198984</c:v>
                </c:pt>
                <c:pt idx="1020">
                  <c:v>-1.0757170240519558</c:v>
                </c:pt>
                <c:pt idx="1021">
                  <c:v>-1.0770882129869506</c:v>
                </c:pt>
                <c:pt idx="1022">
                  <c:v>-1.077774542648426</c:v>
                </c:pt>
                <c:pt idx="1023">
                  <c:v>-1.0785683529255998</c:v>
                </c:pt>
                <c:pt idx="1024">
                  <c:v>-1.0813244528353729</c:v>
                </c:pt>
                <c:pt idx="1025">
                  <c:v>-1.0811820101888685</c:v>
                </c:pt>
                <c:pt idx="1026">
                  <c:v>-1.083502339286412</c:v>
                </c:pt>
                <c:pt idx="1027">
                  <c:v>-1.0843850748320016</c:v>
                </c:pt>
                <c:pt idx="1028">
                  <c:v>-1.0860626072376638</c:v>
                </c:pt>
                <c:pt idx="1029">
                  <c:v>-1.0866890019891713</c:v>
                </c:pt>
                <c:pt idx="1030">
                  <c:v>-1.089120852897649</c:v>
                </c:pt>
                <c:pt idx="1031">
                  <c:v>-1.0905052421218642</c:v>
                </c:pt>
                <c:pt idx="1032">
                  <c:v>-1.0919258977532977</c:v>
                </c:pt>
                <c:pt idx="1033">
                  <c:v>-1.0916431136920999</c:v>
                </c:pt>
                <c:pt idx="1034">
                  <c:v>-1.0918924582854841</c:v>
                </c:pt>
                <c:pt idx="1035">
                  <c:v>-1.0922406840966661</c:v>
                </c:pt>
                <c:pt idx="1036">
                  <c:v>-1.0927251769249722</c:v>
                </c:pt>
                <c:pt idx="1037">
                  <c:v>-1.0929372163532207</c:v>
                </c:pt>
                <c:pt idx="1038">
                  <c:v>-1.0953116746999279</c:v>
                </c:pt>
                <c:pt idx="1039">
                  <c:v>-1.0960280619369358</c:v>
                </c:pt>
                <c:pt idx="1040">
                  <c:v>-1.0951747341502482</c:v>
                </c:pt>
                <c:pt idx="1041">
                  <c:v>-1.0936216914285934</c:v>
                </c:pt>
                <c:pt idx="1042">
                  <c:v>-1.0915423351995344</c:v>
                </c:pt>
                <c:pt idx="1043">
                  <c:v>-1.088302368562112</c:v>
                </c:pt>
                <c:pt idx="1044">
                  <c:v>-1.0865361243314184</c:v>
                </c:pt>
                <c:pt idx="1045">
                  <c:v>-1.0834028319679447</c:v>
                </c:pt>
                <c:pt idx="1046">
                  <c:v>-1.081956824002404</c:v>
                </c:pt>
                <c:pt idx="1047">
                  <c:v>-1.079853391356508</c:v>
                </c:pt>
                <c:pt idx="1048">
                  <c:v>-1.0778134130652717</c:v>
                </c:pt>
                <c:pt idx="1049">
                  <c:v>-1.0768829658023988</c:v>
                </c:pt>
                <c:pt idx="1050">
                  <c:v>-1.0787789077363221</c:v>
                </c:pt>
                <c:pt idx="1051">
                  <c:v>-1.0799085119317353</c:v>
                </c:pt>
                <c:pt idx="1052">
                  <c:v>-1.0819715089091198</c:v>
                </c:pt>
                <c:pt idx="1053">
                  <c:v>-1.0871135504211367</c:v>
                </c:pt>
                <c:pt idx="1054">
                  <c:v>-1.0877051776125057</c:v>
                </c:pt>
                <c:pt idx="1055">
                  <c:v>-1.0895071000952199</c:v>
                </c:pt>
                <c:pt idx="1056">
                  <c:v>-1.0892299556832654</c:v>
                </c:pt>
                <c:pt idx="1057">
                  <c:v>-1.0880603901380255</c:v>
                </c:pt>
                <c:pt idx="1058">
                  <c:v>-1.0865744967136519</c:v>
                </c:pt>
                <c:pt idx="1059">
                  <c:v>-1.0875150611942259</c:v>
                </c:pt>
                <c:pt idx="1060">
                  <c:v>-1.0878961098589173</c:v>
                </c:pt>
                <c:pt idx="1061">
                  <c:v>-1.0907109588819437</c:v>
                </c:pt>
                <c:pt idx="1062">
                  <c:v>-1.0916321996189851</c:v>
                </c:pt>
                <c:pt idx="1063">
                  <c:v>-1.0923149861198311</c:v>
                </c:pt>
                <c:pt idx="1064">
                  <c:v>-1.0940997809545638</c:v>
                </c:pt>
                <c:pt idx="1065">
                  <c:v>-1.0954092088526282</c:v>
                </c:pt>
                <c:pt idx="1066">
                  <c:v>-1.0960461998837323</c:v>
                </c:pt>
                <c:pt idx="1067">
                  <c:v>-1.09648277229455</c:v>
                </c:pt>
                <c:pt idx="1068">
                  <c:v>-1.0946698551045402</c:v>
                </c:pt>
                <c:pt idx="1069">
                  <c:v>-1.095823037682164</c:v>
                </c:pt>
                <c:pt idx="1070">
                  <c:v>-1.0952902449814133</c:v>
                </c:pt>
                <c:pt idx="1071">
                  <c:v>-1.0958127212505961</c:v>
                </c:pt>
                <c:pt idx="1072">
                  <c:v>-1.0969682564489318</c:v>
                </c:pt>
                <c:pt idx="1073">
                  <c:v>-1.0967573696151209</c:v>
                </c:pt>
                <c:pt idx="1074">
                  <c:v>-1.095565719791552</c:v>
                </c:pt>
                <c:pt idx="1075">
                  <c:v>-1.0947891130533662</c:v>
                </c:pt>
                <c:pt idx="1076">
                  <c:v>-1.093777974694548</c:v>
                </c:pt>
                <c:pt idx="1077">
                  <c:v>-1.0923685082410801</c:v>
                </c:pt>
                <c:pt idx="1078">
                  <c:v>-1.0937026149406959</c:v>
                </c:pt>
                <c:pt idx="1079">
                  <c:v>-1.094592294511969</c:v>
                </c:pt>
                <c:pt idx="1080">
                  <c:v>-1.0941806997234949</c:v>
                </c:pt>
                <c:pt idx="1081">
                  <c:v>-1.0939780186030532</c:v>
                </c:pt>
                <c:pt idx="1082">
                  <c:v>-1.0940878850417617</c:v>
                </c:pt>
                <c:pt idx="1083">
                  <c:v>-1.0947110259670301</c:v>
                </c:pt>
                <c:pt idx="1084">
                  <c:v>-1.095102898584301</c:v>
                </c:pt>
                <c:pt idx="1085">
                  <c:v>-1.0953665011975602</c:v>
                </c:pt>
                <c:pt idx="1086">
                  <c:v>-1.0964131280809681</c:v>
                </c:pt>
                <c:pt idx="1087">
                  <c:v>-1.095568935672276</c:v>
                </c:pt>
                <c:pt idx="1088">
                  <c:v>-1.0946992628634562</c:v>
                </c:pt>
                <c:pt idx="1089">
                  <c:v>-1.0951240247388521</c:v>
                </c:pt>
                <c:pt idx="1090">
                  <c:v>-1.0943413467214071</c:v>
                </c:pt>
                <c:pt idx="1091">
                  <c:v>-1.0931399259327605</c:v>
                </c:pt>
                <c:pt idx="1092">
                  <c:v>-1.0917938474293558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-1.0896269177401037</c:v>
                </c:pt>
                <c:pt idx="1101">
                  <c:v>-1.0877855366853608</c:v>
                </c:pt>
                <c:pt idx="1102">
                  <c:v>-1.0867203591979118</c:v>
                </c:pt>
                <c:pt idx="1103">
                  <c:v>-1.0858940628335176</c:v>
                </c:pt>
                <c:pt idx="1104">
                  <c:v>-1.0832651372515443</c:v>
                </c:pt>
                <c:pt idx="1105">
                  <c:v>-1.0830921864267411</c:v>
                </c:pt>
                <c:pt idx="1106">
                  <c:v>-1.0825724706923421</c:v>
                </c:pt>
                <c:pt idx="1107">
                  <c:v>-1.0842577155199251</c:v>
                </c:pt>
                <c:pt idx="1108">
                  <c:v>-1.0861020231209877</c:v>
                </c:pt>
                <c:pt idx="1109">
                  <c:v>-1.0878155752881469</c:v>
                </c:pt>
                <c:pt idx="1110">
                  <c:v>-1.0881566009415748</c:v>
                </c:pt>
                <c:pt idx="1111">
                  <c:v>-1.0901990124877017</c:v>
                </c:pt>
                <c:pt idx="1112">
                  <c:v>-1.0912265195845938</c:v>
                </c:pt>
                <c:pt idx="1113">
                  <c:v>-1.0912166015807401</c:v>
                </c:pt>
                <c:pt idx="1114">
                  <c:v>-1.0891706516171658</c:v>
                </c:pt>
                <c:pt idx="1115">
                  <c:v>-1.0877951131797658</c:v>
                </c:pt>
                <c:pt idx="1116">
                  <c:v>-1.0853144121891467</c:v>
                </c:pt>
                <c:pt idx="1117">
                  <c:v>-1.085537640795323</c:v>
                </c:pt>
                <c:pt idx="1118">
                  <c:v>-1.0849428641278411</c:v>
                </c:pt>
                <c:pt idx="1119">
                  <c:v>-1.086473077890844</c:v>
                </c:pt>
                <c:pt idx="1120">
                  <c:v>-1.0860578782803023</c:v>
                </c:pt>
                <c:pt idx="1121">
                  <c:v>-1.0859874087521604</c:v>
                </c:pt>
                <c:pt idx="1122">
                  <c:v>-1.0887467103131172</c:v>
                </c:pt>
                <c:pt idx="1123">
                  <c:v>-1.090089620367678</c:v>
                </c:pt>
                <c:pt idx="1124">
                  <c:v>-1.0910854809214221</c:v>
                </c:pt>
                <c:pt idx="1125">
                  <c:v>-1.091414022506868</c:v>
                </c:pt>
                <c:pt idx="1126">
                  <c:v>-1.0916646240447958</c:v>
                </c:pt>
                <c:pt idx="1127">
                  <c:v>-1.0928697492624182</c:v>
                </c:pt>
                <c:pt idx="1128">
                  <c:v>-1.0913703092961953</c:v>
                </c:pt>
                <c:pt idx="1129">
                  <c:v>-1.0920125889807109</c:v>
                </c:pt>
                <c:pt idx="1130">
                  <c:v>-1.0913699677867341</c:v>
                </c:pt>
                <c:pt idx="1131">
                  <c:v>-1.0918915855390861</c:v>
                </c:pt>
                <c:pt idx="1132">
                  <c:v>-1.0935619984211642</c:v>
                </c:pt>
                <c:pt idx="1133">
                  <c:v>-1.093467993199539</c:v>
                </c:pt>
                <c:pt idx="1134">
                  <c:v>-1.0915413675893846</c:v>
                </c:pt>
                <c:pt idx="1135">
                  <c:v>-1.0898741278993638</c:v>
                </c:pt>
                <c:pt idx="1136">
                  <c:v>-1.0892579499724921</c:v>
                </c:pt>
                <c:pt idx="1137">
                  <c:v>-1.0877676311547333</c:v>
                </c:pt>
                <c:pt idx="1138">
                  <c:v>-1.086754344132232</c:v>
                </c:pt>
                <c:pt idx="1139">
                  <c:v>-1.0870917080453482</c:v>
                </c:pt>
                <c:pt idx="1140">
                  <c:v>-1.0851208522171569</c:v>
                </c:pt>
                <c:pt idx="1141">
                  <c:v>-1.0841745816827184</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-1.0712972323559868</c:v>
                </c:pt>
                <c:pt idx="1150">
                  <c:v>-1.0702480678675961</c:v>
                </c:pt>
                <c:pt idx="1151">
                  <c:v>-1.0704808445090501</c:v>
                </c:pt>
                <c:pt idx="1152">
                  <c:v>-1.0712343851292287</c:v>
                </c:pt>
                <c:pt idx="1153">
                  <c:v>-1.0713627025650818</c:v>
                </c:pt>
                <c:pt idx="1154">
                  <c:v>-1.0736326542742916</c:v>
                </c:pt>
                <c:pt idx="1155">
                  <c:v>-1.0751137950253864</c:v>
                </c:pt>
                <c:pt idx="1156">
                  <c:v>-1.0745012835820078</c:v>
                </c:pt>
                <c:pt idx="1157">
                  <c:v>-1.0752652070383548</c:v>
                </c:pt>
                <c:pt idx="1158">
                  <c:v>-1.0755248870360514</c:v>
                </c:pt>
                <c:pt idx="1159">
                  <c:v>-1.0750647741885189</c:v>
                </c:pt>
                <c:pt idx="1160">
                  <c:v>-1.0739751123701908</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-1.0791234006593968</c:v>
                </c:pt>
                <c:pt idx="1170">
                  <c:v>-1.0796155395050293</c:v>
                </c:pt>
                <c:pt idx="1171">
                  <c:v>-1.0805759399933261</c:v>
                </c:pt>
                <c:pt idx="1172">
                  <c:v>-1.080288284679142</c:v>
                </c:pt>
                <c:pt idx="1173">
                  <c:v>-1.0827823756864501</c:v>
                </c:pt>
                <c:pt idx="1174">
                  <c:v>-1.0830381378117422</c:v>
                </c:pt>
                <c:pt idx="1175">
                  <c:v>-1.082967170248992</c:v>
                </c:pt>
                <c:pt idx="1176">
                  <c:v>-1.082788845393424</c:v>
                </c:pt>
                <c:pt idx="1177">
                  <c:v>-1.0837531210654281</c:v>
                </c:pt>
                <c:pt idx="1178">
                  <c:v>-1.0841014749426563</c:v>
                </c:pt>
                <c:pt idx="1179">
                  <c:v>-1.0843882243081295</c:v>
                </c:pt>
                <c:pt idx="1180">
                  <c:v>-1.0846368763962191</c:v>
                </c:pt>
                <c:pt idx="1181">
                  <c:v>-1.0843163128511719</c:v>
                </c:pt>
                <c:pt idx="1182">
                  <c:v>-1.0840606740487444</c:v>
                </c:pt>
                <c:pt idx="1183">
                  <c:v>-1.0847395474203694</c:v>
                </c:pt>
                <c:pt idx="1184">
                  <c:v>-1.0851024249359695</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-1.0841802687638322</c:v>
                </c:pt>
                <c:pt idx="1193">
                  <c:v>-1.0848663660091518</c:v>
                </c:pt>
                <c:pt idx="1194">
                  <c:v>-1.0839383757170951</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-1.0753666827793866</c:v>
                </c:pt>
                <c:pt idx="1206">
                  <c:v>-1.0761665975381476</c:v>
                </c:pt>
                <c:pt idx="1207">
                  <c:v>-1.0763212538909794</c:v>
                </c:pt>
                <c:pt idx="1208">
                  <c:v>-1.0762684622205121</c:v>
                </c:pt>
                <c:pt idx="1209">
                  <c:v>-1.0763600294440607</c:v>
                </c:pt>
                <c:pt idx="1210">
                  <c:v>-1.074726988131758</c:v>
                </c:pt>
                <c:pt idx="1211">
                  <c:v>-1.0731117005681199</c:v>
                </c:pt>
                <c:pt idx="1212">
                  <c:v>-1.074192478397336</c:v>
                </c:pt>
                <c:pt idx="1213">
                  <c:v>-1.0733615384529278</c:v>
                </c:pt>
                <c:pt idx="1214">
                  <c:v>-1.0732364321546426</c:v>
                </c:pt>
                <c:pt idx="1215">
                  <c:v>-1.0733908276321942</c:v>
                </c:pt>
                <c:pt idx="1216">
                  <c:v>-1.0746038976879078</c:v>
                </c:pt>
                <c:pt idx="1217">
                  <c:v>-1.073460263145563</c:v>
                </c:pt>
                <c:pt idx="1218">
                  <c:v>-1.073083767940318</c:v>
                </c:pt>
                <c:pt idx="1219">
                  <c:v>-1.0724882797948121</c:v>
                </c:pt>
                <c:pt idx="1220">
                  <c:v>-1.0739038270139218</c:v>
                </c:pt>
                <c:pt idx="1221">
                  <c:v>-1.0738342254889928</c:v>
                </c:pt>
                <c:pt idx="1222">
                  <c:v>-1.0730247911541086</c:v>
                </c:pt>
                <c:pt idx="1223">
                  <c:v>-1.0735135907961535</c:v>
                </c:pt>
                <c:pt idx="1224">
                  <c:v>-1.073784687644773</c:v>
                </c:pt>
                <c:pt idx="1225">
                  <c:v>-1.0731927189439574</c:v>
                </c:pt>
                <c:pt idx="1226">
                  <c:v>-1.0725993035711239</c:v>
                </c:pt>
                <c:pt idx="1227">
                  <c:v>-1.0724835792965617</c:v>
                </c:pt>
                <c:pt idx="1228">
                  <c:v>-1.0723014456618785</c:v>
                </c:pt>
                <c:pt idx="1229">
                  <c:v>-1.071808092560387</c:v>
                </c:pt>
                <c:pt idx="1230">
                  <c:v>-1.0726428317975254</c:v>
                </c:pt>
                <c:pt idx="1231">
                  <c:v>-1.0737910624879827</c:v>
                </c:pt>
                <c:pt idx="1232">
                  <c:v>-1.073844262072525</c:v>
                </c:pt>
                <c:pt idx="1233">
                  <c:v>-1.0763066306456892</c:v>
                </c:pt>
                <c:pt idx="1234">
                  <c:v>-1.077936641061541</c:v>
                </c:pt>
                <c:pt idx="1235">
                  <c:v>-1.078584228372222</c:v>
                </c:pt>
                <c:pt idx="1236">
                  <c:v>-1.078747863577918</c:v>
                </c:pt>
                <c:pt idx="1237">
                  <c:v>-1.0794174545327182</c:v>
                </c:pt>
                <c:pt idx="1238">
                  <c:v>-1.0810646779739399</c:v>
                </c:pt>
                <c:pt idx="1239">
                  <c:v>-1.080474706154817</c:v>
                </c:pt>
                <c:pt idx="1240">
                  <c:v>-1.0796705225278629</c:v>
                </c:pt>
                <c:pt idx="1241">
                  <c:v>-1.0803150267670267</c:v>
                </c:pt>
                <c:pt idx="1242">
                  <c:v>-1.0819196042146038</c:v>
                </c:pt>
                <c:pt idx="1243">
                  <c:v>-1.0820003759447303</c:v>
                </c:pt>
                <c:pt idx="1244">
                  <c:v>-1.0829820591127521</c:v>
                </c:pt>
                <c:pt idx="1245">
                  <c:v>-1.0838411119260485</c:v>
                </c:pt>
                <c:pt idx="1246">
                  <c:v>-1.0837643102433796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-1.0807811634619511</c:v>
                </c:pt>
                <c:pt idx="1256">
                  <c:v>-1.0816967882656865</c:v>
                </c:pt>
                <c:pt idx="1257">
                  <c:v>-1.0806778141620725</c:v>
                </c:pt>
                <c:pt idx="1258">
                  <c:v>-1.0811863217457771</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c:v>
                </c:pt>
                <c:pt idx="1269">
                  <c:v>-1.0857408816118137</c:v>
                </c:pt>
                <c:pt idx="1270">
                  <c:v>-1.0857150691885962</c:v>
                </c:pt>
                <c:pt idx="1271">
                  <c:v>-1.0853148343327781</c:v>
                </c:pt>
                <c:pt idx="1272">
                  <c:v>-1.0849902912539018</c:v>
                </c:pt>
                <c:pt idx="1273">
                  <c:v>-1.0850908800189956</c:v>
                </c:pt>
                <c:pt idx="1274">
                  <c:v>-1.0854417715012381</c:v>
                </c:pt>
                <c:pt idx="1275">
                  <c:v>-1.088706080173921</c:v>
                </c:pt>
                <c:pt idx="1276">
                  <c:v>-1.0905593144527901</c:v>
                </c:pt>
                <c:pt idx="1277">
                  <c:v>-1.0914961128429594</c:v>
                </c:pt>
                <c:pt idx="1278">
                  <c:v>-1.0926954134270375</c:v>
                </c:pt>
                <c:pt idx="1279">
                  <c:v>-1.0938565693018791</c:v>
                </c:pt>
                <c:pt idx="1280">
                  <c:v>-1.095103652751007</c:v>
                </c:pt>
                <c:pt idx="1281">
                  <c:v>-1.0947218072309242</c:v>
                </c:pt>
                <c:pt idx="1282">
                  <c:v>-1.0944378990344177</c:v>
                </c:pt>
                <c:pt idx="1283">
                  <c:v>-1.0936171047668379</c:v>
                </c:pt>
                <c:pt idx="1284">
                  <c:v>-1.0965464353494379</c:v>
                </c:pt>
                <c:pt idx="1285">
                  <c:v>-1.0984582669595695</c:v>
                </c:pt>
                <c:pt idx="1286">
                  <c:v>-1.0997667130179405</c:v>
                </c:pt>
                <c:pt idx="1287">
                  <c:v>-1.1009407703612211</c:v>
                </c:pt>
                <c:pt idx="1288">
                  <c:v>-1.1004966894854662</c:v>
                </c:pt>
                <c:pt idx="1289">
                  <c:v>-1.1010602986716678</c:v>
                </c:pt>
                <c:pt idx="1290">
                  <c:v>-1.1001861625239839</c:v>
                </c:pt>
                <c:pt idx="1291">
                  <c:v>-1.1004688327486747</c:v>
                </c:pt>
                <c:pt idx="1292">
                  <c:v>-1.1002728110626805</c:v>
                </c:pt>
                <c:pt idx="1293">
                  <c:v>-1.0997715558117704</c:v>
                </c:pt>
                <c:pt idx="1294">
                  <c:v>-1.1007789802552281</c:v>
                </c:pt>
                <c:pt idx="1295">
                  <c:v>-1.1011421708211642</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-1.1030551075938333</c:v>
                </c:pt>
                <c:pt idx="1305">
                  <c:v>-1.103032501564954</c:v>
                </c:pt>
                <c:pt idx="1306">
                  <c:v>-1.102298019069849</c:v>
                </c:pt>
                <c:pt idx="1307">
                  <c:v>-1.1022433870428472</c:v>
                </c:pt>
                <c:pt idx="1308">
                  <c:v>-1.102431435431626</c:v>
                </c:pt>
                <c:pt idx="1309">
                  <c:v>-1.1036133806947532</c:v>
                </c:pt>
                <c:pt idx="1310">
                  <c:v>-1.1064298471444804</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-1.1138752181721245</c:v>
                </c:pt>
                <c:pt idx="1320">
                  <c:v>-1.1149128140276061</c:v>
                </c:pt>
                <c:pt idx="1321">
                  <c:v>-1.1137011005233575</c:v>
                </c:pt>
                <c:pt idx="1322">
                  <c:v>-1.1145909366197781</c:v>
                </c:pt>
                <c:pt idx="1323">
                  <c:v>-1.1145072241137679</c:v>
                </c:pt>
                <c:pt idx="1324">
                  <c:v>-1.1147459771707573</c:v>
                </c:pt>
                <c:pt idx="1325">
                  <c:v>-1.1137578859571988</c:v>
                </c:pt>
                <c:pt idx="1326">
                  <c:v>-1.1141164756318191</c:v>
                </c:pt>
                <c:pt idx="1327">
                  <c:v>-1.1156590027080568</c:v>
                </c:pt>
                <c:pt idx="1328">
                  <c:v>-1.1154640150368058</c:v>
                </c:pt>
                <c:pt idx="1329">
                  <c:v>-1.1147435391726801</c:v>
                </c:pt>
                <c:pt idx="1330">
                  <c:v>-1.1152963291495013</c:v>
                </c:pt>
                <c:pt idx="1331">
                  <c:v>-1.1161420109188513</c:v>
                </c:pt>
                <c:pt idx="1332">
                  <c:v>-1.1171212466024212</c:v>
                </c:pt>
                <c:pt idx="1333">
                  <c:v>-1.1169286352678256</c:v>
                </c:pt>
                <c:pt idx="1334">
                  <c:v>-1.117212662044011</c:v>
                </c:pt>
                <c:pt idx="1335">
                  <c:v>-1.1161978666880705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-1.1234783265927617</c:v>
                </c:pt>
                <c:pt idx="1344">
                  <c:v>-1.1232768028099258</c:v>
                </c:pt>
                <c:pt idx="1345">
                  <c:v>-1.1224571658799523</c:v>
                </c:pt>
                <c:pt idx="1346">
                  <c:v>-1.1220771417436477</c:v>
                </c:pt>
                <c:pt idx="1347">
                  <c:v>-1.1228629455212782</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-1.1200879155525052</c:v>
                </c:pt>
                <c:pt idx="1357">
                  <c:v>-1.1198507514631331</c:v>
                </c:pt>
                <c:pt idx="1358">
                  <c:v>-1.1197567367551073</c:v>
                </c:pt>
                <c:pt idx="1359">
                  <c:v>-1.1196419041996819</c:v>
                </c:pt>
                <c:pt idx="1360">
                  <c:v>-1.1209236129133857</c:v>
                </c:pt>
                <c:pt idx="1361">
                  <c:v>-1.1206149120788353</c:v>
                </c:pt>
                <c:pt idx="1362">
                  <c:v>-1.1213576002873253</c:v>
                </c:pt>
                <c:pt idx="1363">
                  <c:v>-1.1221776783336721</c:v>
                </c:pt>
                <c:pt idx="1364">
                  <c:v>-1.1215255470499257</c:v>
                </c:pt>
                <c:pt idx="1365">
                  <c:v>-1.1214886877443448</c:v>
                </c:pt>
                <c:pt idx="1366">
                  <c:v>-1.1195872958886355</c:v>
                </c:pt>
                <c:pt idx="1367">
                  <c:v>-1.119030417284689</c:v>
                </c:pt>
                <c:pt idx="1368">
                  <c:v>-1.1182832847100461</c:v>
                </c:pt>
                <c:pt idx="1369">
                  <c:v>-1.1178963402639948</c:v>
                </c:pt>
                <c:pt idx="1370">
                  <c:v>-1.116543768337664</c:v>
                </c:pt>
                <c:pt idx="1371">
                  <c:v>-1.1163408263419421</c:v>
                </c:pt>
                <c:pt idx="1372">
                  <c:v>-1.1173916224866358</c:v>
                </c:pt>
                <c:pt idx="1373">
                  <c:v>-1.1180832740038527</c:v>
                </c:pt>
                <c:pt idx="1374">
                  <c:v>-1.116437895662358</c:v>
                </c:pt>
                <c:pt idx="1375">
                  <c:v>-1.1160336622999694</c:v>
                </c:pt>
                <c:pt idx="1376">
                  <c:v>-1.1155998124784345</c:v>
                </c:pt>
                <c:pt idx="1377">
                  <c:v>-1.1173004299748481</c:v>
                </c:pt>
                <c:pt idx="1378">
                  <c:v>-1.1180752200724555</c:v>
                </c:pt>
                <c:pt idx="1379">
                  <c:v>-1.1194092698538327</c:v>
                </c:pt>
                <c:pt idx="1380">
                  <c:v>-1.1207426223867589</c:v>
                </c:pt>
                <c:pt idx="1381">
                  <c:v>-1.119904126545564</c:v>
                </c:pt>
                <c:pt idx="1382">
                  <c:v>-1.1203644623228968</c:v>
                </c:pt>
                <c:pt idx="1383">
                  <c:v>-1.121580776718446</c:v>
                </c:pt>
                <c:pt idx="1384">
                  <c:v>-1.1219861294729583</c:v>
                </c:pt>
                <c:pt idx="1385">
                  <c:v>-1.1234809638046821</c:v>
                </c:pt>
                <c:pt idx="1386">
                  <c:v>-1.1235220872352998</c:v>
                </c:pt>
                <c:pt idx="1387">
                  <c:v>-1.1245570885675433</c:v>
                </c:pt>
                <c:pt idx="1388">
                  <c:v>-1.123199280162849</c:v>
                </c:pt>
                <c:pt idx="1389">
                  <c:v>-1.1242534629430045</c:v>
                </c:pt>
                <c:pt idx="1390">
                  <c:v>-1.1239675768375441</c:v>
                </c:pt>
                <c:pt idx="1391">
                  <c:v>-1.1232474235101235</c:v>
                </c:pt>
                <c:pt idx="1392">
                  <c:v>-1.1226072450574094</c:v>
                </c:pt>
                <c:pt idx="1393">
                  <c:v>-1.1222952761670797</c:v>
                </c:pt>
                <c:pt idx="1394">
                  <c:v>-1.1233321937468201</c:v>
                </c:pt>
                <c:pt idx="1395">
                  <c:v>-1.1239988581553022</c:v>
                </c:pt>
                <c:pt idx="1396">
                  <c:v>-1.1240112283868073</c:v>
                </c:pt>
                <c:pt idx="1397">
                  <c:v>-1.124349744894346</c:v>
                </c:pt>
                <c:pt idx="1398">
                  <c:v>-1.1249412392764668</c:v>
                </c:pt>
                <c:pt idx="1399">
                  <c:v>-1.124483701979458</c:v>
                </c:pt>
                <c:pt idx="1400">
                  <c:v>-1.1229811694553591</c:v>
                </c:pt>
                <c:pt idx="1401">
                  <c:v>-1.120350735539944</c:v>
                </c:pt>
                <c:pt idx="1402">
                  <c:v>-1.1163466272595599</c:v>
                </c:pt>
                <c:pt idx="1403">
                  <c:v>-1.1127753110700525</c:v>
                </c:pt>
                <c:pt idx="1404">
                  <c:v>-1.109896263012017</c:v>
                </c:pt>
                <c:pt idx="1405">
                  <c:v>-1.107703127215018</c:v>
                </c:pt>
                <c:pt idx="1406">
                  <c:v>-1.1062375583466078</c:v>
                </c:pt>
                <c:pt idx="1407">
                  <c:v>-1.1049753251584491</c:v>
                </c:pt>
                <c:pt idx="1408">
                  <c:v>-1.1053942813730218</c:v>
                </c:pt>
                <c:pt idx="1409">
                  <c:v>-1.1053503310029953</c:v>
                </c:pt>
                <c:pt idx="1410">
                  <c:v>-1.1072391012382923</c:v>
                </c:pt>
                <c:pt idx="1411">
                  <c:v>-1.1101138661985201</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-1.1119163151749782</c:v>
                </c:pt>
                <c:pt idx="1423">
                  <c:v>-1.1057320152547299</c:v>
                </c:pt>
                <c:pt idx="1424">
                  <c:v>-1.106321142786584</c:v>
                </c:pt>
                <c:pt idx="1425">
                  <c:v>-1.1079571011588472</c:v>
                </c:pt>
                <c:pt idx="1426">
                  <c:v>-1.1088349512219224</c:v>
                </c:pt>
                <c:pt idx="1427">
                  <c:v>-1.1099400568568853</c:v>
                </c:pt>
                <c:pt idx="1428">
                  <c:v>-1.1116979009035233</c:v>
                </c:pt>
                <c:pt idx="1429">
                  <c:v>-1.1110303684918261</c:v>
                </c:pt>
                <c:pt idx="1430">
                  <c:v>-1.1105073989311904</c:v>
                </c:pt>
                <c:pt idx="1431">
                  <c:v>-1.1116044126892588</c:v>
                </c:pt>
                <c:pt idx="1432">
                  <c:v>-1.1120678931995087</c:v>
                </c:pt>
                <c:pt idx="1433">
                  <c:v>-1.110932511802418</c:v>
                </c:pt>
                <c:pt idx="1434">
                  <c:v>-1.1093169823362259</c:v>
                </c:pt>
                <c:pt idx="1435">
                  <c:v>-1.1077804269323237</c:v>
                </c:pt>
                <c:pt idx="1436">
                  <c:v>-1.1065806472863642</c:v>
                </c:pt>
                <c:pt idx="1437">
                  <c:v>-1.1053382169035899</c:v>
                </c:pt>
                <c:pt idx="1438">
                  <c:v>-1.1052309781904339</c:v>
                </c:pt>
                <c:pt idx="1439">
                  <c:v>-1.1049493941555255</c:v>
                </c:pt>
                <c:pt idx="1440">
                  <c:v>-1.1037989341672021</c:v>
                </c:pt>
                <c:pt idx="1441">
                  <c:v>-1.1049809173758263</c:v>
                </c:pt>
                <c:pt idx="1442">
                  <c:v>-1.1058607927797071</c:v>
                </c:pt>
                <c:pt idx="1443">
                  <c:v>-1.105069240259523</c:v>
                </c:pt>
                <c:pt idx="1444">
                  <c:v>-1.1051999577479406</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-1.1120555229680094</c:v>
                </c:pt>
                <c:pt idx="1453">
                  <c:v>-1.1108393271521195</c:v>
                </c:pt>
                <c:pt idx="1454">
                  <c:v>-1.1109499619871044</c:v>
                </c:pt>
                <c:pt idx="1455">
                  <c:v>-1.1113559123831607</c:v>
                </c:pt>
                <c:pt idx="1456">
                  <c:v>-1.1116345793580962</c:v>
                </c:pt>
                <c:pt idx="1457">
                  <c:v>-1.1156061541193618</c:v>
                </c:pt>
                <c:pt idx="1458">
                  <c:v>-1.116317053489098</c:v>
                </c:pt>
                <c:pt idx="1459">
                  <c:v>-1.115858790484465</c:v>
                </c:pt>
                <c:pt idx="1460">
                  <c:v>-1.1151789732186341</c:v>
                </c:pt>
                <c:pt idx="1461">
                  <c:v>-1.1158411221131814</c:v>
                </c:pt>
                <c:pt idx="1462">
                  <c:v>-1.1160771193785617</c:v>
                </c:pt>
                <c:pt idx="1463">
                  <c:v>-1.1147482301845457</c:v>
                </c:pt>
                <c:pt idx="1464">
                  <c:v>-1.1148464378698009</c:v>
                </c:pt>
                <c:pt idx="1465">
                  <c:v>-1.1163530542778388</c:v>
                </c:pt>
                <c:pt idx="1466">
                  <c:v>-1.1158637992898675</c:v>
                </c:pt>
                <c:pt idx="1467">
                  <c:v>-1.1161968801052069</c:v>
                </c:pt>
                <c:pt idx="1468">
                  <c:v>-1.1153831010110919</c:v>
                </c:pt>
                <c:pt idx="1469">
                  <c:v>-1.115199743634177</c:v>
                </c:pt>
                <c:pt idx="1470">
                  <c:v>-1.1150754816231521</c:v>
                </c:pt>
                <c:pt idx="1471">
                  <c:v>-1.1145328230935991</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95854336"/>
        <c:axId val="195857792"/>
        <c:extLst xmlns:c16r2="http://schemas.microsoft.com/office/drawing/2015/06/chart"/>
      </c:lineChart>
      <c:catAx>
        <c:axId val="1958543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857792"/>
        <c:crosses val="autoZero"/>
        <c:auto val="1"/>
        <c:lblAlgn val="ctr"/>
        <c:lblOffset val="100"/>
      </c:catAx>
      <c:valAx>
        <c:axId val="1958577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8543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4.3227745393281169E-2</c:v>
                </c:pt>
                <c:pt idx="1">
                  <c:v>4.3404058524529866E-2</c:v>
                </c:pt>
                <c:pt idx="2">
                  <c:v>4.3421745393118265E-2</c:v>
                </c:pt>
                <c:pt idx="3">
                  <c:v>4.3429105393244002E-2</c:v>
                </c:pt>
                <c:pt idx="4">
                  <c:v>4.3458305393315286E-2</c:v>
                </c:pt>
                <c:pt idx="5">
                  <c:v>4.3475745393294442E-2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4.402067322830313E-2</c:v>
                </c:pt>
                <c:pt idx="14">
                  <c:v>4.4041225393215214E-2</c:v>
                </c:pt>
                <c:pt idx="15">
                  <c:v>4.4046765393261474E-2</c:v>
                </c:pt>
                <c:pt idx="16">
                  <c:v>4.4058345393068465E-2</c:v>
                </c:pt>
                <c:pt idx="17">
                  <c:v>4.4074133148498701E-2</c:v>
                </c:pt>
                <c:pt idx="18">
                  <c:v>4.4103795393453986E-2</c:v>
                </c:pt>
                <c:pt idx="19">
                  <c:v>4.411039245219691E-2</c:v>
                </c:pt>
                <c:pt idx="20">
                  <c:v>4.4140543012289847E-2</c:v>
                </c:pt>
                <c:pt idx="21">
                  <c:v>4.414054539327586E-2</c:v>
                </c:pt>
                <c:pt idx="22">
                  <c:v>4.415532115079665E-2</c:v>
                </c:pt>
                <c:pt idx="23">
                  <c:v>4.4169245393462064E-2</c:v>
                </c:pt>
                <c:pt idx="24">
                  <c:v>4.4194785393173723E-2</c:v>
                </c:pt>
                <c:pt idx="25">
                  <c:v>4.4231585393376363E-2</c:v>
                </c:pt>
                <c:pt idx="26">
                  <c:v>4.4276245393248807E-2</c:v>
                </c:pt>
                <c:pt idx="27">
                  <c:v>4.4312694372735148E-2</c:v>
                </c:pt>
                <c:pt idx="28">
                  <c:v>4.4336848841552992E-2</c:v>
                </c:pt>
                <c:pt idx="29">
                  <c:v>4.4521922608396394E-2</c:v>
                </c:pt>
                <c:pt idx="30">
                  <c:v>4.4535045393416788E-2</c:v>
                </c:pt>
                <c:pt idx="31">
                  <c:v>4.4567605393197644E-2</c:v>
                </c:pt>
                <c:pt idx="32">
                  <c:v>4.4656165393263315E-2</c:v>
                </c:pt>
                <c:pt idx="33">
                  <c:v>4.4709595393285902E-2</c:v>
                </c:pt>
                <c:pt idx="34">
                  <c:v>4.4764405393252112E-2</c:v>
                </c:pt>
                <c:pt idx="35">
                  <c:v>4.4816645393382315E-2</c:v>
                </c:pt>
                <c:pt idx="36">
                  <c:v>4.4854045393122967E-2</c:v>
                </c:pt>
                <c:pt idx="37">
                  <c:v>4.487279641369931E-2</c:v>
                </c:pt>
                <c:pt idx="38">
                  <c:v>4.4900105393381302E-2</c:v>
                </c:pt>
                <c:pt idx="39">
                  <c:v>4.4920945393130303E-2</c:v>
                </c:pt>
                <c:pt idx="40">
                  <c:v>4.4947985393164885E-2</c:v>
                </c:pt>
                <c:pt idx="41">
                  <c:v>4.4966270645702022E-2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4.524004539334206E-2</c:v>
                </c:pt>
                <c:pt idx="50">
                  <c:v>4.5278475393260395E-2</c:v>
                </c:pt>
                <c:pt idx="51">
                  <c:v>4.5316692761645155E-2</c:v>
                </c:pt>
                <c:pt idx="52">
                  <c:v>4.5439336302436593E-2</c:v>
                </c:pt>
                <c:pt idx="53">
                  <c:v>4.5454195393332945E-2</c:v>
                </c:pt>
                <c:pt idx="54">
                  <c:v>4.5472495393397587E-2</c:v>
                </c:pt>
                <c:pt idx="55">
                  <c:v>4.5483045393297047E-2</c:v>
                </c:pt>
                <c:pt idx="56">
                  <c:v>4.5492311049955075E-2</c:v>
                </c:pt>
                <c:pt idx="57">
                  <c:v>4.5508685393116421E-2</c:v>
                </c:pt>
                <c:pt idx="58">
                  <c:v>4.5517925393369303E-2</c:v>
                </c:pt>
                <c:pt idx="59">
                  <c:v>4.5515545393456536E-2</c:v>
                </c:pt>
                <c:pt idx="60">
                  <c:v>4.5527745393286495E-2</c:v>
                </c:pt>
                <c:pt idx="61">
                  <c:v>4.5576514623974156E-2</c:v>
                </c:pt>
                <c:pt idx="62">
                  <c:v>4.559444642414695E-2</c:v>
                </c:pt>
                <c:pt idx="63">
                  <c:v>4.5636345393177111E-2</c:v>
                </c:pt>
                <c:pt idx="64">
                  <c:v>4.5669025393308957E-2</c:v>
                </c:pt>
                <c:pt idx="65">
                  <c:v>4.5701265393276472E-2</c:v>
                </c:pt>
                <c:pt idx="66">
                  <c:v>4.5723545393386175E-2</c:v>
                </c:pt>
                <c:pt idx="67">
                  <c:v>4.5756766011706501E-2</c:v>
                </c:pt>
                <c:pt idx="68">
                  <c:v>4.5784275513781884E-2</c:v>
                </c:pt>
                <c:pt idx="69">
                  <c:v>4.581916112350376E-2</c:v>
                </c:pt>
                <c:pt idx="70">
                  <c:v>4.5831745393400056E-2</c:v>
                </c:pt>
                <c:pt idx="71">
                  <c:v>4.5862385393192553E-2</c:v>
                </c:pt>
                <c:pt idx="72">
                  <c:v>4.5889837230134893E-2</c:v>
                </c:pt>
                <c:pt idx="73">
                  <c:v>4.5915695393290427E-2</c:v>
                </c:pt>
                <c:pt idx="74">
                  <c:v>4.5924925393222786E-2</c:v>
                </c:pt>
                <c:pt idx="75">
                  <c:v>4.5948745393232501E-2</c:v>
                </c:pt>
                <c:pt idx="76">
                  <c:v>4.5956568922690677E-2</c:v>
                </c:pt>
                <c:pt idx="77">
                  <c:v>4.6064842167453358E-2</c:v>
                </c:pt>
                <c:pt idx="78">
                  <c:v>4.6079395393292033E-2</c:v>
                </c:pt>
                <c:pt idx="79">
                  <c:v>4.6097745393311115E-2</c:v>
                </c:pt>
                <c:pt idx="80">
                  <c:v>4.6101705393283454E-2</c:v>
                </c:pt>
                <c:pt idx="81">
                  <c:v>4.6098165393317445E-2</c:v>
                </c:pt>
                <c:pt idx="82">
                  <c:v>4.6134214780906312E-2</c:v>
                </c:pt>
                <c:pt idx="83">
                  <c:v>4.6157870393415096E-2</c:v>
                </c:pt>
                <c:pt idx="84">
                  <c:v>4.6201316822020985E-2</c:v>
                </c:pt>
                <c:pt idx="85">
                  <c:v>4.6219165393082906E-2</c:v>
                </c:pt>
                <c:pt idx="86">
                  <c:v>4.6248885393225636E-2</c:v>
                </c:pt>
                <c:pt idx="87">
                  <c:v>4.6280500495157563E-2</c:v>
                </c:pt>
                <c:pt idx="88">
                  <c:v>4.6316325393235103E-2</c:v>
                </c:pt>
                <c:pt idx="89">
                  <c:v>4.6345445393399048E-2</c:v>
                </c:pt>
                <c:pt idx="90">
                  <c:v>4.6348545393357081E-2</c:v>
                </c:pt>
                <c:pt idx="91">
                  <c:v>4.6338839143487583E-2</c:v>
                </c:pt>
                <c:pt idx="92">
                  <c:v>4.6349495393272357E-2</c:v>
                </c:pt>
                <c:pt idx="93">
                  <c:v>4.6370395393225287E-2</c:v>
                </c:pt>
                <c:pt idx="94">
                  <c:v>4.6390025393421366E-2</c:v>
                </c:pt>
                <c:pt idx="95">
                  <c:v>4.6405645393107847E-2</c:v>
                </c:pt>
                <c:pt idx="96">
                  <c:v>4.6427601063399486E-2</c:v>
                </c:pt>
                <c:pt idx="97">
                  <c:v>4.6432425393305776E-2</c:v>
                </c:pt>
                <c:pt idx="98">
                  <c:v>4.6441945393396987E-2</c:v>
                </c:pt>
                <c:pt idx="99">
                  <c:v>4.6452245393268747E-2</c:v>
                </c:pt>
                <c:pt idx="100">
                  <c:v>4.6464462565012347E-2</c:v>
                </c:pt>
                <c:pt idx="101">
                  <c:v>4.6481345393388468E-2</c:v>
                </c:pt>
                <c:pt idx="102">
                  <c:v>4.6507225393170856E-2</c:v>
                </c:pt>
                <c:pt idx="103">
                  <c:v>4.6533005393371261E-2</c:v>
                </c:pt>
                <c:pt idx="104">
                  <c:v>4.6553188692229193E-2</c:v>
                </c:pt>
                <c:pt idx="105">
                  <c:v>4.6561165393313765E-2</c:v>
                </c:pt>
                <c:pt idx="106">
                  <c:v>4.6592325393262947E-2</c:v>
                </c:pt>
                <c:pt idx="107">
                  <c:v>4.6624195393434265E-2</c:v>
                </c:pt>
                <c:pt idx="108">
                  <c:v>4.6664085393345552E-2</c:v>
                </c:pt>
                <c:pt idx="109">
                  <c:v>4.6683786209740723E-2</c:v>
                </c:pt>
                <c:pt idx="110">
                  <c:v>4.6699045393424343E-2</c:v>
                </c:pt>
                <c:pt idx="111">
                  <c:v>4.6709245393387257E-2</c:v>
                </c:pt>
                <c:pt idx="112">
                  <c:v>4.6707745393277357E-2</c:v>
                </c:pt>
                <c:pt idx="113">
                  <c:v>4.6747499239344903E-2</c:v>
                </c:pt>
                <c:pt idx="114">
                  <c:v>4.6761092332005275E-2</c:v>
                </c:pt>
                <c:pt idx="115">
                  <c:v>4.6787995393202712E-2</c:v>
                </c:pt>
                <c:pt idx="116">
                  <c:v>4.6809895393337776E-2</c:v>
                </c:pt>
                <c:pt idx="117">
                  <c:v>4.6813895393256692E-2</c:v>
                </c:pt>
                <c:pt idx="118">
                  <c:v>4.6822537059910102E-2</c:v>
                </c:pt>
                <c:pt idx="119">
                  <c:v>4.6835545393207646E-2</c:v>
                </c:pt>
                <c:pt idx="120">
                  <c:v>4.6842827746061792E-2</c:v>
                </c:pt>
                <c:pt idx="121">
                  <c:v>4.6930280604485106E-2</c:v>
                </c:pt>
                <c:pt idx="122">
                  <c:v>4.6938245393150092E-2</c:v>
                </c:pt>
                <c:pt idx="123">
                  <c:v>4.6939910341649294E-2</c:v>
                </c:pt>
                <c:pt idx="124">
                  <c:v>4.6941295393125387E-2</c:v>
                </c:pt>
                <c:pt idx="125">
                  <c:v>4.6944845393113506E-2</c:v>
                </c:pt>
                <c:pt idx="126">
                  <c:v>4.6963285393289297E-2</c:v>
                </c:pt>
                <c:pt idx="127">
                  <c:v>4.6961641226573703E-2</c:v>
                </c:pt>
                <c:pt idx="128">
                  <c:v>4.6977005393230777E-2</c:v>
                </c:pt>
                <c:pt idx="129">
                  <c:v>4.6978300948794065E-2</c:v>
                </c:pt>
                <c:pt idx="130">
                  <c:v>4.7044385393306264E-2</c:v>
                </c:pt>
                <c:pt idx="131">
                  <c:v>4.7063095393340915E-2</c:v>
                </c:pt>
                <c:pt idx="132">
                  <c:v>4.7080345393183606E-2</c:v>
                </c:pt>
                <c:pt idx="133">
                  <c:v>4.7095116527287907E-2</c:v>
                </c:pt>
                <c:pt idx="134">
                  <c:v>4.7105545393293355E-2</c:v>
                </c:pt>
                <c:pt idx="135">
                  <c:v>4.7122165393076877E-2</c:v>
                </c:pt>
                <c:pt idx="136">
                  <c:v>4.7123945393153066E-2</c:v>
                </c:pt>
                <c:pt idx="137">
                  <c:v>4.7128745393294404E-2</c:v>
                </c:pt>
                <c:pt idx="138">
                  <c:v>4.7164401131013396E-2</c:v>
                </c:pt>
                <c:pt idx="139">
                  <c:v>4.7192715393464382E-2</c:v>
                </c:pt>
                <c:pt idx="140">
                  <c:v>4.722689539337916E-2</c:v>
                </c:pt>
                <c:pt idx="141">
                  <c:v>4.7256945393286294E-2</c:v>
                </c:pt>
                <c:pt idx="142">
                  <c:v>4.7266825393208492E-2</c:v>
                </c:pt>
                <c:pt idx="143">
                  <c:v>4.7277016226729515E-2</c:v>
                </c:pt>
                <c:pt idx="144">
                  <c:v>4.7300005393282156E-2</c:v>
                </c:pt>
                <c:pt idx="145">
                  <c:v>4.7335468797470505E-2</c:v>
                </c:pt>
                <c:pt idx="146">
                  <c:v>4.7397031107593197E-2</c:v>
                </c:pt>
                <c:pt idx="147">
                  <c:v>4.7405168073666445E-2</c:v>
                </c:pt>
                <c:pt idx="148">
                  <c:v>4.7415785393425884E-2</c:v>
                </c:pt>
                <c:pt idx="149">
                  <c:v>4.7427805393354484E-2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4.7562199001461719E-2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4.7861425393435367E-2</c:v>
                </c:pt>
                <c:pt idx="169">
                  <c:v>4.7873456733512412E-2</c:v>
                </c:pt>
                <c:pt idx="170">
                  <c:v>4.788308630254795E-2</c:v>
                </c:pt>
                <c:pt idx="171">
                  <c:v>4.7997745393146878E-2</c:v>
                </c:pt>
                <c:pt idx="172">
                  <c:v>4.8029325393343897E-2</c:v>
                </c:pt>
                <c:pt idx="173">
                  <c:v>4.8060682893265094E-2</c:v>
                </c:pt>
                <c:pt idx="174">
                  <c:v>4.8083745393242325E-2</c:v>
                </c:pt>
                <c:pt idx="175">
                  <c:v>4.8086945393222877E-2</c:v>
                </c:pt>
                <c:pt idx="176">
                  <c:v>4.8092695393165817E-2</c:v>
                </c:pt>
                <c:pt idx="177">
                  <c:v>4.8111008551160225E-2</c:v>
                </c:pt>
                <c:pt idx="178">
                  <c:v>4.8130445393340417E-2</c:v>
                </c:pt>
                <c:pt idx="179">
                  <c:v>4.8141495393267002E-2</c:v>
                </c:pt>
                <c:pt idx="180">
                  <c:v>4.8203045393250848E-2</c:v>
                </c:pt>
                <c:pt idx="181">
                  <c:v>4.8225495393268092E-2</c:v>
                </c:pt>
                <c:pt idx="182">
                  <c:v>4.8239307893226183E-2</c:v>
                </c:pt>
                <c:pt idx="183">
                  <c:v>4.8249145393341908E-2</c:v>
                </c:pt>
                <c:pt idx="184">
                  <c:v>4.8261295393359646E-2</c:v>
                </c:pt>
                <c:pt idx="185">
                  <c:v>4.8267245393233786E-2</c:v>
                </c:pt>
                <c:pt idx="186">
                  <c:v>4.8289219077417962E-2</c:v>
                </c:pt>
                <c:pt idx="187">
                  <c:v>4.8319473788424723E-2</c:v>
                </c:pt>
                <c:pt idx="188">
                  <c:v>4.8413029484095274E-2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4.8632290847877006E-2</c:v>
                </c:pt>
                <c:pt idx="198">
                  <c:v>4.8653703726500887E-2</c:v>
                </c:pt>
                <c:pt idx="199">
                  <c:v>4.8697795393437097E-2</c:v>
                </c:pt>
                <c:pt idx="200">
                  <c:v>4.8768765393290892E-2</c:v>
                </c:pt>
                <c:pt idx="201">
                  <c:v>4.8817375393298383E-2</c:v>
                </c:pt>
                <c:pt idx="202">
                  <c:v>4.8855922476647613E-2</c:v>
                </c:pt>
                <c:pt idx="203">
                  <c:v>4.8892915393082624E-2</c:v>
                </c:pt>
                <c:pt idx="204">
                  <c:v>4.8917427932792752E-2</c:v>
                </c:pt>
                <c:pt idx="205">
                  <c:v>4.8997895393384283E-2</c:v>
                </c:pt>
                <c:pt idx="206">
                  <c:v>4.9032903288107901E-2</c:v>
                </c:pt>
                <c:pt idx="207">
                  <c:v>4.9070325393444136E-2</c:v>
                </c:pt>
                <c:pt idx="208">
                  <c:v>4.9088945393251038E-2</c:v>
                </c:pt>
                <c:pt idx="209">
                  <c:v>4.9114265393328103E-2</c:v>
                </c:pt>
                <c:pt idx="210">
                  <c:v>4.915246761548539E-2</c:v>
                </c:pt>
                <c:pt idx="211">
                  <c:v>4.9192385393126925E-2</c:v>
                </c:pt>
                <c:pt idx="212">
                  <c:v>4.9219085393346532E-2</c:v>
                </c:pt>
                <c:pt idx="213">
                  <c:v>4.9234745393306412E-2</c:v>
                </c:pt>
                <c:pt idx="214">
                  <c:v>4.9297031107698897E-2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4.9648105393089219E-2</c:v>
                </c:pt>
                <c:pt idx="228">
                  <c:v>4.9643665393233512E-2</c:v>
                </c:pt>
                <c:pt idx="229">
                  <c:v>4.9647531107552823E-2</c:v>
                </c:pt>
                <c:pt idx="230">
                  <c:v>4.9704482235327502E-2</c:v>
                </c:pt>
                <c:pt idx="231">
                  <c:v>4.9712195393254902E-2</c:v>
                </c:pt>
                <c:pt idx="232">
                  <c:v>4.9742395393167292E-2</c:v>
                </c:pt>
                <c:pt idx="233">
                  <c:v>4.9763705393431334E-2</c:v>
                </c:pt>
                <c:pt idx="234">
                  <c:v>4.9775425393420412E-2</c:v>
                </c:pt>
                <c:pt idx="235">
                  <c:v>4.9790145393274088E-2</c:v>
                </c:pt>
                <c:pt idx="236">
                  <c:v>4.9810245393089772E-2</c:v>
                </c:pt>
                <c:pt idx="237">
                  <c:v>4.9818323170924834E-2</c:v>
                </c:pt>
                <c:pt idx="238">
                  <c:v>4.9824412059962318E-2</c:v>
                </c:pt>
                <c:pt idx="239">
                  <c:v>4.9896127746194528E-2</c:v>
                </c:pt>
                <c:pt idx="240">
                  <c:v>4.9935905393340384E-2</c:v>
                </c:pt>
                <c:pt idx="241">
                  <c:v>4.9968885393312283E-2</c:v>
                </c:pt>
                <c:pt idx="242">
                  <c:v>4.9986347543878727E-2</c:v>
                </c:pt>
                <c:pt idx="243">
                  <c:v>5.0013295393256434E-2</c:v>
                </c:pt>
                <c:pt idx="244">
                  <c:v>5.0025445393259739E-2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5.0273401959003768E-2</c:v>
                </c:pt>
                <c:pt idx="253">
                  <c:v>5.03114953932738E-2</c:v>
                </c:pt>
                <c:pt idx="254">
                  <c:v>5.0324845393077945E-2</c:v>
                </c:pt>
                <c:pt idx="255">
                  <c:v>5.0353455070705884E-2</c:v>
                </c:pt>
                <c:pt idx="256">
                  <c:v>5.0371058524746104E-2</c:v>
                </c:pt>
                <c:pt idx="257">
                  <c:v>5.0389845393183863E-2</c:v>
                </c:pt>
                <c:pt idx="258">
                  <c:v>5.0412165393225912E-2</c:v>
                </c:pt>
                <c:pt idx="259">
                  <c:v>5.0437978726634483E-2</c:v>
                </c:pt>
                <c:pt idx="260">
                  <c:v>5.0481015393401683E-2</c:v>
                </c:pt>
                <c:pt idx="261">
                  <c:v>5.0519265393333512E-2</c:v>
                </c:pt>
                <c:pt idx="262">
                  <c:v>5.0530504013949033E-2</c:v>
                </c:pt>
                <c:pt idx="263">
                  <c:v>5.0547745393288296E-2</c:v>
                </c:pt>
                <c:pt idx="264">
                  <c:v>5.0596896908487635E-2</c:v>
                </c:pt>
                <c:pt idx="265">
                  <c:v>5.0604745393187045E-2</c:v>
                </c:pt>
                <c:pt idx="266">
                  <c:v>5.0613856504270416E-2</c:v>
                </c:pt>
                <c:pt idx="267">
                  <c:v>5.0617295393180939E-2</c:v>
                </c:pt>
                <c:pt idx="268">
                  <c:v>5.0656395393417597E-2</c:v>
                </c:pt>
                <c:pt idx="269">
                  <c:v>5.0674805393327839E-2</c:v>
                </c:pt>
                <c:pt idx="270">
                  <c:v>5.0686215981599503E-2</c:v>
                </c:pt>
                <c:pt idx="271">
                  <c:v>5.0754650155255432E-2</c:v>
                </c:pt>
                <c:pt idx="272">
                  <c:v>5.0798425393239276E-2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5.1001745393278869E-2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5.1192016226565377E-2</c:v>
                </c:pt>
                <c:pt idx="291">
                  <c:v>5.1214745393309537E-2</c:v>
                </c:pt>
                <c:pt idx="292">
                  <c:v>5.12248953931475E-2</c:v>
                </c:pt>
                <c:pt idx="293">
                  <c:v>5.1235640130258282E-2</c:v>
                </c:pt>
                <c:pt idx="294">
                  <c:v>5.1246656504488897E-2</c:v>
                </c:pt>
                <c:pt idx="295">
                  <c:v>5.1265401643178173E-2</c:v>
                </c:pt>
                <c:pt idx="296">
                  <c:v>5.1274166446020786E-2</c:v>
                </c:pt>
                <c:pt idx="297">
                  <c:v>5.1258565393140935E-2</c:v>
                </c:pt>
                <c:pt idx="298">
                  <c:v>5.1267045393018407E-2</c:v>
                </c:pt>
                <c:pt idx="299">
                  <c:v>5.1263534866862422E-2</c:v>
                </c:pt>
                <c:pt idx="300">
                  <c:v>5.1253205393379568E-2</c:v>
                </c:pt>
                <c:pt idx="301">
                  <c:v>5.1252545393268102E-2</c:v>
                </c:pt>
                <c:pt idx="302">
                  <c:v>5.1259154484057372E-2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5.1412049741088643E-2</c:v>
                </c:pt>
                <c:pt idx="312">
                  <c:v>5.1487524805111338E-2</c:v>
                </c:pt>
                <c:pt idx="313">
                  <c:v>5.1484295393223092E-2</c:v>
                </c:pt>
                <c:pt idx="314">
                  <c:v>5.1482745393073515E-2</c:v>
                </c:pt>
                <c:pt idx="315">
                  <c:v>5.1483903287888232E-2</c:v>
                </c:pt>
                <c:pt idx="316">
                  <c:v>5.1481995393118062E-2</c:v>
                </c:pt>
                <c:pt idx="317">
                  <c:v>5.1479045393165203E-2</c:v>
                </c:pt>
                <c:pt idx="318">
                  <c:v>5.1470162975803653E-2</c:v>
                </c:pt>
                <c:pt idx="319">
                  <c:v>5.1461450656461301E-2</c:v>
                </c:pt>
                <c:pt idx="320">
                  <c:v>5.1459197448167515E-2</c:v>
                </c:pt>
                <c:pt idx="321">
                  <c:v>5.1467895393173535E-2</c:v>
                </c:pt>
                <c:pt idx="322">
                  <c:v>5.1477949474829643E-2</c:v>
                </c:pt>
                <c:pt idx="323">
                  <c:v>5.1457825393370626E-2</c:v>
                </c:pt>
                <c:pt idx="324">
                  <c:v>5.1460003457947386E-2</c:v>
                </c:pt>
                <c:pt idx="325">
                  <c:v>5.1464645393352271E-2</c:v>
                </c:pt>
                <c:pt idx="326">
                  <c:v>5.1470245393190284E-2</c:v>
                </c:pt>
                <c:pt idx="327">
                  <c:v>5.148156259755865E-2</c:v>
                </c:pt>
                <c:pt idx="328">
                  <c:v>5.1507031107576109E-2</c:v>
                </c:pt>
                <c:pt idx="329">
                  <c:v>5.1511158091656684E-2</c:v>
                </c:pt>
                <c:pt idx="330">
                  <c:v>5.1516695393232309E-2</c:v>
                </c:pt>
                <c:pt idx="331">
                  <c:v>5.1533261182797233E-2</c:v>
                </c:pt>
                <c:pt idx="332">
                  <c:v>5.1543585393247326E-2</c:v>
                </c:pt>
                <c:pt idx="333">
                  <c:v>5.1545705393266354E-2</c:v>
                </c:pt>
                <c:pt idx="334">
                  <c:v>5.1559745393419031E-2</c:v>
                </c:pt>
                <c:pt idx="335">
                  <c:v>5.1569445393326419E-2</c:v>
                </c:pt>
                <c:pt idx="336">
                  <c:v>5.1578012059891883E-2</c:v>
                </c:pt>
                <c:pt idx="337">
                  <c:v>5.1577745393231567E-2</c:v>
                </c:pt>
                <c:pt idx="338">
                  <c:v>5.1581254165156964E-2</c:v>
                </c:pt>
                <c:pt idx="339">
                  <c:v>5.1577745393288355E-2</c:v>
                </c:pt>
                <c:pt idx="340">
                  <c:v>5.1589873052961373E-2</c:v>
                </c:pt>
                <c:pt idx="341">
                  <c:v>5.1607745393340565E-2</c:v>
                </c:pt>
                <c:pt idx="342">
                  <c:v>5.1611545393100755E-2</c:v>
                </c:pt>
                <c:pt idx="343">
                  <c:v>5.1614780687245364E-2</c:v>
                </c:pt>
                <c:pt idx="344">
                  <c:v>5.161678794631553E-2</c:v>
                </c:pt>
                <c:pt idx="345">
                  <c:v>5.1644526215255775E-2</c:v>
                </c:pt>
                <c:pt idx="346">
                  <c:v>5.1644645393380872E-2</c:v>
                </c:pt>
                <c:pt idx="347">
                  <c:v>5.1660145393398665E-2</c:v>
                </c:pt>
                <c:pt idx="348">
                  <c:v>5.1674250769636387E-2</c:v>
                </c:pt>
                <c:pt idx="349">
                  <c:v>5.1699245393152071E-2</c:v>
                </c:pt>
                <c:pt idx="350">
                  <c:v>5.1690245393132273E-2</c:v>
                </c:pt>
                <c:pt idx="351">
                  <c:v>5.1703832349844013E-2</c:v>
                </c:pt>
                <c:pt idx="352">
                  <c:v>5.170882066215654E-2</c:v>
                </c:pt>
                <c:pt idx="353">
                  <c:v>5.1669732572889808E-2</c:v>
                </c:pt>
                <c:pt idx="354">
                  <c:v>5.1671845393371871E-2</c:v>
                </c:pt>
                <c:pt idx="355">
                  <c:v>5.1683745393219675E-2</c:v>
                </c:pt>
                <c:pt idx="356">
                  <c:v>5.1699938941581584E-2</c:v>
                </c:pt>
                <c:pt idx="357">
                  <c:v>5.1709885393265077E-2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5.1728145393056403E-2</c:v>
                </c:pt>
                <c:pt idx="367">
                  <c:v>5.1710060000004894E-2</c:v>
                </c:pt>
                <c:pt idx="368">
                  <c:v>5.168964539321045E-2</c:v>
                </c:pt>
                <c:pt idx="369">
                  <c:v>5.1699021988923809E-2</c:v>
                </c:pt>
                <c:pt idx="370">
                  <c:v>5.1703919306248819E-2</c:v>
                </c:pt>
                <c:pt idx="371">
                  <c:v>5.171843504845703E-2</c:v>
                </c:pt>
                <c:pt idx="372">
                  <c:v>5.1711008551265536E-2</c:v>
                </c:pt>
                <c:pt idx="373">
                  <c:v>5.1716745393221734E-2</c:v>
                </c:pt>
                <c:pt idx="374">
                  <c:v>5.1716345393245433E-2</c:v>
                </c:pt>
                <c:pt idx="375">
                  <c:v>5.1726468797411954E-2</c:v>
                </c:pt>
                <c:pt idx="376">
                  <c:v>5.1733645393341084E-2</c:v>
                </c:pt>
                <c:pt idx="377">
                  <c:v>5.1758745393101435E-2</c:v>
                </c:pt>
                <c:pt idx="378">
                  <c:v>5.1777482235479511E-2</c:v>
                </c:pt>
                <c:pt idx="379">
                  <c:v>5.1828368769946502E-2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5.1825694111215709E-2</c:v>
                </c:pt>
                <c:pt idx="388">
                  <c:v>5.1831105393361478E-2</c:v>
                </c:pt>
                <c:pt idx="389">
                  <c:v>5.1828755919643803E-2</c:v>
                </c:pt>
                <c:pt idx="390">
                  <c:v>5.1828805393270665E-2</c:v>
                </c:pt>
                <c:pt idx="391">
                  <c:v>5.182749007417442E-2</c:v>
                </c:pt>
                <c:pt idx="392">
                  <c:v>5.1826005393294849E-2</c:v>
                </c:pt>
                <c:pt idx="393">
                  <c:v>5.1827422812635922E-2</c:v>
                </c:pt>
                <c:pt idx="394">
                  <c:v>5.1827018120633304E-2</c:v>
                </c:pt>
                <c:pt idx="395">
                  <c:v>5.1837899239373562E-2</c:v>
                </c:pt>
                <c:pt idx="396">
                  <c:v>5.1845645393242934E-2</c:v>
                </c:pt>
                <c:pt idx="397">
                  <c:v>5.1863705393344624E-2</c:v>
                </c:pt>
                <c:pt idx="398">
                  <c:v>5.187126118259755E-2</c:v>
                </c:pt>
                <c:pt idx="399">
                  <c:v>5.1897445393166222E-2</c:v>
                </c:pt>
                <c:pt idx="400">
                  <c:v>5.1899401307224494E-2</c:v>
                </c:pt>
                <c:pt idx="401">
                  <c:v>5.1926145393309676E-2</c:v>
                </c:pt>
                <c:pt idx="402">
                  <c:v>5.1945602536306978E-2</c:v>
                </c:pt>
                <c:pt idx="403">
                  <c:v>5.1959253329840763E-2</c:v>
                </c:pt>
                <c:pt idx="404">
                  <c:v>5.2007745393268578E-2</c:v>
                </c:pt>
                <c:pt idx="405">
                  <c:v>5.2024445393470842E-2</c:v>
                </c:pt>
                <c:pt idx="406">
                  <c:v>5.2024235189406923E-2</c:v>
                </c:pt>
                <c:pt idx="407">
                  <c:v>5.2032985393253801E-2</c:v>
                </c:pt>
                <c:pt idx="408">
                  <c:v>5.2036331251883998E-2</c:v>
                </c:pt>
                <c:pt idx="409">
                  <c:v>5.2055395393111333E-2</c:v>
                </c:pt>
                <c:pt idx="410">
                  <c:v>5.2061043265737794E-2</c:v>
                </c:pt>
                <c:pt idx="411">
                  <c:v>5.2078345393311964E-2</c:v>
                </c:pt>
                <c:pt idx="412">
                  <c:v>5.2089620393275034E-2</c:v>
                </c:pt>
                <c:pt idx="413">
                  <c:v>5.2117584102902091E-2</c:v>
                </c:pt>
                <c:pt idx="414">
                  <c:v>5.2110745393349589E-2</c:v>
                </c:pt>
                <c:pt idx="415">
                  <c:v>5.211374539327096E-2</c:v>
                </c:pt>
                <c:pt idx="416">
                  <c:v>5.2112125393350084E-2</c:v>
                </c:pt>
                <c:pt idx="417">
                  <c:v>5.2120617733706437E-2</c:v>
                </c:pt>
                <c:pt idx="418">
                  <c:v>5.2128045393132476E-2</c:v>
                </c:pt>
                <c:pt idx="419">
                  <c:v>5.2135808551298624E-2</c:v>
                </c:pt>
                <c:pt idx="420">
                  <c:v>5.2153553903778523E-2</c:v>
                </c:pt>
                <c:pt idx="421">
                  <c:v>5.2197655841013206E-2</c:v>
                </c:pt>
                <c:pt idx="422">
                  <c:v>5.2195225393205709E-2</c:v>
                </c:pt>
                <c:pt idx="423">
                  <c:v>5.2191121737479314E-2</c:v>
                </c:pt>
                <c:pt idx="424">
                  <c:v>5.2185565393315869E-2</c:v>
                </c:pt>
                <c:pt idx="425">
                  <c:v>5.2196089479380724E-2</c:v>
                </c:pt>
                <c:pt idx="426">
                  <c:v>5.2220595393350777E-2</c:v>
                </c:pt>
                <c:pt idx="427">
                  <c:v>5.221572411676341E-2</c:v>
                </c:pt>
                <c:pt idx="428">
                  <c:v>5.2210645393259369E-2</c:v>
                </c:pt>
                <c:pt idx="429">
                  <c:v>5.2217745393278392E-2</c:v>
                </c:pt>
                <c:pt idx="430">
                  <c:v>5.2189850656418464E-2</c:v>
                </c:pt>
                <c:pt idx="431">
                  <c:v>5.2188765393310632E-2</c:v>
                </c:pt>
                <c:pt idx="432">
                  <c:v>5.2188110984772614E-2</c:v>
                </c:pt>
                <c:pt idx="433">
                  <c:v>5.2178545393402859E-2</c:v>
                </c:pt>
                <c:pt idx="434">
                  <c:v>5.2204167615613528E-2</c:v>
                </c:pt>
                <c:pt idx="435">
                  <c:v>5.2211195393411472E-2</c:v>
                </c:pt>
                <c:pt idx="436">
                  <c:v>5.2227458036867354E-2</c:v>
                </c:pt>
                <c:pt idx="437">
                  <c:v>5.2245657481307717E-2</c:v>
                </c:pt>
                <c:pt idx="438">
                  <c:v>5.2247745393302049E-2</c:v>
                </c:pt>
                <c:pt idx="439">
                  <c:v>5.220743289336844E-2</c:v>
                </c:pt>
                <c:pt idx="440">
                  <c:v>5.2217337230033051E-2</c:v>
                </c:pt>
                <c:pt idx="441">
                  <c:v>5.2238445393285815E-2</c:v>
                </c:pt>
                <c:pt idx="442">
                  <c:v>5.2249613525191314E-2</c:v>
                </c:pt>
                <c:pt idx="443">
                  <c:v>5.2272045393266353E-2</c:v>
                </c:pt>
                <c:pt idx="444">
                  <c:v>5.2287745393400087E-2</c:v>
                </c:pt>
                <c:pt idx="445">
                  <c:v>5.2251541689642467E-2</c:v>
                </c:pt>
                <c:pt idx="446">
                  <c:v>5.2242851776227867E-2</c:v>
                </c:pt>
                <c:pt idx="447">
                  <c:v>5.2249645393459249E-2</c:v>
                </c:pt>
                <c:pt idx="448">
                  <c:v>5.2252958159286385E-2</c:v>
                </c:pt>
                <c:pt idx="449">
                  <c:v>5.2255270645872542E-2</c:v>
                </c:pt>
                <c:pt idx="450">
                  <c:v>5.2258145393281469E-2</c:v>
                </c:pt>
                <c:pt idx="451">
                  <c:v>5.2261785797313109E-2</c:v>
                </c:pt>
                <c:pt idx="452">
                  <c:v>5.2278245393367152E-2</c:v>
                </c:pt>
                <c:pt idx="453">
                  <c:v>5.231859872662889E-2</c:v>
                </c:pt>
                <c:pt idx="454">
                  <c:v>5.2331296413626778E-2</c:v>
                </c:pt>
                <c:pt idx="455">
                  <c:v>5.2341640129981291E-2</c:v>
                </c:pt>
                <c:pt idx="456">
                  <c:v>5.2352941045612153E-2</c:v>
                </c:pt>
                <c:pt idx="457">
                  <c:v>5.2364845393341873E-2</c:v>
                </c:pt>
                <c:pt idx="458">
                  <c:v>5.2382120393190318E-2</c:v>
                </c:pt>
                <c:pt idx="459">
                  <c:v>5.2397295393305475E-2</c:v>
                </c:pt>
                <c:pt idx="460">
                  <c:v>5.2408957514430275E-2</c:v>
                </c:pt>
                <c:pt idx="461">
                  <c:v>5.2399995393273023E-2</c:v>
                </c:pt>
                <c:pt idx="462">
                  <c:v>5.2412388250459734E-2</c:v>
                </c:pt>
                <c:pt idx="463">
                  <c:v>5.2411595393110133E-2</c:v>
                </c:pt>
                <c:pt idx="464">
                  <c:v>5.2420326038429783E-2</c:v>
                </c:pt>
                <c:pt idx="465">
                  <c:v>5.2444165393353538E-2</c:v>
                </c:pt>
                <c:pt idx="466">
                  <c:v>5.2482149433629402E-2</c:v>
                </c:pt>
                <c:pt idx="467">
                  <c:v>5.2500648619073331E-2</c:v>
                </c:pt>
                <c:pt idx="468">
                  <c:v>5.2511295393344433E-2</c:v>
                </c:pt>
                <c:pt idx="469">
                  <c:v>5.2520327810725652E-2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5.2646189837801755E-2</c:v>
                </c:pt>
                <c:pt idx="479">
                  <c:v>5.2647199938732583E-2</c:v>
                </c:pt>
                <c:pt idx="480">
                  <c:v>5.2667451275610309E-2</c:v>
                </c:pt>
                <c:pt idx="481">
                  <c:v>5.2673444318216432E-2</c:v>
                </c:pt>
                <c:pt idx="482">
                  <c:v>5.2681945393317102E-2</c:v>
                </c:pt>
                <c:pt idx="483">
                  <c:v>5.2705032627130839E-2</c:v>
                </c:pt>
                <c:pt idx="484">
                  <c:v>5.2712945393281578E-2</c:v>
                </c:pt>
                <c:pt idx="485">
                  <c:v>5.2723852920252064E-2</c:v>
                </c:pt>
                <c:pt idx="486">
                  <c:v>5.2739064074586457E-2</c:v>
                </c:pt>
                <c:pt idx="487">
                  <c:v>5.2748784354335575E-2</c:v>
                </c:pt>
                <c:pt idx="488">
                  <c:v>5.2811921217568253E-2</c:v>
                </c:pt>
                <c:pt idx="489">
                  <c:v>5.2828545393325044E-2</c:v>
                </c:pt>
                <c:pt idx="490">
                  <c:v>5.2830625828150443E-2</c:v>
                </c:pt>
                <c:pt idx="491">
                  <c:v>5.282310253619471E-2</c:v>
                </c:pt>
                <c:pt idx="492">
                  <c:v>5.2841945393154711E-2</c:v>
                </c:pt>
                <c:pt idx="493">
                  <c:v>5.2855071480252036E-2</c:v>
                </c:pt>
                <c:pt idx="494">
                  <c:v>5.2862092331949488E-2</c:v>
                </c:pt>
                <c:pt idx="495">
                  <c:v>5.2865578726624562E-2</c:v>
                </c:pt>
                <c:pt idx="496">
                  <c:v>5.2909745393307617E-2</c:v>
                </c:pt>
                <c:pt idx="497">
                  <c:v>5.2916332349752813E-2</c:v>
                </c:pt>
                <c:pt idx="498">
                  <c:v>5.2927785393308113E-2</c:v>
                </c:pt>
                <c:pt idx="499">
                  <c:v>5.2947755597301693E-2</c:v>
                </c:pt>
                <c:pt idx="500">
                  <c:v>5.297885650421108E-2</c:v>
                </c:pt>
                <c:pt idx="501">
                  <c:v>5.3012966445919636E-2</c:v>
                </c:pt>
                <c:pt idx="502">
                  <c:v>5.3051766669867044E-2</c:v>
                </c:pt>
                <c:pt idx="503">
                  <c:v>5.3076722666176579E-2</c:v>
                </c:pt>
                <c:pt idx="504">
                  <c:v>5.3079283854813836E-2</c:v>
                </c:pt>
                <c:pt idx="505">
                  <c:v>5.3137745393300406E-2</c:v>
                </c:pt>
                <c:pt idx="506">
                  <c:v>5.3145969883047428E-2</c:v>
                </c:pt>
                <c:pt idx="507">
                  <c:v>5.3150445393285395E-2</c:v>
                </c:pt>
                <c:pt idx="508">
                  <c:v>5.3168663760800428E-2</c:v>
                </c:pt>
                <c:pt idx="509">
                  <c:v>5.3190511350763421E-2</c:v>
                </c:pt>
                <c:pt idx="510">
                  <c:v>5.3205037059797192E-2</c:v>
                </c:pt>
                <c:pt idx="511">
                  <c:v>5.321561056189239E-2</c:v>
                </c:pt>
                <c:pt idx="512">
                  <c:v>5.3240766226622327E-2</c:v>
                </c:pt>
                <c:pt idx="513">
                  <c:v>5.3267745393270616E-2</c:v>
                </c:pt>
                <c:pt idx="514">
                  <c:v>5.3294921863894777E-2</c:v>
                </c:pt>
                <c:pt idx="515">
                  <c:v>5.3318404967868181E-2</c:v>
                </c:pt>
                <c:pt idx="516">
                  <c:v>5.3364945393383323E-2</c:v>
                </c:pt>
                <c:pt idx="517">
                  <c:v>5.338015355673071E-2</c:v>
                </c:pt>
                <c:pt idx="518">
                  <c:v>5.3396132490192393E-2</c:v>
                </c:pt>
                <c:pt idx="519">
                  <c:v>5.3417644383102932E-2</c:v>
                </c:pt>
                <c:pt idx="520">
                  <c:v>5.3441097041712786E-2</c:v>
                </c:pt>
                <c:pt idx="521">
                  <c:v>5.3459668470267674E-2</c:v>
                </c:pt>
                <c:pt idx="522">
                  <c:v>5.3527745393267788E-2</c:v>
                </c:pt>
                <c:pt idx="523">
                  <c:v>5.3551575180364276E-2</c:v>
                </c:pt>
                <c:pt idx="524">
                  <c:v>5.3597465823443831E-2</c:v>
                </c:pt>
                <c:pt idx="525">
                  <c:v>5.3642351453945032E-2</c:v>
                </c:pt>
                <c:pt idx="526">
                  <c:v>5.3669679459119393E-2</c:v>
                </c:pt>
                <c:pt idx="527">
                  <c:v>5.3699276005474417E-2</c:v>
                </c:pt>
                <c:pt idx="528">
                  <c:v>5.3719765595346324E-2</c:v>
                </c:pt>
                <c:pt idx="529">
                  <c:v>5.3736145393258966E-2</c:v>
                </c:pt>
                <c:pt idx="530">
                  <c:v>5.3752235189278984E-2</c:v>
                </c:pt>
                <c:pt idx="531">
                  <c:v>5.3802692761706843E-2</c:v>
                </c:pt>
                <c:pt idx="532">
                  <c:v>5.3816787946459575E-2</c:v>
                </c:pt>
                <c:pt idx="533">
                  <c:v>5.3837229929413977E-2</c:v>
                </c:pt>
                <c:pt idx="534">
                  <c:v>5.385590865860479E-2</c:v>
                </c:pt>
                <c:pt idx="535">
                  <c:v>5.3898734640611803E-2</c:v>
                </c:pt>
                <c:pt idx="536">
                  <c:v>5.3922684168739514E-2</c:v>
                </c:pt>
                <c:pt idx="537">
                  <c:v>5.3955806617722146E-2</c:v>
                </c:pt>
                <c:pt idx="538">
                  <c:v>5.3992082127933924E-2</c:v>
                </c:pt>
                <c:pt idx="539">
                  <c:v>5.4017652800681173E-2</c:v>
                </c:pt>
                <c:pt idx="540">
                  <c:v>5.4117745393284622E-2</c:v>
                </c:pt>
                <c:pt idx="541">
                  <c:v>5.4144025881228734E-2</c:v>
                </c:pt>
                <c:pt idx="542">
                  <c:v>5.4185299741178077E-2</c:v>
                </c:pt>
                <c:pt idx="543">
                  <c:v>5.4241537059837766E-2</c:v>
                </c:pt>
                <c:pt idx="544">
                  <c:v>5.4298920651007242E-2</c:v>
                </c:pt>
                <c:pt idx="545">
                  <c:v>5.4345547591068966E-2</c:v>
                </c:pt>
                <c:pt idx="546">
                  <c:v>5.43728270258442E-2</c:v>
                </c:pt>
                <c:pt idx="547">
                  <c:v>5.4400634282302546E-2</c:v>
                </c:pt>
                <c:pt idx="548">
                  <c:v>5.4414593877993522E-2</c:v>
                </c:pt>
                <c:pt idx="549">
                  <c:v>5.4437745393286732E-2</c:v>
                </c:pt>
                <c:pt idx="550">
                  <c:v>5.4510909572385913E-2</c:v>
                </c:pt>
                <c:pt idx="551">
                  <c:v>5.4554168073636333E-2</c:v>
                </c:pt>
                <c:pt idx="552">
                  <c:v>5.4612370393471124E-2</c:v>
                </c:pt>
                <c:pt idx="553">
                  <c:v>5.4642051515557462E-2</c:v>
                </c:pt>
                <c:pt idx="554">
                  <c:v>5.4672678726547033E-2</c:v>
                </c:pt>
                <c:pt idx="555">
                  <c:v>5.4698724559926984E-2</c:v>
                </c:pt>
                <c:pt idx="556">
                  <c:v>5.4714745393326408E-2</c:v>
                </c:pt>
                <c:pt idx="557">
                  <c:v>5.4768534867008757E-2</c:v>
                </c:pt>
                <c:pt idx="558">
                  <c:v>5.4794724116789088E-2</c:v>
                </c:pt>
                <c:pt idx="559">
                  <c:v>5.4826018120621822E-2</c:v>
                </c:pt>
                <c:pt idx="560">
                  <c:v>5.4844456733448524E-2</c:v>
                </c:pt>
                <c:pt idx="561">
                  <c:v>5.4871958876503882E-2</c:v>
                </c:pt>
                <c:pt idx="562">
                  <c:v>5.4895704576978309E-2</c:v>
                </c:pt>
                <c:pt idx="563">
                  <c:v>5.4928873052674021E-2</c:v>
                </c:pt>
                <c:pt idx="564">
                  <c:v>5.4965832349765313E-2</c:v>
                </c:pt>
                <c:pt idx="565">
                  <c:v>5.5052566821814336E-2</c:v>
                </c:pt>
                <c:pt idx="566">
                  <c:v>5.506422890972841E-2</c:v>
                </c:pt>
                <c:pt idx="567">
                  <c:v>5.5075724985044892E-2</c:v>
                </c:pt>
                <c:pt idx="568">
                  <c:v>5.5101516226542913E-2</c:v>
                </c:pt>
                <c:pt idx="569">
                  <c:v>5.5109276005481433E-2</c:v>
                </c:pt>
                <c:pt idx="570">
                  <c:v>5.5115256031498923E-2</c:v>
                </c:pt>
                <c:pt idx="571">
                  <c:v>5.5122480087234811E-2</c:v>
                </c:pt>
                <c:pt idx="572">
                  <c:v>5.5128099560022292E-2</c:v>
                </c:pt>
                <c:pt idx="573">
                  <c:v>5.5150154484280706E-2</c:v>
                </c:pt>
                <c:pt idx="574">
                  <c:v>5.5227745393295835E-2</c:v>
                </c:pt>
                <c:pt idx="575">
                  <c:v>5.5240897567301772E-2</c:v>
                </c:pt>
                <c:pt idx="576">
                  <c:v>5.5269786209620982E-2</c:v>
                </c:pt>
                <c:pt idx="577">
                  <c:v>5.5309446424175283E-2</c:v>
                </c:pt>
                <c:pt idx="578">
                  <c:v>5.534185997667862E-2</c:v>
                </c:pt>
                <c:pt idx="579">
                  <c:v>5.5373250769662263E-2</c:v>
                </c:pt>
                <c:pt idx="580">
                  <c:v>5.5404969883014132E-2</c:v>
                </c:pt>
                <c:pt idx="581">
                  <c:v>5.5435934867048911E-2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5.5786295393190327E-2</c:v>
                </c:pt>
                <c:pt idx="597">
                  <c:v>5.5820065393419327E-2</c:v>
                </c:pt>
                <c:pt idx="598">
                  <c:v>5.5853684168823844E-2</c:v>
                </c:pt>
                <c:pt idx="599">
                  <c:v>5.5896925393255983E-2</c:v>
                </c:pt>
                <c:pt idx="600">
                  <c:v>5.5899419811808675E-2</c:v>
                </c:pt>
                <c:pt idx="601">
                  <c:v>5.5919324340735037E-2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5.6149165393435334E-2</c:v>
                </c:pt>
                <c:pt idx="613">
                  <c:v>5.6189625393301412E-2</c:v>
                </c:pt>
                <c:pt idx="614">
                  <c:v>5.622239539319196E-2</c:v>
                </c:pt>
                <c:pt idx="615">
                  <c:v>5.6257125393258833E-2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5.6446125393179551E-2</c:v>
                </c:pt>
                <c:pt idx="624">
                  <c:v>5.6467345393258456E-2</c:v>
                </c:pt>
                <c:pt idx="625">
                  <c:v>5.6470525393137905E-2</c:v>
                </c:pt>
                <c:pt idx="626">
                  <c:v>5.6467745393334212E-2</c:v>
                </c:pt>
                <c:pt idx="627">
                  <c:v>5.6517745393278973E-2</c:v>
                </c:pt>
                <c:pt idx="628">
                  <c:v>5.6529145393341133E-2</c:v>
                </c:pt>
                <c:pt idx="629">
                  <c:v>5.6557477351958645E-2</c:v>
                </c:pt>
                <c:pt idx="630">
                  <c:v>5.6583845393191695E-2</c:v>
                </c:pt>
                <c:pt idx="631">
                  <c:v>5.6604665393408027E-2</c:v>
                </c:pt>
                <c:pt idx="632">
                  <c:v>5.6632795393426312E-2</c:v>
                </c:pt>
                <c:pt idx="633">
                  <c:v>5.6660445393077845E-2</c:v>
                </c:pt>
                <c:pt idx="634">
                  <c:v>5.6681228539375156E-2</c:v>
                </c:pt>
                <c:pt idx="635">
                  <c:v>5.6697582128023803E-2</c:v>
                </c:pt>
                <c:pt idx="636">
                  <c:v>5.6733612059915201E-2</c:v>
                </c:pt>
                <c:pt idx="637">
                  <c:v>5.6748225393278062E-2</c:v>
                </c:pt>
                <c:pt idx="638">
                  <c:v>5.6768225393327064E-2</c:v>
                </c:pt>
                <c:pt idx="639">
                  <c:v>5.6793395393299313E-2</c:v>
                </c:pt>
                <c:pt idx="640">
                  <c:v>5.6798145393202049E-2</c:v>
                </c:pt>
                <c:pt idx="641">
                  <c:v>5.6820272275061263E-2</c:v>
                </c:pt>
                <c:pt idx="642">
                  <c:v>5.6827645393369076E-2</c:v>
                </c:pt>
                <c:pt idx="643">
                  <c:v>5.68514653932084E-2</c:v>
                </c:pt>
                <c:pt idx="644">
                  <c:v>5.6861459679041104E-2</c:v>
                </c:pt>
                <c:pt idx="645">
                  <c:v>5.6953607462290293E-2</c:v>
                </c:pt>
                <c:pt idx="646">
                  <c:v>5.6977195393244473E-2</c:v>
                </c:pt>
                <c:pt idx="647">
                  <c:v>5.7007261876705788E-2</c:v>
                </c:pt>
                <c:pt idx="648">
                  <c:v>5.7027945393230084E-2</c:v>
                </c:pt>
                <c:pt idx="649">
                  <c:v>5.7055265393401562E-2</c:v>
                </c:pt>
                <c:pt idx="650">
                  <c:v>5.7096845393246574E-2</c:v>
                </c:pt>
                <c:pt idx="651">
                  <c:v>5.7124665393359864E-2</c:v>
                </c:pt>
                <c:pt idx="652">
                  <c:v>5.7157105393173396E-2</c:v>
                </c:pt>
                <c:pt idx="653">
                  <c:v>5.7186113209226716E-2</c:v>
                </c:pt>
                <c:pt idx="654">
                  <c:v>5.7275491872133037E-2</c:v>
                </c:pt>
                <c:pt idx="655">
                  <c:v>5.7296725393300114E-2</c:v>
                </c:pt>
                <c:pt idx="656">
                  <c:v>5.7311405393278413E-2</c:v>
                </c:pt>
                <c:pt idx="657">
                  <c:v>5.7341485393308793E-2</c:v>
                </c:pt>
                <c:pt idx="658">
                  <c:v>5.7358904484189573E-2</c:v>
                </c:pt>
                <c:pt idx="659">
                  <c:v>5.7381045393043464E-2</c:v>
                </c:pt>
                <c:pt idx="660">
                  <c:v>5.7401095393444734E-2</c:v>
                </c:pt>
                <c:pt idx="661">
                  <c:v>5.7418484523651739E-2</c:v>
                </c:pt>
                <c:pt idx="662">
                  <c:v>5.7468459678986512E-2</c:v>
                </c:pt>
                <c:pt idx="663">
                  <c:v>5.7496800338398761E-2</c:v>
                </c:pt>
                <c:pt idx="664">
                  <c:v>5.7518445393156981E-2</c:v>
                </c:pt>
                <c:pt idx="665">
                  <c:v>5.7550045393227806E-2</c:v>
                </c:pt>
                <c:pt idx="666">
                  <c:v>5.7570645393241193E-2</c:v>
                </c:pt>
                <c:pt idx="667">
                  <c:v>5.7591325393261172E-2</c:v>
                </c:pt>
                <c:pt idx="668">
                  <c:v>5.7618745393369808E-2</c:v>
                </c:pt>
                <c:pt idx="669">
                  <c:v>5.7633650154983326E-2</c:v>
                </c:pt>
                <c:pt idx="670">
                  <c:v>5.763885650439704E-2</c:v>
                </c:pt>
                <c:pt idx="671">
                  <c:v>5.7664673964666319E-2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5.7788625393286046E-2</c:v>
                </c:pt>
                <c:pt idx="683">
                  <c:v>5.7806265393111352E-2</c:v>
                </c:pt>
                <c:pt idx="684">
                  <c:v>5.7827095393292893E-2</c:v>
                </c:pt>
                <c:pt idx="685">
                  <c:v>5.7849990291259701E-2</c:v>
                </c:pt>
                <c:pt idx="686">
                  <c:v>5.7897745393219693E-2</c:v>
                </c:pt>
                <c:pt idx="687">
                  <c:v>5.7903138651695954E-2</c:v>
                </c:pt>
                <c:pt idx="688">
                  <c:v>5.7922545393154168E-2</c:v>
                </c:pt>
                <c:pt idx="689">
                  <c:v>5.7949225393358006E-2</c:v>
                </c:pt>
                <c:pt idx="690">
                  <c:v>5.7969145393357673E-2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5.8262204852766911E-2</c:v>
                </c:pt>
                <c:pt idx="704">
                  <c:v>5.8299173964655865E-2</c:v>
                </c:pt>
                <c:pt idx="705">
                  <c:v>5.8287545393170541E-2</c:v>
                </c:pt>
                <c:pt idx="706">
                  <c:v>5.8284145393145047E-2</c:v>
                </c:pt>
                <c:pt idx="707">
                  <c:v>5.8282145393249607E-2</c:v>
                </c:pt>
                <c:pt idx="708">
                  <c:v>5.8302970112336663E-2</c:v>
                </c:pt>
                <c:pt idx="709">
                  <c:v>5.8334465393173232E-2</c:v>
                </c:pt>
                <c:pt idx="710">
                  <c:v>5.8335045393249629E-2</c:v>
                </c:pt>
                <c:pt idx="711">
                  <c:v>5.8326070393349076E-2</c:v>
                </c:pt>
                <c:pt idx="712">
                  <c:v>5.8396730900668208E-2</c:v>
                </c:pt>
                <c:pt idx="713">
                  <c:v>5.8413000495349414E-2</c:v>
                </c:pt>
                <c:pt idx="714">
                  <c:v>5.8424395393132052E-2</c:v>
                </c:pt>
                <c:pt idx="715">
                  <c:v>5.8445045393327101E-2</c:v>
                </c:pt>
                <c:pt idx="716">
                  <c:v>5.8460125393196463E-2</c:v>
                </c:pt>
                <c:pt idx="717">
                  <c:v>5.8469045393096053E-2</c:v>
                </c:pt>
                <c:pt idx="718">
                  <c:v>5.8485018120506993E-2</c:v>
                </c:pt>
                <c:pt idx="719">
                  <c:v>5.8491234755067033E-2</c:v>
                </c:pt>
                <c:pt idx="720">
                  <c:v>5.8547745393298066E-2</c:v>
                </c:pt>
                <c:pt idx="721">
                  <c:v>5.8566010699507863E-2</c:v>
                </c:pt>
                <c:pt idx="722">
                  <c:v>5.8564695393243986E-2</c:v>
                </c:pt>
                <c:pt idx="723">
                  <c:v>5.8575995393439884E-2</c:v>
                </c:pt>
                <c:pt idx="724">
                  <c:v>5.8587539207834993E-2</c:v>
                </c:pt>
                <c:pt idx="725">
                  <c:v>5.8596095393255623E-2</c:v>
                </c:pt>
                <c:pt idx="726">
                  <c:v>5.8605745393194235E-2</c:v>
                </c:pt>
                <c:pt idx="727">
                  <c:v>5.8614405393399238E-2</c:v>
                </c:pt>
                <c:pt idx="728">
                  <c:v>5.862434240816574E-2</c:v>
                </c:pt>
                <c:pt idx="729">
                  <c:v>5.8748067973809284E-2</c:v>
                </c:pt>
                <c:pt idx="730">
                  <c:v>5.8782785393376051E-2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5.8950654484121449E-2</c:v>
                </c:pt>
                <c:pt idx="740">
                  <c:v>5.8954145393300843E-2</c:v>
                </c:pt>
                <c:pt idx="741">
                  <c:v>5.900743289330998E-2</c:v>
                </c:pt>
                <c:pt idx="742">
                  <c:v>5.9007745393131514E-2</c:v>
                </c:pt>
                <c:pt idx="743">
                  <c:v>5.9016645393342129E-2</c:v>
                </c:pt>
                <c:pt idx="744">
                  <c:v>5.9038695393141535E-2</c:v>
                </c:pt>
                <c:pt idx="745">
                  <c:v>5.9060856504345408E-2</c:v>
                </c:pt>
                <c:pt idx="746">
                  <c:v>5.9077965393200323E-2</c:v>
                </c:pt>
                <c:pt idx="747">
                  <c:v>5.9102545393216133E-2</c:v>
                </c:pt>
                <c:pt idx="748">
                  <c:v>5.9111425393311455E-2</c:v>
                </c:pt>
                <c:pt idx="749">
                  <c:v>5.9117745393280074E-2</c:v>
                </c:pt>
                <c:pt idx="750">
                  <c:v>5.9188771034328749E-2</c:v>
                </c:pt>
                <c:pt idx="751">
                  <c:v>5.9198596457051264E-2</c:v>
                </c:pt>
                <c:pt idx="752">
                  <c:v>5.9231165393242691E-2</c:v>
                </c:pt>
                <c:pt idx="753">
                  <c:v>5.9256645393105614E-2</c:v>
                </c:pt>
                <c:pt idx="754">
                  <c:v>5.9270345393215886E-2</c:v>
                </c:pt>
                <c:pt idx="755">
                  <c:v>5.9280599051760433E-2</c:v>
                </c:pt>
                <c:pt idx="756">
                  <c:v>5.9312895393162583E-2</c:v>
                </c:pt>
                <c:pt idx="757">
                  <c:v>5.9324888250458292E-2</c:v>
                </c:pt>
                <c:pt idx="758">
                  <c:v>5.9355162059887334E-2</c:v>
                </c:pt>
                <c:pt idx="759">
                  <c:v>5.9362105393219684E-2</c:v>
                </c:pt>
                <c:pt idx="760">
                  <c:v>5.9353245393282364E-2</c:v>
                </c:pt>
                <c:pt idx="761">
                  <c:v>5.9373582128003546E-2</c:v>
                </c:pt>
                <c:pt idx="762">
                  <c:v>5.9395745393160837E-2</c:v>
                </c:pt>
                <c:pt idx="763">
                  <c:v>5.9398665393160903E-2</c:v>
                </c:pt>
                <c:pt idx="764">
                  <c:v>5.9401625393320549E-2</c:v>
                </c:pt>
                <c:pt idx="765">
                  <c:v>5.9401745393373062E-2</c:v>
                </c:pt>
                <c:pt idx="766">
                  <c:v>5.9401745393259375E-2</c:v>
                </c:pt>
                <c:pt idx="767">
                  <c:v>5.9409645393330393E-2</c:v>
                </c:pt>
                <c:pt idx="768">
                  <c:v>5.9434445393335984E-2</c:v>
                </c:pt>
                <c:pt idx="769">
                  <c:v>5.9462695393179464E-2</c:v>
                </c:pt>
                <c:pt idx="770">
                  <c:v>5.9470798024847324E-2</c:v>
                </c:pt>
                <c:pt idx="771">
                  <c:v>5.9479810610824302E-2</c:v>
                </c:pt>
                <c:pt idx="772">
                  <c:v>5.9495525393387538E-2</c:v>
                </c:pt>
                <c:pt idx="773">
                  <c:v>5.9519025393285574E-2</c:v>
                </c:pt>
                <c:pt idx="774">
                  <c:v>5.9523745393192905E-2</c:v>
                </c:pt>
                <c:pt idx="775">
                  <c:v>5.9529955919586583E-2</c:v>
                </c:pt>
                <c:pt idx="776">
                  <c:v>5.9495459678956322E-2</c:v>
                </c:pt>
                <c:pt idx="777">
                  <c:v>5.9495265393408728E-2</c:v>
                </c:pt>
                <c:pt idx="778">
                  <c:v>5.9485605393419412E-2</c:v>
                </c:pt>
                <c:pt idx="779">
                  <c:v>5.9466645393129708E-2</c:v>
                </c:pt>
                <c:pt idx="780">
                  <c:v>5.9451769783478881E-2</c:v>
                </c:pt>
                <c:pt idx="781">
                  <c:v>5.94569953933047E-2</c:v>
                </c:pt>
                <c:pt idx="782">
                  <c:v>5.9462295393217443E-2</c:v>
                </c:pt>
                <c:pt idx="783">
                  <c:v>5.9458745393300212E-2</c:v>
                </c:pt>
                <c:pt idx="784">
                  <c:v>5.9462157157938254E-2</c:v>
                </c:pt>
                <c:pt idx="785">
                  <c:v>5.9466295393136338E-2</c:v>
                </c:pt>
                <c:pt idx="786">
                  <c:v>5.9478624514383786E-2</c:v>
                </c:pt>
                <c:pt idx="787">
                  <c:v>5.948044539343305E-2</c:v>
                </c:pt>
                <c:pt idx="788">
                  <c:v>5.9476045393367372E-2</c:v>
                </c:pt>
                <c:pt idx="789">
                  <c:v>5.9486405393414592E-2</c:v>
                </c:pt>
                <c:pt idx="790">
                  <c:v>5.9499021989012232E-2</c:v>
                </c:pt>
                <c:pt idx="791">
                  <c:v>5.9497545393270464E-2</c:v>
                </c:pt>
                <c:pt idx="792">
                  <c:v>5.9506065393264862E-2</c:v>
                </c:pt>
                <c:pt idx="793">
                  <c:v>5.9513405393147485E-2</c:v>
                </c:pt>
                <c:pt idx="794">
                  <c:v>5.9506645393184954E-2</c:v>
                </c:pt>
                <c:pt idx="795">
                  <c:v>5.9515745393440511E-2</c:v>
                </c:pt>
                <c:pt idx="796">
                  <c:v>5.950978620951735E-2</c:v>
                </c:pt>
                <c:pt idx="797">
                  <c:v>5.94961853932717E-2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5.9496316821778937E-2</c:v>
                </c:pt>
                <c:pt idx="806">
                  <c:v>5.95172453934368E-2</c:v>
                </c:pt>
                <c:pt idx="807">
                  <c:v>5.9522385393265154E-2</c:v>
                </c:pt>
                <c:pt idx="808">
                  <c:v>5.952774539333916E-2</c:v>
                </c:pt>
                <c:pt idx="809">
                  <c:v>5.9520514624026154E-2</c:v>
                </c:pt>
                <c:pt idx="810">
                  <c:v>5.9512281475775891E-2</c:v>
                </c:pt>
                <c:pt idx="811">
                  <c:v>5.9499845393276019E-2</c:v>
                </c:pt>
                <c:pt idx="812">
                  <c:v>5.9513745393417139E-2</c:v>
                </c:pt>
                <c:pt idx="813">
                  <c:v>5.9493785393371537E-2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5.9498182174806451E-2</c:v>
                </c:pt>
                <c:pt idx="824">
                  <c:v>5.9515465393289453E-2</c:v>
                </c:pt>
                <c:pt idx="825">
                  <c:v>5.9525065393259448E-2</c:v>
                </c:pt>
                <c:pt idx="826">
                  <c:v>5.9534276005450734E-2</c:v>
                </c:pt>
                <c:pt idx="827">
                  <c:v>5.958774539328715E-2</c:v>
                </c:pt>
                <c:pt idx="828">
                  <c:v>5.9591495393391439E-2</c:v>
                </c:pt>
                <c:pt idx="829">
                  <c:v>5.9605245393100859E-2</c:v>
                </c:pt>
                <c:pt idx="830">
                  <c:v>5.9629645393286496E-2</c:v>
                </c:pt>
                <c:pt idx="831">
                  <c:v>5.96500342823277E-2</c:v>
                </c:pt>
                <c:pt idx="832">
                  <c:v>5.9657745393508321E-2</c:v>
                </c:pt>
                <c:pt idx="833">
                  <c:v>5.9664645393340314E-2</c:v>
                </c:pt>
                <c:pt idx="834">
                  <c:v>5.9682745393104142E-2</c:v>
                </c:pt>
                <c:pt idx="835">
                  <c:v>5.9679372059918023E-2</c:v>
                </c:pt>
                <c:pt idx="836">
                  <c:v>5.9666888250561149E-2</c:v>
                </c:pt>
                <c:pt idx="837">
                  <c:v>5.964935364065127E-2</c:v>
                </c:pt>
                <c:pt idx="838">
                  <c:v>5.9649785393133925E-2</c:v>
                </c:pt>
                <c:pt idx="839">
                  <c:v>5.9654302094386935E-2</c:v>
                </c:pt>
                <c:pt idx="840">
                  <c:v>5.9662645393402172E-2</c:v>
                </c:pt>
                <c:pt idx="841">
                  <c:v>5.9662945393540737E-2</c:v>
                </c:pt>
                <c:pt idx="842">
                  <c:v>5.9679245393269235E-2</c:v>
                </c:pt>
                <c:pt idx="843">
                  <c:v>5.9685188692185386E-2</c:v>
                </c:pt>
                <c:pt idx="844">
                  <c:v>5.9696602536135505E-2</c:v>
                </c:pt>
                <c:pt idx="845">
                  <c:v>5.9727100231867794E-2</c:v>
                </c:pt>
                <c:pt idx="846">
                  <c:v>5.9750745393202472E-2</c:v>
                </c:pt>
                <c:pt idx="847">
                  <c:v>5.9776745393364195E-2</c:v>
                </c:pt>
                <c:pt idx="848">
                  <c:v>5.9786456733377319E-2</c:v>
                </c:pt>
                <c:pt idx="849">
                  <c:v>5.9784745393315582E-2</c:v>
                </c:pt>
                <c:pt idx="850">
                  <c:v>5.9784595393168209E-2</c:v>
                </c:pt>
                <c:pt idx="851">
                  <c:v>5.9785157157932742E-2</c:v>
                </c:pt>
                <c:pt idx="852">
                  <c:v>5.9792995393195394E-2</c:v>
                </c:pt>
                <c:pt idx="853">
                  <c:v>5.9827745393278071E-2</c:v>
                </c:pt>
                <c:pt idx="854">
                  <c:v>5.9827045393134881E-2</c:v>
                </c:pt>
                <c:pt idx="855">
                  <c:v>5.9846185393269025E-2</c:v>
                </c:pt>
                <c:pt idx="856">
                  <c:v>5.9851807248890103E-2</c:v>
                </c:pt>
                <c:pt idx="857">
                  <c:v>5.9851745393245892E-2</c:v>
                </c:pt>
                <c:pt idx="858">
                  <c:v>5.9854605393312013E-2</c:v>
                </c:pt>
                <c:pt idx="859">
                  <c:v>5.9871453258566083E-2</c:v>
                </c:pt>
                <c:pt idx="860">
                  <c:v>5.988014335255798E-2</c:v>
                </c:pt>
                <c:pt idx="861">
                  <c:v>5.9893421068906778E-2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5.9986482235345438E-2</c:v>
                </c:pt>
                <c:pt idx="871">
                  <c:v>5.9987745393257796E-2</c:v>
                </c:pt>
                <c:pt idx="872">
                  <c:v>5.9986848841632037E-2</c:v>
                </c:pt>
                <c:pt idx="873">
                  <c:v>5.9984205393320174E-2</c:v>
                </c:pt>
                <c:pt idx="874">
                  <c:v>5.9981185393240821E-2</c:v>
                </c:pt>
                <c:pt idx="875">
                  <c:v>5.9979629114252482E-2</c:v>
                </c:pt>
                <c:pt idx="876">
                  <c:v>5.9978225393180692E-2</c:v>
                </c:pt>
                <c:pt idx="877">
                  <c:v>5.9968345393187406E-2</c:v>
                </c:pt>
                <c:pt idx="878">
                  <c:v>5.9951520903680992E-2</c:v>
                </c:pt>
                <c:pt idx="879">
                  <c:v>5.9938527002458449E-2</c:v>
                </c:pt>
                <c:pt idx="880">
                  <c:v>5.9917745393278224E-2</c:v>
                </c:pt>
                <c:pt idx="881">
                  <c:v>5.9858684787144574E-2</c:v>
                </c:pt>
                <c:pt idx="882">
                  <c:v>5.9852945393245781E-2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5.992229539329235E-2</c:v>
                </c:pt>
                <c:pt idx="893">
                  <c:v>5.9928545393304881E-2</c:v>
                </c:pt>
                <c:pt idx="894">
                  <c:v>5.9921600814988166E-2</c:v>
                </c:pt>
                <c:pt idx="895">
                  <c:v>5.9917745393278224E-2</c:v>
                </c:pt>
                <c:pt idx="896">
                  <c:v>5.9917745393278224E-2</c:v>
                </c:pt>
                <c:pt idx="897">
                  <c:v>5.9908157764354458E-2</c:v>
                </c:pt>
                <c:pt idx="898">
                  <c:v>5.9862724559877858E-2</c:v>
                </c:pt>
                <c:pt idx="899">
                  <c:v>5.9844957514641882E-2</c:v>
                </c:pt>
                <c:pt idx="900">
                  <c:v>5.9846445393375802E-2</c:v>
                </c:pt>
                <c:pt idx="901">
                  <c:v>5.9833930960422888E-2</c:v>
                </c:pt>
                <c:pt idx="902">
                  <c:v>5.9823585393203912E-2</c:v>
                </c:pt>
                <c:pt idx="903">
                  <c:v>5.9809225393337391E-2</c:v>
                </c:pt>
                <c:pt idx="904">
                  <c:v>5.9792953726599846E-2</c:v>
                </c:pt>
                <c:pt idx="905">
                  <c:v>5.9722986772584412E-2</c:v>
                </c:pt>
                <c:pt idx="906">
                  <c:v>5.9720585393350234E-2</c:v>
                </c:pt>
                <c:pt idx="907">
                  <c:v>5.9721745393389369E-2</c:v>
                </c:pt>
                <c:pt idx="908">
                  <c:v>5.9725480086982023E-2</c:v>
                </c:pt>
                <c:pt idx="909">
                  <c:v>5.9726965393238726E-2</c:v>
                </c:pt>
                <c:pt idx="910">
                  <c:v>5.9724265393356304E-2</c:v>
                </c:pt>
                <c:pt idx="911">
                  <c:v>5.9722225393287039E-2</c:v>
                </c:pt>
                <c:pt idx="912">
                  <c:v>5.9721786630504432E-2</c:v>
                </c:pt>
                <c:pt idx="913">
                  <c:v>5.9708441045529623E-2</c:v>
                </c:pt>
                <c:pt idx="914">
                  <c:v>5.9627745393285636E-2</c:v>
                </c:pt>
                <c:pt idx="915">
                  <c:v>5.9621595393380744E-2</c:v>
                </c:pt>
                <c:pt idx="916">
                  <c:v>5.9616287059782426E-2</c:v>
                </c:pt>
                <c:pt idx="917">
                  <c:v>5.9613645393113819E-2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5.9511250548027382E-2</c:v>
                </c:pt>
                <c:pt idx="926">
                  <c:v>5.9495685393372404E-2</c:v>
                </c:pt>
                <c:pt idx="927">
                  <c:v>5.9464295393212366E-2</c:v>
                </c:pt>
                <c:pt idx="928">
                  <c:v>5.9460893541384514E-2</c:v>
                </c:pt>
                <c:pt idx="929">
                  <c:v>5.9462695393207907E-2</c:v>
                </c:pt>
                <c:pt idx="930">
                  <c:v>5.9462745393219094E-2</c:v>
                </c:pt>
                <c:pt idx="931">
                  <c:v>5.9497745393315433E-2</c:v>
                </c:pt>
                <c:pt idx="932">
                  <c:v>5.9500702840139828E-2</c:v>
                </c:pt>
                <c:pt idx="933">
                  <c:v>5.9517745393392829E-2</c:v>
                </c:pt>
                <c:pt idx="934">
                  <c:v>5.9526585393342726E-2</c:v>
                </c:pt>
                <c:pt idx="935">
                  <c:v>5.9523465393226699E-2</c:v>
                </c:pt>
                <c:pt idx="936">
                  <c:v>5.9514817558138713E-2</c:v>
                </c:pt>
                <c:pt idx="937">
                  <c:v>5.9481245393371303E-2</c:v>
                </c:pt>
                <c:pt idx="938">
                  <c:v>5.9468162059772574E-2</c:v>
                </c:pt>
                <c:pt idx="939">
                  <c:v>5.9476523171198933E-2</c:v>
                </c:pt>
                <c:pt idx="940">
                  <c:v>5.9479324340642917E-2</c:v>
                </c:pt>
                <c:pt idx="941">
                  <c:v>5.9471199938613557E-2</c:v>
                </c:pt>
                <c:pt idx="942">
                  <c:v>5.9467695393138474E-2</c:v>
                </c:pt>
                <c:pt idx="943">
                  <c:v>5.9462945393207192E-2</c:v>
                </c:pt>
                <c:pt idx="944">
                  <c:v>5.9459995393254417E-2</c:v>
                </c:pt>
                <c:pt idx="945">
                  <c:v>5.944554539333069E-2</c:v>
                </c:pt>
                <c:pt idx="946">
                  <c:v>5.9433106217952072E-2</c:v>
                </c:pt>
                <c:pt idx="947">
                  <c:v>5.9450745393363036E-2</c:v>
                </c:pt>
                <c:pt idx="948">
                  <c:v>5.9445437700929922E-2</c:v>
                </c:pt>
                <c:pt idx="949">
                  <c:v>5.9380453726518664E-2</c:v>
                </c:pt>
                <c:pt idx="950">
                  <c:v>5.9371925393392692E-2</c:v>
                </c:pt>
                <c:pt idx="951">
                  <c:v>5.9392305393231579E-2</c:v>
                </c:pt>
                <c:pt idx="952">
                  <c:v>5.9400025393216614E-2</c:v>
                </c:pt>
                <c:pt idx="953">
                  <c:v>5.9397786630285138E-2</c:v>
                </c:pt>
                <c:pt idx="954">
                  <c:v>5.9406265393491337E-2</c:v>
                </c:pt>
                <c:pt idx="955">
                  <c:v>5.9429990291178583E-2</c:v>
                </c:pt>
                <c:pt idx="956">
                  <c:v>5.9387745393280511E-2</c:v>
                </c:pt>
                <c:pt idx="957">
                  <c:v>5.9384449938775771E-2</c:v>
                </c:pt>
                <c:pt idx="958">
                  <c:v>5.9362985393164584E-2</c:v>
                </c:pt>
                <c:pt idx="959">
                  <c:v>5.9342695393127164E-2</c:v>
                </c:pt>
                <c:pt idx="960">
                  <c:v>5.933284848583753E-2</c:v>
                </c:pt>
                <c:pt idx="961">
                  <c:v>5.9312895393432638E-2</c:v>
                </c:pt>
                <c:pt idx="962">
                  <c:v>5.9296295393423397E-2</c:v>
                </c:pt>
                <c:pt idx="963">
                  <c:v>5.9293945393505972E-2</c:v>
                </c:pt>
                <c:pt idx="964">
                  <c:v>5.930067642778182E-2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5.9236412059988308E-2</c:v>
                </c:pt>
                <c:pt idx="975">
                  <c:v>5.9223825393345919E-2</c:v>
                </c:pt>
                <c:pt idx="976">
                  <c:v>5.9203745393034496E-2</c:v>
                </c:pt>
                <c:pt idx="977">
                  <c:v>5.9202005393032713E-2</c:v>
                </c:pt>
                <c:pt idx="978">
                  <c:v>5.9199665393293813E-2</c:v>
                </c:pt>
                <c:pt idx="979">
                  <c:v>5.9197951578880817E-2</c:v>
                </c:pt>
                <c:pt idx="980">
                  <c:v>5.919780539328201E-2</c:v>
                </c:pt>
                <c:pt idx="981">
                  <c:v>5.9190602536105592E-2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5.9100602536148114E-2</c:v>
                </c:pt>
                <c:pt idx="993">
                  <c:v>5.909874539327125E-2</c:v>
                </c:pt>
                <c:pt idx="994">
                  <c:v>5.9098745393285412E-2</c:v>
                </c:pt>
                <c:pt idx="995">
                  <c:v>5.9109505393308837E-2</c:v>
                </c:pt>
                <c:pt idx="996">
                  <c:v>5.9102345393256428E-2</c:v>
                </c:pt>
                <c:pt idx="997">
                  <c:v>5.9077825393259786E-2</c:v>
                </c:pt>
                <c:pt idx="998">
                  <c:v>5.9072611372755594E-2</c:v>
                </c:pt>
                <c:pt idx="999">
                  <c:v>5.9068921863826195E-2</c:v>
                </c:pt>
                <c:pt idx="1000">
                  <c:v>5.9094412059977341E-2</c:v>
                </c:pt>
                <c:pt idx="1001">
                  <c:v>5.9099545393266339E-2</c:v>
                </c:pt>
                <c:pt idx="1002">
                  <c:v>5.9106385393207013E-2</c:v>
                </c:pt>
                <c:pt idx="1003">
                  <c:v>5.9125885393342487E-2</c:v>
                </c:pt>
                <c:pt idx="1004">
                  <c:v>5.9137539207725437E-2</c:v>
                </c:pt>
                <c:pt idx="1005">
                  <c:v>5.9146195393225312E-2</c:v>
                </c:pt>
                <c:pt idx="1006">
                  <c:v>5.9147295393216885E-2</c:v>
                </c:pt>
                <c:pt idx="1007">
                  <c:v>5.9147745393275386E-2</c:v>
                </c:pt>
                <c:pt idx="1008">
                  <c:v>5.9143062853564791E-2</c:v>
                </c:pt>
                <c:pt idx="1009">
                  <c:v>5.914059539323091E-2</c:v>
                </c:pt>
                <c:pt idx="1010">
                  <c:v>5.9140941269490099E-2</c:v>
                </c:pt>
                <c:pt idx="1011">
                  <c:v>5.9142095393212912E-2</c:v>
                </c:pt>
                <c:pt idx="1012">
                  <c:v>5.9144995393154397E-2</c:v>
                </c:pt>
                <c:pt idx="1013">
                  <c:v>5.914934539319449E-2</c:v>
                </c:pt>
                <c:pt idx="1014">
                  <c:v>5.9138295393296451E-2</c:v>
                </c:pt>
                <c:pt idx="1015">
                  <c:v>5.9137745393258001E-2</c:v>
                </c:pt>
                <c:pt idx="1016">
                  <c:v>5.9147745393261175E-2</c:v>
                </c:pt>
                <c:pt idx="1017">
                  <c:v>5.9172745393254865E-2</c:v>
                </c:pt>
                <c:pt idx="1018">
                  <c:v>5.9198925392990993E-2</c:v>
                </c:pt>
                <c:pt idx="1019">
                  <c:v>5.9206485393261309E-2</c:v>
                </c:pt>
                <c:pt idx="1020">
                  <c:v>5.9228325393306136E-2</c:v>
                </c:pt>
                <c:pt idx="1021">
                  <c:v>5.9255025393198935E-2</c:v>
                </c:pt>
                <c:pt idx="1022">
                  <c:v>5.9271745393161268E-2</c:v>
                </c:pt>
                <c:pt idx="1023">
                  <c:v>5.9306155393272782E-2</c:v>
                </c:pt>
                <c:pt idx="1024">
                  <c:v>5.9331875827879813E-2</c:v>
                </c:pt>
                <c:pt idx="1025">
                  <c:v>5.9370412059948446E-2</c:v>
                </c:pt>
                <c:pt idx="1026">
                  <c:v>5.9385705393196993E-2</c:v>
                </c:pt>
                <c:pt idx="1027">
                  <c:v>5.9405325393427702E-2</c:v>
                </c:pt>
                <c:pt idx="1028">
                  <c:v>5.9417512835224888E-2</c:v>
                </c:pt>
                <c:pt idx="1029">
                  <c:v>5.9420245393297905E-2</c:v>
                </c:pt>
                <c:pt idx="1030">
                  <c:v>5.9424645393278304E-2</c:v>
                </c:pt>
                <c:pt idx="1031">
                  <c:v>5.9439895393367692E-2</c:v>
                </c:pt>
                <c:pt idx="1032">
                  <c:v>5.9458974901446159E-2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5.9861470393130466E-2</c:v>
                </c:pt>
                <c:pt idx="1046">
                  <c:v>5.9885845393239379E-2</c:v>
                </c:pt>
                <c:pt idx="1047">
                  <c:v>5.9920795393310314E-2</c:v>
                </c:pt>
                <c:pt idx="1048">
                  <c:v>5.9959285393162497E-2</c:v>
                </c:pt>
                <c:pt idx="1049">
                  <c:v>5.9991923171082824E-2</c:v>
                </c:pt>
                <c:pt idx="1050">
                  <c:v>6.0047432893299009E-2</c:v>
                </c:pt>
                <c:pt idx="1051">
                  <c:v>6.0051118887201937E-2</c:v>
                </c:pt>
                <c:pt idx="1052">
                  <c:v>6.00880953932404E-2</c:v>
                </c:pt>
                <c:pt idx="1053">
                  <c:v>6.0123385393438873E-2</c:v>
                </c:pt>
                <c:pt idx="1054">
                  <c:v>6.0153025393120174E-2</c:v>
                </c:pt>
                <c:pt idx="1055">
                  <c:v>6.0176845393286271E-2</c:v>
                </c:pt>
                <c:pt idx="1056">
                  <c:v>6.0206757021248433E-2</c:v>
                </c:pt>
                <c:pt idx="1057">
                  <c:v>6.0235425393358362E-2</c:v>
                </c:pt>
                <c:pt idx="1058">
                  <c:v>6.0250345393285366E-2</c:v>
                </c:pt>
                <c:pt idx="1059">
                  <c:v>6.0247745393283446E-2</c:v>
                </c:pt>
                <c:pt idx="1060">
                  <c:v>6.0294228152017133E-2</c:v>
                </c:pt>
                <c:pt idx="1061">
                  <c:v>6.0328645393113334E-2</c:v>
                </c:pt>
                <c:pt idx="1062">
                  <c:v>6.0378443067833132E-2</c:v>
                </c:pt>
                <c:pt idx="1063">
                  <c:v>6.0425045393259262E-2</c:v>
                </c:pt>
                <c:pt idx="1064">
                  <c:v>6.0471565393328319E-2</c:v>
                </c:pt>
                <c:pt idx="1065">
                  <c:v>6.0523645393232073E-2</c:v>
                </c:pt>
                <c:pt idx="1066">
                  <c:v>6.0561365393382909E-2</c:v>
                </c:pt>
                <c:pt idx="1067">
                  <c:v>6.0604166445841719E-2</c:v>
                </c:pt>
                <c:pt idx="1068">
                  <c:v>6.0728850656616422E-2</c:v>
                </c:pt>
                <c:pt idx="1069">
                  <c:v>6.0775745393385705E-2</c:v>
                </c:pt>
                <c:pt idx="1070">
                  <c:v>6.0826605393131755E-2</c:v>
                </c:pt>
                <c:pt idx="1071">
                  <c:v>6.0885285393268873E-2</c:v>
                </c:pt>
                <c:pt idx="1072">
                  <c:v>6.0910194372837685E-2</c:v>
                </c:pt>
                <c:pt idx="1073">
                  <c:v>6.0938568922679792E-2</c:v>
                </c:pt>
                <c:pt idx="1074">
                  <c:v>6.0966445393347675E-2</c:v>
                </c:pt>
                <c:pt idx="1075">
                  <c:v>6.0982585393233583E-2</c:v>
                </c:pt>
                <c:pt idx="1076">
                  <c:v>6.1057745393270545E-2</c:v>
                </c:pt>
                <c:pt idx="1077">
                  <c:v>6.1074695393344314E-2</c:v>
                </c:pt>
                <c:pt idx="1078">
                  <c:v>6.1104095393346824E-2</c:v>
                </c:pt>
                <c:pt idx="1079">
                  <c:v>6.1130968922682882E-2</c:v>
                </c:pt>
                <c:pt idx="1080">
                  <c:v>6.1170565393268754E-2</c:v>
                </c:pt>
                <c:pt idx="1081">
                  <c:v>6.1209845393292855E-2</c:v>
                </c:pt>
                <c:pt idx="1082">
                  <c:v>6.1251325393285962E-2</c:v>
                </c:pt>
                <c:pt idx="1083">
                  <c:v>6.128870539350828E-2</c:v>
                </c:pt>
                <c:pt idx="1084">
                  <c:v>6.1319710305483013E-2</c:v>
                </c:pt>
                <c:pt idx="1085">
                  <c:v>6.1420820393280451E-2</c:v>
                </c:pt>
                <c:pt idx="1086">
                  <c:v>6.1447945393155047E-2</c:v>
                </c:pt>
                <c:pt idx="1087">
                  <c:v>6.1475965393213955E-2</c:v>
                </c:pt>
                <c:pt idx="1088">
                  <c:v>6.1488985393182816E-2</c:v>
                </c:pt>
                <c:pt idx="1089">
                  <c:v>6.1516173964605514E-2</c:v>
                </c:pt>
                <c:pt idx="1090">
                  <c:v>6.1544645393240671E-2</c:v>
                </c:pt>
                <c:pt idx="1091">
                  <c:v>6.1562195393292996E-2</c:v>
                </c:pt>
                <c:pt idx="1092">
                  <c:v>6.1582905393350956E-2</c:v>
                </c:pt>
                <c:pt idx="1093">
                  <c:v>6.1589563575083085E-2</c:v>
                </c:pt>
                <c:pt idx="1094">
                  <c:v>6.1640708356293317E-2</c:v>
                </c:pt>
                <c:pt idx="1095">
                  <c:v>6.1653654484189253E-2</c:v>
                </c:pt>
                <c:pt idx="1096">
                  <c:v>6.169437539330147E-2</c:v>
                </c:pt>
                <c:pt idx="1097">
                  <c:v>6.1744845393434333E-2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6.2078781537792407E-2</c:v>
                </c:pt>
                <c:pt idx="1107">
                  <c:v>6.2121245393228719E-2</c:v>
                </c:pt>
                <c:pt idx="1108">
                  <c:v>6.2150905393409062E-2</c:v>
                </c:pt>
                <c:pt idx="1109">
                  <c:v>6.2192265393306974E-2</c:v>
                </c:pt>
                <c:pt idx="1110">
                  <c:v>6.221525416522411E-2</c:v>
                </c:pt>
                <c:pt idx="1111">
                  <c:v>6.226074539328863E-2</c:v>
                </c:pt>
                <c:pt idx="1112">
                  <c:v>6.2265392452118824E-2</c:v>
                </c:pt>
                <c:pt idx="1113">
                  <c:v>6.2288145393210863E-2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6.3763599051782305E-2</c:v>
                </c:pt>
                <c:pt idx="1156">
                  <c:v>6.3795145393299876E-2</c:v>
                </c:pt>
                <c:pt idx="1157">
                  <c:v>6.3810405393283531E-2</c:v>
                </c:pt>
                <c:pt idx="1158">
                  <c:v>6.3840825393228329E-2</c:v>
                </c:pt>
                <c:pt idx="1159">
                  <c:v>6.3857537059902908E-2</c:v>
                </c:pt>
                <c:pt idx="1160">
                  <c:v>6.3891495393178871E-2</c:v>
                </c:pt>
                <c:pt idx="1161">
                  <c:v>6.3928105393173867E-2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6.4264412059927251E-2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6.4311480333017937E-2</c:v>
                </c:pt>
                <c:pt idx="1180">
                  <c:v>6.4411363370837194E-2</c:v>
                </c:pt>
                <c:pt idx="1181">
                  <c:v>6.4430225393181315E-2</c:v>
                </c:pt>
                <c:pt idx="1182">
                  <c:v>6.4464203726572591E-2</c:v>
                </c:pt>
                <c:pt idx="1183">
                  <c:v>6.448209539350111E-2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6.4728639511045682E-2</c:v>
                </c:pt>
                <c:pt idx="1192">
                  <c:v>6.4754545393242324E-2</c:v>
                </c:pt>
                <c:pt idx="1193">
                  <c:v>6.4774745393407329E-2</c:v>
                </c:pt>
                <c:pt idx="1194">
                  <c:v>6.4799185393269454E-2</c:v>
                </c:pt>
                <c:pt idx="1195">
                  <c:v>6.4826606152678448E-2</c:v>
                </c:pt>
                <c:pt idx="1196">
                  <c:v>6.4833291784950134E-2</c:v>
                </c:pt>
                <c:pt idx="1197">
                  <c:v>6.4867745393286297E-2</c:v>
                </c:pt>
                <c:pt idx="1198">
                  <c:v>6.4877972666010919E-2</c:v>
                </c:pt>
                <c:pt idx="1199">
                  <c:v>6.4907695393287723E-2</c:v>
                </c:pt>
                <c:pt idx="1200">
                  <c:v>6.4920745393351353E-2</c:v>
                </c:pt>
                <c:pt idx="1201">
                  <c:v>6.4938357157913726E-2</c:v>
                </c:pt>
                <c:pt idx="1202">
                  <c:v>6.4995725393217199E-2</c:v>
                </c:pt>
                <c:pt idx="1203">
                  <c:v>6.5035585393246734E-2</c:v>
                </c:pt>
                <c:pt idx="1204">
                  <c:v>6.5063145393381219E-2</c:v>
                </c:pt>
                <c:pt idx="1205">
                  <c:v>6.5081327482715792E-2</c:v>
                </c:pt>
                <c:pt idx="1206">
                  <c:v>6.5120652609707008E-2</c:v>
                </c:pt>
                <c:pt idx="1207">
                  <c:v>6.512848539321682E-2</c:v>
                </c:pt>
                <c:pt idx="1208">
                  <c:v>6.5155145393290953E-2</c:v>
                </c:pt>
                <c:pt idx="1209">
                  <c:v>6.5182589143205433E-2</c:v>
                </c:pt>
                <c:pt idx="1210">
                  <c:v>6.521164539326206E-2</c:v>
                </c:pt>
                <c:pt idx="1211">
                  <c:v>6.523658539320823E-2</c:v>
                </c:pt>
                <c:pt idx="1212">
                  <c:v>6.5264705393147437E-2</c:v>
                </c:pt>
                <c:pt idx="1213">
                  <c:v>6.5297231879725498E-2</c:v>
                </c:pt>
                <c:pt idx="1214">
                  <c:v>6.5322312059848411E-2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6.5974412059915805E-2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6.6444132490062105E-2</c:v>
                </c:pt>
                <c:pt idx="1241">
                  <c:v>6.6455927211350754E-2</c:v>
                </c:pt>
                <c:pt idx="1242">
                  <c:v>6.6472725393225573E-2</c:v>
                </c:pt>
                <c:pt idx="1243">
                  <c:v>6.6484365393236544E-2</c:v>
                </c:pt>
                <c:pt idx="1244">
                  <c:v>6.6506445393400782E-2</c:v>
                </c:pt>
                <c:pt idx="1245">
                  <c:v>6.6516847957345374E-2</c:v>
                </c:pt>
                <c:pt idx="1246">
                  <c:v>6.6571376972206053E-2</c:v>
                </c:pt>
                <c:pt idx="1247">
                  <c:v>6.6567065393130079E-2</c:v>
                </c:pt>
                <c:pt idx="1248">
                  <c:v>6.6574987498526694E-2</c:v>
                </c:pt>
                <c:pt idx="1249">
                  <c:v>6.6594725393187559E-2</c:v>
                </c:pt>
                <c:pt idx="1250">
                  <c:v>6.6619045393267046E-2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6.6955945393090049E-2</c:v>
                </c:pt>
                <c:pt idx="1260">
                  <c:v>6.6997325393288079E-2</c:v>
                </c:pt>
                <c:pt idx="1261">
                  <c:v>6.7033208807856764E-2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6.7317581009689431E-2</c:v>
                </c:pt>
                <c:pt idx="1281">
                  <c:v>6.7344260857083865E-2</c:v>
                </c:pt>
                <c:pt idx="1282">
                  <c:v>6.73951426534245E-2</c:v>
                </c:pt>
                <c:pt idx="1283">
                  <c:v>6.7407445393328713E-2</c:v>
                </c:pt>
                <c:pt idx="1284">
                  <c:v>6.7414545393361891E-2</c:v>
                </c:pt>
                <c:pt idx="1285">
                  <c:v>6.7437395393412231E-2</c:v>
                </c:pt>
                <c:pt idx="1286">
                  <c:v>6.7443929603925395E-2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6.7865695393422326E-2</c:v>
                </c:pt>
                <c:pt idx="1305">
                  <c:v>6.787118289338423E-2</c:v>
                </c:pt>
                <c:pt idx="1306">
                  <c:v>6.788438539325628E-2</c:v>
                </c:pt>
                <c:pt idx="1307">
                  <c:v>6.7895004652555796E-2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6.8118608138391407E-2</c:v>
                </c:pt>
                <c:pt idx="1317">
                  <c:v>6.8182745393258415E-2</c:v>
                </c:pt>
                <c:pt idx="1318">
                  <c:v>6.8191932893370305E-2</c:v>
                </c:pt>
                <c:pt idx="1319">
                  <c:v>6.8210425393218102E-2</c:v>
                </c:pt>
                <c:pt idx="1320">
                  <c:v>6.822444539351126E-2</c:v>
                </c:pt>
                <c:pt idx="1321">
                  <c:v>6.8227345393481145E-2</c:v>
                </c:pt>
                <c:pt idx="1322">
                  <c:v>6.8249185393156511E-2</c:v>
                </c:pt>
                <c:pt idx="1323">
                  <c:v>6.8251825393346621E-2</c:v>
                </c:pt>
                <c:pt idx="1324">
                  <c:v>6.8258608551033731E-2</c:v>
                </c:pt>
                <c:pt idx="1325">
                  <c:v>6.8279162059965856E-2</c:v>
                </c:pt>
                <c:pt idx="1326">
                  <c:v>6.8297745393280707E-2</c:v>
                </c:pt>
                <c:pt idx="1327">
                  <c:v>6.8292031107532208E-2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6.8567212059903765E-2</c:v>
                </c:pt>
                <c:pt idx="1343">
                  <c:v>6.8589645393402066E-2</c:v>
                </c:pt>
                <c:pt idx="1344">
                  <c:v>6.8602745393278042E-2</c:v>
                </c:pt>
                <c:pt idx="1345">
                  <c:v>6.8645142218826921E-2</c:v>
                </c:pt>
                <c:pt idx="1346">
                  <c:v>6.8678345393138315E-2</c:v>
                </c:pt>
                <c:pt idx="1347">
                  <c:v>6.870082539323627E-2</c:v>
                </c:pt>
                <c:pt idx="1348">
                  <c:v>6.8723645393149013E-2</c:v>
                </c:pt>
                <c:pt idx="1349">
                  <c:v>6.8751339143148099E-2</c:v>
                </c:pt>
                <c:pt idx="1350">
                  <c:v>6.8766995393417657E-2</c:v>
                </c:pt>
                <c:pt idx="1351">
                  <c:v>6.8770945393325178E-2</c:v>
                </c:pt>
                <c:pt idx="1352">
                  <c:v>6.8774109029718034E-2</c:v>
                </c:pt>
                <c:pt idx="1353">
                  <c:v>6.8823817682329036E-2</c:v>
                </c:pt>
                <c:pt idx="1354">
                  <c:v>6.8849766669913479E-2</c:v>
                </c:pt>
                <c:pt idx="1355">
                  <c:v>6.886046539348456E-2</c:v>
                </c:pt>
                <c:pt idx="1356">
                  <c:v>6.88659053932099E-2</c:v>
                </c:pt>
                <c:pt idx="1357">
                  <c:v>6.8871845393402867E-2</c:v>
                </c:pt>
                <c:pt idx="1358">
                  <c:v>6.8878145393441059E-2</c:v>
                </c:pt>
                <c:pt idx="1359">
                  <c:v>6.8887484976585353E-2</c:v>
                </c:pt>
                <c:pt idx="1360">
                  <c:v>6.8917795393275583E-2</c:v>
                </c:pt>
                <c:pt idx="1361">
                  <c:v>6.8922745393280097E-2</c:v>
                </c:pt>
                <c:pt idx="1362">
                  <c:v>6.899464539328902E-2</c:v>
                </c:pt>
                <c:pt idx="1363">
                  <c:v>6.9006195393370731E-2</c:v>
                </c:pt>
                <c:pt idx="1364">
                  <c:v>6.9034345393262697E-2</c:v>
                </c:pt>
                <c:pt idx="1365">
                  <c:v>6.905174539303971E-2</c:v>
                </c:pt>
                <c:pt idx="1366">
                  <c:v>6.9093219077515852E-2</c:v>
                </c:pt>
                <c:pt idx="1367">
                  <c:v>6.9122105393390143E-2</c:v>
                </c:pt>
                <c:pt idx="1368">
                  <c:v>6.9154625393267111E-2</c:v>
                </c:pt>
                <c:pt idx="1369">
                  <c:v>6.9177394516131696E-2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6.9282584102893535E-2</c:v>
                </c:pt>
                <c:pt idx="1379">
                  <c:v>6.9327745393209739E-2</c:v>
                </c:pt>
                <c:pt idx="1380">
                  <c:v>6.9340495393461793E-2</c:v>
                </c:pt>
                <c:pt idx="1381">
                  <c:v>6.9346745393332312E-2</c:v>
                </c:pt>
                <c:pt idx="1382">
                  <c:v>6.9365385842573443E-2</c:v>
                </c:pt>
                <c:pt idx="1383">
                  <c:v>6.936354084783164E-2</c:v>
                </c:pt>
                <c:pt idx="1384">
                  <c:v>6.9373865393217229E-2</c:v>
                </c:pt>
                <c:pt idx="1385">
                  <c:v>6.9373745393207301E-2</c:v>
                </c:pt>
                <c:pt idx="1386">
                  <c:v>6.9374254484188297E-2</c:v>
                </c:pt>
                <c:pt idx="1387">
                  <c:v>6.9428370393296773E-2</c:v>
                </c:pt>
                <c:pt idx="1388">
                  <c:v>6.9443492761763537E-2</c:v>
                </c:pt>
                <c:pt idx="1389">
                  <c:v>6.9474295393220614E-2</c:v>
                </c:pt>
                <c:pt idx="1390">
                  <c:v>6.9504995393330743E-2</c:v>
                </c:pt>
                <c:pt idx="1391">
                  <c:v>6.9512245393255512E-2</c:v>
                </c:pt>
                <c:pt idx="1392">
                  <c:v>6.950678579720207E-2</c:v>
                </c:pt>
                <c:pt idx="1393">
                  <c:v>6.9501812059982654E-2</c:v>
                </c:pt>
                <c:pt idx="1394">
                  <c:v>6.9490895393371971E-2</c:v>
                </c:pt>
                <c:pt idx="1395">
                  <c:v>6.9488193154498487E-2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6.9616274804971734E-2</c:v>
                </c:pt>
                <c:pt idx="1405">
                  <c:v>6.9699563575127854E-2</c:v>
                </c:pt>
                <c:pt idx="1406">
                  <c:v>6.9727765393437863E-2</c:v>
                </c:pt>
                <c:pt idx="1407">
                  <c:v>6.9760295393152233E-2</c:v>
                </c:pt>
                <c:pt idx="1408">
                  <c:v>6.9775429603922134E-2</c:v>
                </c:pt>
                <c:pt idx="1409">
                  <c:v>6.9816695393285597E-2</c:v>
                </c:pt>
                <c:pt idx="1410">
                  <c:v>6.9846225393391193E-2</c:v>
                </c:pt>
                <c:pt idx="1411">
                  <c:v>6.9867354088856443E-2</c:v>
                </c:pt>
                <c:pt idx="1412">
                  <c:v>6.9907745393294363E-2</c:v>
                </c:pt>
                <c:pt idx="1413">
                  <c:v>6.9910270645692746E-2</c:v>
                </c:pt>
                <c:pt idx="1414">
                  <c:v>6.9922172476708511E-2</c:v>
                </c:pt>
                <c:pt idx="1415">
                  <c:v>6.9922997918624386E-2</c:v>
                </c:pt>
                <c:pt idx="1416">
                  <c:v>6.992834539343562E-2</c:v>
                </c:pt>
                <c:pt idx="1417">
                  <c:v>6.993774539331811E-2</c:v>
                </c:pt>
                <c:pt idx="1418">
                  <c:v>6.9954895393479419E-2</c:v>
                </c:pt>
                <c:pt idx="1419">
                  <c:v>6.996703705999624E-2</c:v>
                </c:pt>
                <c:pt idx="1420">
                  <c:v>6.9977537059898606E-2</c:v>
                </c:pt>
                <c:pt idx="1421">
                  <c:v>6.9987223654180836E-2</c:v>
                </c:pt>
                <c:pt idx="1422">
                  <c:v>6.9997745393393984E-2</c:v>
                </c:pt>
                <c:pt idx="1423">
                  <c:v>7.0021125393466818E-2</c:v>
                </c:pt>
                <c:pt idx="1424">
                  <c:v>7.0033345393341079E-2</c:v>
                </c:pt>
                <c:pt idx="1425">
                  <c:v>7.0058526643237001E-2</c:v>
                </c:pt>
                <c:pt idx="1426">
                  <c:v>7.0078695393362977E-2</c:v>
                </c:pt>
                <c:pt idx="1427">
                  <c:v>7.008349539327699E-2</c:v>
                </c:pt>
                <c:pt idx="1428">
                  <c:v>7.0086995393211365E-2</c:v>
                </c:pt>
                <c:pt idx="1429">
                  <c:v>7.0092991295027385E-2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7.0349534866821356E-2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7.0694680877196103E-2</c:v>
                </c:pt>
                <c:pt idx="1457">
                  <c:v>7.0716674686124872E-2</c:v>
                </c:pt>
                <c:pt idx="1458">
                  <c:v>7.0725945393107281E-2</c:v>
                </c:pt>
                <c:pt idx="1459">
                  <c:v>7.0726425393232345E-2</c:v>
                </c:pt>
                <c:pt idx="1460">
                  <c:v>7.074454539350937E-2</c:v>
                </c:pt>
                <c:pt idx="1461">
                  <c:v>7.0747745393475725E-2</c:v>
                </c:pt>
                <c:pt idx="1462">
                  <c:v>7.0764185393173321E-2</c:v>
                </c:pt>
                <c:pt idx="1463">
                  <c:v>7.0787745393261062E-2</c:v>
                </c:pt>
                <c:pt idx="1464">
                  <c:v>7.0883381756928626E-2</c:v>
                </c:pt>
                <c:pt idx="1465">
                  <c:v>7.0905502968969358E-2</c:v>
                </c:pt>
                <c:pt idx="1466">
                  <c:v>7.0924265393415453E-2</c:v>
                </c:pt>
                <c:pt idx="1467">
                  <c:v>7.0939445393435108E-2</c:v>
                </c:pt>
                <c:pt idx="1468">
                  <c:v>7.0952695393174309E-2</c:v>
                </c:pt>
                <c:pt idx="1469">
                  <c:v>7.096674539337755E-2</c:v>
                </c:pt>
                <c:pt idx="1470">
                  <c:v>7.0981395393246799E-2</c:v>
                </c:pt>
                <c:pt idx="1471">
                  <c:v>7.0993702840112943E-2</c:v>
                </c:pt>
                <c:pt idx="1472">
                  <c:v>7.1054435048452561E-2</c:v>
                </c:pt>
                <c:pt idx="1473">
                  <c:v>7.1066645393088393E-2</c:v>
                </c:pt>
                <c:pt idx="1474">
                  <c:v>7.1084145393299908E-2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0.10904774539328355</c:v>
                </c:pt>
                <c:pt idx="1">
                  <c:v>0.10805065448413148</c:v>
                </c:pt>
                <c:pt idx="2">
                  <c:v>0.10800041539330599</c:v>
                </c:pt>
                <c:pt idx="3">
                  <c:v>0.10786556539314063</c:v>
                </c:pt>
                <c:pt idx="4">
                  <c:v>0.10771830539319183</c:v>
                </c:pt>
                <c:pt idx="5">
                  <c:v>0.10768774539324974</c:v>
                </c:pt>
                <c:pt idx="6">
                  <c:v>0.10818509154715629</c:v>
                </c:pt>
                <c:pt idx="7">
                  <c:v>0.10824402539323347</c:v>
                </c:pt>
                <c:pt idx="8">
                  <c:v>0.10827221539331343</c:v>
                </c:pt>
                <c:pt idx="9">
                  <c:v>0.10826112539332659</c:v>
                </c:pt>
                <c:pt idx="10">
                  <c:v>0.10809449539330274</c:v>
                </c:pt>
                <c:pt idx="11">
                  <c:v>0.1078672053932479</c:v>
                </c:pt>
                <c:pt idx="12">
                  <c:v>0.10752078336791739</c:v>
                </c:pt>
                <c:pt idx="13">
                  <c:v>0.10454951858909559</c:v>
                </c:pt>
                <c:pt idx="14">
                  <c:v>0.10375172539332311</c:v>
                </c:pt>
                <c:pt idx="15">
                  <c:v>0.10307974539327355</c:v>
                </c:pt>
                <c:pt idx="16">
                  <c:v>0.10244860539332012</c:v>
                </c:pt>
                <c:pt idx="17">
                  <c:v>0.1019302862096795</c:v>
                </c:pt>
                <c:pt idx="18">
                  <c:v>0.10135762539331948</c:v>
                </c:pt>
                <c:pt idx="19">
                  <c:v>0.10093386304033913</c:v>
                </c:pt>
                <c:pt idx="20">
                  <c:v>9.9670400155176461E-2</c:v>
                </c:pt>
                <c:pt idx="21">
                  <c:v>9.9331405393343286E-2</c:v>
                </c:pt>
                <c:pt idx="22">
                  <c:v>9.9025129231748207E-2</c:v>
                </c:pt>
                <c:pt idx="23">
                  <c:v>9.8751255393239312E-2</c:v>
                </c:pt>
                <c:pt idx="24">
                  <c:v>9.8502305393410275E-2</c:v>
                </c:pt>
                <c:pt idx="25">
                  <c:v>9.8308985393345025E-2</c:v>
                </c:pt>
                <c:pt idx="26">
                  <c:v>9.8163635393191867E-2</c:v>
                </c:pt>
                <c:pt idx="27">
                  <c:v>9.7946622944221004E-2</c:v>
                </c:pt>
                <c:pt idx="28">
                  <c:v>9.7771521255324956E-2</c:v>
                </c:pt>
                <c:pt idx="29">
                  <c:v>9.6355669443895064E-2</c:v>
                </c:pt>
                <c:pt idx="30">
                  <c:v>9.6633315393376246E-2</c:v>
                </c:pt>
                <c:pt idx="31">
                  <c:v>9.7060295393277068E-2</c:v>
                </c:pt>
                <c:pt idx="32">
                  <c:v>9.756790539329098E-2</c:v>
                </c:pt>
                <c:pt idx="33">
                  <c:v>9.7998895393203805E-2</c:v>
                </c:pt>
                <c:pt idx="34">
                  <c:v>9.8100235393175708E-2</c:v>
                </c:pt>
                <c:pt idx="35">
                  <c:v>9.8065995393227745E-2</c:v>
                </c:pt>
                <c:pt idx="36">
                  <c:v>9.8012645393297029E-2</c:v>
                </c:pt>
                <c:pt idx="37">
                  <c:v>9.7959337229951871E-2</c:v>
                </c:pt>
                <c:pt idx="38">
                  <c:v>9.7952595393252531E-2</c:v>
                </c:pt>
                <c:pt idx="39">
                  <c:v>9.7955395393185735E-2</c:v>
                </c:pt>
                <c:pt idx="40">
                  <c:v>9.7978285393182346E-2</c:v>
                </c:pt>
                <c:pt idx="41">
                  <c:v>9.8023967615447044E-2</c:v>
                </c:pt>
                <c:pt idx="42">
                  <c:v>9.8069845393269239E-2</c:v>
                </c:pt>
                <c:pt idx="43">
                  <c:v>9.8102290847904783E-2</c:v>
                </c:pt>
                <c:pt idx="44">
                  <c:v>9.7446203224563932E-2</c:v>
                </c:pt>
                <c:pt idx="45">
                  <c:v>9.7173395393156267E-2</c:v>
                </c:pt>
                <c:pt idx="46">
                  <c:v>9.7010997918602043E-2</c:v>
                </c:pt>
                <c:pt idx="47">
                  <c:v>9.6921805393321986E-2</c:v>
                </c:pt>
                <c:pt idx="48">
                  <c:v>9.6870195393307754E-2</c:v>
                </c:pt>
                <c:pt idx="49">
                  <c:v>9.6875045393261625E-2</c:v>
                </c:pt>
                <c:pt idx="50">
                  <c:v>9.6797475393373342E-2</c:v>
                </c:pt>
                <c:pt idx="51">
                  <c:v>9.6500692761637336E-2</c:v>
                </c:pt>
                <c:pt idx="52">
                  <c:v>9.5828018120542577E-2</c:v>
                </c:pt>
                <c:pt idx="53">
                  <c:v>9.5658405393237736E-2</c:v>
                </c:pt>
                <c:pt idx="54">
                  <c:v>9.5565455393313237E-2</c:v>
                </c:pt>
                <c:pt idx="55">
                  <c:v>9.5479705393259548E-2</c:v>
                </c:pt>
                <c:pt idx="56">
                  <c:v>9.5380220140782526E-2</c:v>
                </c:pt>
                <c:pt idx="57">
                  <c:v>9.5245945393287665E-2</c:v>
                </c:pt>
                <c:pt idx="58">
                  <c:v>9.5136905393332194E-2</c:v>
                </c:pt>
                <c:pt idx="59">
                  <c:v>9.5033625393199581E-2</c:v>
                </c:pt>
                <c:pt idx="60">
                  <c:v>9.4987745393283016E-2</c:v>
                </c:pt>
                <c:pt idx="61">
                  <c:v>9.475662231641048E-2</c:v>
                </c:pt>
                <c:pt idx="62">
                  <c:v>9.4592034053050708E-2</c:v>
                </c:pt>
                <c:pt idx="63">
                  <c:v>9.4393455393330439E-2</c:v>
                </c:pt>
                <c:pt idx="64">
                  <c:v>9.4219035393308573E-2</c:v>
                </c:pt>
                <c:pt idx="65">
                  <c:v>9.4066675393378485E-2</c:v>
                </c:pt>
                <c:pt idx="66">
                  <c:v>9.3906755393291727E-2</c:v>
                </c:pt>
                <c:pt idx="67">
                  <c:v>9.3715951578715845E-2</c:v>
                </c:pt>
                <c:pt idx="68">
                  <c:v>9.3506540573983735E-2</c:v>
                </c:pt>
                <c:pt idx="69">
                  <c:v>9.2374846516904127E-2</c:v>
                </c:pt>
                <c:pt idx="70">
                  <c:v>9.2158775393301098E-2</c:v>
                </c:pt>
                <c:pt idx="71">
                  <c:v>9.1953255393306704E-2</c:v>
                </c:pt>
                <c:pt idx="72">
                  <c:v>9.1685153556667981E-2</c:v>
                </c:pt>
                <c:pt idx="73">
                  <c:v>9.12354653932968E-2</c:v>
                </c:pt>
                <c:pt idx="74">
                  <c:v>9.0850565393339147E-2</c:v>
                </c:pt>
                <c:pt idx="75">
                  <c:v>9.0509045393190726E-2</c:v>
                </c:pt>
                <c:pt idx="76">
                  <c:v>9.0314215981493501E-2</c:v>
                </c:pt>
                <c:pt idx="77">
                  <c:v>8.9450132490085862E-2</c:v>
                </c:pt>
                <c:pt idx="78">
                  <c:v>8.9355705393259863E-2</c:v>
                </c:pt>
                <c:pt idx="79">
                  <c:v>8.9227855393375133E-2</c:v>
                </c:pt>
                <c:pt idx="80">
                  <c:v>8.9103395393280729E-2</c:v>
                </c:pt>
                <c:pt idx="81">
                  <c:v>8.9007305393210168E-2</c:v>
                </c:pt>
                <c:pt idx="82">
                  <c:v>8.8939806617787567E-2</c:v>
                </c:pt>
                <c:pt idx="83">
                  <c:v>8.8887420393334249E-2</c:v>
                </c:pt>
                <c:pt idx="84">
                  <c:v>8.8878816821875234E-2</c:v>
                </c:pt>
                <c:pt idx="85">
                  <c:v>8.9019215393307163E-2</c:v>
                </c:pt>
                <c:pt idx="86">
                  <c:v>8.92290253933085E-2</c:v>
                </c:pt>
                <c:pt idx="87">
                  <c:v>8.9406051515794643E-2</c:v>
                </c:pt>
                <c:pt idx="88">
                  <c:v>8.947368539334373E-2</c:v>
                </c:pt>
                <c:pt idx="89">
                  <c:v>8.93875153931845E-2</c:v>
                </c:pt>
                <c:pt idx="90">
                  <c:v>8.9300995393287716E-2</c:v>
                </c:pt>
                <c:pt idx="91">
                  <c:v>8.9235224559928397E-2</c:v>
                </c:pt>
                <c:pt idx="92">
                  <c:v>8.9137745393429862E-2</c:v>
                </c:pt>
                <c:pt idx="93">
                  <c:v>8.9076195393204383E-2</c:v>
                </c:pt>
                <c:pt idx="94">
                  <c:v>8.9020705393267216E-2</c:v>
                </c:pt>
                <c:pt idx="95">
                  <c:v>8.8994445393183588E-2</c:v>
                </c:pt>
                <c:pt idx="96">
                  <c:v>8.8957518589069487E-2</c:v>
                </c:pt>
                <c:pt idx="97">
                  <c:v>8.8929605393275532E-2</c:v>
                </c:pt>
                <c:pt idx="98">
                  <c:v>8.8891665393291228E-2</c:v>
                </c:pt>
                <c:pt idx="99">
                  <c:v>8.8858045393294838E-2</c:v>
                </c:pt>
                <c:pt idx="100">
                  <c:v>8.8843644383260478E-2</c:v>
                </c:pt>
                <c:pt idx="101">
                  <c:v>8.8823245393101158E-2</c:v>
                </c:pt>
                <c:pt idx="102">
                  <c:v>8.8828295393213616E-2</c:v>
                </c:pt>
                <c:pt idx="103">
                  <c:v>8.8911865393385123E-2</c:v>
                </c:pt>
                <c:pt idx="104">
                  <c:v>8.8988549516983567E-2</c:v>
                </c:pt>
                <c:pt idx="105">
                  <c:v>8.9079715393339226E-2</c:v>
                </c:pt>
                <c:pt idx="106">
                  <c:v>8.9159525393313496E-2</c:v>
                </c:pt>
                <c:pt idx="107">
                  <c:v>8.9227445393234725E-2</c:v>
                </c:pt>
                <c:pt idx="108">
                  <c:v>8.9301455393283172E-2</c:v>
                </c:pt>
                <c:pt idx="109">
                  <c:v>8.9345704576985013E-2</c:v>
                </c:pt>
                <c:pt idx="110">
                  <c:v>8.9388245393166726E-2</c:v>
                </c:pt>
                <c:pt idx="111">
                  <c:v>8.9420545393352535E-2</c:v>
                </c:pt>
                <c:pt idx="112">
                  <c:v>8.9467745393278786E-2</c:v>
                </c:pt>
                <c:pt idx="113">
                  <c:v>8.9664822316294468E-2</c:v>
                </c:pt>
                <c:pt idx="114">
                  <c:v>8.9717684168775194E-2</c:v>
                </c:pt>
                <c:pt idx="115">
                  <c:v>8.9728725393243558E-2</c:v>
                </c:pt>
                <c:pt idx="116">
                  <c:v>8.9567285393286733E-2</c:v>
                </c:pt>
                <c:pt idx="117">
                  <c:v>8.9405345393203411E-2</c:v>
                </c:pt>
                <c:pt idx="118">
                  <c:v>8.926455789330133E-2</c:v>
                </c:pt>
                <c:pt idx="119">
                  <c:v>8.9131075393254572E-2</c:v>
                </c:pt>
                <c:pt idx="120">
                  <c:v>8.9011815981450748E-2</c:v>
                </c:pt>
                <c:pt idx="121">
                  <c:v>8.8642632717267245E-2</c:v>
                </c:pt>
                <c:pt idx="122">
                  <c:v>8.848589539326239E-2</c:v>
                </c:pt>
                <c:pt idx="123">
                  <c:v>8.809097219749186E-2</c:v>
                </c:pt>
                <c:pt idx="124">
                  <c:v>8.7473915393303486E-2</c:v>
                </c:pt>
                <c:pt idx="125">
                  <c:v>8.6990955393332736E-2</c:v>
                </c:pt>
                <c:pt idx="126">
                  <c:v>8.6543725393255527E-2</c:v>
                </c:pt>
                <c:pt idx="127">
                  <c:v>8.6048162059953026E-2</c:v>
                </c:pt>
                <c:pt idx="128">
                  <c:v>8.5493875393240312E-2</c:v>
                </c:pt>
                <c:pt idx="129">
                  <c:v>8.5219634282154136E-2</c:v>
                </c:pt>
                <c:pt idx="130">
                  <c:v>8.4502745393237641E-2</c:v>
                </c:pt>
                <c:pt idx="131">
                  <c:v>8.4436565393275695E-2</c:v>
                </c:pt>
                <c:pt idx="132">
                  <c:v>8.4336605393247235E-2</c:v>
                </c:pt>
                <c:pt idx="133">
                  <c:v>8.4231528898428207E-2</c:v>
                </c:pt>
                <c:pt idx="134">
                  <c:v>8.4146365393138634E-2</c:v>
                </c:pt>
                <c:pt idx="135">
                  <c:v>8.4065735393338198E-2</c:v>
                </c:pt>
                <c:pt idx="136">
                  <c:v>8.3984865393304811E-2</c:v>
                </c:pt>
                <c:pt idx="137">
                  <c:v>8.3928995393279485E-2</c:v>
                </c:pt>
                <c:pt idx="138">
                  <c:v>8.3808565065382604E-2</c:v>
                </c:pt>
                <c:pt idx="139">
                  <c:v>8.3773095393198257E-2</c:v>
                </c:pt>
                <c:pt idx="140">
                  <c:v>8.3732795393373888E-2</c:v>
                </c:pt>
                <c:pt idx="141">
                  <c:v>8.3699065393233574E-2</c:v>
                </c:pt>
                <c:pt idx="142">
                  <c:v>8.3667245393187095E-2</c:v>
                </c:pt>
                <c:pt idx="143">
                  <c:v>8.3843412059963027E-2</c:v>
                </c:pt>
                <c:pt idx="144">
                  <c:v>8.4571615393244481E-2</c:v>
                </c:pt>
                <c:pt idx="145">
                  <c:v>8.5355670925082658E-2</c:v>
                </c:pt>
                <c:pt idx="146">
                  <c:v>8.81034596790045E-2</c:v>
                </c:pt>
                <c:pt idx="147">
                  <c:v>8.8835621681923368E-2</c:v>
                </c:pt>
                <c:pt idx="148">
                  <c:v>8.9500115393249965E-2</c:v>
                </c:pt>
                <c:pt idx="149">
                  <c:v>9.0064165393244258E-2</c:v>
                </c:pt>
                <c:pt idx="150">
                  <c:v>9.0542805393269796E-2</c:v>
                </c:pt>
                <c:pt idx="151">
                  <c:v>9.0982786630433979E-2</c:v>
                </c:pt>
                <c:pt idx="152">
                  <c:v>9.1360655393245366E-2</c:v>
                </c:pt>
                <c:pt idx="153">
                  <c:v>9.1755435393324286E-2</c:v>
                </c:pt>
                <c:pt idx="154">
                  <c:v>9.1927134282158721E-2</c:v>
                </c:pt>
                <c:pt idx="155">
                  <c:v>9.2954504652539169E-2</c:v>
                </c:pt>
                <c:pt idx="156">
                  <c:v>9.3155934866999357E-2</c:v>
                </c:pt>
                <c:pt idx="157">
                  <c:v>9.3312879413957689E-2</c:v>
                </c:pt>
                <c:pt idx="158">
                  <c:v>9.3359745393357368E-2</c:v>
                </c:pt>
                <c:pt idx="159">
                  <c:v>9.3416665393391579E-2</c:v>
                </c:pt>
                <c:pt idx="160">
                  <c:v>9.3476078726482323E-2</c:v>
                </c:pt>
                <c:pt idx="161">
                  <c:v>9.3589018120567954E-2</c:v>
                </c:pt>
                <c:pt idx="162">
                  <c:v>9.374039802484925E-2</c:v>
                </c:pt>
                <c:pt idx="163">
                  <c:v>9.4245916445970593E-2</c:v>
                </c:pt>
                <c:pt idx="164">
                  <c:v>9.4619085393404245E-2</c:v>
                </c:pt>
                <c:pt idx="165">
                  <c:v>9.511712683659819E-2</c:v>
                </c:pt>
                <c:pt idx="166">
                  <c:v>9.5569415393328083E-2</c:v>
                </c:pt>
                <c:pt idx="167">
                  <c:v>9.5985195393382322E-2</c:v>
                </c:pt>
                <c:pt idx="168">
                  <c:v>9.6324815393203034E-2</c:v>
                </c:pt>
                <c:pt idx="169">
                  <c:v>9.6662436114968428E-2</c:v>
                </c:pt>
                <c:pt idx="170">
                  <c:v>9.6875677211485781E-2</c:v>
                </c:pt>
                <c:pt idx="171">
                  <c:v>9.7487923964692524E-2</c:v>
                </c:pt>
                <c:pt idx="172">
                  <c:v>9.7586685393338257E-2</c:v>
                </c:pt>
                <c:pt idx="173">
                  <c:v>9.7708359976678691E-2</c:v>
                </c:pt>
                <c:pt idx="174">
                  <c:v>9.7834685393280746E-2</c:v>
                </c:pt>
                <c:pt idx="175">
                  <c:v>9.7930275393224547E-2</c:v>
                </c:pt>
                <c:pt idx="176">
                  <c:v>9.8026575393263107E-2</c:v>
                </c:pt>
                <c:pt idx="177">
                  <c:v>9.8133819077517628E-2</c:v>
                </c:pt>
                <c:pt idx="178">
                  <c:v>9.8287915393314065E-2</c:v>
                </c:pt>
                <c:pt idx="179">
                  <c:v>9.8402745393301044E-2</c:v>
                </c:pt>
                <c:pt idx="180">
                  <c:v>9.88135287266802E-2</c:v>
                </c:pt>
                <c:pt idx="181">
                  <c:v>9.9000495393213137E-2</c:v>
                </c:pt>
                <c:pt idx="182">
                  <c:v>9.9181193309902965E-2</c:v>
                </c:pt>
                <c:pt idx="183">
                  <c:v>9.9360715393174828E-2</c:v>
                </c:pt>
                <c:pt idx="184">
                  <c:v>9.9552745393239925E-2</c:v>
                </c:pt>
                <c:pt idx="185">
                  <c:v>9.9728805393255293E-2</c:v>
                </c:pt>
                <c:pt idx="186">
                  <c:v>9.9960808551230892E-2</c:v>
                </c:pt>
                <c:pt idx="187">
                  <c:v>0.10014973304757292</c:v>
                </c:pt>
                <c:pt idx="188">
                  <c:v>0.10069601812054432</c:v>
                </c:pt>
                <c:pt idx="189">
                  <c:v>0.10082472539319556</c:v>
                </c:pt>
                <c:pt idx="190">
                  <c:v>0.10094337425934441</c:v>
                </c:pt>
                <c:pt idx="191">
                  <c:v>0.10105136539326046</c:v>
                </c:pt>
                <c:pt idx="192">
                  <c:v>0.10114949539334345</c:v>
                </c:pt>
                <c:pt idx="193">
                  <c:v>0.10122840518712914</c:v>
                </c:pt>
                <c:pt idx="194">
                  <c:v>0.10131745539332805</c:v>
                </c:pt>
                <c:pt idx="195">
                  <c:v>0.10142149539322531</c:v>
                </c:pt>
                <c:pt idx="196">
                  <c:v>0.10147169276169174</c:v>
                </c:pt>
                <c:pt idx="197">
                  <c:v>0.10166774539335677</c:v>
                </c:pt>
                <c:pt idx="198">
                  <c:v>0.10166368289316099</c:v>
                </c:pt>
                <c:pt idx="199">
                  <c:v>0.10167092539333565</c:v>
                </c:pt>
                <c:pt idx="200">
                  <c:v>0.10168722539329167</c:v>
                </c:pt>
                <c:pt idx="201">
                  <c:v>0.10170574539343152</c:v>
                </c:pt>
                <c:pt idx="202">
                  <c:v>0.10171774539342952</c:v>
                </c:pt>
                <c:pt idx="203">
                  <c:v>0.10172178539318123</c:v>
                </c:pt>
                <c:pt idx="204">
                  <c:v>0.1017402215837821</c:v>
                </c:pt>
                <c:pt idx="205">
                  <c:v>0.10216154539331512</c:v>
                </c:pt>
                <c:pt idx="206">
                  <c:v>0.10230694539326636</c:v>
                </c:pt>
                <c:pt idx="207">
                  <c:v>0.10243322539322719</c:v>
                </c:pt>
                <c:pt idx="208">
                  <c:v>0.10253248539333989</c:v>
                </c:pt>
                <c:pt idx="209">
                  <c:v>0.10263615539318507</c:v>
                </c:pt>
                <c:pt idx="210">
                  <c:v>0.10272172317108662</c:v>
                </c:pt>
                <c:pt idx="211">
                  <c:v>0.1028137853933373</c:v>
                </c:pt>
                <c:pt idx="212">
                  <c:v>0.10290088539329645</c:v>
                </c:pt>
                <c:pt idx="213">
                  <c:v>0.10294441205994075</c:v>
                </c:pt>
                <c:pt idx="214">
                  <c:v>0.10297377713932575</c:v>
                </c:pt>
                <c:pt idx="215">
                  <c:v>0.10273543226190915</c:v>
                </c:pt>
                <c:pt idx="216">
                  <c:v>0.10257030539328582</c:v>
                </c:pt>
                <c:pt idx="217">
                  <c:v>0.10226001539329843</c:v>
                </c:pt>
                <c:pt idx="218">
                  <c:v>0.10207962539332982</c:v>
                </c:pt>
                <c:pt idx="219">
                  <c:v>0.10190474539324162</c:v>
                </c:pt>
                <c:pt idx="220">
                  <c:v>0.10174199539312659</c:v>
                </c:pt>
                <c:pt idx="221">
                  <c:v>0.1016235565043786</c:v>
                </c:pt>
                <c:pt idx="222">
                  <c:v>0.10123714194492109</c:v>
                </c:pt>
                <c:pt idx="223">
                  <c:v>0.10110814539324053</c:v>
                </c:pt>
                <c:pt idx="224">
                  <c:v>0.1009374853932882</c:v>
                </c:pt>
                <c:pt idx="225">
                  <c:v>0.10081915539313968</c:v>
                </c:pt>
                <c:pt idx="226">
                  <c:v>0.10062577697227965</c:v>
                </c:pt>
                <c:pt idx="227">
                  <c:v>0.10040476539330705</c:v>
                </c:pt>
                <c:pt idx="228">
                  <c:v>0.10020353539337634</c:v>
                </c:pt>
                <c:pt idx="229">
                  <c:v>0.10004023348848549</c:v>
                </c:pt>
                <c:pt idx="230">
                  <c:v>9.9477026094987764E-2</c:v>
                </c:pt>
                <c:pt idx="231">
                  <c:v>9.9264645393290871E-2</c:v>
                </c:pt>
                <c:pt idx="232">
                  <c:v>9.9056155393356229E-2</c:v>
                </c:pt>
                <c:pt idx="233">
                  <c:v>9.8899385393338146E-2</c:v>
                </c:pt>
                <c:pt idx="234">
                  <c:v>9.881871539329283E-2</c:v>
                </c:pt>
                <c:pt idx="235">
                  <c:v>9.8727095393187275E-2</c:v>
                </c:pt>
                <c:pt idx="236">
                  <c:v>9.8570315393246524E-2</c:v>
                </c:pt>
                <c:pt idx="237">
                  <c:v>9.8414989837735334E-2</c:v>
                </c:pt>
                <c:pt idx="238">
                  <c:v>9.8311745393275071E-2</c:v>
                </c:pt>
                <c:pt idx="239">
                  <c:v>9.8039010099171264E-2</c:v>
                </c:pt>
                <c:pt idx="240">
                  <c:v>9.7908905393282675E-2</c:v>
                </c:pt>
                <c:pt idx="241">
                  <c:v>9.7794055393421994E-2</c:v>
                </c:pt>
                <c:pt idx="242">
                  <c:v>9.7688573350268398E-2</c:v>
                </c:pt>
                <c:pt idx="243">
                  <c:v>9.7562625393351268E-2</c:v>
                </c:pt>
                <c:pt idx="244">
                  <c:v>9.7310135393271963E-2</c:v>
                </c:pt>
                <c:pt idx="245">
                  <c:v>9.6843661182717214E-2</c:v>
                </c:pt>
                <c:pt idx="246">
                  <c:v>9.649455539330648E-2</c:v>
                </c:pt>
                <c:pt idx="247">
                  <c:v>9.5604965981636078E-2</c:v>
                </c:pt>
                <c:pt idx="248">
                  <c:v>9.544235539334521E-2</c:v>
                </c:pt>
                <c:pt idx="249">
                  <c:v>9.5284381756982867E-2</c:v>
                </c:pt>
                <c:pt idx="250">
                  <c:v>9.5191885393234255E-2</c:v>
                </c:pt>
                <c:pt idx="251">
                  <c:v>9.5153345393129266E-2</c:v>
                </c:pt>
                <c:pt idx="252">
                  <c:v>9.5122492867887071E-2</c:v>
                </c:pt>
                <c:pt idx="253">
                  <c:v>9.5080145393339588E-2</c:v>
                </c:pt>
                <c:pt idx="254">
                  <c:v>9.4931705393349969E-2</c:v>
                </c:pt>
                <c:pt idx="255">
                  <c:v>9.3944293780339305E-2</c:v>
                </c:pt>
                <c:pt idx="256">
                  <c:v>9.3716179736660105E-2</c:v>
                </c:pt>
                <c:pt idx="257">
                  <c:v>9.3613245393300071E-2</c:v>
                </c:pt>
                <c:pt idx="258">
                  <c:v>9.3563825393204333E-2</c:v>
                </c:pt>
                <c:pt idx="259">
                  <c:v>9.3492845393257321E-2</c:v>
                </c:pt>
                <c:pt idx="260">
                  <c:v>9.3453045393374776E-2</c:v>
                </c:pt>
                <c:pt idx="261">
                  <c:v>9.3403085393177362E-2</c:v>
                </c:pt>
                <c:pt idx="262">
                  <c:v>9.3354572979436334E-2</c:v>
                </c:pt>
                <c:pt idx="263">
                  <c:v>9.3315980687435712E-2</c:v>
                </c:pt>
                <c:pt idx="264">
                  <c:v>9.3147321150752513E-2</c:v>
                </c:pt>
                <c:pt idx="265">
                  <c:v>9.3115805393353193E-2</c:v>
                </c:pt>
                <c:pt idx="266">
                  <c:v>9.3079159534852546E-2</c:v>
                </c:pt>
                <c:pt idx="267">
                  <c:v>9.3042045393332495E-2</c:v>
                </c:pt>
                <c:pt idx="268">
                  <c:v>9.3036605393294558E-2</c:v>
                </c:pt>
                <c:pt idx="269">
                  <c:v>9.3016485393377646E-2</c:v>
                </c:pt>
                <c:pt idx="270">
                  <c:v>9.3001815981551869E-2</c:v>
                </c:pt>
                <c:pt idx="271">
                  <c:v>9.308667396462067E-2</c:v>
                </c:pt>
                <c:pt idx="272">
                  <c:v>9.3165115393347375E-2</c:v>
                </c:pt>
                <c:pt idx="273">
                  <c:v>9.3330425393205227E-2</c:v>
                </c:pt>
                <c:pt idx="274">
                  <c:v>9.3496435393277233E-2</c:v>
                </c:pt>
                <c:pt idx="275">
                  <c:v>9.3631655393210333E-2</c:v>
                </c:pt>
                <c:pt idx="276">
                  <c:v>9.3742901643309992E-2</c:v>
                </c:pt>
                <c:pt idx="277">
                  <c:v>9.3885995393393096E-2</c:v>
                </c:pt>
                <c:pt idx="278">
                  <c:v>9.3985685393292565E-2</c:v>
                </c:pt>
                <c:pt idx="279">
                  <c:v>9.4064602536107739E-2</c:v>
                </c:pt>
                <c:pt idx="280">
                  <c:v>9.4314556204082675E-2</c:v>
                </c:pt>
                <c:pt idx="281">
                  <c:v>9.4384662919083193E-2</c:v>
                </c:pt>
                <c:pt idx="282">
                  <c:v>9.4462205393313098E-2</c:v>
                </c:pt>
                <c:pt idx="283">
                  <c:v>9.451569539315606E-2</c:v>
                </c:pt>
                <c:pt idx="284">
                  <c:v>9.4530283027566525E-2</c:v>
                </c:pt>
                <c:pt idx="285">
                  <c:v>9.4251345393289276E-2</c:v>
                </c:pt>
                <c:pt idx="286">
                  <c:v>9.370604539319087E-2</c:v>
                </c:pt>
                <c:pt idx="287">
                  <c:v>9.310175758840003E-2</c:v>
                </c:pt>
                <c:pt idx="288">
                  <c:v>9.0715882893292341E-2</c:v>
                </c:pt>
                <c:pt idx="289">
                  <c:v>8.9914035393263911E-2</c:v>
                </c:pt>
                <c:pt idx="290">
                  <c:v>8.8979922476582568E-2</c:v>
                </c:pt>
                <c:pt idx="291">
                  <c:v>8.8115845393275813E-2</c:v>
                </c:pt>
                <c:pt idx="292">
                  <c:v>8.7318995393246765E-2</c:v>
                </c:pt>
                <c:pt idx="293">
                  <c:v>8.6694355919590516E-2</c:v>
                </c:pt>
                <c:pt idx="294">
                  <c:v>8.6030278726582449E-2</c:v>
                </c:pt>
                <c:pt idx="295">
                  <c:v>8.4331979768364845E-2</c:v>
                </c:pt>
                <c:pt idx="296">
                  <c:v>8.3994966445843297E-2</c:v>
                </c:pt>
                <c:pt idx="297">
                  <c:v>8.3587445393277754E-2</c:v>
                </c:pt>
                <c:pt idx="298">
                  <c:v>8.3240965393244673E-2</c:v>
                </c:pt>
                <c:pt idx="299">
                  <c:v>8.2926387498517343E-2</c:v>
                </c:pt>
                <c:pt idx="300">
                  <c:v>8.2617935393301464E-2</c:v>
                </c:pt>
                <c:pt idx="301">
                  <c:v>8.2342605393293467E-2</c:v>
                </c:pt>
                <c:pt idx="302">
                  <c:v>8.2126177211549148E-2</c:v>
                </c:pt>
                <c:pt idx="303">
                  <c:v>8.2015640130109146E-2</c:v>
                </c:pt>
                <c:pt idx="304">
                  <c:v>8.1665464691625E-2</c:v>
                </c:pt>
                <c:pt idx="305">
                  <c:v>8.1586995393237952E-2</c:v>
                </c:pt>
                <c:pt idx="306">
                  <c:v>8.1486128372006347E-2</c:v>
                </c:pt>
                <c:pt idx="307">
                  <c:v>8.1426195393405065E-2</c:v>
                </c:pt>
                <c:pt idx="308">
                  <c:v>8.1524045393337297E-2</c:v>
                </c:pt>
                <c:pt idx="309">
                  <c:v>8.1610692201792345E-2</c:v>
                </c:pt>
                <c:pt idx="310">
                  <c:v>8.1702895393249486E-2</c:v>
                </c:pt>
                <c:pt idx="311">
                  <c:v>8.1765701914989164E-2</c:v>
                </c:pt>
                <c:pt idx="312">
                  <c:v>8.1566157158050739E-2</c:v>
                </c:pt>
                <c:pt idx="313">
                  <c:v>8.1199055393298747E-2</c:v>
                </c:pt>
                <c:pt idx="314">
                  <c:v>8.0837295393252115E-2</c:v>
                </c:pt>
                <c:pt idx="315">
                  <c:v>8.0547787498474549E-2</c:v>
                </c:pt>
                <c:pt idx="316">
                  <c:v>8.0271325393369078E-2</c:v>
                </c:pt>
                <c:pt idx="317">
                  <c:v>8.0066465393315592E-2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7.8314525393338469E-2</c:v>
                </c:pt>
                <c:pt idx="326">
                  <c:v>7.8164845393416726E-2</c:v>
                </c:pt>
                <c:pt idx="327">
                  <c:v>7.8056164748105103E-2</c:v>
                </c:pt>
                <c:pt idx="328">
                  <c:v>7.8000031107563983E-2</c:v>
                </c:pt>
                <c:pt idx="329">
                  <c:v>7.7838253329702012E-2</c:v>
                </c:pt>
                <c:pt idx="330">
                  <c:v>7.7789725393301992E-2</c:v>
                </c:pt>
                <c:pt idx="331">
                  <c:v>7.7705934866955415E-2</c:v>
                </c:pt>
                <c:pt idx="332">
                  <c:v>7.7502305393295501E-2</c:v>
                </c:pt>
                <c:pt idx="333">
                  <c:v>7.7302315393254162E-2</c:v>
                </c:pt>
                <c:pt idx="334">
                  <c:v>7.7110240130210256E-2</c:v>
                </c:pt>
                <c:pt idx="335">
                  <c:v>7.698994539333627E-2</c:v>
                </c:pt>
                <c:pt idx="336">
                  <c:v>7.6916967615432069E-2</c:v>
                </c:pt>
                <c:pt idx="337">
                  <c:v>7.6868697006247655E-2</c:v>
                </c:pt>
                <c:pt idx="338">
                  <c:v>7.6612201533592439E-2</c:v>
                </c:pt>
                <c:pt idx="339">
                  <c:v>7.656754539324595E-2</c:v>
                </c:pt>
                <c:pt idx="340">
                  <c:v>7.653463901020538E-2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7.6274445393309437E-2</c:v>
                </c:pt>
                <c:pt idx="350">
                  <c:v>7.6225745393330074E-2</c:v>
                </c:pt>
                <c:pt idx="351">
                  <c:v>7.6186919306294953E-2</c:v>
                </c:pt>
                <c:pt idx="352">
                  <c:v>7.6159616361096028E-2</c:v>
                </c:pt>
                <c:pt idx="353">
                  <c:v>7.6019412060034597E-2</c:v>
                </c:pt>
                <c:pt idx="354">
                  <c:v>7.5987315393319918E-2</c:v>
                </c:pt>
                <c:pt idx="355">
                  <c:v>7.5966545393313822E-2</c:v>
                </c:pt>
                <c:pt idx="356">
                  <c:v>7.5957530339437168E-2</c:v>
                </c:pt>
                <c:pt idx="357">
                  <c:v>7.5966345393496282E-2</c:v>
                </c:pt>
                <c:pt idx="358">
                  <c:v>7.6001871709024726E-2</c:v>
                </c:pt>
                <c:pt idx="359">
                  <c:v>7.6003543373019497E-2</c:v>
                </c:pt>
                <c:pt idx="360">
                  <c:v>7.5943935393368633E-2</c:v>
                </c:pt>
                <c:pt idx="361">
                  <c:v>7.5897139332639169E-2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7.5397199938706347E-2</c:v>
                </c:pt>
                <c:pt idx="380">
                  <c:v>7.5097465823347531E-2</c:v>
                </c:pt>
                <c:pt idx="381">
                  <c:v>7.4737875393324812E-2</c:v>
                </c:pt>
                <c:pt idx="382">
                  <c:v>7.4462482235432642E-2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7.4837639010255058E-2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7.6580345393224919E-2</c:v>
                </c:pt>
                <c:pt idx="400">
                  <c:v>7.6640089479283788E-2</c:v>
                </c:pt>
                <c:pt idx="401">
                  <c:v>7.6714235393296887E-2</c:v>
                </c:pt>
                <c:pt idx="402">
                  <c:v>7.6754053085565488E-2</c:v>
                </c:pt>
                <c:pt idx="403">
                  <c:v>7.6806316821873194E-2</c:v>
                </c:pt>
                <c:pt idx="404">
                  <c:v>7.7511495393281477E-2</c:v>
                </c:pt>
                <c:pt idx="405">
                  <c:v>7.7666295393285706E-2</c:v>
                </c:pt>
                <c:pt idx="406">
                  <c:v>7.7943582127915093E-2</c:v>
                </c:pt>
                <c:pt idx="407">
                  <c:v>7.8188695393336699E-2</c:v>
                </c:pt>
                <c:pt idx="408">
                  <c:v>7.8424492868066423E-2</c:v>
                </c:pt>
                <c:pt idx="409">
                  <c:v>7.8631565393422406E-2</c:v>
                </c:pt>
                <c:pt idx="410">
                  <c:v>7.8813713478410832E-2</c:v>
                </c:pt>
                <c:pt idx="411">
                  <c:v>7.882160539318761E-2</c:v>
                </c:pt>
                <c:pt idx="412">
                  <c:v>7.8797745393273999E-2</c:v>
                </c:pt>
                <c:pt idx="413">
                  <c:v>7.8995197006136775E-2</c:v>
                </c:pt>
                <c:pt idx="414">
                  <c:v>7.9025385393364886E-2</c:v>
                </c:pt>
                <c:pt idx="415">
                  <c:v>7.9048482235279494E-2</c:v>
                </c:pt>
                <c:pt idx="416">
                  <c:v>7.9006495393343937E-2</c:v>
                </c:pt>
                <c:pt idx="417">
                  <c:v>7.8678745393261765E-2</c:v>
                </c:pt>
                <c:pt idx="418">
                  <c:v>7.8170765393224415E-2</c:v>
                </c:pt>
                <c:pt idx="419">
                  <c:v>7.7715713814299758E-2</c:v>
                </c:pt>
                <c:pt idx="420">
                  <c:v>7.7325904967764814E-2</c:v>
                </c:pt>
                <c:pt idx="421">
                  <c:v>7.6283148378422455E-2</c:v>
                </c:pt>
                <c:pt idx="422">
                  <c:v>7.6018795393338306E-2</c:v>
                </c:pt>
                <c:pt idx="423">
                  <c:v>7.5564433565361411E-2</c:v>
                </c:pt>
                <c:pt idx="424">
                  <c:v>7.4899545393293479E-2</c:v>
                </c:pt>
                <c:pt idx="425">
                  <c:v>7.4361207758841058E-2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7.0344145393263974E-2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6.8631045393260509E-2</c:v>
                </c:pt>
                <c:pt idx="444">
                  <c:v>6.8662699938826843E-2</c:v>
                </c:pt>
                <c:pt idx="445">
                  <c:v>6.9062375022880984E-2</c:v>
                </c:pt>
                <c:pt idx="446">
                  <c:v>6.9585032627244914E-2</c:v>
                </c:pt>
                <c:pt idx="447">
                  <c:v>7.036376539321057E-2</c:v>
                </c:pt>
                <c:pt idx="448">
                  <c:v>7.1161415606084688E-2</c:v>
                </c:pt>
                <c:pt idx="449">
                  <c:v>7.1850442363043499E-2</c:v>
                </c:pt>
                <c:pt idx="450">
                  <c:v>7.2478735393261232E-2</c:v>
                </c:pt>
                <c:pt idx="451">
                  <c:v>7.3012614080141869E-2</c:v>
                </c:pt>
                <c:pt idx="452">
                  <c:v>7.351883630229851E-2</c:v>
                </c:pt>
                <c:pt idx="453">
                  <c:v>7.4836852059931527E-2</c:v>
                </c:pt>
                <c:pt idx="454">
                  <c:v>7.5214551515784919E-2</c:v>
                </c:pt>
                <c:pt idx="455">
                  <c:v>7.5816787498524815E-2</c:v>
                </c:pt>
                <c:pt idx="456">
                  <c:v>7.6334104088928795E-2</c:v>
                </c:pt>
                <c:pt idx="457">
                  <c:v>7.6867225393286331E-2</c:v>
                </c:pt>
                <c:pt idx="458">
                  <c:v>7.7541802211399558E-2</c:v>
                </c:pt>
                <c:pt idx="459">
                  <c:v>7.8414555393393925E-2</c:v>
                </c:pt>
                <c:pt idx="460">
                  <c:v>7.9312937312522716E-2</c:v>
                </c:pt>
                <c:pt idx="461">
                  <c:v>7.9741445393267441E-2</c:v>
                </c:pt>
                <c:pt idx="462">
                  <c:v>8.118595967897585E-2</c:v>
                </c:pt>
                <c:pt idx="463">
                  <c:v>8.1510625393363567E-2</c:v>
                </c:pt>
                <c:pt idx="464">
                  <c:v>8.198536904927789E-2</c:v>
                </c:pt>
                <c:pt idx="465">
                  <c:v>8.2426455393175543E-2</c:v>
                </c:pt>
                <c:pt idx="466">
                  <c:v>8.2834482766969766E-2</c:v>
                </c:pt>
                <c:pt idx="467">
                  <c:v>8.3215648619131E-2</c:v>
                </c:pt>
                <c:pt idx="468">
                  <c:v>8.3509085393245808E-2</c:v>
                </c:pt>
                <c:pt idx="469">
                  <c:v>8.3828657481163346E-2</c:v>
                </c:pt>
                <c:pt idx="470">
                  <c:v>8.4072078726649277E-2</c:v>
                </c:pt>
                <c:pt idx="471">
                  <c:v>8.5140804216806046E-2</c:v>
                </c:pt>
                <c:pt idx="472">
                  <c:v>8.5376755702583282E-2</c:v>
                </c:pt>
                <c:pt idx="473">
                  <c:v>8.5670325393351912E-2</c:v>
                </c:pt>
                <c:pt idx="474">
                  <c:v>8.5962766898717249E-2</c:v>
                </c:pt>
                <c:pt idx="475">
                  <c:v>8.61883497888557E-2</c:v>
                </c:pt>
                <c:pt idx="476">
                  <c:v>8.6456605393280692E-2</c:v>
                </c:pt>
                <c:pt idx="477">
                  <c:v>8.6724132490133055E-2</c:v>
                </c:pt>
                <c:pt idx="478">
                  <c:v>8.6924189837759527E-2</c:v>
                </c:pt>
                <c:pt idx="479">
                  <c:v>8.7034109029630727E-2</c:v>
                </c:pt>
                <c:pt idx="480">
                  <c:v>8.735919637358347E-2</c:v>
                </c:pt>
                <c:pt idx="481">
                  <c:v>8.7388218511520524E-2</c:v>
                </c:pt>
                <c:pt idx="482">
                  <c:v>8.7347575393224047E-2</c:v>
                </c:pt>
                <c:pt idx="483">
                  <c:v>8.7309607095235608E-2</c:v>
                </c:pt>
                <c:pt idx="484">
                  <c:v>8.7254465393414415E-2</c:v>
                </c:pt>
                <c:pt idx="485">
                  <c:v>8.7225702382525597E-2</c:v>
                </c:pt>
                <c:pt idx="486">
                  <c:v>8.7163855283350231E-2</c:v>
                </c:pt>
                <c:pt idx="487">
                  <c:v>8.7045005133518344E-2</c:v>
                </c:pt>
                <c:pt idx="488">
                  <c:v>8.6831602536165051E-2</c:v>
                </c:pt>
                <c:pt idx="489">
                  <c:v>8.7126305393155828E-2</c:v>
                </c:pt>
                <c:pt idx="490">
                  <c:v>8.7455114958558483E-2</c:v>
                </c:pt>
                <c:pt idx="491">
                  <c:v>8.7731153556617897E-2</c:v>
                </c:pt>
                <c:pt idx="492">
                  <c:v>8.8025195393228936E-2</c:v>
                </c:pt>
                <c:pt idx="493">
                  <c:v>8.824962582811223E-2</c:v>
                </c:pt>
                <c:pt idx="494">
                  <c:v>8.8483112740220707E-2</c:v>
                </c:pt>
                <c:pt idx="495">
                  <c:v>8.8616554917024498E-2</c:v>
                </c:pt>
                <c:pt idx="496">
                  <c:v>8.9339545393230191E-2</c:v>
                </c:pt>
                <c:pt idx="497">
                  <c:v>8.947169104544625E-2</c:v>
                </c:pt>
                <c:pt idx="498">
                  <c:v>8.9636405393193591E-2</c:v>
                </c:pt>
                <c:pt idx="499">
                  <c:v>8.9805704576932155E-2</c:v>
                </c:pt>
                <c:pt idx="500">
                  <c:v>8.9996907009506827E-2</c:v>
                </c:pt>
                <c:pt idx="501">
                  <c:v>9.0223355919590728E-2</c:v>
                </c:pt>
                <c:pt idx="502">
                  <c:v>9.0407277308102579E-2</c:v>
                </c:pt>
                <c:pt idx="503">
                  <c:v>9.0594120393291469E-2</c:v>
                </c:pt>
                <c:pt idx="504">
                  <c:v>9.0726206931734096E-2</c:v>
                </c:pt>
                <c:pt idx="505">
                  <c:v>9.122724539327029E-2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9.2219757157920301E-2</c:v>
                </c:pt>
                <c:pt idx="515">
                  <c:v>9.231479858479473E-2</c:v>
                </c:pt>
                <c:pt idx="516">
                  <c:v>9.2450265393310471E-2</c:v>
                </c:pt>
                <c:pt idx="517">
                  <c:v>9.2632969883027369E-2</c:v>
                </c:pt>
                <c:pt idx="518">
                  <c:v>9.3006971199727784E-2</c:v>
                </c:pt>
                <c:pt idx="519">
                  <c:v>9.3372533272102501E-2</c:v>
                </c:pt>
                <c:pt idx="520">
                  <c:v>9.3694580558178781E-2</c:v>
                </c:pt>
                <c:pt idx="521">
                  <c:v>9.3974033854763744E-2</c:v>
                </c:pt>
                <c:pt idx="522">
                  <c:v>9.4708345393258106E-2</c:v>
                </c:pt>
                <c:pt idx="523">
                  <c:v>9.4850447520897996E-2</c:v>
                </c:pt>
                <c:pt idx="524">
                  <c:v>9.5063035715838864E-2</c:v>
                </c:pt>
                <c:pt idx="525">
                  <c:v>9.5276805999333358E-2</c:v>
                </c:pt>
                <c:pt idx="526">
                  <c:v>9.5444415722994363E-2</c:v>
                </c:pt>
                <c:pt idx="527">
                  <c:v>9.5613724985042864E-2</c:v>
                </c:pt>
                <c:pt idx="528">
                  <c:v>9.5785492868003669E-2</c:v>
                </c:pt>
                <c:pt idx="529">
                  <c:v>9.5922355393227771E-2</c:v>
                </c:pt>
                <c:pt idx="530">
                  <c:v>9.6023561719789652E-2</c:v>
                </c:pt>
                <c:pt idx="531">
                  <c:v>9.6197745393311648E-2</c:v>
                </c:pt>
                <c:pt idx="532">
                  <c:v>9.621061773346172E-2</c:v>
                </c:pt>
                <c:pt idx="533">
                  <c:v>9.6230817558321691E-2</c:v>
                </c:pt>
                <c:pt idx="534">
                  <c:v>9.6267112740221691E-2</c:v>
                </c:pt>
                <c:pt idx="535">
                  <c:v>9.6294756146008367E-2</c:v>
                </c:pt>
                <c:pt idx="536">
                  <c:v>9.6308255597577427E-2</c:v>
                </c:pt>
                <c:pt idx="537">
                  <c:v>9.6443602536197673E-2</c:v>
                </c:pt>
                <c:pt idx="538">
                  <c:v>9.6703235189252765E-2</c:v>
                </c:pt>
                <c:pt idx="539">
                  <c:v>9.697365280068472E-2</c:v>
                </c:pt>
                <c:pt idx="540">
                  <c:v>9.7640870393292001E-2</c:v>
                </c:pt>
                <c:pt idx="541">
                  <c:v>9.7760038076245365E-2</c:v>
                </c:pt>
                <c:pt idx="542">
                  <c:v>9.7996223654263345E-2</c:v>
                </c:pt>
                <c:pt idx="543">
                  <c:v>9.8209880809903893E-2</c:v>
                </c:pt>
                <c:pt idx="544">
                  <c:v>9.8386157764366544E-2</c:v>
                </c:pt>
                <c:pt idx="545">
                  <c:v>9.8554943195452882E-2</c:v>
                </c:pt>
                <c:pt idx="546">
                  <c:v>9.8683837230012728E-2</c:v>
                </c:pt>
                <c:pt idx="547">
                  <c:v>9.8787704989362665E-2</c:v>
                </c:pt>
                <c:pt idx="548">
                  <c:v>9.8812341352953734E-2</c:v>
                </c:pt>
                <c:pt idx="549">
                  <c:v>9.8827745393279862E-2</c:v>
                </c:pt>
                <c:pt idx="550">
                  <c:v>9.8938984199293312E-2</c:v>
                </c:pt>
                <c:pt idx="551">
                  <c:v>9.8978930960314002E-2</c:v>
                </c:pt>
                <c:pt idx="552">
                  <c:v>9.9022224559959723E-2</c:v>
                </c:pt>
                <c:pt idx="553">
                  <c:v>9.9046724985271367E-2</c:v>
                </c:pt>
                <c:pt idx="554">
                  <c:v>9.9055145393251429E-2</c:v>
                </c:pt>
                <c:pt idx="555">
                  <c:v>9.9076203726596743E-2</c:v>
                </c:pt>
                <c:pt idx="556">
                  <c:v>9.9087259679009776E-2</c:v>
                </c:pt>
                <c:pt idx="557">
                  <c:v>9.9114745393421952E-2</c:v>
                </c:pt>
                <c:pt idx="558">
                  <c:v>9.912476666990265E-2</c:v>
                </c:pt>
                <c:pt idx="559">
                  <c:v>9.9128540847914365E-2</c:v>
                </c:pt>
                <c:pt idx="560">
                  <c:v>9.9125786630537505E-2</c:v>
                </c:pt>
                <c:pt idx="561">
                  <c:v>9.9094677977589779E-2</c:v>
                </c:pt>
                <c:pt idx="562">
                  <c:v>9.9050010699471724E-2</c:v>
                </c:pt>
                <c:pt idx="563">
                  <c:v>9.904508581888663E-2</c:v>
                </c:pt>
                <c:pt idx="564">
                  <c:v>9.9050745393228321E-2</c:v>
                </c:pt>
                <c:pt idx="565">
                  <c:v>9.8976316821875798E-2</c:v>
                </c:pt>
                <c:pt idx="566">
                  <c:v>9.8875679459183727E-2</c:v>
                </c:pt>
                <c:pt idx="567">
                  <c:v>9.8705704576914868E-2</c:v>
                </c:pt>
                <c:pt idx="568">
                  <c:v>9.8612787059977336E-2</c:v>
                </c:pt>
                <c:pt idx="569">
                  <c:v>9.8591724985112747E-2</c:v>
                </c:pt>
                <c:pt idx="570">
                  <c:v>9.8602404967749746E-2</c:v>
                </c:pt>
                <c:pt idx="571">
                  <c:v>9.8626908658460244E-2</c:v>
                </c:pt>
                <c:pt idx="572">
                  <c:v>9.8650464143233627E-2</c:v>
                </c:pt>
                <c:pt idx="573">
                  <c:v>9.8702063575089774E-2</c:v>
                </c:pt>
                <c:pt idx="574">
                  <c:v>9.8857437700971246E-2</c:v>
                </c:pt>
                <c:pt idx="575">
                  <c:v>9.8897549741053803E-2</c:v>
                </c:pt>
                <c:pt idx="576">
                  <c:v>9.894123518920149E-2</c:v>
                </c:pt>
                <c:pt idx="577">
                  <c:v>9.9007178382962233E-2</c:v>
                </c:pt>
                <c:pt idx="578">
                  <c:v>9.9057078726503031E-2</c:v>
                </c:pt>
                <c:pt idx="579">
                  <c:v>9.9039809909385226E-2</c:v>
                </c:pt>
                <c:pt idx="580">
                  <c:v>9.8912490291283656E-2</c:v>
                </c:pt>
                <c:pt idx="581">
                  <c:v>9.8589029603829245E-2</c:v>
                </c:pt>
                <c:pt idx="582">
                  <c:v>9.8270908658605563E-2</c:v>
                </c:pt>
                <c:pt idx="583">
                  <c:v>9.8061836302321168E-2</c:v>
                </c:pt>
                <c:pt idx="584">
                  <c:v>9.736019637364289E-2</c:v>
                </c:pt>
                <c:pt idx="585">
                  <c:v>9.7165116527364134E-2</c:v>
                </c:pt>
                <c:pt idx="586">
                  <c:v>9.6931915393270285E-2</c:v>
                </c:pt>
                <c:pt idx="587">
                  <c:v>9.6702605393332586E-2</c:v>
                </c:pt>
                <c:pt idx="588">
                  <c:v>9.6492345393244444E-2</c:v>
                </c:pt>
                <c:pt idx="589">
                  <c:v>9.6276415393291057E-2</c:v>
                </c:pt>
                <c:pt idx="590">
                  <c:v>9.6067215393176766E-2</c:v>
                </c:pt>
                <c:pt idx="591">
                  <c:v>9.5919688574980497E-2</c:v>
                </c:pt>
                <c:pt idx="592">
                  <c:v>9.579774539327017E-2</c:v>
                </c:pt>
                <c:pt idx="593">
                  <c:v>9.5554226874796352E-2</c:v>
                </c:pt>
                <c:pt idx="594">
                  <c:v>9.554584539337467E-2</c:v>
                </c:pt>
                <c:pt idx="595">
                  <c:v>9.5532385393355068E-2</c:v>
                </c:pt>
                <c:pt idx="596">
                  <c:v>9.5494225393267324E-2</c:v>
                </c:pt>
                <c:pt idx="597">
                  <c:v>9.545934539335138E-2</c:v>
                </c:pt>
                <c:pt idx="598">
                  <c:v>9.5439224985085488E-2</c:v>
                </c:pt>
                <c:pt idx="599">
                  <c:v>9.5377385393277503E-2</c:v>
                </c:pt>
                <c:pt idx="600">
                  <c:v>9.5321559346999263E-2</c:v>
                </c:pt>
                <c:pt idx="601">
                  <c:v>9.5142350656573213E-2</c:v>
                </c:pt>
                <c:pt idx="602">
                  <c:v>9.5119945393179389E-2</c:v>
                </c:pt>
                <c:pt idx="603">
                  <c:v>9.5102065393291663E-2</c:v>
                </c:pt>
                <c:pt idx="604">
                  <c:v>9.5080162975676993E-2</c:v>
                </c:pt>
                <c:pt idx="605">
                  <c:v>9.5094855393142816E-2</c:v>
                </c:pt>
                <c:pt idx="606">
                  <c:v>9.5145505393262178E-2</c:v>
                </c:pt>
                <c:pt idx="607">
                  <c:v>9.5220135393333391E-2</c:v>
                </c:pt>
                <c:pt idx="608">
                  <c:v>9.5267864440913327E-2</c:v>
                </c:pt>
                <c:pt idx="609">
                  <c:v>9.5434215981498524E-2</c:v>
                </c:pt>
                <c:pt idx="610">
                  <c:v>9.5471788871520705E-2</c:v>
                </c:pt>
                <c:pt idx="611">
                  <c:v>9.5535265393238242E-2</c:v>
                </c:pt>
                <c:pt idx="612">
                  <c:v>9.5589045393481564E-2</c:v>
                </c:pt>
                <c:pt idx="613">
                  <c:v>9.5562755393260285E-2</c:v>
                </c:pt>
                <c:pt idx="614">
                  <c:v>9.5478745393350564E-2</c:v>
                </c:pt>
                <c:pt idx="615">
                  <c:v>9.5207145393360032E-2</c:v>
                </c:pt>
                <c:pt idx="616">
                  <c:v>9.4911313575096495E-2</c:v>
                </c:pt>
                <c:pt idx="617">
                  <c:v>9.4713828726568763E-2</c:v>
                </c:pt>
                <c:pt idx="618">
                  <c:v>9.3974068922691167E-2</c:v>
                </c:pt>
                <c:pt idx="619">
                  <c:v>9.378985539328287E-2</c:v>
                </c:pt>
                <c:pt idx="620">
                  <c:v>9.3573965393275893E-2</c:v>
                </c:pt>
                <c:pt idx="621">
                  <c:v>9.3347105393206786E-2</c:v>
                </c:pt>
                <c:pt idx="622">
                  <c:v>9.3189506756886087E-2</c:v>
                </c:pt>
                <c:pt idx="623">
                  <c:v>9.302217539327301E-2</c:v>
                </c:pt>
                <c:pt idx="624">
                  <c:v>9.2877035393286289E-2</c:v>
                </c:pt>
                <c:pt idx="625">
                  <c:v>9.2728285393349208E-2</c:v>
                </c:pt>
                <c:pt idx="626">
                  <c:v>9.2639163303729885E-2</c:v>
                </c:pt>
                <c:pt idx="627">
                  <c:v>9.2350245393291286E-2</c:v>
                </c:pt>
                <c:pt idx="628">
                  <c:v>9.230441539332912E-2</c:v>
                </c:pt>
                <c:pt idx="629">
                  <c:v>9.2205786630316172E-2</c:v>
                </c:pt>
                <c:pt idx="630">
                  <c:v>9.2139285393216225E-2</c:v>
                </c:pt>
                <c:pt idx="631">
                  <c:v>9.2055965393257444E-2</c:v>
                </c:pt>
                <c:pt idx="632">
                  <c:v>9.1979525393327363E-2</c:v>
                </c:pt>
                <c:pt idx="633">
                  <c:v>9.1892755393146827E-2</c:v>
                </c:pt>
                <c:pt idx="634">
                  <c:v>9.1835565618055268E-2</c:v>
                </c:pt>
                <c:pt idx="635">
                  <c:v>9.1764888250409779E-2</c:v>
                </c:pt>
                <c:pt idx="636">
                  <c:v>9.1615245393228559E-2</c:v>
                </c:pt>
                <c:pt idx="637">
                  <c:v>9.1588995393195247E-2</c:v>
                </c:pt>
                <c:pt idx="638">
                  <c:v>9.155040539324974E-2</c:v>
                </c:pt>
                <c:pt idx="639">
                  <c:v>9.1512185393270468E-2</c:v>
                </c:pt>
                <c:pt idx="640">
                  <c:v>9.1479965393205048E-2</c:v>
                </c:pt>
                <c:pt idx="641">
                  <c:v>9.1493573350291527E-2</c:v>
                </c:pt>
                <c:pt idx="642">
                  <c:v>9.1491445393458659E-2</c:v>
                </c:pt>
                <c:pt idx="643">
                  <c:v>9.1481905393209245E-2</c:v>
                </c:pt>
                <c:pt idx="644">
                  <c:v>9.1477745393319751E-2</c:v>
                </c:pt>
                <c:pt idx="645">
                  <c:v>9.1544986772618228E-2</c:v>
                </c:pt>
                <c:pt idx="646">
                  <c:v>9.1580585393145966E-2</c:v>
                </c:pt>
                <c:pt idx="647">
                  <c:v>9.1622822316367286E-2</c:v>
                </c:pt>
                <c:pt idx="648">
                  <c:v>9.1665205393369004E-2</c:v>
                </c:pt>
                <c:pt idx="649">
                  <c:v>9.1708985393197079E-2</c:v>
                </c:pt>
                <c:pt idx="650">
                  <c:v>9.1739345393307511E-2</c:v>
                </c:pt>
                <c:pt idx="651">
                  <c:v>9.1763745393137724E-2</c:v>
                </c:pt>
                <c:pt idx="652">
                  <c:v>9.1792265393195391E-2</c:v>
                </c:pt>
                <c:pt idx="653">
                  <c:v>9.1824917807045395E-2</c:v>
                </c:pt>
                <c:pt idx="654">
                  <c:v>9.1877252435409701E-2</c:v>
                </c:pt>
                <c:pt idx="655">
                  <c:v>9.1885865393209365E-2</c:v>
                </c:pt>
                <c:pt idx="656">
                  <c:v>9.2007925393247286E-2</c:v>
                </c:pt>
                <c:pt idx="657">
                  <c:v>9.2168695393269412E-2</c:v>
                </c:pt>
                <c:pt idx="658">
                  <c:v>9.2288461302388186E-2</c:v>
                </c:pt>
                <c:pt idx="659">
                  <c:v>9.2406345393200806E-2</c:v>
                </c:pt>
                <c:pt idx="660">
                  <c:v>9.2509385393370419E-2</c:v>
                </c:pt>
                <c:pt idx="661">
                  <c:v>9.2606604089027697E-2</c:v>
                </c:pt>
                <c:pt idx="662">
                  <c:v>9.2716288250471693E-2</c:v>
                </c:pt>
                <c:pt idx="663">
                  <c:v>9.2707569569185508E-2</c:v>
                </c:pt>
                <c:pt idx="664">
                  <c:v>9.2731745393322768E-2</c:v>
                </c:pt>
                <c:pt idx="665">
                  <c:v>9.2776795393192057E-2</c:v>
                </c:pt>
                <c:pt idx="666">
                  <c:v>9.2801395393181135E-2</c:v>
                </c:pt>
                <c:pt idx="667">
                  <c:v>9.2816865393430911E-2</c:v>
                </c:pt>
                <c:pt idx="668">
                  <c:v>9.2839025393203767E-2</c:v>
                </c:pt>
                <c:pt idx="669">
                  <c:v>9.2847745393143596E-2</c:v>
                </c:pt>
                <c:pt idx="670">
                  <c:v>9.2859967615524383E-2</c:v>
                </c:pt>
                <c:pt idx="671">
                  <c:v>9.2870673964682765E-2</c:v>
                </c:pt>
                <c:pt idx="672">
                  <c:v>9.2884245393406784E-2</c:v>
                </c:pt>
                <c:pt idx="673">
                  <c:v>9.2882565393154023E-2</c:v>
                </c:pt>
                <c:pt idx="674">
                  <c:v>9.2872545393049816E-2</c:v>
                </c:pt>
                <c:pt idx="675">
                  <c:v>9.287932872665311E-2</c:v>
                </c:pt>
                <c:pt idx="676">
                  <c:v>9.2882120393284168E-2</c:v>
                </c:pt>
                <c:pt idx="677">
                  <c:v>9.2897745393259096E-2</c:v>
                </c:pt>
                <c:pt idx="678">
                  <c:v>9.2890045393432055E-2</c:v>
                </c:pt>
                <c:pt idx="679">
                  <c:v>9.2898895393418196E-2</c:v>
                </c:pt>
                <c:pt idx="680">
                  <c:v>9.2910445393244084E-2</c:v>
                </c:pt>
                <c:pt idx="681">
                  <c:v>9.2928634282344519E-2</c:v>
                </c:pt>
                <c:pt idx="682">
                  <c:v>9.2926445393445273E-2</c:v>
                </c:pt>
                <c:pt idx="683">
                  <c:v>9.293439539331437E-2</c:v>
                </c:pt>
                <c:pt idx="684">
                  <c:v>9.2937245393372503E-2</c:v>
                </c:pt>
                <c:pt idx="685">
                  <c:v>9.2894602536120072E-2</c:v>
                </c:pt>
                <c:pt idx="686">
                  <c:v>9.2302287059936636E-2</c:v>
                </c:pt>
                <c:pt idx="687">
                  <c:v>9.2164295955086781E-2</c:v>
                </c:pt>
                <c:pt idx="688">
                  <c:v>9.1949575393300648E-2</c:v>
                </c:pt>
                <c:pt idx="689">
                  <c:v>9.1706095393320364E-2</c:v>
                </c:pt>
                <c:pt idx="690">
                  <c:v>9.1544085393323538E-2</c:v>
                </c:pt>
                <c:pt idx="691">
                  <c:v>9.1368725393323344E-2</c:v>
                </c:pt>
                <c:pt idx="692">
                  <c:v>9.1170755393321187E-2</c:v>
                </c:pt>
                <c:pt idx="693">
                  <c:v>9.101421962007801E-2</c:v>
                </c:pt>
                <c:pt idx="694">
                  <c:v>9.09207650010872E-2</c:v>
                </c:pt>
                <c:pt idx="695">
                  <c:v>9.0676545393251026E-2</c:v>
                </c:pt>
                <c:pt idx="696">
                  <c:v>9.0619985393189606E-2</c:v>
                </c:pt>
                <c:pt idx="697">
                  <c:v>9.0544125393222735E-2</c:v>
                </c:pt>
                <c:pt idx="698">
                  <c:v>9.0474133148291044E-2</c:v>
                </c:pt>
                <c:pt idx="699">
                  <c:v>9.0342545393340898E-2</c:v>
                </c:pt>
                <c:pt idx="700">
                  <c:v>9.0192205393393149E-2</c:v>
                </c:pt>
                <c:pt idx="701">
                  <c:v>9.0033685393351007E-2</c:v>
                </c:pt>
                <c:pt idx="702">
                  <c:v>8.9913585393219475E-2</c:v>
                </c:pt>
                <c:pt idx="703">
                  <c:v>8.9786407555507694E-2</c:v>
                </c:pt>
                <c:pt idx="704">
                  <c:v>8.9421066821813708E-2</c:v>
                </c:pt>
                <c:pt idx="705">
                  <c:v>8.9228535393246725E-2</c:v>
                </c:pt>
                <c:pt idx="706">
                  <c:v>8.9022345393204055E-2</c:v>
                </c:pt>
                <c:pt idx="707">
                  <c:v>8.8846725393153886E-2</c:v>
                </c:pt>
                <c:pt idx="708">
                  <c:v>8.8716891460563968E-2</c:v>
                </c:pt>
                <c:pt idx="709">
                  <c:v>8.8797055393257815E-2</c:v>
                </c:pt>
                <c:pt idx="710">
                  <c:v>8.8809275393160331E-2</c:v>
                </c:pt>
                <c:pt idx="711">
                  <c:v>8.8748295393173859E-2</c:v>
                </c:pt>
                <c:pt idx="712">
                  <c:v>8.846568742227133E-2</c:v>
                </c:pt>
                <c:pt idx="713">
                  <c:v>8.8382980087146693E-2</c:v>
                </c:pt>
                <c:pt idx="714">
                  <c:v>8.829824539331825E-2</c:v>
                </c:pt>
                <c:pt idx="715">
                  <c:v>8.8214705393270032E-2</c:v>
                </c:pt>
                <c:pt idx="716">
                  <c:v>8.8149985393315006E-2</c:v>
                </c:pt>
                <c:pt idx="717">
                  <c:v>8.8086055393290716E-2</c:v>
                </c:pt>
                <c:pt idx="718">
                  <c:v>8.804215448422778E-2</c:v>
                </c:pt>
                <c:pt idx="719">
                  <c:v>8.8004256031595701E-2</c:v>
                </c:pt>
                <c:pt idx="720">
                  <c:v>8.7897745393306248E-2</c:v>
                </c:pt>
                <c:pt idx="721">
                  <c:v>8.7875755597309563E-2</c:v>
                </c:pt>
                <c:pt idx="722">
                  <c:v>8.7820965393277411E-2</c:v>
                </c:pt>
                <c:pt idx="723">
                  <c:v>8.7774545393230791E-2</c:v>
                </c:pt>
                <c:pt idx="724">
                  <c:v>8.7748106218001012E-2</c:v>
                </c:pt>
                <c:pt idx="725">
                  <c:v>8.7724605393163083E-2</c:v>
                </c:pt>
                <c:pt idx="726">
                  <c:v>8.7698345393249943E-2</c:v>
                </c:pt>
                <c:pt idx="727">
                  <c:v>8.763909539314356E-2</c:v>
                </c:pt>
                <c:pt idx="728">
                  <c:v>8.758629763211441E-2</c:v>
                </c:pt>
                <c:pt idx="729">
                  <c:v>8.7280535715834134E-2</c:v>
                </c:pt>
                <c:pt idx="730">
                  <c:v>8.7221645393228228E-2</c:v>
                </c:pt>
                <c:pt idx="731">
                  <c:v>8.7161465393322313E-2</c:v>
                </c:pt>
                <c:pt idx="732">
                  <c:v>8.7109467615505157E-2</c:v>
                </c:pt>
                <c:pt idx="733">
                  <c:v>8.6401745393274706E-2</c:v>
                </c:pt>
                <c:pt idx="734">
                  <c:v>8.633287039324973E-2</c:v>
                </c:pt>
                <c:pt idx="735">
                  <c:v>8.612446539326897E-2</c:v>
                </c:pt>
                <c:pt idx="736">
                  <c:v>8.5818845393234464E-2</c:v>
                </c:pt>
                <c:pt idx="737">
                  <c:v>8.5482295393262686E-2</c:v>
                </c:pt>
                <c:pt idx="738">
                  <c:v>8.5237925393244221E-2</c:v>
                </c:pt>
                <c:pt idx="739">
                  <c:v>8.5059589549033074E-2</c:v>
                </c:pt>
                <c:pt idx="740">
                  <c:v>8.4912478726721502E-2</c:v>
                </c:pt>
                <c:pt idx="741">
                  <c:v>8.4533682893337E-2</c:v>
                </c:pt>
                <c:pt idx="742">
                  <c:v>8.4506945393500038E-2</c:v>
                </c:pt>
                <c:pt idx="743">
                  <c:v>8.4484705393308004E-2</c:v>
                </c:pt>
                <c:pt idx="744">
                  <c:v>8.4457405393280546E-2</c:v>
                </c:pt>
                <c:pt idx="745">
                  <c:v>8.4426478726598586E-2</c:v>
                </c:pt>
                <c:pt idx="746">
                  <c:v>8.4406085393141025E-2</c:v>
                </c:pt>
                <c:pt idx="747">
                  <c:v>8.438750539318117E-2</c:v>
                </c:pt>
                <c:pt idx="748">
                  <c:v>8.4358895393492964E-2</c:v>
                </c:pt>
                <c:pt idx="749">
                  <c:v>8.4312305393297218E-2</c:v>
                </c:pt>
                <c:pt idx="750">
                  <c:v>8.4146309495750526E-2</c:v>
                </c:pt>
                <c:pt idx="751">
                  <c:v>8.4112543265547443E-2</c:v>
                </c:pt>
                <c:pt idx="752">
                  <c:v>8.4059245393177842E-2</c:v>
                </c:pt>
                <c:pt idx="753">
                  <c:v>8.4017025393223102E-2</c:v>
                </c:pt>
                <c:pt idx="754">
                  <c:v>8.3958865393228443E-2</c:v>
                </c:pt>
                <c:pt idx="755">
                  <c:v>8.3916221002979782E-2</c:v>
                </c:pt>
                <c:pt idx="756">
                  <c:v>8.3903325393237291E-2</c:v>
                </c:pt>
                <c:pt idx="757">
                  <c:v>8.3876520903459276E-2</c:v>
                </c:pt>
                <c:pt idx="758">
                  <c:v>8.3753162059949413E-2</c:v>
                </c:pt>
                <c:pt idx="759">
                  <c:v>8.3723405393357278E-2</c:v>
                </c:pt>
                <c:pt idx="760">
                  <c:v>8.3676005393101757E-2</c:v>
                </c:pt>
                <c:pt idx="761">
                  <c:v>8.3656265801409002E-2</c:v>
                </c:pt>
                <c:pt idx="762">
                  <c:v>8.3624945393296887E-2</c:v>
                </c:pt>
                <c:pt idx="763">
                  <c:v>8.3405585393350745E-2</c:v>
                </c:pt>
                <c:pt idx="764">
                  <c:v>8.3108935393241448E-2</c:v>
                </c:pt>
                <c:pt idx="765">
                  <c:v>8.2886490491304685E-2</c:v>
                </c:pt>
                <c:pt idx="766">
                  <c:v>8.2316223654160539E-2</c:v>
                </c:pt>
                <c:pt idx="767">
                  <c:v>8.2175485393250536E-2</c:v>
                </c:pt>
                <c:pt idx="768">
                  <c:v>8.2007595393307098E-2</c:v>
                </c:pt>
                <c:pt idx="769">
                  <c:v>8.1855755393235238E-2</c:v>
                </c:pt>
                <c:pt idx="770">
                  <c:v>8.1730587498526533E-2</c:v>
                </c:pt>
                <c:pt idx="771">
                  <c:v>8.1596354088930068E-2</c:v>
                </c:pt>
                <c:pt idx="772">
                  <c:v>8.1479015393242191E-2</c:v>
                </c:pt>
                <c:pt idx="773">
                  <c:v>8.1372205393265049E-2</c:v>
                </c:pt>
                <c:pt idx="774">
                  <c:v>8.1295125393381906E-2</c:v>
                </c:pt>
                <c:pt idx="775">
                  <c:v>8.1239938375787843E-2</c:v>
                </c:pt>
                <c:pt idx="776">
                  <c:v>8.0902388250407867E-2</c:v>
                </c:pt>
                <c:pt idx="777">
                  <c:v>8.0856845393285276E-2</c:v>
                </c:pt>
                <c:pt idx="778">
                  <c:v>8.0795695393220734E-2</c:v>
                </c:pt>
                <c:pt idx="779">
                  <c:v>8.0733545393315037E-2</c:v>
                </c:pt>
                <c:pt idx="780">
                  <c:v>8.0652781978699406E-2</c:v>
                </c:pt>
                <c:pt idx="781">
                  <c:v>8.0355015393237889E-2</c:v>
                </c:pt>
                <c:pt idx="782">
                  <c:v>7.9890455393410831E-2</c:v>
                </c:pt>
                <c:pt idx="783">
                  <c:v>7.9521245393266327E-2</c:v>
                </c:pt>
                <c:pt idx="784">
                  <c:v>7.7696863040316172E-2</c:v>
                </c:pt>
                <c:pt idx="785">
                  <c:v>7.7469915393251709E-2</c:v>
                </c:pt>
                <c:pt idx="786">
                  <c:v>7.7143184953740826E-2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7.651223518911375E-2</c:v>
                </c:pt>
                <c:pt idx="797">
                  <c:v>7.6546495393344571E-2</c:v>
                </c:pt>
                <c:pt idx="798">
                  <c:v>7.6566045393164459E-2</c:v>
                </c:pt>
                <c:pt idx="799">
                  <c:v>7.6590848841604497E-2</c:v>
                </c:pt>
                <c:pt idx="800">
                  <c:v>7.6823927211492574E-2</c:v>
                </c:pt>
                <c:pt idx="801">
                  <c:v>7.6883582602548031E-2</c:v>
                </c:pt>
                <c:pt idx="802">
                  <c:v>7.6967995393346297E-2</c:v>
                </c:pt>
                <c:pt idx="803">
                  <c:v>7.7063065393232932E-2</c:v>
                </c:pt>
                <c:pt idx="804">
                  <c:v>7.7152745393391384E-2</c:v>
                </c:pt>
                <c:pt idx="805">
                  <c:v>7.7218388250386794E-2</c:v>
                </c:pt>
                <c:pt idx="806">
                  <c:v>7.7288705393229407E-2</c:v>
                </c:pt>
                <c:pt idx="807">
                  <c:v>7.734028539336181E-2</c:v>
                </c:pt>
                <c:pt idx="808">
                  <c:v>7.7390512059892641E-2</c:v>
                </c:pt>
                <c:pt idx="809">
                  <c:v>7.7476206931749073E-2</c:v>
                </c:pt>
                <c:pt idx="810">
                  <c:v>7.7483023743724372E-2</c:v>
                </c:pt>
                <c:pt idx="811">
                  <c:v>7.749248539334995E-2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7.7133995393296656E-2</c:v>
                </c:pt>
                <c:pt idx="821">
                  <c:v>7.7123145393230175E-2</c:v>
                </c:pt>
                <c:pt idx="822">
                  <c:v>7.710294539306517E-2</c:v>
                </c:pt>
                <c:pt idx="823">
                  <c:v>7.7099400565728698E-2</c:v>
                </c:pt>
                <c:pt idx="824">
                  <c:v>7.7086345393468036E-2</c:v>
                </c:pt>
                <c:pt idx="825">
                  <c:v>7.7075645393279046E-2</c:v>
                </c:pt>
                <c:pt idx="826">
                  <c:v>7.7079582128035909E-2</c:v>
                </c:pt>
                <c:pt idx="827">
                  <c:v>7.7041745393273686E-2</c:v>
                </c:pt>
                <c:pt idx="828">
                  <c:v>7.7000484029724828E-2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7.429961137272309E-2</c:v>
                </c:pt>
                <c:pt idx="844">
                  <c:v>7.4097745393288519E-2</c:v>
                </c:pt>
                <c:pt idx="845">
                  <c:v>7.3560277651282091E-2</c:v>
                </c:pt>
                <c:pt idx="846">
                  <c:v>7.3412305393318902E-2</c:v>
                </c:pt>
                <c:pt idx="847">
                  <c:v>7.3273475393236309E-2</c:v>
                </c:pt>
                <c:pt idx="848">
                  <c:v>7.3134982506701404E-2</c:v>
                </c:pt>
                <c:pt idx="849">
                  <c:v>7.301159539326818E-2</c:v>
                </c:pt>
                <c:pt idx="850">
                  <c:v>7.2934605393342705E-2</c:v>
                </c:pt>
                <c:pt idx="851">
                  <c:v>7.3066521863808132E-2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7.4595194831388906E-2</c:v>
                </c:pt>
                <c:pt idx="860">
                  <c:v>7.4695490291233652E-2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7.5287745393154554E-2</c:v>
                </c:pt>
                <c:pt idx="870">
                  <c:v>7.5327745393366299E-2</c:v>
                </c:pt>
                <c:pt idx="871">
                  <c:v>7.5417078726602013E-2</c:v>
                </c:pt>
                <c:pt idx="872">
                  <c:v>7.5448274128788823E-2</c:v>
                </c:pt>
                <c:pt idx="873">
                  <c:v>7.5175695393284059E-2</c:v>
                </c:pt>
                <c:pt idx="874">
                  <c:v>7.4660005393326484E-2</c:v>
                </c:pt>
                <c:pt idx="875">
                  <c:v>7.413418725367657E-2</c:v>
                </c:pt>
                <c:pt idx="876">
                  <c:v>7.3617705393317578E-2</c:v>
                </c:pt>
                <c:pt idx="877">
                  <c:v>7.3010325393326539E-2</c:v>
                </c:pt>
                <c:pt idx="878">
                  <c:v>7.2486265801501415E-2</c:v>
                </c:pt>
                <c:pt idx="879">
                  <c:v>7.2041044243860597E-2</c:v>
                </c:pt>
                <c:pt idx="880">
                  <c:v>7.1767745393287896E-2</c:v>
                </c:pt>
                <c:pt idx="881">
                  <c:v>7.0794018120565794E-2</c:v>
                </c:pt>
                <c:pt idx="882">
                  <c:v>7.0529195393277094E-2</c:v>
                </c:pt>
                <c:pt idx="883">
                  <c:v>7.0286110099118573E-2</c:v>
                </c:pt>
                <c:pt idx="884">
                  <c:v>7.0019775393191722E-2</c:v>
                </c:pt>
                <c:pt idx="885">
                  <c:v>6.9791645393308982E-2</c:v>
                </c:pt>
                <c:pt idx="886">
                  <c:v>6.9586455393235352E-2</c:v>
                </c:pt>
                <c:pt idx="887">
                  <c:v>6.9422134867053925E-2</c:v>
                </c:pt>
                <c:pt idx="888">
                  <c:v>6.9296529176980939E-2</c:v>
                </c:pt>
                <c:pt idx="889">
                  <c:v>6.8123109029556872E-2</c:v>
                </c:pt>
                <c:pt idx="890">
                  <c:v>6.7751585393381233E-2</c:v>
                </c:pt>
                <c:pt idx="891">
                  <c:v>6.7333611372603866E-2</c:v>
                </c:pt>
                <c:pt idx="892">
                  <c:v>6.6740355393250086E-2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6.2370090220824244E-2</c:v>
                </c:pt>
                <c:pt idx="906">
                  <c:v>6.2256125393204798E-2</c:v>
                </c:pt>
                <c:pt idx="907">
                  <c:v>6.2145045393279377E-2</c:v>
                </c:pt>
                <c:pt idx="908">
                  <c:v>6.2037480087155934E-2</c:v>
                </c:pt>
                <c:pt idx="909">
                  <c:v>6.1884825393292396E-2</c:v>
                </c:pt>
                <c:pt idx="910">
                  <c:v>6.1687605393274225E-2</c:v>
                </c:pt>
                <c:pt idx="911">
                  <c:v>6.1626732059906493E-2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6.0892601063386675E-2</c:v>
                </c:pt>
                <c:pt idx="920">
                  <c:v>6.0838305393289716E-2</c:v>
                </c:pt>
                <c:pt idx="921">
                  <c:v>6.0775255393210159E-2</c:v>
                </c:pt>
                <c:pt idx="922">
                  <c:v>6.0735745393259287E-2</c:v>
                </c:pt>
                <c:pt idx="923">
                  <c:v>6.0409787946667917E-2</c:v>
                </c:pt>
                <c:pt idx="924">
                  <c:v>6.0329165393326889E-2</c:v>
                </c:pt>
                <c:pt idx="925">
                  <c:v>6.0228611372650682E-2</c:v>
                </c:pt>
                <c:pt idx="926">
                  <c:v>6.0164255393203803E-2</c:v>
                </c:pt>
                <c:pt idx="927">
                  <c:v>6.0102805393299263E-2</c:v>
                </c:pt>
                <c:pt idx="928">
                  <c:v>6.0052930578450514E-2</c:v>
                </c:pt>
                <c:pt idx="929">
                  <c:v>6.0008205393259545E-2</c:v>
                </c:pt>
                <c:pt idx="930">
                  <c:v>5.9986613317761436E-2</c:v>
                </c:pt>
                <c:pt idx="931">
                  <c:v>5.9927745393281384E-2</c:v>
                </c:pt>
                <c:pt idx="932">
                  <c:v>5.9850713478397224E-2</c:v>
                </c:pt>
                <c:pt idx="933">
                  <c:v>5.9680333628605822E-2</c:v>
                </c:pt>
                <c:pt idx="934">
                  <c:v>5.9475495393158453E-2</c:v>
                </c:pt>
                <c:pt idx="935">
                  <c:v>5.9224695393169213E-2</c:v>
                </c:pt>
                <c:pt idx="936">
                  <c:v>5.9036961888139818E-2</c:v>
                </c:pt>
                <c:pt idx="937">
                  <c:v>5.8848795393274145E-2</c:v>
                </c:pt>
                <c:pt idx="938">
                  <c:v>5.8700964143327025E-2</c:v>
                </c:pt>
                <c:pt idx="939">
                  <c:v>5.8589767615401911E-2</c:v>
                </c:pt>
                <c:pt idx="940">
                  <c:v>5.8532640130096132E-2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5.7546795393221876E-2</c:v>
                </c:pt>
                <c:pt idx="953">
                  <c:v>5.7509889723277752E-2</c:v>
                </c:pt>
                <c:pt idx="954">
                  <c:v>5.7500105393444301E-2</c:v>
                </c:pt>
                <c:pt idx="955">
                  <c:v>5.7487541311644484E-2</c:v>
                </c:pt>
                <c:pt idx="956">
                  <c:v>5.7355245393281962E-2</c:v>
                </c:pt>
                <c:pt idx="957">
                  <c:v>5.7240381756926757E-2</c:v>
                </c:pt>
                <c:pt idx="958">
                  <c:v>5.7088515393417083E-2</c:v>
                </c:pt>
                <c:pt idx="959">
                  <c:v>5.6940675393263945E-2</c:v>
                </c:pt>
                <c:pt idx="960">
                  <c:v>5.680147735203895E-2</c:v>
                </c:pt>
                <c:pt idx="961">
                  <c:v>5.6687825393183289E-2</c:v>
                </c:pt>
                <c:pt idx="962">
                  <c:v>5.6551965393282382E-2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5.3043305393273878E-2</c:v>
                </c:pt>
                <c:pt idx="976">
                  <c:v>5.2922775393142323E-2</c:v>
                </c:pt>
                <c:pt idx="977">
                  <c:v>5.2793365393185403E-2</c:v>
                </c:pt>
                <c:pt idx="978">
                  <c:v>5.2590675393176432E-2</c:v>
                </c:pt>
                <c:pt idx="979">
                  <c:v>5.2366188692246927E-2</c:v>
                </c:pt>
                <c:pt idx="980">
                  <c:v>5.2167635393431153E-2</c:v>
                </c:pt>
                <c:pt idx="981">
                  <c:v>5.2033126345676882E-2</c:v>
                </c:pt>
                <c:pt idx="982">
                  <c:v>5.1442641945044526E-2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5.0202837700837277E-2</c:v>
                </c:pt>
                <c:pt idx="991">
                  <c:v>5.0077745393281262E-2</c:v>
                </c:pt>
                <c:pt idx="992">
                  <c:v>5.0083447774127883E-2</c:v>
                </c:pt>
                <c:pt idx="993">
                  <c:v>5.0284955393308906E-2</c:v>
                </c:pt>
                <c:pt idx="994">
                  <c:v>5.048871539331401E-2</c:v>
                </c:pt>
                <c:pt idx="995">
                  <c:v>5.0609145393153081E-2</c:v>
                </c:pt>
                <c:pt idx="996">
                  <c:v>5.0626595393310936E-2</c:v>
                </c:pt>
                <c:pt idx="997">
                  <c:v>5.064909539326834E-2</c:v>
                </c:pt>
                <c:pt idx="998">
                  <c:v>5.0671704156329163E-2</c:v>
                </c:pt>
                <c:pt idx="999">
                  <c:v>5.0688333628571072E-2</c:v>
                </c:pt>
                <c:pt idx="1000">
                  <c:v>5.15650920599314E-2</c:v>
                </c:pt>
                <c:pt idx="1001">
                  <c:v>5.1988575393309533E-2</c:v>
                </c:pt>
                <c:pt idx="1002">
                  <c:v>5.2549765393223397E-2</c:v>
                </c:pt>
                <c:pt idx="1003">
                  <c:v>5.3073805393225371E-2</c:v>
                </c:pt>
                <c:pt idx="1004">
                  <c:v>5.3557425805678412E-2</c:v>
                </c:pt>
                <c:pt idx="1005">
                  <c:v>5.3978725393292848E-2</c:v>
                </c:pt>
                <c:pt idx="1006">
                  <c:v>5.4328375393282613E-2</c:v>
                </c:pt>
                <c:pt idx="1007">
                  <c:v>5.4534745393283401E-2</c:v>
                </c:pt>
                <c:pt idx="1008">
                  <c:v>5.5476412060002693E-2</c:v>
                </c:pt>
                <c:pt idx="1009">
                  <c:v>5.6085595393128074E-2</c:v>
                </c:pt>
                <c:pt idx="1010">
                  <c:v>5.6691178382948237E-2</c:v>
                </c:pt>
                <c:pt idx="1011">
                  <c:v>5.7419615393300281E-2</c:v>
                </c:pt>
                <c:pt idx="1012">
                  <c:v>5.8350045393268601E-2</c:v>
                </c:pt>
                <c:pt idx="1013">
                  <c:v>5.9545685393331424E-2</c:v>
                </c:pt>
                <c:pt idx="1014">
                  <c:v>6.069853539321457E-2</c:v>
                </c:pt>
                <c:pt idx="1015">
                  <c:v>6.1638662059962712E-2</c:v>
                </c:pt>
                <c:pt idx="1016">
                  <c:v>6.4155115763682505E-2</c:v>
                </c:pt>
                <c:pt idx="1017">
                  <c:v>6.4802745393322439E-2</c:v>
                </c:pt>
                <c:pt idx="1018">
                  <c:v>6.608098539325627E-2</c:v>
                </c:pt>
                <c:pt idx="1019">
                  <c:v>6.7460915393311921E-2</c:v>
                </c:pt>
                <c:pt idx="1020">
                  <c:v>6.880454539326307E-2</c:v>
                </c:pt>
                <c:pt idx="1021">
                  <c:v>7.0169155393159516E-2</c:v>
                </c:pt>
                <c:pt idx="1022">
                  <c:v>7.1176195393292105E-2</c:v>
                </c:pt>
                <c:pt idx="1023">
                  <c:v>7.2660585393251154E-2</c:v>
                </c:pt>
                <c:pt idx="1024">
                  <c:v>7.3733386697725306E-2</c:v>
                </c:pt>
                <c:pt idx="1025">
                  <c:v>7.6912145393237097E-2</c:v>
                </c:pt>
                <c:pt idx="1026">
                  <c:v>7.7792365393278884E-2</c:v>
                </c:pt>
                <c:pt idx="1027">
                  <c:v>7.8665235393216904E-2</c:v>
                </c:pt>
                <c:pt idx="1028">
                  <c:v>7.94188035328319E-2</c:v>
                </c:pt>
                <c:pt idx="1029">
                  <c:v>8.0018065393190521E-2</c:v>
                </c:pt>
                <c:pt idx="1030">
                  <c:v>8.0638845393295619E-2</c:v>
                </c:pt>
                <c:pt idx="1031">
                  <c:v>8.1110745393232361E-2</c:v>
                </c:pt>
                <c:pt idx="1032">
                  <c:v>8.1636188016219191E-2</c:v>
                </c:pt>
                <c:pt idx="1033">
                  <c:v>8.4614618811002726E-2</c:v>
                </c:pt>
                <c:pt idx="1034">
                  <c:v>8.5826245393448811E-2</c:v>
                </c:pt>
                <c:pt idx="1035">
                  <c:v>8.7083545393298364E-2</c:v>
                </c:pt>
                <c:pt idx="1036">
                  <c:v>8.8179005393300355E-2</c:v>
                </c:pt>
                <c:pt idx="1037">
                  <c:v>8.9253575393272208E-2</c:v>
                </c:pt>
                <c:pt idx="1038">
                  <c:v>9.0247662919068744E-2</c:v>
                </c:pt>
                <c:pt idx="1039">
                  <c:v>9.1295805393287133E-2</c:v>
                </c:pt>
                <c:pt idx="1040">
                  <c:v>9.2185201533652644E-2</c:v>
                </c:pt>
                <c:pt idx="1041">
                  <c:v>9.5545018120546554E-2</c:v>
                </c:pt>
                <c:pt idx="1042">
                  <c:v>9.6139595393225474E-2</c:v>
                </c:pt>
                <c:pt idx="1043">
                  <c:v>9.7278435393249763E-2</c:v>
                </c:pt>
                <c:pt idx="1044">
                  <c:v>9.8303745393252692E-2</c:v>
                </c:pt>
                <c:pt idx="1045">
                  <c:v>9.8958907893276812E-2</c:v>
                </c:pt>
                <c:pt idx="1046">
                  <c:v>0.10001361539336513</c:v>
                </c:pt>
                <c:pt idx="1047">
                  <c:v>0.10073066539338527</c:v>
                </c:pt>
                <c:pt idx="1048">
                  <c:v>0.10139959539320387</c:v>
                </c:pt>
                <c:pt idx="1049">
                  <c:v>0.10189914539330401</c:v>
                </c:pt>
                <c:pt idx="1050">
                  <c:v>0.10332462039328066</c:v>
                </c:pt>
                <c:pt idx="1051">
                  <c:v>0.10363054057387459</c:v>
                </c:pt>
                <c:pt idx="1052">
                  <c:v>0.10409038539333437</c:v>
                </c:pt>
                <c:pt idx="1053">
                  <c:v>0.10447596539327718</c:v>
                </c:pt>
                <c:pt idx="1054">
                  <c:v>0.10485564539320089</c:v>
                </c:pt>
                <c:pt idx="1055">
                  <c:v>0.10521128539326696</c:v>
                </c:pt>
                <c:pt idx="1056">
                  <c:v>0.10547610585828709</c:v>
                </c:pt>
                <c:pt idx="1057">
                  <c:v>0.10580843539322857</c:v>
                </c:pt>
                <c:pt idx="1058">
                  <c:v>0.10605424539312489</c:v>
                </c:pt>
                <c:pt idx="1059">
                  <c:v>0.10625254539327508</c:v>
                </c:pt>
                <c:pt idx="1060">
                  <c:v>0.10702117642782141</c:v>
                </c:pt>
                <c:pt idx="1061">
                  <c:v>0.10727848539326601</c:v>
                </c:pt>
                <c:pt idx="1062">
                  <c:v>0.10752873376540614</c:v>
                </c:pt>
                <c:pt idx="1063">
                  <c:v>0.10779360539331165</c:v>
                </c:pt>
                <c:pt idx="1064">
                  <c:v>0.10800499539328712</c:v>
                </c:pt>
                <c:pt idx="1065">
                  <c:v>0.10820009539328623</c:v>
                </c:pt>
                <c:pt idx="1066">
                  <c:v>0.10836136539320761</c:v>
                </c:pt>
                <c:pt idx="1067">
                  <c:v>0.10851466118271</c:v>
                </c:pt>
                <c:pt idx="1068">
                  <c:v>0.10890519276171075</c:v>
                </c:pt>
                <c:pt idx="1069">
                  <c:v>0.10899697539332466</c:v>
                </c:pt>
                <c:pt idx="1070">
                  <c:v>0.10910507539320251</c:v>
                </c:pt>
                <c:pt idx="1071">
                  <c:v>0.10918686539326927</c:v>
                </c:pt>
                <c:pt idx="1072">
                  <c:v>0.10925569437284821</c:v>
                </c:pt>
                <c:pt idx="1073">
                  <c:v>0.10932614539319729</c:v>
                </c:pt>
                <c:pt idx="1074">
                  <c:v>0.10938575539331916</c:v>
                </c:pt>
                <c:pt idx="1075">
                  <c:v>0.10942314539325101</c:v>
                </c:pt>
                <c:pt idx="1076">
                  <c:v>0.10954174539328689</c:v>
                </c:pt>
                <c:pt idx="1077">
                  <c:v>0.10957228539319892</c:v>
                </c:pt>
                <c:pt idx="1078">
                  <c:v>0.10961079539329432</c:v>
                </c:pt>
                <c:pt idx="1079">
                  <c:v>0.10964689833434696</c:v>
                </c:pt>
                <c:pt idx="1080">
                  <c:v>0.10966616539332109</c:v>
                </c:pt>
                <c:pt idx="1081">
                  <c:v>0.10955556539339284</c:v>
                </c:pt>
                <c:pt idx="1082">
                  <c:v>0.10939738539336458</c:v>
                </c:pt>
                <c:pt idx="1083">
                  <c:v>0.10925887539325174</c:v>
                </c:pt>
                <c:pt idx="1084">
                  <c:v>0.10917206118271849</c:v>
                </c:pt>
                <c:pt idx="1085">
                  <c:v>0.10886419539335178</c:v>
                </c:pt>
                <c:pt idx="1086">
                  <c:v>0.1088391453933184</c:v>
                </c:pt>
                <c:pt idx="1087">
                  <c:v>0.10880124539329472</c:v>
                </c:pt>
                <c:pt idx="1088">
                  <c:v>0.10872318539330204</c:v>
                </c:pt>
                <c:pt idx="1089">
                  <c:v>0.10863730491716694</c:v>
                </c:pt>
                <c:pt idx="1090">
                  <c:v>0.10853184539327296</c:v>
                </c:pt>
                <c:pt idx="1091">
                  <c:v>0.10845924539327711</c:v>
                </c:pt>
                <c:pt idx="1092">
                  <c:v>0.10837540539321822</c:v>
                </c:pt>
                <c:pt idx="1093">
                  <c:v>0.10832465448419286</c:v>
                </c:pt>
                <c:pt idx="1094">
                  <c:v>0.10821848613410615</c:v>
                </c:pt>
                <c:pt idx="1095">
                  <c:v>0.10823358954917252</c:v>
                </c:pt>
                <c:pt idx="1096">
                  <c:v>0.10827269539338152</c:v>
                </c:pt>
                <c:pt idx="1097">
                  <c:v>0.10831152539334701</c:v>
                </c:pt>
                <c:pt idx="1098">
                  <c:v>0.10831564539337536</c:v>
                </c:pt>
                <c:pt idx="1099">
                  <c:v>0.10833684539339571</c:v>
                </c:pt>
                <c:pt idx="1100">
                  <c:v>0.1083497689225795</c:v>
                </c:pt>
                <c:pt idx="1101">
                  <c:v>0.10836154539325105</c:v>
                </c:pt>
                <c:pt idx="1102">
                  <c:v>0.10857874539325975</c:v>
                </c:pt>
                <c:pt idx="1103">
                  <c:v>0.10868559539328262</c:v>
                </c:pt>
                <c:pt idx="1104">
                  <c:v>0.10888766539333965</c:v>
                </c:pt>
                <c:pt idx="1105">
                  <c:v>0.10908893539317431</c:v>
                </c:pt>
                <c:pt idx="1106">
                  <c:v>0.10926295021249655</c:v>
                </c:pt>
                <c:pt idx="1107">
                  <c:v>0.10942622539325009</c:v>
                </c:pt>
                <c:pt idx="1108">
                  <c:v>0.10957308539336451</c:v>
                </c:pt>
                <c:pt idx="1109">
                  <c:v>0.10968605539332543</c:v>
                </c:pt>
                <c:pt idx="1110">
                  <c:v>0.10976685065644191</c:v>
                </c:pt>
                <c:pt idx="1111">
                  <c:v>0.10999274539328514</c:v>
                </c:pt>
                <c:pt idx="1112">
                  <c:v>0.10999671598149538</c:v>
                </c:pt>
                <c:pt idx="1113">
                  <c:v>0.10999172539324328</c:v>
                </c:pt>
                <c:pt idx="1114">
                  <c:v>0.10989950539337201</c:v>
                </c:pt>
                <c:pt idx="1115">
                  <c:v>0.10979598539330492</c:v>
                </c:pt>
                <c:pt idx="1116">
                  <c:v>0.10971062294440524</c:v>
                </c:pt>
                <c:pt idx="1117">
                  <c:v>0.10960239245216039</c:v>
                </c:pt>
                <c:pt idx="1118">
                  <c:v>0.10942611539336156</c:v>
                </c:pt>
                <c:pt idx="1119">
                  <c:v>0.10925100120726954</c:v>
                </c:pt>
                <c:pt idx="1120">
                  <c:v>0.1086210787266568</c:v>
                </c:pt>
                <c:pt idx="1121">
                  <c:v>0.10852612539328299</c:v>
                </c:pt>
                <c:pt idx="1122">
                  <c:v>0.10839600539313218</c:v>
                </c:pt>
                <c:pt idx="1123">
                  <c:v>0.10828476601179213</c:v>
                </c:pt>
                <c:pt idx="1124">
                  <c:v>0.10827370539347222</c:v>
                </c:pt>
                <c:pt idx="1125">
                  <c:v>0.1083465653932052</c:v>
                </c:pt>
                <c:pt idx="1126">
                  <c:v>0.10838884539336381</c:v>
                </c:pt>
                <c:pt idx="1127">
                  <c:v>0.10843117838291519</c:v>
                </c:pt>
                <c:pt idx="1128">
                  <c:v>0.10848638539327737</c:v>
                </c:pt>
                <c:pt idx="1129">
                  <c:v>0.10838357872663112</c:v>
                </c:pt>
                <c:pt idx="1130">
                  <c:v>0.10817337539332073</c:v>
                </c:pt>
                <c:pt idx="1131">
                  <c:v>0.10798669539329353</c:v>
                </c:pt>
                <c:pt idx="1132">
                  <c:v>0.10790864539337974</c:v>
                </c:pt>
                <c:pt idx="1133">
                  <c:v>0.10793712039335902</c:v>
                </c:pt>
                <c:pt idx="1134">
                  <c:v>0.10777678539329839</c:v>
                </c:pt>
                <c:pt idx="1135">
                  <c:v>0.10749421539324552</c:v>
                </c:pt>
                <c:pt idx="1136">
                  <c:v>0.10731141539325505</c:v>
                </c:pt>
                <c:pt idx="1137">
                  <c:v>0.10730344539325642</c:v>
                </c:pt>
                <c:pt idx="1138">
                  <c:v>0.10729609833445863</c:v>
                </c:pt>
                <c:pt idx="1139">
                  <c:v>0.10715662911425747</c:v>
                </c:pt>
                <c:pt idx="1140">
                  <c:v>0.10712960539349582</c:v>
                </c:pt>
                <c:pt idx="1141">
                  <c:v>0.10712208539344203</c:v>
                </c:pt>
                <c:pt idx="1142">
                  <c:v>0.10716623539333626</c:v>
                </c:pt>
                <c:pt idx="1143">
                  <c:v>0.10716626304028429</c:v>
                </c:pt>
                <c:pt idx="1144">
                  <c:v>0.10692739539324235</c:v>
                </c:pt>
                <c:pt idx="1145">
                  <c:v>0.10652120539330667</c:v>
                </c:pt>
                <c:pt idx="1146">
                  <c:v>0.10609881856400705</c:v>
                </c:pt>
                <c:pt idx="1147">
                  <c:v>0.1051764453932976</c:v>
                </c:pt>
                <c:pt idx="1148">
                  <c:v>0.10489303539324624</c:v>
                </c:pt>
                <c:pt idx="1149">
                  <c:v>0.10457995157887012</c:v>
                </c:pt>
                <c:pt idx="1150">
                  <c:v>0.10434897539330723</c:v>
                </c:pt>
                <c:pt idx="1151">
                  <c:v>0.10419348539331005</c:v>
                </c:pt>
                <c:pt idx="1152">
                  <c:v>0.10410184539330203</c:v>
                </c:pt>
                <c:pt idx="1153">
                  <c:v>0.10408199539337196</c:v>
                </c:pt>
                <c:pt idx="1154">
                  <c:v>0.10422197915958994</c:v>
                </c:pt>
                <c:pt idx="1155">
                  <c:v>0.10434847710060068</c:v>
                </c:pt>
                <c:pt idx="1156">
                  <c:v>0.10602879539322886</c:v>
                </c:pt>
                <c:pt idx="1157">
                  <c:v>0.10609746539324758</c:v>
                </c:pt>
                <c:pt idx="1158">
                  <c:v>0.10618554539333055</c:v>
                </c:pt>
                <c:pt idx="1159">
                  <c:v>0.10618055789339556</c:v>
                </c:pt>
                <c:pt idx="1160">
                  <c:v>0.10614476539343799</c:v>
                </c:pt>
                <c:pt idx="1161">
                  <c:v>0.10615023539330082</c:v>
                </c:pt>
                <c:pt idx="1162">
                  <c:v>0.10618981061058715</c:v>
                </c:pt>
                <c:pt idx="1163">
                  <c:v>0.10632577170913764</c:v>
                </c:pt>
                <c:pt idx="1164">
                  <c:v>0.10634334539308554</c:v>
                </c:pt>
                <c:pt idx="1165">
                  <c:v>0.10635894539326785</c:v>
                </c:pt>
                <c:pt idx="1166">
                  <c:v>0.10637984539320655</c:v>
                </c:pt>
                <c:pt idx="1167">
                  <c:v>0.10640748348848214</c:v>
                </c:pt>
                <c:pt idx="1168">
                  <c:v>0.10642644642429404</c:v>
                </c:pt>
                <c:pt idx="1169">
                  <c:v>0.10640914539324342</c:v>
                </c:pt>
                <c:pt idx="1170">
                  <c:v>0.10638755491710583</c:v>
                </c:pt>
                <c:pt idx="1171">
                  <c:v>0.10630774539328067</c:v>
                </c:pt>
                <c:pt idx="1172">
                  <c:v>0.10628924539328474</c:v>
                </c:pt>
                <c:pt idx="1173">
                  <c:v>0.10626982872655349</c:v>
                </c:pt>
                <c:pt idx="1174">
                  <c:v>0.10623218539332413</c:v>
                </c:pt>
                <c:pt idx="1175">
                  <c:v>0.10618269539330071</c:v>
                </c:pt>
                <c:pt idx="1176">
                  <c:v>0.10613300539328935</c:v>
                </c:pt>
                <c:pt idx="1177">
                  <c:v>0.10609411652734482</c:v>
                </c:pt>
                <c:pt idx="1178">
                  <c:v>0.10609044539334889</c:v>
                </c:pt>
                <c:pt idx="1179">
                  <c:v>0.10608788997151927</c:v>
                </c:pt>
                <c:pt idx="1180">
                  <c:v>0.10611347573042459</c:v>
                </c:pt>
                <c:pt idx="1181">
                  <c:v>0.10610684539331319</c:v>
                </c:pt>
                <c:pt idx="1182">
                  <c:v>0.10610732872660841</c:v>
                </c:pt>
                <c:pt idx="1183">
                  <c:v>0.10612504539315654</c:v>
                </c:pt>
                <c:pt idx="1184">
                  <c:v>0.10613582539340882</c:v>
                </c:pt>
                <c:pt idx="1185">
                  <c:v>0.10612184539331801</c:v>
                </c:pt>
                <c:pt idx="1186">
                  <c:v>0.10609886227645413</c:v>
                </c:pt>
                <c:pt idx="1187">
                  <c:v>0.10608784884148292</c:v>
                </c:pt>
                <c:pt idx="1188">
                  <c:v>0.10600747872663879</c:v>
                </c:pt>
                <c:pt idx="1189">
                  <c:v>0.10598666539317492</c:v>
                </c:pt>
                <c:pt idx="1190">
                  <c:v>0.10596564539345374</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c:v>
                </c:pt>
                <c:pt idx="1199">
                  <c:v>0.10597702539328678</c:v>
                </c:pt>
                <c:pt idx="1200">
                  <c:v>0.10608652539325202</c:v>
                </c:pt>
                <c:pt idx="1201">
                  <c:v>0.10619602774629322</c:v>
                </c:pt>
                <c:pt idx="1202">
                  <c:v>0.10632264539337656</c:v>
                </c:pt>
                <c:pt idx="1203">
                  <c:v>0.10642824539340269</c:v>
                </c:pt>
                <c:pt idx="1204">
                  <c:v>0.10651921539317755</c:v>
                </c:pt>
                <c:pt idx="1205">
                  <c:v>0.10656613345291552</c:v>
                </c:pt>
                <c:pt idx="1206">
                  <c:v>0.10676936394997952</c:v>
                </c:pt>
                <c:pt idx="1207">
                  <c:v>0.10681343539313558</c:v>
                </c:pt>
                <c:pt idx="1208">
                  <c:v>0.10686648539321206</c:v>
                </c:pt>
                <c:pt idx="1209">
                  <c:v>0.1068665162267167</c:v>
                </c:pt>
                <c:pt idx="1210">
                  <c:v>0.10684944539320895</c:v>
                </c:pt>
                <c:pt idx="1211">
                  <c:v>0.10682668539331538</c:v>
                </c:pt>
                <c:pt idx="1212">
                  <c:v>0.10680449539334788</c:v>
                </c:pt>
                <c:pt idx="1213">
                  <c:v>0.10680274539328154</c:v>
                </c:pt>
                <c:pt idx="1214">
                  <c:v>0.10678766205992929</c:v>
                </c:pt>
                <c:pt idx="1215">
                  <c:v>0.10674774539327819</c:v>
                </c:pt>
                <c:pt idx="1216">
                  <c:v>0.10675246539332753</c:v>
                </c:pt>
                <c:pt idx="1217">
                  <c:v>0.1067543453933979</c:v>
                </c:pt>
                <c:pt idx="1218">
                  <c:v>0.10675874539343512</c:v>
                </c:pt>
                <c:pt idx="1219">
                  <c:v>0.10674537039321322</c:v>
                </c:pt>
                <c:pt idx="1220">
                  <c:v>0.1067384253933028</c:v>
                </c:pt>
                <c:pt idx="1221">
                  <c:v>0.10672884539326341</c:v>
                </c:pt>
                <c:pt idx="1222">
                  <c:v>0.10671506046182359</c:v>
                </c:pt>
                <c:pt idx="1223">
                  <c:v>0.10672456892270089</c:v>
                </c:pt>
                <c:pt idx="1224">
                  <c:v>0.10673946539333201</c:v>
                </c:pt>
                <c:pt idx="1225">
                  <c:v>0.10674654539312212</c:v>
                </c:pt>
                <c:pt idx="1226">
                  <c:v>0.10675444539336354</c:v>
                </c:pt>
                <c:pt idx="1227">
                  <c:v>0.10675320931075306</c:v>
                </c:pt>
                <c:pt idx="1228">
                  <c:v>0.10677434539319117</c:v>
                </c:pt>
                <c:pt idx="1229">
                  <c:v>0.10672958539332456</c:v>
                </c:pt>
                <c:pt idx="1230">
                  <c:v>0.10664912039338503</c:v>
                </c:pt>
                <c:pt idx="1231">
                  <c:v>0.10658174539327103</c:v>
                </c:pt>
                <c:pt idx="1232">
                  <c:v>0.10640617396462934</c:v>
                </c:pt>
                <c:pt idx="1233">
                  <c:v>0.1063593853931336</c:v>
                </c:pt>
                <c:pt idx="1234">
                  <c:v>0.10629081539323701</c:v>
                </c:pt>
                <c:pt idx="1235">
                  <c:v>0.10622121414323277</c:v>
                </c:pt>
                <c:pt idx="1236">
                  <c:v>0.1061742953932311</c:v>
                </c:pt>
                <c:pt idx="1237">
                  <c:v>0.10614902539337834</c:v>
                </c:pt>
                <c:pt idx="1238">
                  <c:v>0.10611852539342691</c:v>
                </c:pt>
                <c:pt idx="1239">
                  <c:v>0.10609090328794953</c:v>
                </c:pt>
                <c:pt idx="1240">
                  <c:v>0.10593287442556241</c:v>
                </c:pt>
                <c:pt idx="1241">
                  <c:v>0.10590527786087033</c:v>
                </c:pt>
                <c:pt idx="1242">
                  <c:v>0.10587614539316803</c:v>
                </c:pt>
                <c:pt idx="1243">
                  <c:v>0.10584562539335707</c:v>
                </c:pt>
                <c:pt idx="1244">
                  <c:v>0.10583194539327678</c:v>
                </c:pt>
                <c:pt idx="1245">
                  <c:v>0.10582774539332718</c:v>
                </c:pt>
                <c:pt idx="1246">
                  <c:v>0.10578721907754128</c:v>
                </c:pt>
                <c:pt idx="1247">
                  <c:v>0.10576664539325999</c:v>
                </c:pt>
                <c:pt idx="1248">
                  <c:v>0.10577799802489095</c:v>
                </c:pt>
                <c:pt idx="1249">
                  <c:v>0.10587182539327956</c:v>
                </c:pt>
                <c:pt idx="1250">
                  <c:v>0.10597502539329193</c:v>
                </c:pt>
                <c:pt idx="1251">
                  <c:v>0.10607383539331748</c:v>
                </c:pt>
                <c:pt idx="1252">
                  <c:v>0.10615934539322325</c:v>
                </c:pt>
                <c:pt idx="1253">
                  <c:v>0.10623026539330739</c:v>
                </c:pt>
                <c:pt idx="1254">
                  <c:v>0.10626391205987319</c:v>
                </c:pt>
                <c:pt idx="1255">
                  <c:v>0.10634335145395823</c:v>
                </c:pt>
                <c:pt idx="1256">
                  <c:v>0.10644774539323988</c:v>
                </c:pt>
                <c:pt idx="1257">
                  <c:v>0.1064417053932801</c:v>
                </c:pt>
                <c:pt idx="1258">
                  <c:v>0.10639235539328248</c:v>
                </c:pt>
                <c:pt idx="1259">
                  <c:v>0.1062169053932962</c:v>
                </c:pt>
                <c:pt idx="1260">
                  <c:v>0.10603144539322792</c:v>
                </c:pt>
                <c:pt idx="1261">
                  <c:v>0.10589561124692198</c:v>
                </c:pt>
                <c:pt idx="1262">
                  <c:v>0.10575684539330156</c:v>
                </c:pt>
                <c:pt idx="1263">
                  <c:v>0.10565453784609249</c:v>
                </c:pt>
                <c:pt idx="1264">
                  <c:v>0.10533662539329219</c:v>
                </c:pt>
                <c:pt idx="1265">
                  <c:v>0.10522130539325759</c:v>
                </c:pt>
                <c:pt idx="1266">
                  <c:v>0.10496756539332344</c:v>
                </c:pt>
                <c:pt idx="1267">
                  <c:v>0.10467069539322439</c:v>
                </c:pt>
                <c:pt idx="1268">
                  <c:v>0.10443371414319813</c:v>
                </c:pt>
                <c:pt idx="1269">
                  <c:v>0.10417852539337957</c:v>
                </c:pt>
                <c:pt idx="1270">
                  <c:v>0.10398903539325488</c:v>
                </c:pt>
                <c:pt idx="1271">
                  <c:v>0.10380964539326953</c:v>
                </c:pt>
                <c:pt idx="1272">
                  <c:v>0.10359581357506897</c:v>
                </c:pt>
                <c:pt idx="1273">
                  <c:v>0.1028951739646972</c:v>
                </c:pt>
                <c:pt idx="1274">
                  <c:v>0.10273505539322519</c:v>
                </c:pt>
                <c:pt idx="1275">
                  <c:v>0.10248601135074856</c:v>
                </c:pt>
                <c:pt idx="1276">
                  <c:v>0.10222203539319707</c:v>
                </c:pt>
                <c:pt idx="1277">
                  <c:v>0.10196692539325626</c:v>
                </c:pt>
                <c:pt idx="1278">
                  <c:v>0.10175663539315849</c:v>
                </c:pt>
                <c:pt idx="1279">
                  <c:v>0.10153688539334381</c:v>
                </c:pt>
                <c:pt idx="1280">
                  <c:v>0.10131395087269368</c:v>
                </c:pt>
                <c:pt idx="1281">
                  <c:v>0.10092314745516273</c:v>
                </c:pt>
                <c:pt idx="1282">
                  <c:v>9.9815252242535735E-2</c:v>
                </c:pt>
                <c:pt idx="1283">
                  <c:v>9.9578225393216466E-2</c:v>
                </c:pt>
                <c:pt idx="1284">
                  <c:v>9.9328035393227904E-2</c:v>
                </c:pt>
                <c:pt idx="1285">
                  <c:v>9.9087105393423011E-2</c:v>
                </c:pt>
                <c:pt idx="1286">
                  <c:v>9.8924140130293728E-2</c:v>
                </c:pt>
                <c:pt idx="1287">
                  <c:v>9.8743625393268669E-2</c:v>
                </c:pt>
                <c:pt idx="1288">
                  <c:v>9.8360465393355606E-2</c:v>
                </c:pt>
                <c:pt idx="1289">
                  <c:v>9.8190195393272325E-2</c:v>
                </c:pt>
                <c:pt idx="1290">
                  <c:v>9.8120901643270197E-2</c:v>
                </c:pt>
                <c:pt idx="1291">
                  <c:v>9.768074539326238E-2</c:v>
                </c:pt>
                <c:pt idx="1292">
                  <c:v>9.7616645393273652E-2</c:v>
                </c:pt>
                <c:pt idx="1293">
                  <c:v>9.7502841137938501E-2</c:v>
                </c:pt>
                <c:pt idx="1294">
                  <c:v>9.7428365393312996E-2</c:v>
                </c:pt>
                <c:pt idx="1295">
                  <c:v>9.7376055393212535E-2</c:v>
                </c:pt>
                <c:pt idx="1296">
                  <c:v>9.7313135393235953E-2</c:v>
                </c:pt>
                <c:pt idx="1297">
                  <c:v>9.7263265393394263E-2</c:v>
                </c:pt>
                <c:pt idx="1298">
                  <c:v>9.724121018194852E-2</c:v>
                </c:pt>
                <c:pt idx="1299">
                  <c:v>9.7220245393273994E-2</c:v>
                </c:pt>
                <c:pt idx="1300">
                  <c:v>9.7275000295226746E-2</c:v>
                </c:pt>
                <c:pt idx="1301">
                  <c:v>9.7280445393181508E-2</c:v>
                </c:pt>
                <c:pt idx="1302">
                  <c:v>9.7306425393299131E-2</c:v>
                </c:pt>
                <c:pt idx="1303">
                  <c:v>9.7344395393150901E-2</c:v>
                </c:pt>
                <c:pt idx="1304">
                  <c:v>9.7379895393402305E-2</c:v>
                </c:pt>
                <c:pt idx="1305">
                  <c:v>9.7405787059912499E-2</c:v>
                </c:pt>
                <c:pt idx="1306">
                  <c:v>9.7430705393321673E-2</c:v>
                </c:pt>
                <c:pt idx="1307">
                  <c:v>9.7447337985784033E-2</c:v>
                </c:pt>
                <c:pt idx="1308">
                  <c:v>9.7442278726589379E-2</c:v>
                </c:pt>
                <c:pt idx="1309">
                  <c:v>9.7299995393271554E-2</c:v>
                </c:pt>
                <c:pt idx="1310">
                  <c:v>9.7086455393295565E-2</c:v>
                </c:pt>
                <c:pt idx="1311">
                  <c:v>9.6884505393262765E-2</c:v>
                </c:pt>
                <c:pt idx="1312">
                  <c:v>9.6712808551117732E-2</c:v>
                </c:pt>
                <c:pt idx="1313">
                  <c:v>9.6552925393126765E-2</c:v>
                </c:pt>
                <c:pt idx="1314">
                  <c:v>9.6415595393239267E-2</c:v>
                </c:pt>
                <c:pt idx="1315">
                  <c:v>9.6300635393262765E-2</c:v>
                </c:pt>
                <c:pt idx="1316">
                  <c:v>9.6224921863807863E-2</c:v>
                </c:pt>
                <c:pt idx="1317">
                  <c:v>9.5967745393253034E-2</c:v>
                </c:pt>
                <c:pt idx="1318">
                  <c:v>9.5913507893271702E-2</c:v>
                </c:pt>
                <c:pt idx="1319">
                  <c:v>9.5834305393282554E-2</c:v>
                </c:pt>
                <c:pt idx="1320">
                  <c:v>9.5753575393345725E-2</c:v>
                </c:pt>
                <c:pt idx="1321">
                  <c:v>9.5675995393279145E-2</c:v>
                </c:pt>
                <c:pt idx="1322">
                  <c:v>9.5623705393294026E-2</c:v>
                </c:pt>
                <c:pt idx="1323">
                  <c:v>9.556109539327938E-2</c:v>
                </c:pt>
                <c:pt idx="1324">
                  <c:v>9.5523745393393464E-2</c:v>
                </c:pt>
                <c:pt idx="1325">
                  <c:v>9.5593712059965683E-2</c:v>
                </c:pt>
                <c:pt idx="1326">
                  <c:v>9.5797745393298536E-2</c:v>
                </c:pt>
                <c:pt idx="1327">
                  <c:v>9.5826378046297359E-2</c:v>
                </c:pt>
                <c:pt idx="1328">
                  <c:v>9.5877045393308546E-2</c:v>
                </c:pt>
                <c:pt idx="1329">
                  <c:v>9.5936945393220008E-2</c:v>
                </c:pt>
                <c:pt idx="1330">
                  <c:v>9.5984731694727488E-2</c:v>
                </c:pt>
                <c:pt idx="1331">
                  <c:v>9.6025235393284614E-2</c:v>
                </c:pt>
                <c:pt idx="1332">
                  <c:v>9.6102005393220266E-2</c:v>
                </c:pt>
                <c:pt idx="1333">
                  <c:v>9.6142245393366507E-2</c:v>
                </c:pt>
                <c:pt idx="1334">
                  <c:v>9.6120864037303064E-2</c:v>
                </c:pt>
                <c:pt idx="1335">
                  <c:v>9.591429084781565E-2</c:v>
                </c:pt>
                <c:pt idx="1336">
                  <c:v>9.5849135393308443E-2</c:v>
                </c:pt>
                <c:pt idx="1337">
                  <c:v>9.5743071709023284E-2</c:v>
                </c:pt>
                <c:pt idx="1338">
                  <c:v>9.5633755393279993E-2</c:v>
                </c:pt>
                <c:pt idx="1339">
                  <c:v>9.5540955393389235E-2</c:v>
                </c:pt>
                <c:pt idx="1340">
                  <c:v>9.5456785393338364E-2</c:v>
                </c:pt>
                <c:pt idx="1341">
                  <c:v>9.5400465393240291E-2</c:v>
                </c:pt>
                <c:pt idx="1342">
                  <c:v>9.5462292059991696E-2</c:v>
                </c:pt>
                <c:pt idx="1343">
                  <c:v>9.5645005393280094E-2</c:v>
                </c:pt>
                <c:pt idx="1344">
                  <c:v>9.5801745393288368E-2</c:v>
                </c:pt>
                <c:pt idx="1345">
                  <c:v>9.6244316821824313E-2</c:v>
                </c:pt>
                <c:pt idx="1346">
                  <c:v>9.6382205393325524E-2</c:v>
                </c:pt>
                <c:pt idx="1347">
                  <c:v>9.651100539323941E-2</c:v>
                </c:pt>
                <c:pt idx="1348">
                  <c:v>9.6614945393270368E-2</c:v>
                </c:pt>
                <c:pt idx="1349">
                  <c:v>9.6724703726565067E-2</c:v>
                </c:pt>
                <c:pt idx="1350">
                  <c:v>9.6814445393093543E-2</c:v>
                </c:pt>
                <c:pt idx="1351">
                  <c:v>9.68744853934142E-2</c:v>
                </c:pt>
                <c:pt idx="1352">
                  <c:v>9.6925131756918873E-2</c:v>
                </c:pt>
                <c:pt idx="1353">
                  <c:v>9.7248853827011289E-2</c:v>
                </c:pt>
                <c:pt idx="1354">
                  <c:v>9.7357309223042574E-2</c:v>
                </c:pt>
                <c:pt idx="1355">
                  <c:v>9.7416275393300125E-2</c:v>
                </c:pt>
                <c:pt idx="1356">
                  <c:v>9.7509575393317546E-2</c:v>
                </c:pt>
                <c:pt idx="1357">
                  <c:v>9.7562345393328254E-2</c:v>
                </c:pt>
                <c:pt idx="1358">
                  <c:v>9.7623075393286934E-2</c:v>
                </c:pt>
                <c:pt idx="1359">
                  <c:v>9.7677130810140511E-2</c:v>
                </c:pt>
                <c:pt idx="1360">
                  <c:v>9.772542539325034E-2</c:v>
                </c:pt>
                <c:pt idx="1361">
                  <c:v>9.776774539329855E-2</c:v>
                </c:pt>
                <c:pt idx="1362">
                  <c:v>9.7390595393221743E-2</c:v>
                </c:pt>
                <c:pt idx="1363">
                  <c:v>9.7279965393326548E-2</c:v>
                </c:pt>
                <c:pt idx="1364">
                  <c:v>9.7167045393291768E-2</c:v>
                </c:pt>
                <c:pt idx="1365">
                  <c:v>9.7051185393184025E-2</c:v>
                </c:pt>
                <c:pt idx="1366">
                  <c:v>9.6960713814340183E-2</c:v>
                </c:pt>
                <c:pt idx="1367">
                  <c:v>9.6883185393309632E-2</c:v>
                </c:pt>
                <c:pt idx="1368">
                  <c:v>9.6807335393293892E-2</c:v>
                </c:pt>
                <c:pt idx="1369">
                  <c:v>9.6715552410884725E-2</c:v>
                </c:pt>
                <c:pt idx="1370">
                  <c:v>9.6380745393290224E-2</c:v>
                </c:pt>
                <c:pt idx="1371">
                  <c:v>9.6309337229996531E-2</c:v>
                </c:pt>
                <c:pt idx="1372">
                  <c:v>9.619542893749175E-2</c:v>
                </c:pt>
                <c:pt idx="1373">
                  <c:v>9.6078765393244267E-2</c:v>
                </c:pt>
                <c:pt idx="1374">
                  <c:v>9.599672539324923E-2</c:v>
                </c:pt>
                <c:pt idx="1375">
                  <c:v>9.5887965393288463E-2</c:v>
                </c:pt>
                <c:pt idx="1376">
                  <c:v>9.5660315393218065E-2</c:v>
                </c:pt>
                <c:pt idx="1377">
                  <c:v>9.5465187498589885E-2</c:v>
                </c:pt>
                <c:pt idx="1378">
                  <c:v>9.5258616361079004E-2</c:v>
                </c:pt>
                <c:pt idx="1379">
                  <c:v>9.4593899239413512E-2</c:v>
                </c:pt>
                <c:pt idx="1380">
                  <c:v>9.4450695393234835E-2</c:v>
                </c:pt>
                <c:pt idx="1381">
                  <c:v>9.4292565393189656E-2</c:v>
                </c:pt>
                <c:pt idx="1382">
                  <c:v>9.4158430786549868E-2</c:v>
                </c:pt>
                <c:pt idx="1383">
                  <c:v>9.4024620393256306E-2</c:v>
                </c:pt>
                <c:pt idx="1384">
                  <c:v>9.3884485393147254E-2</c:v>
                </c:pt>
                <c:pt idx="1385">
                  <c:v>9.3767895393299119E-2</c:v>
                </c:pt>
                <c:pt idx="1386">
                  <c:v>9.3683399938726208E-2</c:v>
                </c:pt>
                <c:pt idx="1387">
                  <c:v>9.3447745393248766E-2</c:v>
                </c:pt>
                <c:pt idx="1388">
                  <c:v>9.340107170902455E-2</c:v>
                </c:pt>
                <c:pt idx="1389">
                  <c:v>9.3343945393314726E-2</c:v>
                </c:pt>
                <c:pt idx="1390">
                  <c:v>9.3268285393250605E-2</c:v>
                </c:pt>
                <c:pt idx="1391">
                  <c:v>9.3232245393224555E-2</c:v>
                </c:pt>
                <c:pt idx="1392">
                  <c:v>9.3252412059911208E-2</c:v>
                </c:pt>
                <c:pt idx="1393">
                  <c:v>9.3264145393249342E-2</c:v>
                </c:pt>
                <c:pt idx="1394">
                  <c:v>9.3285305393337278E-2</c:v>
                </c:pt>
                <c:pt idx="1395">
                  <c:v>9.3295954348406193E-2</c:v>
                </c:pt>
                <c:pt idx="1396">
                  <c:v>9.3389979435798423E-2</c:v>
                </c:pt>
                <c:pt idx="1397">
                  <c:v>9.3408825393339806E-2</c:v>
                </c:pt>
                <c:pt idx="1398">
                  <c:v>9.3433745393383671E-2</c:v>
                </c:pt>
                <c:pt idx="1399">
                  <c:v>9.3452925393251216E-2</c:v>
                </c:pt>
                <c:pt idx="1400">
                  <c:v>9.3466145393335975E-2</c:v>
                </c:pt>
                <c:pt idx="1401">
                  <c:v>9.3495505393221601E-2</c:v>
                </c:pt>
                <c:pt idx="1402">
                  <c:v>9.350369539316733E-2</c:v>
                </c:pt>
                <c:pt idx="1403">
                  <c:v>9.3506336942596371E-2</c:v>
                </c:pt>
                <c:pt idx="1404">
                  <c:v>9.3509730687372991E-2</c:v>
                </c:pt>
                <c:pt idx="1405">
                  <c:v>9.3219790847825779E-2</c:v>
                </c:pt>
                <c:pt idx="1406">
                  <c:v>9.317898539329425E-2</c:v>
                </c:pt>
                <c:pt idx="1407">
                  <c:v>9.3111545393341655E-2</c:v>
                </c:pt>
                <c:pt idx="1408">
                  <c:v>9.3005629603752138E-2</c:v>
                </c:pt>
                <c:pt idx="1409">
                  <c:v>9.2887035393303549E-2</c:v>
                </c:pt>
                <c:pt idx="1410">
                  <c:v>9.2778055393296394E-2</c:v>
                </c:pt>
                <c:pt idx="1411">
                  <c:v>9.2665875828117847E-2</c:v>
                </c:pt>
                <c:pt idx="1412">
                  <c:v>9.2336495393283466E-2</c:v>
                </c:pt>
                <c:pt idx="1413">
                  <c:v>9.2253927211473283E-2</c:v>
                </c:pt>
                <c:pt idx="1414">
                  <c:v>9.2134807893302223E-2</c:v>
                </c:pt>
                <c:pt idx="1415">
                  <c:v>9.2027199938684245E-2</c:v>
                </c:pt>
                <c:pt idx="1416">
                  <c:v>9.1937645393386613E-2</c:v>
                </c:pt>
                <c:pt idx="1417">
                  <c:v>9.1868765393286603E-2</c:v>
                </c:pt>
                <c:pt idx="1418">
                  <c:v>9.1711945393257305E-2</c:v>
                </c:pt>
                <c:pt idx="1419">
                  <c:v>9.1574203726594347E-2</c:v>
                </c:pt>
                <c:pt idx="1420">
                  <c:v>9.1450891226600148E-2</c:v>
                </c:pt>
                <c:pt idx="1421">
                  <c:v>9.1152528002013039E-2</c:v>
                </c:pt>
                <c:pt idx="1422">
                  <c:v>9.1062575393152767E-2</c:v>
                </c:pt>
                <c:pt idx="1423">
                  <c:v>9.1027095393329413E-2</c:v>
                </c:pt>
                <c:pt idx="1424">
                  <c:v>9.1005995393274711E-2</c:v>
                </c:pt>
                <c:pt idx="1425">
                  <c:v>9.0992099560011766E-2</c:v>
                </c:pt>
                <c:pt idx="1426">
                  <c:v>9.0961485393251135E-2</c:v>
                </c:pt>
                <c:pt idx="1427">
                  <c:v>9.0936765393252295E-2</c:v>
                </c:pt>
                <c:pt idx="1428">
                  <c:v>9.0912345393519611E-2</c:v>
                </c:pt>
                <c:pt idx="1429">
                  <c:v>9.09015486718944E-2</c:v>
                </c:pt>
                <c:pt idx="1430">
                  <c:v>9.0860376972159623E-2</c:v>
                </c:pt>
                <c:pt idx="1431">
                  <c:v>9.0857145393187233E-2</c:v>
                </c:pt>
                <c:pt idx="1432">
                  <c:v>9.0840945393481087E-2</c:v>
                </c:pt>
                <c:pt idx="1433">
                  <c:v>9.0828725393280033E-2</c:v>
                </c:pt>
                <c:pt idx="1434">
                  <c:v>9.0791305393267671E-2</c:v>
                </c:pt>
                <c:pt idx="1435">
                  <c:v>9.0809903288061489E-2</c:v>
                </c:pt>
                <c:pt idx="1436">
                  <c:v>9.0907005393276785E-2</c:v>
                </c:pt>
                <c:pt idx="1437">
                  <c:v>9.098913755008195E-2</c:v>
                </c:pt>
                <c:pt idx="1438">
                  <c:v>9.1205745393253532E-2</c:v>
                </c:pt>
                <c:pt idx="1439">
                  <c:v>9.1243645393362369E-2</c:v>
                </c:pt>
                <c:pt idx="1440">
                  <c:v>9.1312595393219564E-2</c:v>
                </c:pt>
                <c:pt idx="1441">
                  <c:v>9.1366545393356285E-2</c:v>
                </c:pt>
                <c:pt idx="1442">
                  <c:v>9.1404398024920508E-2</c:v>
                </c:pt>
                <c:pt idx="1443">
                  <c:v>9.1465975393234256E-2</c:v>
                </c:pt>
                <c:pt idx="1444">
                  <c:v>9.1486025393308509E-2</c:v>
                </c:pt>
                <c:pt idx="1445">
                  <c:v>9.1448145393314945E-2</c:v>
                </c:pt>
                <c:pt idx="1446">
                  <c:v>9.1424569717716606E-2</c:v>
                </c:pt>
                <c:pt idx="1447">
                  <c:v>9.1295215981460981E-2</c:v>
                </c:pt>
                <c:pt idx="1448">
                  <c:v>9.1267829900417152E-2</c:v>
                </c:pt>
                <c:pt idx="1449">
                  <c:v>9.1209265393402628E-2</c:v>
                </c:pt>
                <c:pt idx="1450">
                  <c:v>9.1175495393216233E-2</c:v>
                </c:pt>
                <c:pt idx="1451">
                  <c:v>9.1134345393456662E-2</c:v>
                </c:pt>
                <c:pt idx="1452">
                  <c:v>9.1114145393334067E-2</c:v>
                </c:pt>
                <c:pt idx="1453">
                  <c:v>9.1102145393193765E-2</c:v>
                </c:pt>
                <c:pt idx="1454">
                  <c:v>9.1100203726625709E-2</c:v>
                </c:pt>
                <c:pt idx="1455">
                  <c:v>9.1100878726635526E-2</c:v>
                </c:pt>
                <c:pt idx="1456">
                  <c:v>9.1075809909355585E-2</c:v>
                </c:pt>
                <c:pt idx="1457">
                  <c:v>9.1068755494276954E-2</c:v>
                </c:pt>
                <c:pt idx="1458">
                  <c:v>9.1020445393326321E-2</c:v>
                </c:pt>
                <c:pt idx="1459">
                  <c:v>9.0974085393284748E-2</c:v>
                </c:pt>
                <c:pt idx="1460">
                  <c:v>9.0933945393317228E-2</c:v>
                </c:pt>
                <c:pt idx="1461">
                  <c:v>9.0901661182826554E-2</c:v>
                </c:pt>
                <c:pt idx="1462">
                  <c:v>9.0874195393240792E-2</c:v>
                </c:pt>
                <c:pt idx="1463">
                  <c:v>9.0868713135250828E-2</c:v>
                </c:pt>
                <c:pt idx="1464">
                  <c:v>9.0827745393255749E-2</c:v>
                </c:pt>
                <c:pt idx="1465">
                  <c:v>9.0818937312434428E-2</c:v>
                </c:pt>
                <c:pt idx="1466">
                  <c:v>9.0797045393131465E-2</c:v>
                </c:pt>
                <c:pt idx="1467">
                  <c:v>9.0770565393342134E-2</c:v>
                </c:pt>
                <c:pt idx="1468">
                  <c:v>9.0730405393330382E-2</c:v>
                </c:pt>
                <c:pt idx="1469">
                  <c:v>9.0688903287912168E-2</c:v>
                </c:pt>
                <c:pt idx="1470">
                  <c:v>9.0637525393390414E-2</c:v>
                </c:pt>
                <c:pt idx="1471">
                  <c:v>9.0612979435832228E-2</c:v>
                </c:pt>
                <c:pt idx="1472">
                  <c:v>9.0482710910492814E-2</c:v>
                </c:pt>
                <c:pt idx="1473">
                  <c:v>9.0457225393180546E-2</c:v>
                </c:pt>
                <c:pt idx="1474">
                  <c:v>9.043774539306082E-2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0.10621774539328058</c:v>
                </c:pt>
                <c:pt idx="1">
                  <c:v>0.10721946256515488</c:v>
                </c:pt>
                <c:pt idx="2">
                  <c:v>0.1075425453932298</c:v>
                </c:pt>
                <c:pt idx="3">
                  <c:v>0.10607474539324366</c:v>
                </c:pt>
                <c:pt idx="4">
                  <c:v>0.1072452453932443</c:v>
                </c:pt>
                <c:pt idx="5">
                  <c:v>0.10534524539326642</c:v>
                </c:pt>
                <c:pt idx="6">
                  <c:v>0.10951774539326209</c:v>
                </c:pt>
                <c:pt idx="7">
                  <c:v>0.10851729539339756</c:v>
                </c:pt>
                <c:pt idx="8">
                  <c:v>0.10918940539329468</c:v>
                </c:pt>
                <c:pt idx="9">
                  <c:v>0.10735389539314596</c:v>
                </c:pt>
                <c:pt idx="10">
                  <c:v>0.10579946539326102</c:v>
                </c:pt>
                <c:pt idx="11">
                  <c:v>0.10522557539329128</c:v>
                </c:pt>
                <c:pt idx="12">
                  <c:v>0.10266544159583203</c:v>
                </c:pt>
                <c:pt idx="13">
                  <c:v>9.6701745393318148E-2</c:v>
                </c:pt>
                <c:pt idx="14">
                  <c:v>9.6701745393289892E-2</c:v>
                </c:pt>
                <c:pt idx="15">
                  <c:v>9.6667825393382478E-2</c:v>
                </c:pt>
                <c:pt idx="16">
                  <c:v>9.6700795393246775E-2</c:v>
                </c:pt>
                <c:pt idx="17">
                  <c:v>9.6390449474810708E-2</c:v>
                </c:pt>
                <c:pt idx="18">
                  <c:v>9.6442745393176224E-2</c:v>
                </c:pt>
                <c:pt idx="19">
                  <c:v>9.6442745393119353E-2</c:v>
                </c:pt>
                <c:pt idx="20">
                  <c:v>9.6308578726478827E-2</c:v>
                </c:pt>
                <c:pt idx="21">
                  <c:v>9.6152745393226463E-2</c:v>
                </c:pt>
                <c:pt idx="22">
                  <c:v>9.6296735292270452E-2</c:v>
                </c:pt>
                <c:pt idx="23">
                  <c:v>9.6345245393251955E-2</c:v>
                </c:pt>
                <c:pt idx="24">
                  <c:v>9.6091045393379412E-2</c:v>
                </c:pt>
                <c:pt idx="25">
                  <c:v>9.6527745393430786E-2</c:v>
                </c:pt>
                <c:pt idx="26">
                  <c:v>9.6527745393430786E-2</c:v>
                </c:pt>
                <c:pt idx="27">
                  <c:v>9.5149724985006442E-2</c:v>
                </c:pt>
                <c:pt idx="28">
                  <c:v>9.4169469531252284E-2</c:v>
                </c:pt>
                <c:pt idx="29">
                  <c:v>9.7512352988317744E-2</c:v>
                </c:pt>
                <c:pt idx="30">
                  <c:v>0.10089881539332152</c:v>
                </c:pt>
                <c:pt idx="31">
                  <c:v>0.10108774539320109</c:v>
                </c:pt>
                <c:pt idx="32">
                  <c:v>0.10234824539315923</c:v>
                </c:pt>
                <c:pt idx="33">
                  <c:v>0.10104589539322709</c:v>
                </c:pt>
                <c:pt idx="34">
                  <c:v>9.7706145393275032E-2</c:v>
                </c:pt>
                <c:pt idx="35">
                  <c:v>9.7544485393257427E-2</c:v>
                </c:pt>
                <c:pt idx="36">
                  <c:v>9.7441745393183524E-2</c:v>
                </c:pt>
                <c:pt idx="37">
                  <c:v>9.7747112740236744E-2</c:v>
                </c:pt>
                <c:pt idx="38">
                  <c:v>9.8099145393533357E-2</c:v>
                </c:pt>
                <c:pt idx="39">
                  <c:v>9.8107745393520129E-2</c:v>
                </c:pt>
                <c:pt idx="40">
                  <c:v>9.8410795393064743E-2</c:v>
                </c:pt>
                <c:pt idx="41">
                  <c:v>9.8502745393048693E-2</c:v>
                </c:pt>
                <c:pt idx="42">
                  <c:v>9.8502745393048693E-2</c:v>
                </c:pt>
                <c:pt idx="43">
                  <c:v>9.8275245393353083E-2</c:v>
                </c:pt>
                <c:pt idx="44">
                  <c:v>9.4537745393168587E-2</c:v>
                </c:pt>
                <c:pt idx="45">
                  <c:v>9.468574539333488E-2</c:v>
                </c:pt>
                <c:pt idx="46">
                  <c:v>9.5860775696479744E-2</c:v>
                </c:pt>
                <c:pt idx="47">
                  <c:v>9.6022745393455178E-2</c:v>
                </c:pt>
                <c:pt idx="48">
                  <c:v>9.6612095393141001E-2</c:v>
                </c:pt>
                <c:pt idx="49">
                  <c:v>9.6648845393176211E-2</c:v>
                </c:pt>
                <c:pt idx="50">
                  <c:v>9.4437645393313271E-2</c:v>
                </c:pt>
                <c:pt idx="51">
                  <c:v>9.4047745393325527E-2</c:v>
                </c:pt>
                <c:pt idx="52">
                  <c:v>9.388486660554933E-2</c:v>
                </c:pt>
                <c:pt idx="53">
                  <c:v>9.4248895393249862E-2</c:v>
                </c:pt>
                <c:pt idx="54">
                  <c:v>9.4937745393139261E-2</c:v>
                </c:pt>
                <c:pt idx="55">
                  <c:v>9.4523445393363895E-2</c:v>
                </c:pt>
                <c:pt idx="56">
                  <c:v>9.4347745393307064E-2</c:v>
                </c:pt>
                <c:pt idx="57">
                  <c:v>9.4194445393199863E-2</c:v>
                </c:pt>
                <c:pt idx="58">
                  <c:v>9.4137745393197886E-2</c:v>
                </c:pt>
                <c:pt idx="59">
                  <c:v>9.4137745393197886E-2</c:v>
                </c:pt>
                <c:pt idx="60">
                  <c:v>9.4137745393283234E-2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9.1128468284807834E-2</c:v>
                </c:pt>
                <c:pt idx="69">
                  <c:v>9.0137745393178745E-2</c:v>
                </c:pt>
                <c:pt idx="70">
                  <c:v>9.0137745393178745E-2</c:v>
                </c:pt>
                <c:pt idx="71">
                  <c:v>8.9694945393304928E-2</c:v>
                </c:pt>
                <c:pt idx="72">
                  <c:v>8.8052173964598565E-2</c:v>
                </c:pt>
                <c:pt idx="73">
                  <c:v>8.7203745393125559E-2</c:v>
                </c:pt>
                <c:pt idx="74">
                  <c:v>8.7203745393125559E-2</c:v>
                </c:pt>
                <c:pt idx="75">
                  <c:v>8.7203745393125559E-2</c:v>
                </c:pt>
                <c:pt idx="76">
                  <c:v>8.7203745393281948E-2</c:v>
                </c:pt>
                <c:pt idx="77">
                  <c:v>8.7974390554521206E-2</c:v>
                </c:pt>
                <c:pt idx="78">
                  <c:v>8.8051295393299589E-2</c:v>
                </c:pt>
                <c:pt idx="79">
                  <c:v>8.8072745393361726E-2</c:v>
                </c:pt>
                <c:pt idx="80">
                  <c:v>8.8090745393415812E-2</c:v>
                </c:pt>
                <c:pt idx="81">
                  <c:v>8.8408145393131674E-2</c:v>
                </c:pt>
                <c:pt idx="82">
                  <c:v>8.8417745393130187E-2</c:v>
                </c:pt>
                <c:pt idx="83">
                  <c:v>8.8417745393158526E-2</c:v>
                </c:pt>
                <c:pt idx="84">
                  <c:v>9.0331495393201205E-2</c:v>
                </c:pt>
                <c:pt idx="85">
                  <c:v>9.0831545393371182E-2</c:v>
                </c:pt>
                <c:pt idx="86">
                  <c:v>9.1048825393187566E-2</c:v>
                </c:pt>
                <c:pt idx="87">
                  <c:v>9.1025071923852036E-2</c:v>
                </c:pt>
                <c:pt idx="88">
                  <c:v>8.8687805393277822E-2</c:v>
                </c:pt>
                <c:pt idx="89">
                  <c:v>8.8517745393247305E-2</c:v>
                </c:pt>
                <c:pt idx="90">
                  <c:v>8.8517745393247305E-2</c:v>
                </c:pt>
                <c:pt idx="91">
                  <c:v>8.8517745393218827E-2</c:v>
                </c:pt>
                <c:pt idx="92">
                  <c:v>8.8517745393247305E-2</c:v>
                </c:pt>
                <c:pt idx="93">
                  <c:v>8.8517745393247305E-2</c:v>
                </c:pt>
                <c:pt idx="94">
                  <c:v>8.8653865393198167E-2</c:v>
                </c:pt>
                <c:pt idx="95">
                  <c:v>8.8683745393211708E-2</c:v>
                </c:pt>
                <c:pt idx="96">
                  <c:v>8.8683745393183355E-2</c:v>
                </c:pt>
                <c:pt idx="97">
                  <c:v>8.8683745393211708E-2</c:v>
                </c:pt>
                <c:pt idx="98">
                  <c:v>8.8683745393211708E-2</c:v>
                </c:pt>
                <c:pt idx="99">
                  <c:v>8.8683745393211708E-2</c:v>
                </c:pt>
                <c:pt idx="100">
                  <c:v>8.8683745393197566E-2</c:v>
                </c:pt>
                <c:pt idx="101">
                  <c:v>8.8683745393211708E-2</c:v>
                </c:pt>
                <c:pt idx="102">
                  <c:v>8.8989625393253585E-2</c:v>
                </c:pt>
                <c:pt idx="103">
                  <c:v>8.9837745393410495E-2</c:v>
                </c:pt>
                <c:pt idx="104">
                  <c:v>8.9837745393410495E-2</c:v>
                </c:pt>
                <c:pt idx="105">
                  <c:v>8.9837745393410495E-2</c:v>
                </c:pt>
                <c:pt idx="106">
                  <c:v>8.9837745393410495E-2</c:v>
                </c:pt>
                <c:pt idx="107">
                  <c:v>8.9837745393410495E-2</c:v>
                </c:pt>
                <c:pt idx="108">
                  <c:v>8.9837745393410495E-2</c:v>
                </c:pt>
                <c:pt idx="109">
                  <c:v>8.9837745393410495E-2</c:v>
                </c:pt>
                <c:pt idx="110">
                  <c:v>8.9837745393410495E-2</c:v>
                </c:pt>
                <c:pt idx="111">
                  <c:v>9.0117745393229309E-2</c:v>
                </c:pt>
                <c:pt idx="112">
                  <c:v>9.039774539327558E-2</c:v>
                </c:pt>
                <c:pt idx="113">
                  <c:v>9.0397745393218654E-2</c:v>
                </c:pt>
                <c:pt idx="114">
                  <c:v>9.0397745393190274E-2</c:v>
                </c:pt>
                <c:pt idx="115">
                  <c:v>8.8724845393443691E-2</c:v>
                </c:pt>
                <c:pt idx="116">
                  <c:v>8.7890045393351268E-2</c:v>
                </c:pt>
                <c:pt idx="117">
                  <c:v>8.7897745393348728E-2</c:v>
                </c:pt>
                <c:pt idx="118">
                  <c:v>8.7897745393348728E-2</c:v>
                </c:pt>
                <c:pt idx="119">
                  <c:v>8.7897745393348728E-2</c:v>
                </c:pt>
                <c:pt idx="120">
                  <c:v>8.7845039510767692E-2</c:v>
                </c:pt>
                <c:pt idx="121">
                  <c:v>8.7223379196018525E-2</c:v>
                </c:pt>
                <c:pt idx="122">
                  <c:v>8.6251545393310078E-2</c:v>
                </c:pt>
                <c:pt idx="123">
                  <c:v>8.2446745393298243E-2</c:v>
                </c:pt>
                <c:pt idx="124">
                  <c:v>8.1954795393287136E-2</c:v>
                </c:pt>
                <c:pt idx="125">
                  <c:v>8.2931285393272089E-2</c:v>
                </c:pt>
                <c:pt idx="126">
                  <c:v>8.192621539326711E-2</c:v>
                </c:pt>
                <c:pt idx="127">
                  <c:v>8.0597641226617667E-2</c:v>
                </c:pt>
                <c:pt idx="128">
                  <c:v>8.0222745393285888E-2</c:v>
                </c:pt>
                <c:pt idx="129">
                  <c:v>8.0222745393285888E-2</c:v>
                </c:pt>
                <c:pt idx="130">
                  <c:v>8.3504545393282531E-2</c:v>
                </c:pt>
                <c:pt idx="131">
                  <c:v>8.329674539334081E-2</c:v>
                </c:pt>
                <c:pt idx="132">
                  <c:v>8.3257745393339841E-2</c:v>
                </c:pt>
                <c:pt idx="133">
                  <c:v>8.3257745393325588E-2</c:v>
                </c:pt>
                <c:pt idx="134">
                  <c:v>8.3257745393339841E-2</c:v>
                </c:pt>
                <c:pt idx="135">
                  <c:v>8.3257745393339841E-2</c:v>
                </c:pt>
                <c:pt idx="136">
                  <c:v>8.3257745393339841E-2</c:v>
                </c:pt>
                <c:pt idx="137">
                  <c:v>8.3257745393268759E-2</c:v>
                </c:pt>
                <c:pt idx="138">
                  <c:v>8.3257745393268759E-2</c:v>
                </c:pt>
                <c:pt idx="139">
                  <c:v>8.3257745393339841E-2</c:v>
                </c:pt>
                <c:pt idx="140">
                  <c:v>8.3257745393339841E-2</c:v>
                </c:pt>
                <c:pt idx="141">
                  <c:v>8.3257745393339841E-2</c:v>
                </c:pt>
                <c:pt idx="142">
                  <c:v>8.3645345393236772E-2</c:v>
                </c:pt>
                <c:pt idx="143">
                  <c:v>8.8299182893308611E-2</c:v>
                </c:pt>
                <c:pt idx="144">
                  <c:v>9.2621665393395086E-2</c:v>
                </c:pt>
                <c:pt idx="145">
                  <c:v>9.4298490074081254E-2</c:v>
                </c:pt>
                <c:pt idx="146">
                  <c:v>9.6373745393321983E-2</c:v>
                </c:pt>
                <c:pt idx="147">
                  <c:v>9.6396508279866705E-2</c:v>
                </c:pt>
                <c:pt idx="148">
                  <c:v>9.5512945393096793E-2</c:v>
                </c:pt>
                <c:pt idx="149">
                  <c:v>9.5187745393118944E-2</c:v>
                </c:pt>
                <c:pt idx="150">
                  <c:v>9.5187745393118944E-2</c:v>
                </c:pt>
                <c:pt idx="151">
                  <c:v>9.5187745393133225E-2</c:v>
                </c:pt>
                <c:pt idx="152">
                  <c:v>9.5240445393202006E-2</c:v>
                </c:pt>
                <c:pt idx="153">
                  <c:v>9.6127945393306102E-2</c:v>
                </c:pt>
                <c:pt idx="154">
                  <c:v>9.6147745393253256E-2</c:v>
                </c:pt>
                <c:pt idx="155">
                  <c:v>9.6057745393309996E-2</c:v>
                </c:pt>
                <c:pt idx="156">
                  <c:v>9.5399219077393113E-2</c:v>
                </c:pt>
                <c:pt idx="157">
                  <c:v>9.4113291785163214E-2</c:v>
                </c:pt>
                <c:pt idx="158">
                  <c:v>9.374174539337353E-2</c:v>
                </c:pt>
                <c:pt idx="159">
                  <c:v>9.374174539337353E-2</c:v>
                </c:pt>
                <c:pt idx="160">
                  <c:v>9.4186120393260547E-2</c:v>
                </c:pt>
                <c:pt idx="161">
                  <c:v>9.474708882757453E-2</c:v>
                </c:pt>
                <c:pt idx="162">
                  <c:v>9.5442745393086267E-2</c:v>
                </c:pt>
                <c:pt idx="163">
                  <c:v>9.6899850656527051E-2</c:v>
                </c:pt>
                <c:pt idx="164">
                  <c:v>9.9547345393176834E-2</c:v>
                </c:pt>
                <c:pt idx="165">
                  <c:v>9.9937745393148744E-2</c:v>
                </c:pt>
                <c:pt idx="166">
                  <c:v>9.9937745393148744E-2</c:v>
                </c:pt>
                <c:pt idx="167">
                  <c:v>9.9937745393148744E-2</c:v>
                </c:pt>
                <c:pt idx="168">
                  <c:v>9.9937745393148744E-2</c:v>
                </c:pt>
                <c:pt idx="169">
                  <c:v>9.9682745393210037E-2</c:v>
                </c:pt>
                <c:pt idx="170">
                  <c:v>9.8692745393450132E-2</c:v>
                </c:pt>
                <c:pt idx="171">
                  <c:v>9.8905007298000766E-2</c:v>
                </c:pt>
                <c:pt idx="172">
                  <c:v>9.86103453932973E-2</c:v>
                </c:pt>
                <c:pt idx="173">
                  <c:v>9.8905037059722728E-2</c:v>
                </c:pt>
                <c:pt idx="174">
                  <c:v>9.9007745393038388E-2</c:v>
                </c:pt>
                <c:pt idx="175">
                  <c:v>9.9007745393038388E-2</c:v>
                </c:pt>
                <c:pt idx="176">
                  <c:v>9.9007745393038388E-2</c:v>
                </c:pt>
                <c:pt idx="177">
                  <c:v>9.9364587498513443E-2</c:v>
                </c:pt>
                <c:pt idx="178">
                  <c:v>0.10016774539329276</c:v>
                </c:pt>
                <c:pt idx="179">
                  <c:v>0.10016774539329276</c:v>
                </c:pt>
                <c:pt idx="180">
                  <c:v>0.10072397872664866</c:v>
                </c:pt>
                <c:pt idx="181">
                  <c:v>0.10103774539329892</c:v>
                </c:pt>
                <c:pt idx="182">
                  <c:v>0.10103774539332733</c:v>
                </c:pt>
                <c:pt idx="183">
                  <c:v>0.10128824539343392</c:v>
                </c:pt>
                <c:pt idx="184">
                  <c:v>0.10145774539341801</c:v>
                </c:pt>
                <c:pt idx="185">
                  <c:v>0.10194594539332508</c:v>
                </c:pt>
                <c:pt idx="186">
                  <c:v>0.1021417453933112</c:v>
                </c:pt>
                <c:pt idx="187">
                  <c:v>0.1021417453933112</c:v>
                </c:pt>
                <c:pt idx="188">
                  <c:v>0.1021417453933112</c:v>
                </c:pt>
                <c:pt idx="189">
                  <c:v>0.1021417453933112</c:v>
                </c:pt>
                <c:pt idx="190">
                  <c:v>0.1021417453933112</c:v>
                </c:pt>
                <c:pt idx="191">
                  <c:v>0.10210764539331763</c:v>
                </c:pt>
                <c:pt idx="192">
                  <c:v>0.10201174539314196</c:v>
                </c:pt>
                <c:pt idx="193">
                  <c:v>0.1020542196199159</c:v>
                </c:pt>
                <c:pt idx="194">
                  <c:v>0.10242374539321035</c:v>
                </c:pt>
                <c:pt idx="195">
                  <c:v>0.10242374539321035</c:v>
                </c:pt>
                <c:pt idx="196">
                  <c:v>0.10242374539328145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0.10362774539331107</c:v>
                </c:pt>
                <c:pt idx="206">
                  <c:v>0.10362774539335362</c:v>
                </c:pt>
                <c:pt idx="207">
                  <c:v>0.10362774539331107</c:v>
                </c:pt>
                <c:pt idx="208">
                  <c:v>0.10362774539331107</c:v>
                </c:pt>
                <c:pt idx="209">
                  <c:v>0.10362774539331107</c:v>
                </c:pt>
                <c:pt idx="210">
                  <c:v>0.10362774539338213</c:v>
                </c:pt>
                <c:pt idx="211">
                  <c:v>0.10362774539331107</c:v>
                </c:pt>
                <c:pt idx="212">
                  <c:v>0.10362774539331107</c:v>
                </c:pt>
                <c:pt idx="213">
                  <c:v>0.10362774539328271</c:v>
                </c:pt>
                <c:pt idx="214">
                  <c:v>0.10242374539328145</c:v>
                </c:pt>
                <c:pt idx="215">
                  <c:v>0.10115358377707652</c:v>
                </c:pt>
                <c:pt idx="216">
                  <c:v>0.10021774539319496</c:v>
                </c:pt>
                <c:pt idx="217">
                  <c:v>0.10021774539319496</c:v>
                </c:pt>
                <c:pt idx="218">
                  <c:v>0.10021774539319496</c:v>
                </c:pt>
                <c:pt idx="219">
                  <c:v>0.10021774539319496</c:v>
                </c:pt>
                <c:pt idx="220">
                  <c:v>0.10022394539318225</c:v>
                </c:pt>
                <c:pt idx="221">
                  <c:v>0.1005277453933644</c:v>
                </c:pt>
                <c:pt idx="222">
                  <c:v>9.9778693669080237E-2</c:v>
                </c:pt>
                <c:pt idx="223">
                  <c:v>9.9486250656298125E-2</c:v>
                </c:pt>
                <c:pt idx="224">
                  <c:v>9.9617745393146759E-2</c:v>
                </c:pt>
                <c:pt idx="225">
                  <c:v>9.9436635393232276E-2</c:v>
                </c:pt>
                <c:pt idx="226">
                  <c:v>9.8326345393374814E-2</c:v>
                </c:pt>
                <c:pt idx="227">
                  <c:v>9.8386145393249302E-2</c:v>
                </c:pt>
                <c:pt idx="228">
                  <c:v>9.8457745393204898E-2</c:v>
                </c:pt>
                <c:pt idx="229">
                  <c:v>9.8457745393148055E-2</c:v>
                </c:pt>
                <c:pt idx="230">
                  <c:v>9.7571745393281728E-2</c:v>
                </c:pt>
                <c:pt idx="231">
                  <c:v>9.7308865393287813E-2</c:v>
                </c:pt>
                <c:pt idx="232">
                  <c:v>9.7243745393271283E-2</c:v>
                </c:pt>
                <c:pt idx="233">
                  <c:v>9.7800135393328005E-2</c:v>
                </c:pt>
                <c:pt idx="234">
                  <c:v>9.8135545393376114E-2</c:v>
                </c:pt>
                <c:pt idx="235">
                  <c:v>9.7657145393384534E-2</c:v>
                </c:pt>
                <c:pt idx="236">
                  <c:v>9.6957745393481995E-2</c:v>
                </c:pt>
                <c:pt idx="237">
                  <c:v>9.6957745393453601E-2</c:v>
                </c:pt>
                <c:pt idx="238">
                  <c:v>9.6957745393283112E-2</c:v>
                </c:pt>
                <c:pt idx="239">
                  <c:v>9.6763186569702966E-2</c:v>
                </c:pt>
                <c:pt idx="240">
                  <c:v>9.6687745393239904E-2</c:v>
                </c:pt>
                <c:pt idx="241">
                  <c:v>9.6687745393239904E-2</c:v>
                </c:pt>
                <c:pt idx="242">
                  <c:v>9.6679465823399535E-2</c:v>
                </c:pt>
                <c:pt idx="243">
                  <c:v>9.5621875393206601E-2</c:v>
                </c:pt>
                <c:pt idx="244">
                  <c:v>9.3333345393219511E-2</c:v>
                </c:pt>
                <c:pt idx="245">
                  <c:v>9.2880429603866346E-2</c:v>
                </c:pt>
                <c:pt idx="246">
                  <c:v>9.2932245393257173E-2</c:v>
                </c:pt>
                <c:pt idx="247">
                  <c:v>9.3727745393309428E-2</c:v>
                </c:pt>
                <c:pt idx="248">
                  <c:v>9.3797745393416967E-2</c:v>
                </c:pt>
                <c:pt idx="249">
                  <c:v>9.3842324938904667E-2</c:v>
                </c:pt>
                <c:pt idx="250">
                  <c:v>9.4601345393443004E-2</c:v>
                </c:pt>
                <c:pt idx="251">
                  <c:v>9.4687745393457756E-2</c:v>
                </c:pt>
                <c:pt idx="252">
                  <c:v>9.4687745393457756E-2</c:v>
                </c:pt>
                <c:pt idx="253">
                  <c:v>9.4285025393347266E-2</c:v>
                </c:pt>
                <c:pt idx="254">
                  <c:v>9.2493895393289657E-2</c:v>
                </c:pt>
                <c:pt idx="255">
                  <c:v>9.1287745393245232E-2</c:v>
                </c:pt>
                <c:pt idx="256">
                  <c:v>9.158269488830223E-2</c:v>
                </c:pt>
                <c:pt idx="257">
                  <c:v>9.3210045393220975E-2</c:v>
                </c:pt>
                <c:pt idx="258">
                  <c:v>9.2895045393192058E-2</c:v>
                </c:pt>
                <c:pt idx="259">
                  <c:v>9.2847745393129455E-2</c:v>
                </c:pt>
                <c:pt idx="260">
                  <c:v>9.2847745393186298E-2</c:v>
                </c:pt>
                <c:pt idx="261">
                  <c:v>9.2847745393186298E-2</c:v>
                </c:pt>
                <c:pt idx="262">
                  <c:v>9.2847745393129455E-2</c:v>
                </c:pt>
                <c:pt idx="263">
                  <c:v>9.2847745393300027E-2</c:v>
                </c:pt>
                <c:pt idx="264">
                  <c:v>9.2847745393200537E-2</c:v>
                </c:pt>
                <c:pt idx="265">
                  <c:v>9.2847745393186298E-2</c:v>
                </c:pt>
                <c:pt idx="266">
                  <c:v>9.2847745393186298E-2</c:v>
                </c:pt>
                <c:pt idx="267">
                  <c:v>9.2847745393186298E-2</c:v>
                </c:pt>
                <c:pt idx="268">
                  <c:v>9.2847745393186298E-2</c:v>
                </c:pt>
                <c:pt idx="269">
                  <c:v>9.2847745393186298E-2</c:v>
                </c:pt>
                <c:pt idx="270">
                  <c:v>9.3086745393293535E-2</c:v>
                </c:pt>
                <c:pt idx="271">
                  <c:v>9.3429888250398205E-2</c:v>
                </c:pt>
                <c:pt idx="272">
                  <c:v>9.462374539310775E-2</c:v>
                </c:pt>
                <c:pt idx="273">
                  <c:v>9.4827745393118501E-2</c:v>
                </c:pt>
                <c:pt idx="274">
                  <c:v>9.4827745393118501E-2</c:v>
                </c:pt>
                <c:pt idx="275">
                  <c:v>9.4827745393118501E-2</c:v>
                </c:pt>
                <c:pt idx="276">
                  <c:v>9.4929307893153264E-2</c:v>
                </c:pt>
                <c:pt idx="277">
                  <c:v>9.5152745393164748E-2</c:v>
                </c:pt>
                <c:pt idx="278">
                  <c:v>9.5152745393164748E-2</c:v>
                </c:pt>
                <c:pt idx="279">
                  <c:v>9.5152745393292784E-2</c:v>
                </c:pt>
                <c:pt idx="280">
                  <c:v>9.515274539330687E-2</c:v>
                </c:pt>
                <c:pt idx="281">
                  <c:v>9.5152745393150578E-2</c:v>
                </c:pt>
                <c:pt idx="282">
                  <c:v>9.5152745393164748E-2</c:v>
                </c:pt>
                <c:pt idx="283">
                  <c:v>9.5042695393331697E-2</c:v>
                </c:pt>
                <c:pt idx="284">
                  <c:v>9.3929465823279865E-2</c:v>
                </c:pt>
                <c:pt idx="285">
                  <c:v>8.9716495393261875E-2</c:v>
                </c:pt>
                <c:pt idx="286">
                  <c:v>8.7485045393293756E-2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8.0497745393287953E-2</c:v>
                </c:pt>
                <c:pt idx="305">
                  <c:v>8.0497745393145706E-2</c:v>
                </c:pt>
                <c:pt idx="306">
                  <c:v>8.0497745393160056E-2</c:v>
                </c:pt>
                <c:pt idx="307">
                  <c:v>8.1722645393242296E-2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7.7881619077416628E-2</c:v>
                </c:pt>
                <c:pt idx="320">
                  <c:v>7.8286238543952891E-2</c:v>
                </c:pt>
                <c:pt idx="321">
                  <c:v>7.7058345393126629E-2</c:v>
                </c:pt>
                <c:pt idx="322">
                  <c:v>7.6897745393139871E-2</c:v>
                </c:pt>
                <c:pt idx="323">
                  <c:v>7.688764539317107E-2</c:v>
                </c:pt>
                <c:pt idx="324">
                  <c:v>7.6821938941506657E-2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7.6250145393402025E-2</c:v>
                </c:pt>
                <c:pt idx="358">
                  <c:v>7.6367745393426403E-2</c:v>
                </c:pt>
                <c:pt idx="359">
                  <c:v>7.5870573676141403E-2</c:v>
                </c:pt>
                <c:pt idx="360">
                  <c:v>7.5247745393426158E-2</c:v>
                </c:pt>
                <c:pt idx="361">
                  <c:v>7.5247745393255544E-2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7.5291787946582742E-2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7.3791386418946642E-2</c:v>
                </c:pt>
                <c:pt idx="388">
                  <c:v>7.6586425393230739E-2</c:v>
                </c:pt>
                <c:pt idx="389">
                  <c:v>7.7391745393057917E-2</c:v>
                </c:pt>
                <c:pt idx="390">
                  <c:v>7.7802795393310531E-2</c:v>
                </c:pt>
                <c:pt idx="391">
                  <c:v>7.8192745393138821E-2</c:v>
                </c:pt>
                <c:pt idx="392">
                  <c:v>7.8185095393166662E-2</c:v>
                </c:pt>
                <c:pt idx="393">
                  <c:v>7.7722476575999705E-2</c:v>
                </c:pt>
                <c:pt idx="394">
                  <c:v>7.7717745393201282E-2</c:v>
                </c:pt>
                <c:pt idx="395">
                  <c:v>7.7717745393201282E-2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8.0607745393266053E-2</c:v>
                </c:pt>
                <c:pt idx="405">
                  <c:v>8.0607745393166577E-2</c:v>
                </c:pt>
                <c:pt idx="406">
                  <c:v>8.0607745393152352E-2</c:v>
                </c:pt>
                <c:pt idx="407">
                  <c:v>8.0607745393166577E-2</c:v>
                </c:pt>
                <c:pt idx="408">
                  <c:v>8.0607745393166577E-2</c:v>
                </c:pt>
                <c:pt idx="409">
                  <c:v>8.0607745393166577E-2</c:v>
                </c:pt>
                <c:pt idx="410">
                  <c:v>7.9812319861389452E-2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6.806264539314108E-2</c:v>
                </c:pt>
                <c:pt idx="432">
                  <c:v>6.8662369049221267E-2</c:v>
                </c:pt>
                <c:pt idx="433">
                  <c:v>6.9271245393167646E-2</c:v>
                </c:pt>
                <c:pt idx="434">
                  <c:v>6.7217667615622742E-2</c:v>
                </c:pt>
                <c:pt idx="435">
                  <c:v>6.5365925393237503E-2</c:v>
                </c:pt>
                <c:pt idx="436">
                  <c:v>6.5916423554099934E-2</c:v>
                </c:pt>
                <c:pt idx="437">
                  <c:v>6.6987745393191744E-2</c:v>
                </c:pt>
                <c:pt idx="438">
                  <c:v>6.6987745393205955E-2</c:v>
                </c:pt>
                <c:pt idx="439">
                  <c:v>6.7107745393187201E-2</c:v>
                </c:pt>
                <c:pt idx="440">
                  <c:v>6.7727786209545199E-2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7.7562859029498638E-2</c:v>
                </c:pt>
                <c:pt idx="453">
                  <c:v>7.8725812060028488E-2</c:v>
                </c:pt>
                <c:pt idx="454">
                  <c:v>8.0392388250373897E-2</c:v>
                </c:pt>
                <c:pt idx="455">
                  <c:v>8.1487745393346231E-2</c:v>
                </c:pt>
                <c:pt idx="456">
                  <c:v>8.1487745393346231E-2</c:v>
                </c:pt>
                <c:pt idx="457">
                  <c:v>8.2055255393257351E-2</c:v>
                </c:pt>
                <c:pt idx="458">
                  <c:v>8.5883859029635759E-2</c:v>
                </c:pt>
                <c:pt idx="459">
                  <c:v>8.7721745393167891E-2</c:v>
                </c:pt>
                <c:pt idx="460">
                  <c:v>8.684772519140449E-2</c:v>
                </c:pt>
                <c:pt idx="461">
                  <c:v>8.6067745393237013E-2</c:v>
                </c:pt>
                <c:pt idx="462">
                  <c:v>8.6397745393256495E-2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8.848232872661313E-2</c:v>
                </c:pt>
                <c:pt idx="471">
                  <c:v>8.860774539320479E-2</c:v>
                </c:pt>
                <c:pt idx="472">
                  <c:v>8.8607745393403783E-2</c:v>
                </c:pt>
                <c:pt idx="473">
                  <c:v>8.8607745393417967E-2</c:v>
                </c:pt>
                <c:pt idx="474">
                  <c:v>8.8607745393403783E-2</c:v>
                </c:pt>
                <c:pt idx="475">
                  <c:v>8.8633130008744829E-2</c:v>
                </c:pt>
                <c:pt idx="476">
                  <c:v>8.9195645393204168E-2</c:v>
                </c:pt>
                <c:pt idx="477">
                  <c:v>8.9232745393261037E-2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8.5927965173312013E-2</c:v>
                </c:pt>
                <c:pt idx="487">
                  <c:v>8.5647745393146277E-2</c:v>
                </c:pt>
                <c:pt idx="488">
                  <c:v>8.8782195942570766E-2</c:v>
                </c:pt>
                <c:pt idx="489">
                  <c:v>9.0455285393233151E-2</c:v>
                </c:pt>
                <c:pt idx="490">
                  <c:v>9.0647745393198587E-2</c:v>
                </c:pt>
                <c:pt idx="491">
                  <c:v>9.0647745393184348E-2</c:v>
                </c:pt>
                <c:pt idx="492">
                  <c:v>9.0647745393184348E-2</c:v>
                </c:pt>
                <c:pt idx="493">
                  <c:v>9.0611332349709639E-2</c:v>
                </c:pt>
                <c:pt idx="494">
                  <c:v>9.0327745393168068E-2</c:v>
                </c:pt>
                <c:pt idx="495">
                  <c:v>9.0380126345706926E-2</c:v>
                </c:pt>
                <c:pt idx="496">
                  <c:v>9.1287745393259567E-2</c:v>
                </c:pt>
                <c:pt idx="497">
                  <c:v>9.1287745393231048E-2</c:v>
                </c:pt>
                <c:pt idx="498">
                  <c:v>9.1287745393231048E-2</c:v>
                </c:pt>
                <c:pt idx="499">
                  <c:v>9.1362031107522029E-2</c:v>
                </c:pt>
                <c:pt idx="500">
                  <c:v>9.2097422161089335E-2</c:v>
                </c:pt>
                <c:pt idx="501">
                  <c:v>9.2223745393411646E-2</c:v>
                </c:pt>
                <c:pt idx="502">
                  <c:v>9.2223745393411646E-2</c:v>
                </c:pt>
                <c:pt idx="503">
                  <c:v>9.2702995393452392E-2</c:v>
                </c:pt>
                <c:pt idx="504">
                  <c:v>9.2817745393247747E-2</c:v>
                </c:pt>
                <c:pt idx="505">
                  <c:v>9.2817745393262069E-2</c:v>
                </c:pt>
                <c:pt idx="506">
                  <c:v>9.2817745393418263E-2</c:v>
                </c:pt>
                <c:pt idx="507">
                  <c:v>9.2817745393404066E-2</c:v>
                </c:pt>
                <c:pt idx="508">
                  <c:v>9.2817745393418263E-2</c:v>
                </c:pt>
                <c:pt idx="509">
                  <c:v>9.2817745393446768E-2</c:v>
                </c:pt>
                <c:pt idx="510">
                  <c:v>9.2817745393432627E-2</c:v>
                </c:pt>
                <c:pt idx="511">
                  <c:v>9.2827183595602658E-2</c:v>
                </c:pt>
                <c:pt idx="512">
                  <c:v>9.2877745393181527E-2</c:v>
                </c:pt>
                <c:pt idx="513">
                  <c:v>9.2877745393281086E-2</c:v>
                </c:pt>
                <c:pt idx="514">
                  <c:v>9.308014539317376E-2</c:v>
                </c:pt>
                <c:pt idx="515">
                  <c:v>9.3481745393134502E-2</c:v>
                </c:pt>
                <c:pt idx="516">
                  <c:v>9.3481745393177204E-2</c:v>
                </c:pt>
                <c:pt idx="517">
                  <c:v>9.580932702576217E-2</c:v>
                </c:pt>
                <c:pt idx="518">
                  <c:v>9.6823745393109714E-2</c:v>
                </c:pt>
                <c:pt idx="519">
                  <c:v>9.6823745393152305E-2</c:v>
                </c:pt>
                <c:pt idx="520">
                  <c:v>9.7026844294561099E-2</c:v>
                </c:pt>
                <c:pt idx="521">
                  <c:v>9.7212745393292763E-2</c:v>
                </c:pt>
                <c:pt idx="522">
                  <c:v>9.7113745393286974E-2</c:v>
                </c:pt>
                <c:pt idx="523">
                  <c:v>9.7113745393514209E-2</c:v>
                </c:pt>
                <c:pt idx="524">
                  <c:v>9.7113745393500053E-2</c:v>
                </c:pt>
                <c:pt idx="525">
                  <c:v>9.7113745393514209E-2</c:v>
                </c:pt>
                <c:pt idx="526">
                  <c:v>9.7113745393500053E-2</c:v>
                </c:pt>
                <c:pt idx="527">
                  <c:v>9.7166163760547972E-2</c:v>
                </c:pt>
                <c:pt idx="528">
                  <c:v>9.7307745393251863E-2</c:v>
                </c:pt>
                <c:pt idx="529">
                  <c:v>9.7307745393266198E-2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9.8929643352477323E-2</c:v>
                </c:pt>
                <c:pt idx="538">
                  <c:v>9.9708051515662699E-2</c:v>
                </c:pt>
                <c:pt idx="539">
                  <c:v>9.9757745393276642E-2</c:v>
                </c:pt>
                <c:pt idx="540">
                  <c:v>9.9757745393290798E-2</c:v>
                </c:pt>
                <c:pt idx="541">
                  <c:v>9.9901647832354001E-2</c:v>
                </c:pt>
                <c:pt idx="542">
                  <c:v>9.995774539336838E-2</c:v>
                </c:pt>
                <c:pt idx="543">
                  <c:v>9.9957745393325734E-2</c:v>
                </c:pt>
                <c:pt idx="544">
                  <c:v>9.9957745393311537E-2</c:v>
                </c:pt>
                <c:pt idx="545">
                  <c:v>9.995774539336838E-2</c:v>
                </c:pt>
                <c:pt idx="546">
                  <c:v>9.9955194372967238E-2</c:v>
                </c:pt>
                <c:pt idx="547">
                  <c:v>9.9245523171148986E-2</c:v>
                </c:pt>
                <c:pt idx="548">
                  <c:v>9.9038149433724243E-2</c:v>
                </c:pt>
                <c:pt idx="549">
                  <c:v>9.9207745393286695E-2</c:v>
                </c:pt>
                <c:pt idx="550">
                  <c:v>9.9207745393244035E-2</c:v>
                </c:pt>
                <c:pt idx="551">
                  <c:v>9.9207745393244035E-2</c:v>
                </c:pt>
                <c:pt idx="552">
                  <c:v>9.9207745393244035E-2</c:v>
                </c:pt>
                <c:pt idx="553">
                  <c:v>9.9207745393244035E-2</c:v>
                </c:pt>
                <c:pt idx="554">
                  <c:v>9.9207745393244035E-2</c:v>
                </c:pt>
                <c:pt idx="555">
                  <c:v>9.9207745393244035E-2</c:v>
                </c:pt>
                <c:pt idx="556">
                  <c:v>9.9207745393244035E-2</c:v>
                </c:pt>
                <c:pt idx="557">
                  <c:v>9.9211745393432804E-2</c:v>
                </c:pt>
                <c:pt idx="558">
                  <c:v>9.9211745393447057E-2</c:v>
                </c:pt>
                <c:pt idx="559">
                  <c:v>9.9211745393447057E-2</c:v>
                </c:pt>
                <c:pt idx="560">
                  <c:v>9.8979693846899974E-2</c:v>
                </c:pt>
                <c:pt idx="561">
                  <c:v>9.866274539334105E-2</c:v>
                </c:pt>
                <c:pt idx="562">
                  <c:v>9.869152090354319E-2</c:v>
                </c:pt>
                <c:pt idx="563">
                  <c:v>9.8897745393103031E-2</c:v>
                </c:pt>
                <c:pt idx="564">
                  <c:v>9.9405701914932365E-2</c:v>
                </c:pt>
                <c:pt idx="565">
                  <c:v>9.7297745393277235E-2</c:v>
                </c:pt>
                <c:pt idx="566">
                  <c:v>9.7297745393277235E-2</c:v>
                </c:pt>
                <c:pt idx="567">
                  <c:v>9.7297745393220267E-2</c:v>
                </c:pt>
                <c:pt idx="568">
                  <c:v>9.8097328726652555E-2</c:v>
                </c:pt>
                <c:pt idx="569">
                  <c:v>9.8729786209588624E-2</c:v>
                </c:pt>
                <c:pt idx="570">
                  <c:v>9.8987745393316257E-2</c:v>
                </c:pt>
                <c:pt idx="571">
                  <c:v>9.8987745393316257E-2</c:v>
                </c:pt>
                <c:pt idx="572">
                  <c:v>9.9122172476569556E-2</c:v>
                </c:pt>
                <c:pt idx="573">
                  <c:v>9.9432745393358002E-2</c:v>
                </c:pt>
                <c:pt idx="574">
                  <c:v>9.9432745393287003E-2</c:v>
                </c:pt>
                <c:pt idx="575">
                  <c:v>9.9432745393187472E-2</c:v>
                </c:pt>
                <c:pt idx="576">
                  <c:v>9.9432745393173247E-2</c:v>
                </c:pt>
                <c:pt idx="577">
                  <c:v>9.9432745393173247E-2</c:v>
                </c:pt>
                <c:pt idx="578">
                  <c:v>9.9432745393173247E-2</c:v>
                </c:pt>
                <c:pt idx="579">
                  <c:v>9.7651293780373391E-2</c:v>
                </c:pt>
                <c:pt idx="580">
                  <c:v>9.7024582128114045E-2</c:v>
                </c:pt>
                <c:pt idx="581">
                  <c:v>9.4981113814199589E-2</c:v>
                </c:pt>
                <c:pt idx="582">
                  <c:v>9.4897745393140748E-2</c:v>
                </c:pt>
                <c:pt idx="583">
                  <c:v>9.4897745393254435E-2</c:v>
                </c:pt>
                <c:pt idx="584">
                  <c:v>9.4992745393284589E-2</c:v>
                </c:pt>
                <c:pt idx="585">
                  <c:v>9.4992745393227718E-2</c:v>
                </c:pt>
                <c:pt idx="586">
                  <c:v>9.4888195393338065E-2</c:v>
                </c:pt>
                <c:pt idx="587">
                  <c:v>9.45233453934268E-2</c:v>
                </c:pt>
                <c:pt idx="588">
                  <c:v>9.4483165393427368E-2</c:v>
                </c:pt>
                <c:pt idx="589">
                  <c:v>9.4023745393414682E-2</c:v>
                </c:pt>
                <c:pt idx="590">
                  <c:v>9.4023745393414682E-2</c:v>
                </c:pt>
                <c:pt idx="591">
                  <c:v>9.4023745393400512E-2</c:v>
                </c:pt>
                <c:pt idx="592">
                  <c:v>9.402374539327267E-2</c:v>
                </c:pt>
                <c:pt idx="593">
                  <c:v>9.5327745393305505E-2</c:v>
                </c:pt>
                <c:pt idx="594">
                  <c:v>9.5327745393191887E-2</c:v>
                </c:pt>
                <c:pt idx="595">
                  <c:v>9.5264145393216135E-2</c:v>
                </c:pt>
                <c:pt idx="596">
                  <c:v>9.4807745393282794E-2</c:v>
                </c:pt>
                <c:pt idx="597">
                  <c:v>9.5157745393479112E-2</c:v>
                </c:pt>
                <c:pt idx="598">
                  <c:v>9.5051398454586641E-2</c:v>
                </c:pt>
                <c:pt idx="599">
                  <c:v>9.4771745393188708E-2</c:v>
                </c:pt>
                <c:pt idx="600">
                  <c:v>9.4771745393117723E-2</c:v>
                </c:pt>
                <c:pt idx="601">
                  <c:v>9.4771745393131865E-2</c:v>
                </c:pt>
                <c:pt idx="602">
                  <c:v>9.4771745393188708E-2</c:v>
                </c:pt>
                <c:pt idx="603">
                  <c:v>9.4771745393188708E-2</c:v>
                </c:pt>
                <c:pt idx="604">
                  <c:v>9.4922294843740943E-2</c:v>
                </c:pt>
                <c:pt idx="605">
                  <c:v>9.557774539320027E-2</c:v>
                </c:pt>
                <c:pt idx="606">
                  <c:v>9.5812045393131526E-2</c:v>
                </c:pt>
                <c:pt idx="607">
                  <c:v>9.6117745393129991E-2</c:v>
                </c:pt>
                <c:pt idx="608">
                  <c:v>9.6117745393186765E-2</c:v>
                </c:pt>
                <c:pt idx="609">
                  <c:v>9.611774539328638E-2</c:v>
                </c:pt>
                <c:pt idx="610">
                  <c:v>9.6117745393129991E-2</c:v>
                </c:pt>
                <c:pt idx="611">
                  <c:v>9.6117745393129991E-2</c:v>
                </c:pt>
                <c:pt idx="612">
                  <c:v>9.5469745393302247E-2</c:v>
                </c:pt>
                <c:pt idx="613">
                  <c:v>9.4947745393355487E-2</c:v>
                </c:pt>
                <c:pt idx="614">
                  <c:v>9.3662045393131332E-2</c:v>
                </c:pt>
                <c:pt idx="615">
                  <c:v>9.1987745393524251E-2</c:v>
                </c:pt>
                <c:pt idx="616">
                  <c:v>9.1987745393495898E-2</c:v>
                </c:pt>
                <c:pt idx="617">
                  <c:v>9.185024539323218E-2</c:v>
                </c:pt>
                <c:pt idx="618">
                  <c:v>9.1437745393207689E-2</c:v>
                </c:pt>
                <c:pt idx="619">
                  <c:v>9.1437745393122438E-2</c:v>
                </c:pt>
                <c:pt idx="620">
                  <c:v>9.1437745393122438E-2</c:v>
                </c:pt>
                <c:pt idx="621">
                  <c:v>9.1437745393122438E-2</c:v>
                </c:pt>
                <c:pt idx="622">
                  <c:v>9.1437745393122438E-2</c:v>
                </c:pt>
                <c:pt idx="623">
                  <c:v>9.1437745393122438E-2</c:v>
                </c:pt>
                <c:pt idx="624">
                  <c:v>9.1437745393122438E-2</c:v>
                </c:pt>
                <c:pt idx="625">
                  <c:v>9.1437745393122438E-2</c:v>
                </c:pt>
                <c:pt idx="626">
                  <c:v>9.1437745393150763E-2</c:v>
                </c:pt>
                <c:pt idx="627">
                  <c:v>9.1437745393278744E-2</c:v>
                </c:pt>
                <c:pt idx="628">
                  <c:v>9.1437745393122438E-2</c:v>
                </c:pt>
                <c:pt idx="629">
                  <c:v>9.1437745393122438E-2</c:v>
                </c:pt>
                <c:pt idx="630">
                  <c:v>9.1325345393230187E-2</c:v>
                </c:pt>
                <c:pt idx="631">
                  <c:v>9.1157745393062095E-2</c:v>
                </c:pt>
                <c:pt idx="632">
                  <c:v>9.1157745393062095E-2</c:v>
                </c:pt>
                <c:pt idx="633">
                  <c:v>9.1157745393062095E-2</c:v>
                </c:pt>
                <c:pt idx="634">
                  <c:v>9.1157745393090558E-2</c:v>
                </c:pt>
                <c:pt idx="635">
                  <c:v>9.1157745393275202E-2</c:v>
                </c:pt>
                <c:pt idx="636">
                  <c:v>9.1157745393303596E-2</c:v>
                </c:pt>
                <c:pt idx="637">
                  <c:v>9.1157745393062095E-2</c:v>
                </c:pt>
                <c:pt idx="638">
                  <c:v>9.1157745393062095E-2</c:v>
                </c:pt>
                <c:pt idx="639">
                  <c:v>9.1157745393062095E-2</c:v>
                </c:pt>
                <c:pt idx="640">
                  <c:v>9.1417445393247615E-2</c:v>
                </c:pt>
                <c:pt idx="641">
                  <c:v>9.1647745393231728E-2</c:v>
                </c:pt>
                <c:pt idx="642">
                  <c:v>9.1423345393195743E-2</c:v>
                </c:pt>
                <c:pt idx="643">
                  <c:v>9.140774539318397E-2</c:v>
                </c:pt>
                <c:pt idx="644">
                  <c:v>9.1407745393340206E-2</c:v>
                </c:pt>
                <c:pt idx="645">
                  <c:v>9.193374539322019E-2</c:v>
                </c:pt>
                <c:pt idx="646">
                  <c:v>9.193374539343338E-2</c:v>
                </c:pt>
                <c:pt idx="647">
                  <c:v>9.193374539341917E-2</c:v>
                </c:pt>
                <c:pt idx="648">
                  <c:v>9.193374539343338E-2</c:v>
                </c:pt>
                <c:pt idx="649">
                  <c:v>9.193374539343338E-2</c:v>
                </c:pt>
                <c:pt idx="650">
                  <c:v>9.193374539343338E-2</c:v>
                </c:pt>
                <c:pt idx="651">
                  <c:v>9.193374539343338E-2</c:v>
                </c:pt>
                <c:pt idx="652">
                  <c:v>9.193374539343338E-2</c:v>
                </c:pt>
                <c:pt idx="653">
                  <c:v>9.193374539341917E-2</c:v>
                </c:pt>
                <c:pt idx="654">
                  <c:v>9.1872745393217797E-2</c:v>
                </c:pt>
                <c:pt idx="655">
                  <c:v>9.2371695393282605E-2</c:v>
                </c:pt>
                <c:pt idx="656">
                  <c:v>9.3497745393136877E-2</c:v>
                </c:pt>
                <c:pt idx="657">
                  <c:v>9.3497745393136877E-2</c:v>
                </c:pt>
                <c:pt idx="658">
                  <c:v>9.3497745393094273E-2</c:v>
                </c:pt>
                <c:pt idx="659">
                  <c:v>9.3497745393136877E-2</c:v>
                </c:pt>
                <c:pt idx="660">
                  <c:v>9.3497745393136877E-2</c:v>
                </c:pt>
                <c:pt idx="661">
                  <c:v>9.3497745393080089E-2</c:v>
                </c:pt>
                <c:pt idx="662">
                  <c:v>9.2291745393183189E-2</c:v>
                </c:pt>
                <c:pt idx="663">
                  <c:v>9.2890481657178683E-2</c:v>
                </c:pt>
                <c:pt idx="664">
                  <c:v>9.2932745393440652E-2</c:v>
                </c:pt>
                <c:pt idx="665">
                  <c:v>9.2932745393440652E-2</c:v>
                </c:pt>
                <c:pt idx="666">
                  <c:v>9.2932745393440652E-2</c:v>
                </c:pt>
                <c:pt idx="667">
                  <c:v>9.2932745393440652E-2</c:v>
                </c:pt>
                <c:pt idx="668">
                  <c:v>9.2932745393440652E-2</c:v>
                </c:pt>
                <c:pt idx="669">
                  <c:v>9.2932745393426469E-2</c:v>
                </c:pt>
                <c:pt idx="670">
                  <c:v>9.2932745393312727E-2</c:v>
                </c:pt>
                <c:pt idx="671">
                  <c:v>9.3017745393211768E-2</c:v>
                </c:pt>
                <c:pt idx="672">
                  <c:v>9.3017745393183512E-2</c:v>
                </c:pt>
                <c:pt idx="673">
                  <c:v>9.3017745393183512E-2</c:v>
                </c:pt>
                <c:pt idx="674">
                  <c:v>9.3017745393183512E-2</c:v>
                </c:pt>
                <c:pt idx="675">
                  <c:v>9.3017745393183512E-2</c:v>
                </c:pt>
                <c:pt idx="676">
                  <c:v>9.3017745393211768E-2</c:v>
                </c:pt>
                <c:pt idx="677">
                  <c:v>9.3017745393254581E-2</c:v>
                </c:pt>
                <c:pt idx="678">
                  <c:v>9.3017745393183512E-2</c:v>
                </c:pt>
                <c:pt idx="679">
                  <c:v>9.3017745393183512E-2</c:v>
                </c:pt>
                <c:pt idx="680">
                  <c:v>9.3007545393263336E-2</c:v>
                </c:pt>
                <c:pt idx="681">
                  <c:v>9.2977745393284392E-2</c:v>
                </c:pt>
                <c:pt idx="682">
                  <c:v>9.2977745393355363E-2</c:v>
                </c:pt>
                <c:pt idx="683">
                  <c:v>9.2977745393355363E-2</c:v>
                </c:pt>
                <c:pt idx="684">
                  <c:v>9.2836995393327182E-2</c:v>
                </c:pt>
                <c:pt idx="685">
                  <c:v>9.1074276005585333E-2</c:v>
                </c:pt>
                <c:pt idx="686">
                  <c:v>9.0217745393246784E-2</c:v>
                </c:pt>
                <c:pt idx="687">
                  <c:v>8.9887633033882267E-2</c:v>
                </c:pt>
                <c:pt idx="688">
                  <c:v>8.9652745393351746E-2</c:v>
                </c:pt>
                <c:pt idx="689">
                  <c:v>8.9652745393351746E-2</c:v>
                </c:pt>
                <c:pt idx="690">
                  <c:v>8.9642495393349231E-2</c:v>
                </c:pt>
                <c:pt idx="691">
                  <c:v>8.9447745393229777E-2</c:v>
                </c:pt>
                <c:pt idx="692">
                  <c:v>8.9447745393229777E-2</c:v>
                </c:pt>
                <c:pt idx="693">
                  <c:v>8.9659807248963969E-2</c:v>
                </c:pt>
                <c:pt idx="694">
                  <c:v>8.9737745393279333E-2</c:v>
                </c:pt>
                <c:pt idx="695">
                  <c:v>8.9737745393279333E-2</c:v>
                </c:pt>
                <c:pt idx="696">
                  <c:v>8.9737745393350304E-2</c:v>
                </c:pt>
                <c:pt idx="697">
                  <c:v>8.9737745393350304E-2</c:v>
                </c:pt>
                <c:pt idx="698">
                  <c:v>8.9501316821866891E-2</c:v>
                </c:pt>
                <c:pt idx="699">
                  <c:v>8.8557745393117893E-2</c:v>
                </c:pt>
                <c:pt idx="700">
                  <c:v>8.8557745393117893E-2</c:v>
                </c:pt>
                <c:pt idx="701">
                  <c:v>8.8557745393117893E-2</c:v>
                </c:pt>
                <c:pt idx="702">
                  <c:v>8.8557745393117893E-2</c:v>
                </c:pt>
                <c:pt idx="703">
                  <c:v>8.8557745393132145E-2</c:v>
                </c:pt>
                <c:pt idx="704">
                  <c:v>8.8009697774083559E-2</c:v>
                </c:pt>
                <c:pt idx="705">
                  <c:v>8.7203745393125559E-2</c:v>
                </c:pt>
                <c:pt idx="706">
                  <c:v>8.7203745393125559E-2</c:v>
                </c:pt>
                <c:pt idx="707">
                  <c:v>8.7203745393125559E-2</c:v>
                </c:pt>
                <c:pt idx="708">
                  <c:v>8.8118644269542343E-2</c:v>
                </c:pt>
                <c:pt idx="709">
                  <c:v>8.9948055393335863E-2</c:v>
                </c:pt>
                <c:pt idx="710">
                  <c:v>8.8375345393103766E-2</c:v>
                </c:pt>
                <c:pt idx="711">
                  <c:v>8.797424539346832E-2</c:v>
                </c:pt>
                <c:pt idx="712">
                  <c:v>8.7683745393391646E-2</c:v>
                </c:pt>
                <c:pt idx="713">
                  <c:v>8.7483276005357671E-2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8.728634539315315E-2</c:v>
                </c:pt>
                <c:pt idx="727">
                  <c:v>8.7042745393191026E-2</c:v>
                </c:pt>
                <c:pt idx="728">
                  <c:v>8.7042745393205209E-2</c:v>
                </c:pt>
                <c:pt idx="729">
                  <c:v>8.6600003457690075E-2</c:v>
                </c:pt>
                <c:pt idx="730">
                  <c:v>8.6432745393210567E-2</c:v>
                </c:pt>
                <c:pt idx="731">
                  <c:v>8.6432745393210567E-2</c:v>
                </c:pt>
                <c:pt idx="732">
                  <c:v>8.6432745393153723E-2</c:v>
                </c:pt>
                <c:pt idx="733">
                  <c:v>8.4631745393267233E-2</c:v>
                </c:pt>
                <c:pt idx="734">
                  <c:v>8.4631745393380864E-2</c:v>
                </c:pt>
                <c:pt idx="735">
                  <c:v>8.397326539335398E-2</c:v>
                </c:pt>
                <c:pt idx="736">
                  <c:v>8.299774539339938E-2</c:v>
                </c:pt>
                <c:pt idx="737">
                  <c:v>8.299774539339938E-2</c:v>
                </c:pt>
                <c:pt idx="738">
                  <c:v>8.299774539339938E-2</c:v>
                </c:pt>
                <c:pt idx="739">
                  <c:v>8.299774539339938E-2</c:v>
                </c:pt>
                <c:pt idx="740">
                  <c:v>8.3027300948927685E-2</c:v>
                </c:pt>
                <c:pt idx="741">
                  <c:v>8.4147745393338025E-2</c:v>
                </c:pt>
                <c:pt idx="742">
                  <c:v>8.4147745393451739E-2</c:v>
                </c:pt>
                <c:pt idx="743">
                  <c:v>8.4147745393451739E-2</c:v>
                </c:pt>
                <c:pt idx="744">
                  <c:v>8.4147745393451739E-2</c:v>
                </c:pt>
                <c:pt idx="745">
                  <c:v>8.4147745393451739E-2</c:v>
                </c:pt>
                <c:pt idx="746">
                  <c:v>8.4147745393451739E-2</c:v>
                </c:pt>
                <c:pt idx="747">
                  <c:v>8.4147745393451739E-2</c:v>
                </c:pt>
                <c:pt idx="748">
                  <c:v>8.3852645393335618E-2</c:v>
                </c:pt>
                <c:pt idx="749">
                  <c:v>8.3609585393276342E-2</c:v>
                </c:pt>
                <c:pt idx="750">
                  <c:v>8.346774539330698E-2</c:v>
                </c:pt>
                <c:pt idx="751">
                  <c:v>8.3467745393335263E-2</c:v>
                </c:pt>
                <c:pt idx="752">
                  <c:v>8.3467745393278572E-2</c:v>
                </c:pt>
                <c:pt idx="753">
                  <c:v>8.3467745393278572E-2</c:v>
                </c:pt>
                <c:pt idx="754">
                  <c:v>8.3467745393278572E-2</c:v>
                </c:pt>
                <c:pt idx="755">
                  <c:v>8.3467745393349613E-2</c:v>
                </c:pt>
                <c:pt idx="756">
                  <c:v>8.3467745393278572E-2</c:v>
                </c:pt>
                <c:pt idx="757">
                  <c:v>8.346774539330698E-2</c:v>
                </c:pt>
                <c:pt idx="758">
                  <c:v>8.346774539330698E-2</c:v>
                </c:pt>
                <c:pt idx="759">
                  <c:v>8.3467745393278572E-2</c:v>
                </c:pt>
                <c:pt idx="760">
                  <c:v>8.3467745393278572E-2</c:v>
                </c:pt>
                <c:pt idx="761">
                  <c:v>8.3467745393292866E-2</c:v>
                </c:pt>
                <c:pt idx="762">
                  <c:v>8.3055025393293097E-2</c:v>
                </c:pt>
                <c:pt idx="763">
                  <c:v>8.0432965393214484E-2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7.9369696612730051E-2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7.7015676427805727E-2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7.5508664933622183E-2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6.2495683537449144E-2</c:v>
                </c:pt>
                <c:pt idx="892">
                  <c:v>6.1202745393089168E-2</c:v>
                </c:pt>
                <c:pt idx="893">
                  <c:v>6.1202745393089168E-2</c:v>
                </c:pt>
                <c:pt idx="894">
                  <c:v>6.1202745393131863E-2</c:v>
                </c:pt>
                <c:pt idx="895">
                  <c:v>6.1202745393089168E-2</c:v>
                </c:pt>
                <c:pt idx="896">
                  <c:v>6.1202745393202855E-2</c:v>
                </c:pt>
                <c:pt idx="897">
                  <c:v>6.1202745393103442E-2</c:v>
                </c:pt>
                <c:pt idx="898">
                  <c:v>6.1202745393103442E-2</c:v>
                </c:pt>
                <c:pt idx="899">
                  <c:v>6.1202745393089168E-2</c:v>
                </c:pt>
                <c:pt idx="900">
                  <c:v>6.1610745393437555E-2</c:v>
                </c:pt>
                <c:pt idx="901">
                  <c:v>6.1682745393440541E-2</c:v>
                </c:pt>
                <c:pt idx="902">
                  <c:v>6.1682745393440541E-2</c:v>
                </c:pt>
                <c:pt idx="903">
                  <c:v>6.1682745393440541E-2</c:v>
                </c:pt>
                <c:pt idx="904">
                  <c:v>6.1682745393383698E-2</c:v>
                </c:pt>
                <c:pt idx="905">
                  <c:v>6.1007745393283096E-2</c:v>
                </c:pt>
                <c:pt idx="906">
                  <c:v>6.1007745393354101E-2</c:v>
                </c:pt>
                <c:pt idx="907">
                  <c:v>6.1007745393354101E-2</c:v>
                </c:pt>
                <c:pt idx="908">
                  <c:v>6.0624745393283747E-2</c:v>
                </c:pt>
                <c:pt idx="909">
                  <c:v>5.9917745393278224E-2</c:v>
                </c:pt>
                <c:pt idx="910">
                  <c:v>6.0468545393433722E-2</c:v>
                </c:pt>
                <c:pt idx="911">
                  <c:v>6.1097745393453806E-2</c:v>
                </c:pt>
                <c:pt idx="912">
                  <c:v>6.0867642300564739E-2</c:v>
                </c:pt>
                <c:pt idx="913">
                  <c:v>6.0497745393348699E-2</c:v>
                </c:pt>
                <c:pt idx="914">
                  <c:v>6.0497745393291794E-2</c:v>
                </c:pt>
                <c:pt idx="915">
                  <c:v>6.0497745393291794E-2</c:v>
                </c:pt>
                <c:pt idx="916">
                  <c:v>6.049774539332025E-2</c:v>
                </c:pt>
                <c:pt idx="917">
                  <c:v>6.0497745393291794E-2</c:v>
                </c:pt>
                <c:pt idx="918">
                  <c:v>6.0497745393291794E-2</c:v>
                </c:pt>
                <c:pt idx="919">
                  <c:v>6.049774539332025E-2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5.9592745393246181E-2</c:v>
                </c:pt>
                <c:pt idx="931">
                  <c:v>5.9592745393302962E-2</c:v>
                </c:pt>
                <c:pt idx="932">
                  <c:v>5.8560213478443819E-2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5.5577745393279011E-2</c:v>
                </c:pt>
                <c:pt idx="957">
                  <c:v>5.5593768120516578E-2</c:v>
                </c:pt>
                <c:pt idx="958">
                  <c:v>5.5607745393345454E-2</c:v>
                </c:pt>
                <c:pt idx="959">
                  <c:v>5.5607745393345454E-2</c:v>
                </c:pt>
                <c:pt idx="960">
                  <c:v>5.5607745393331263E-2</c:v>
                </c:pt>
                <c:pt idx="961">
                  <c:v>5.5607745393345454E-2</c:v>
                </c:pt>
                <c:pt idx="962">
                  <c:v>5.5607745393345454E-2</c:v>
                </c:pt>
                <c:pt idx="963">
                  <c:v>5.5575245393256888E-2</c:v>
                </c:pt>
                <c:pt idx="964">
                  <c:v>5.4311779876016542E-2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5.2641745393259373E-2</c:v>
                </c:pt>
                <c:pt idx="975">
                  <c:v>5.23128353933658E-2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5.0318400155021113E-2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5.6047745393129768E-2</c:v>
                </c:pt>
                <c:pt idx="1001">
                  <c:v>5.6977495393496724E-2</c:v>
                </c:pt>
                <c:pt idx="1002">
                  <c:v>5.7917745393240301E-2</c:v>
                </c:pt>
                <c:pt idx="1003">
                  <c:v>5.7917745393240301E-2</c:v>
                </c:pt>
                <c:pt idx="1004">
                  <c:v>5.7917745393211824E-2</c:v>
                </c:pt>
                <c:pt idx="1005">
                  <c:v>5.7917745393240301E-2</c:v>
                </c:pt>
                <c:pt idx="1006">
                  <c:v>5.7917745393240301E-2</c:v>
                </c:pt>
                <c:pt idx="1007">
                  <c:v>5.7917745393282871E-2</c:v>
                </c:pt>
                <c:pt idx="1008">
                  <c:v>6.1560380313906718E-2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8.0627495393258905E-2</c:v>
                </c:pt>
                <c:pt idx="1020">
                  <c:v>8.2342275393230593E-2</c:v>
                </c:pt>
                <c:pt idx="1021">
                  <c:v>8.3584665393189816E-2</c:v>
                </c:pt>
                <c:pt idx="1022">
                  <c:v>8.3917745393151263E-2</c:v>
                </c:pt>
                <c:pt idx="1023">
                  <c:v>8.3917745393194035E-2</c:v>
                </c:pt>
                <c:pt idx="1024">
                  <c:v>8.4666071480200056E-2</c:v>
                </c:pt>
                <c:pt idx="1025">
                  <c:v>8.6307745393441049E-2</c:v>
                </c:pt>
                <c:pt idx="1026">
                  <c:v>8.630774539345519E-2</c:v>
                </c:pt>
                <c:pt idx="1027">
                  <c:v>8.630774539345519E-2</c:v>
                </c:pt>
                <c:pt idx="1028">
                  <c:v>8.630774539345519E-2</c:v>
                </c:pt>
                <c:pt idx="1029">
                  <c:v>8.630774539345519E-2</c:v>
                </c:pt>
                <c:pt idx="1030">
                  <c:v>8.630774539345519E-2</c:v>
                </c:pt>
                <c:pt idx="1031">
                  <c:v>8.6340145393464268E-2</c:v>
                </c:pt>
                <c:pt idx="1032">
                  <c:v>8.8498974901440972E-2</c:v>
                </c:pt>
                <c:pt idx="1033">
                  <c:v>9.630774539346032E-2</c:v>
                </c:pt>
                <c:pt idx="1034">
                  <c:v>9.716789539341178E-2</c:v>
                </c:pt>
                <c:pt idx="1035">
                  <c:v>9.8483145393473248E-2</c:v>
                </c:pt>
                <c:pt idx="1036">
                  <c:v>9.8702495393425432E-2</c:v>
                </c:pt>
                <c:pt idx="1037">
                  <c:v>9.9762845393272348E-2</c:v>
                </c:pt>
                <c:pt idx="1038">
                  <c:v>9.9928312403491898E-2</c:v>
                </c:pt>
                <c:pt idx="1039">
                  <c:v>0.10307031539328193</c:v>
                </c:pt>
                <c:pt idx="1040">
                  <c:v>0.10592827170906106</c:v>
                </c:pt>
                <c:pt idx="1041">
                  <c:v>0.10725774539326957</c:v>
                </c:pt>
                <c:pt idx="1042">
                  <c:v>0.10740174539328978</c:v>
                </c:pt>
                <c:pt idx="1043">
                  <c:v>0.10770774539319926</c:v>
                </c:pt>
                <c:pt idx="1044">
                  <c:v>0.10770774539319926</c:v>
                </c:pt>
                <c:pt idx="1045">
                  <c:v>0.10770774539319926</c:v>
                </c:pt>
                <c:pt idx="1046">
                  <c:v>0.10770774539319926</c:v>
                </c:pt>
                <c:pt idx="1047">
                  <c:v>0.10770774539319926</c:v>
                </c:pt>
                <c:pt idx="1048">
                  <c:v>0.10770774539319926</c:v>
                </c:pt>
                <c:pt idx="1049">
                  <c:v>0.10821530094888504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0.10957274539327973</c:v>
                </c:pt>
                <c:pt idx="1060">
                  <c:v>0.10990774539331491</c:v>
                </c:pt>
                <c:pt idx="1061">
                  <c:v>0.1099077453932865</c:v>
                </c:pt>
                <c:pt idx="1062">
                  <c:v>0.10990774539322966</c:v>
                </c:pt>
                <c:pt idx="1063">
                  <c:v>0.1099077453932865</c:v>
                </c:pt>
                <c:pt idx="1064">
                  <c:v>0.1099077453932865</c:v>
                </c:pt>
                <c:pt idx="1065">
                  <c:v>0.1099077453932865</c:v>
                </c:pt>
                <c:pt idx="1066">
                  <c:v>0.1099077453932865</c:v>
                </c:pt>
                <c:pt idx="1067">
                  <c:v>0.10990774539324377</c:v>
                </c:pt>
                <c:pt idx="1068">
                  <c:v>0.10990774539324377</c:v>
                </c:pt>
                <c:pt idx="1069">
                  <c:v>0.1099077453932865</c:v>
                </c:pt>
                <c:pt idx="1070">
                  <c:v>0.1099077453932865</c:v>
                </c:pt>
                <c:pt idx="1071">
                  <c:v>0.1099077453932865</c:v>
                </c:pt>
                <c:pt idx="1072">
                  <c:v>0.10990774539327219</c:v>
                </c:pt>
                <c:pt idx="1073">
                  <c:v>0.10992045127575532</c:v>
                </c:pt>
                <c:pt idx="1074">
                  <c:v>0.10992774539339223</c:v>
                </c:pt>
                <c:pt idx="1075">
                  <c:v>0.10992774539336382</c:v>
                </c:pt>
                <c:pt idx="1076">
                  <c:v>0.10992774539329279</c:v>
                </c:pt>
                <c:pt idx="1077">
                  <c:v>0.10992774539339223</c:v>
                </c:pt>
                <c:pt idx="1078">
                  <c:v>0.10992774539339223</c:v>
                </c:pt>
                <c:pt idx="1079">
                  <c:v>0.10992774539339223</c:v>
                </c:pt>
                <c:pt idx="1080">
                  <c:v>0.10920614539337251</c:v>
                </c:pt>
                <c:pt idx="1081">
                  <c:v>0.10798774539333067</c:v>
                </c:pt>
                <c:pt idx="1082">
                  <c:v>0.10798774539333067</c:v>
                </c:pt>
                <c:pt idx="1083">
                  <c:v>0.10798774539333067</c:v>
                </c:pt>
                <c:pt idx="1084">
                  <c:v>0.10798774539333067</c:v>
                </c:pt>
                <c:pt idx="1085">
                  <c:v>0.10864774539324173</c:v>
                </c:pt>
                <c:pt idx="1086">
                  <c:v>0.10864774539321347</c:v>
                </c:pt>
                <c:pt idx="1087">
                  <c:v>0.10845334539317264</c:v>
                </c:pt>
                <c:pt idx="1088">
                  <c:v>0.10771774539308866</c:v>
                </c:pt>
                <c:pt idx="1089">
                  <c:v>0.10771774539313141</c:v>
                </c:pt>
                <c:pt idx="1090">
                  <c:v>0.10771774539308866</c:v>
                </c:pt>
                <c:pt idx="1091">
                  <c:v>0.10771774539308866</c:v>
                </c:pt>
                <c:pt idx="1092">
                  <c:v>0.10771774539308866</c:v>
                </c:pt>
                <c:pt idx="1093">
                  <c:v>0.10771774539333023</c:v>
                </c:pt>
                <c:pt idx="1094">
                  <c:v>0.10850774539329677</c:v>
                </c:pt>
                <c:pt idx="1095">
                  <c:v>0.10850774539318317</c:v>
                </c:pt>
                <c:pt idx="1096">
                  <c:v>0.10850774539314052</c:v>
                </c:pt>
                <c:pt idx="1097">
                  <c:v>0.10850774539314052</c:v>
                </c:pt>
                <c:pt idx="1098">
                  <c:v>0.10850774539314052</c:v>
                </c:pt>
                <c:pt idx="1099">
                  <c:v>0.10850774539314052</c:v>
                </c:pt>
                <c:pt idx="1100">
                  <c:v>0.10850774539316889</c:v>
                </c:pt>
                <c:pt idx="1101">
                  <c:v>0.10850774539332518</c:v>
                </c:pt>
                <c:pt idx="1102">
                  <c:v>0.10963374539328209</c:v>
                </c:pt>
                <c:pt idx="1103">
                  <c:v>0.11032014539323151</c:v>
                </c:pt>
                <c:pt idx="1104">
                  <c:v>0.1109477453932044</c:v>
                </c:pt>
                <c:pt idx="1105">
                  <c:v>0.11106404539333425</c:v>
                </c:pt>
                <c:pt idx="1106">
                  <c:v>0.11085539599551444</c:v>
                </c:pt>
                <c:pt idx="1107">
                  <c:v>0.11092274539313973</c:v>
                </c:pt>
                <c:pt idx="1108">
                  <c:v>0.11092274539313973</c:v>
                </c:pt>
                <c:pt idx="1109">
                  <c:v>0.11092274539313973</c:v>
                </c:pt>
                <c:pt idx="1110">
                  <c:v>0.11092274539322497</c:v>
                </c:pt>
                <c:pt idx="1111">
                  <c:v>0.11092274539328183</c:v>
                </c:pt>
                <c:pt idx="1112">
                  <c:v>0.11040348068749495</c:v>
                </c:pt>
                <c:pt idx="1113">
                  <c:v>0.1091808753933492</c:v>
                </c:pt>
                <c:pt idx="1114">
                  <c:v>0.10880774539330668</c:v>
                </c:pt>
                <c:pt idx="1115">
                  <c:v>0.10883022539326249</c:v>
                </c:pt>
                <c:pt idx="1116">
                  <c:v>0.10886558212806109</c:v>
                </c:pt>
                <c:pt idx="1117">
                  <c:v>0.10824345127559819</c:v>
                </c:pt>
                <c:pt idx="1118">
                  <c:v>0.10705674539305222</c:v>
                </c:pt>
                <c:pt idx="1119">
                  <c:v>0.10680007097471399</c:v>
                </c:pt>
                <c:pt idx="1120">
                  <c:v>0.10641774539327289</c:v>
                </c:pt>
                <c:pt idx="1121">
                  <c:v>0.10706744539339751</c:v>
                </c:pt>
                <c:pt idx="1122">
                  <c:v>0.10725894539339711</c:v>
                </c:pt>
                <c:pt idx="1123">
                  <c:v>0.10737753920780335</c:v>
                </c:pt>
                <c:pt idx="1124">
                  <c:v>0.10918464539336993</c:v>
                </c:pt>
                <c:pt idx="1125">
                  <c:v>0.10909774539337044</c:v>
                </c:pt>
                <c:pt idx="1126">
                  <c:v>0.10909774539337044</c:v>
                </c:pt>
                <c:pt idx="1127">
                  <c:v>0.10909774539339878</c:v>
                </c:pt>
                <c:pt idx="1128">
                  <c:v>0.10910874539327164</c:v>
                </c:pt>
                <c:pt idx="1129">
                  <c:v>0.10569774539327179</c:v>
                </c:pt>
                <c:pt idx="1130">
                  <c:v>0.10553654539343429</c:v>
                </c:pt>
                <c:pt idx="1131">
                  <c:v>0.10675499539330247</c:v>
                </c:pt>
                <c:pt idx="1132">
                  <c:v>0.10803989539340356</c:v>
                </c:pt>
                <c:pt idx="1133">
                  <c:v>0.10797685997658862</c:v>
                </c:pt>
                <c:pt idx="1134">
                  <c:v>0.10488106539315813</c:v>
                </c:pt>
                <c:pt idx="1135">
                  <c:v>0.10469552539333918</c:v>
                </c:pt>
                <c:pt idx="1136">
                  <c:v>0.10635100539342091</c:v>
                </c:pt>
                <c:pt idx="1137">
                  <c:v>0.10739774539349867</c:v>
                </c:pt>
                <c:pt idx="1138">
                  <c:v>0.10634803951094787</c:v>
                </c:pt>
                <c:pt idx="1139">
                  <c:v>0.10693774539338109</c:v>
                </c:pt>
                <c:pt idx="1140">
                  <c:v>0.10693774539336687</c:v>
                </c:pt>
                <c:pt idx="1141">
                  <c:v>0.10691429539336635</c:v>
                </c:pt>
                <c:pt idx="1142">
                  <c:v>0.10744668539317109</c:v>
                </c:pt>
                <c:pt idx="1143">
                  <c:v>0.10645339245193963</c:v>
                </c:pt>
                <c:pt idx="1144">
                  <c:v>0.10392064539314562</c:v>
                </c:pt>
                <c:pt idx="1145">
                  <c:v>0.10126254539341072</c:v>
                </c:pt>
                <c:pt idx="1146">
                  <c:v>0.10029042832007926</c:v>
                </c:pt>
                <c:pt idx="1147">
                  <c:v>0.10141774539332005</c:v>
                </c:pt>
                <c:pt idx="1148">
                  <c:v>0.10122927539337929</c:v>
                </c:pt>
                <c:pt idx="1149">
                  <c:v>0.10220918869229936</c:v>
                </c:pt>
                <c:pt idx="1150">
                  <c:v>0.10237567539316217</c:v>
                </c:pt>
                <c:pt idx="1151">
                  <c:v>0.10366281539323552</c:v>
                </c:pt>
                <c:pt idx="1152">
                  <c:v>0.10331494539319408</c:v>
                </c:pt>
                <c:pt idx="1153">
                  <c:v>0.10537996539329689</c:v>
                </c:pt>
                <c:pt idx="1154">
                  <c:v>0.10582774539332718</c:v>
                </c:pt>
                <c:pt idx="1155">
                  <c:v>0.10694657466157773</c:v>
                </c:pt>
                <c:pt idx="1156">
                  <c:v>0.10733395539311638</c:v>
                </c:pt>
                <c:pt idx="1157">
                  <c:v>0.10703812539327373</c:v>
                </c:pt>
                <c:pt idx="1158">
                  <c:v>0.10637480539320165</c:v>
                </c:pt>
                <c:pt idx="1159">
                  <c:v>0.10599724539329713</c:v>
                </c:pt>
                <c:pt idx="1160">
                  <c:v>0.10579774539327515</c:v>
                </c:pt>
                <c:pt idx="1161">
                  <c:v>0.106467745393374</c:v>
                </c:pt>
                <c:pt idx="1162">
                  <c:v>0.10646774539335979</c:v>
                </c:pt>
                <c:pt idx="1163">
                  <c:v>0.10669774539323401</c:v>
                </c:pt>
                <c:pt idx="1164">
                  <c:v>0.10669774539320555</c:v>
                </c:pt>
                <c:pt idx="1165">
                  <c:v>0.10669774539320555</c:v>
                </c:pt>
                <c:pt idx="1166">
                  <c:v>0.10669774539320555</c:v>
                </c:pt>
                <c:pt idx="1167">
                  <c:v>0.10669774539321981</c:v>
                </c:pt>
                <c:pt idx="1168">
                  <c:v>0.10627248766138572</c:v>
                </c:pt>
                <c:pt idx="1169">
                  <c:v>0.10614774539331506</c:v>
                </c:pt>
                <c:pt idx="1170">
                  <c:v>0.10614774539337192</c:v>
                </c:pt>
                <c:pt idx="1171">
                  <c:v>0.10614774539330089</c:v>
                </c:pt>
                <c:pt idx="1172">
                  <c:v>0.10614774539331506</c:v>
                </c:pt>
                <c:pt idx="1173">
                  <c:v>0.10614774539334348</c:v>
                </c:pt>
                <c:pt idx="1174">
                  <c:v>0.10589574539304193</c:v>
                </c:pt>
                <c:pt idx="1175">
                  <c:v>0.1058477453930351</c:v>
                </c:pt>
                <c:pt idx="1176">
                  <c:v>0.1058477453930351</c:v>
                </c:pt>
                <c:pt idx="1177">
                  <c:v>0.1059122814755967</c:v>
                </c:pt>
                <c:pt idx="1178">
                  <c:v>0.10627774539308643</c:v>
                </c:pt>
                <c:pt idx="1179">
                  <c:v>0.10627774539312899</c:v>
                </c:pt>
                <c:pt idx="1180">
                  <c:v>0.10617774539341</c:v>
                </c:pt>
                <c:pt idx="1181">
                  <c:v>0.10617774539342406</c:v>
                </c:pt>
                <c:pt idx="1182">
                  <c:v>0.10617774539342406</c:v>
                </c:pt>
                <c:pt idx="1183">
                  <c:v>0.10617774539342406</c:v>
                </c:pt>
                <c:pt idx="1184">
                  <c:v>0.10588894539330335</c:v>
                </c:pt>
                <c:pt idx="1185">
                  <c:v>0.10579774539327515</c:v>
                </c:pt>
                <c:pt idx="1186">
                  <c:v>0.10579774539321833</c:v>
                </c:pt>
                <c:pt idx="1187">
                  <c:v>0.10579774539321833</c:v>
                </c:pt>
                <c:pt idx="1188">
                  <c:v>0.10579774539326096</c:v>
                </c:pt>
                <c:pt idx="1189">
                  <c:v>0.10579774539327515</c:v>
                </c:pt>
                <c:pt idx="1190">
                  <c:v>0.10579774539327515</c:v>
                </c:pt>
                <c:pt idx="1191">
                  <c:v>0.10579774539321833</c:v>
                </c:pt>
                <c:pt idx="1192">
                  <c:v>0.10579774539327515</c:v>
                </c:pt>
                <c:pt idx="1193">
                  <c:v>0.10579774539327515</c:v>
                </c:pt>
                <c:pt idx="1194">
                  <c:v>0.10579774539327515</c:v>
                </c:pt>
                <c:pt idx="1195">
                  <c:v>0.10579774539321833</c:v>
                </c:pt>
                <c:pt idx="1196">
                  <c:v>0.10579774539326096</c:v>
                </c:pt>
                <c:pt idx="1197">
                  <c:v>0.10579774539324668</c:v>
                </c:pt>
                <c:pt idx="1198">
                  <c:v>0.1063377453932192</c:v>
                </c:pt>
                <c:pt idx="1199">
                  <c:v>0.10690718539335356</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0.10712244539327301</c:v>
                </c:pt>
                <c:pt idx="1209">
                  <c:v>0.10661774539337898</c:v>
                </c:pt>
                <c:pt idx="1210">
                  <c:v>0.10661774539337898</c:v>
                </c:pt>
                <c:pt idx="1211">
                  <c:v>0.10661774539337898</c:v>
                </c:pt>
                <c:pt idx="1212">
                  <c:v>0.10661774539337898</c:v>
                </c:pt>
                <c:pt idx="1213">
                  <c:v>0.10662058323113417</c:v>
                </c:pt>
                <c:pt idx="1214">
                  <c:v>0.1064044787265602</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0.10685774539342666</c:v>
                </c:pt>
                <c:pt idx="1225">
                  <c:v>0.10685774539342666</c:v>
                </c:pt>
                <c:pt idx="1226">
                  <c:v>0.10685774539342666</c:v>
                </c:pt>
                <c:pt idx="1227">
                  <c:v>0.10685774539344095</c:v>
                </c:pt>
                <c:pt idx="1228">
                  <c:v>0.10687599539333795</c:v>
                </c:pt>
                <c:pt idx="1229">
                  <c:v>0.10582796539317485</c:v>
                </c:pt>
                <c:pt idx="1230">
                  <c:v>0.1056817453931985</c:v>
                </c:pt>
                <c:pt idx="1231">
                  <c:v>0.1056817453932696</c:v>
                </c:pt>
                <c:pt idx="1232">
                  <c:v>0.10568174539329797</c:v>
                </c:pt>
                <c:pt idx="1233">
                  <c:v>0.1056817453931985</c:v>
                </c:pt>
                <c:pt idx="1234">
                  <c:v>0.1056817453931985</c:v>
                </c:pt>
                <c:pt idx="1235">
                  <c:v>0.1056817453931985</c:v>
                </c:pt>
                <c:pt idx="1236">
                  <c:v>0.1056817453931985</c:v>
                </c:pt>
                <c:pt idx="1237">
                  <c:v>0.1056817453931985</c:v>
                </c:pt>
                <c:pt idx="1238">
                  <c:v>0.1056817453931985</c:v>
                </c:pt>
                <c:pt idx="1239">
                  <c:v>0.10568174539329797</c:v>
                </c:pt>
                <c:pt idx="1240">
                  <c:v>0.10568174539328379</c:v>
                </c:pt>
                <c:pt idx="1241">
                  <c:v>0.10568174539322694</c:v>
                </c:pt>
                <c:pt idx="1242">
                  <c:v>0.1056817453931985</c:v>
                </c:pt>
                <c:pt idx="1243">
                  <c:v>0.1056817453931985</c:v>
                </c:pt>
                <c:pt idx="1244">
                  <c:v>0.1056817453931985</c:v>
                </c:pt>
                <c:pt idx="1245">
                  <c:v>0.10568174539335473</c:v>
                </c:pt>
                <c:pt idx="1246">
                  <c:v>0.10568174539335473</c:v>
                </c:pt>
                <c:pt idx="1247">
                  <c:v>0.1056817453931985</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0.10507038539334693</c:v>
                </c:pt>
                <c:pt idx="1259">
                  <c:v>0.10426774539337202</c:v>
                </c:pt>
                <c:pt idx="1260">
                  <c:v>0.10426774539337202</c:v>
                </c:pt>
                <c:pt idx="1261">
                  <c:v>0.10426774539341474</c:v>
                </c:pt>
                <c:pt idx="1262">
                  <c:v>0.10426774539337202</c:v>
                </c:pt>
                <c:pt idx="1263">
                  <c:v>0.10426774539328688</c:v>
                </c:pt>
                <c:pt idx="1264">
                  <c:v>0.10426774539324421</c:v>
                </c:pt>
                <c:pt idx="1265">
                  <c:v>0.103070645393217</c:v>
                </c:pt>
                <c:pt idx="1266">
                  <c:v>0.10213774539315069</c:v>
                </c:pt>
                <c:pt idx="1267">
                  <c:v>0.10213774539315069</c:v>
                </c:pt>
                <c:pt idx="1268">
                  <c:v>0.10213774539312226</c:v>
                </c:pt>
                <c:pt idx="1269">
                  <c:v>0.10213774539315069</c:v>
                </c:pt>
                <c:pt idx="1270">
                  <c:v>0.10213774539315069</c:v>
                </c:pt>
                <c:pt idx="1271">
                  <c:v>0.10167578539319777</c:v>
                </c:pt>
                <c:pt idx="1272">
                  <c:v>0.10062374539327849</c:v>
                </c:pt>
                <c:pt idx="1273">
                  <c:v>0.10062374539327849</c:v>
                </c:pt>
                <c:pt idx="1274">
                  <c:v>0.10062374539320744</c:v>
                </c:pt>
                <c:pt idx="1275">
                  <c:v>9.9826043265551501E-2</c:v>
                </c:pt>
                <c:pt idx="1276">
                  <c:v>9.9607745393257396E-2</c:v>
                </c:pt>
                <c:pt idx="1277">
                  <c:v>9.9607745393257396E-2</c:v>
                </c:pt>
                <c:pt idx="1278">
                  <c:v>9.9607745393257396E-2</c:v>
                </c:pt>
                <c:pt idx="1279">
                  <c:v>9.9427185393153747E-2</c:v>
                </c:pt>
                <c:pt idx="1280">
                  <c:v>9.7977745393322518E-2</c:v>
                </c:pt>
                <c:pt idx="1281">
                  <c:v>9.7140735083854693E-2</c:v>
                </c:pt>
                <c:pt idx="1282">
                  <c:v>9.6987745393178698E-2</c:v>
                </c:pt>
                <c:pt idx="1283">
                  <c:v>9.6987745393121813E-2</c:v>
                </c:pt>
                <c:pt idx="1284">
                  <c:v>9.6987745393121813E-2</c:v>
                </c:pt>
                <c:pt idx="1285">
                  <c:v>9.6637765393254194E-2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9.6409787946498571E-2</c:v>
                </c:pt>
                <c:pt idx="1294">
                  <c:v>9.6857745393350736E-2</c:v>
                </c:pt>
                <c:pt idx="1295">
                  <c:v>9.6857745393350736E-2</c:v>
                </c:pt>
                <c:pt idx="1296">
                  <c:v>9.6857745393350736E-2</c:v>
                </c:pt>
                <c:pt idx="1297">
                  <c:v>9.6857745393350736E-2</c:v>
                </c:pt>
                <c:pt idx="1298">
                  <c:v>9.6857745393407621E-2</c:v>
                </c:pt>
                <c:pt idx="1299">
                  <c:v>9.6857745393279751E-2</c:v>
                </c:pt>
                <c:pt idx="1300">
                  <c:v>9.7311745393355423E-2</c:v>
                </c:pt>
                <c:pt idx="1301">
                  <c:v>9.7311745393412266E-2</c:v>
                </c:pt>
                <c:pt idx="1302">
                  <c:v>9.7601125393225727E-2</c:v>
                </c:pt>
                <c:pt idx="1303">
                  <c:v>9.7737745393203734E-2</c:v>
                </c:pt>
                <c:pt idx="1304">
                  <c:v>9.7737745393203734E-2</c:v>
                </c:pt>
                <c:pt idx="1305">
                  <c:v>9.7737745393175243E-2</c:v>
                </c:pt>
                <c:pt idx="1306">
                  <c:v>9.7737745393203734E-2</c:v>
                </c:pt>
                <c:pt idx="1307">
                  <c:v>9.7737745393175243E-2</c:v>
                </c:pt>
                <c:pt idx="1308">
                  <c:v>9.6047745393264106E-2</c:v>
                </c:pt>
                <c:pt idx="1309">
                  <c:v>9.5113245393435006E-2</c:v>
                </c:pt>
                <c:pt idx="1310">
                  <c:v>9.5047745393458283E-2</c:v>
                </c:pt>
                <c:pt idx="1311">
                  <c:v>9.5047745393458283E-2</c:v>
                </c:pt>
                <c:pt idx="1312">
                  <c:v>9.5047745393486788E-2</c:v>
                </c:pt>
                <c:pt idx="1313">
                  <c:v>9.5047745393458283E-2</c:v>
                </c:pt>
                <c:pt idx="1314">
                  <c:v>9.5047745393458283E-2</c:v>
                </c:pt>
                <c:pt idx="1315">
                  <c:v>9.5047745393458283E-2</c:v>
                </c:pt>
                <c:pt idx="1316">
                  <c:v>9.5047745393330371E-2</c:v>
                </c:pt>
                <c:pt idx="1317">
                  <c:v>9.5047745393287836E-2</c:v>
                </c:pt>
                <c:pt idx="1318">
                  <c:v>9.5047745393472605E-2</c:v>
                </c:pt>
                <c:pt idx="1319">
                  <c:v>9.5047745393458283E-2</c:v>
                </c:pt>
                <c:pt idx="1320">
                  <c:v>9.5047745393458283E-2</c:v>
                </c:pt>
                <c:pt idx="1321">
                  <c:v>9.5047745393458283E-2</c:v>
                </c:pt>
                <c:pt idx="1322">
                  <c:v>9.5047745393458283E-2</c:v>
                </c:pt>
                <c:pt idx="1323">
                  <c:v>9.5047745393458283E-2</c:v>
                </c:pt>
                <c:pt idx="1324">
                  <c:v>9.5662482235553667E-2</c:v>
                </c:pt>
                <c:pt idx="1325">
                  <c:v>9.6527745393317071E-2</c:v>
                </c:pt>
                <c:pt idx="1326">
                  <c:v>9.6527745393288691E-2</c:v>
                </c:pt>
                <c:pt idx="1327">
                  <c:v>9.6527745393430786E-2</c:v>
                </c:pt>
                <c:pt idx="1328">
                  <c:v>9.6527745393430786E-2</c:v>
                </c:pt>
                <c:pt idx="1329">
                  <c:v>9.6527745393430786E-2</c:v>
                </c:pt>
                <c:pt idx="1330">
                  <c:v>9.6527745393373915E-2</c:v>
                </c:pt>
                <c:pt idx="1331">
                  <c:v>9.6527745393430786E-2</c:v>
                </c:pt>
                <c:pt idx="1332">
                  <c:v>9.6527745393430786E-2</c:v>
                </c:pt>
                <c:pt idx="1333">
                  <c:v>9.6182745393207397E-2</c:v>
                </c:pt>
                <c:pt idx="1334">
                  <c:v>9.5424186071170466E-2</c:v>
                </c:pt>
                <c:pt idx="1335">
                  <c:v>9.4737745393274717E-2</c:v>
                </c:pt>
                <c:pt idx="1336">
                  <c:v>9.4737745393359996E-2</c:v>
                </c:pt>
                <c:pt idx="1337">
                  <c:v>9.4737745393359996E-2</c:v>
                </c:pt>
                <c:pt idx="1338">
                  <c:v>9.4737745393359996E-2</c:v>
                </c:pt>
                <c:pt idx="1339">
                  <c:v>9.4737745393359996E-2</c:v>
                </c:pt>
                <c:pt idx="1340">
                  <c:v>9.4737745393359996E-2</c:v>
                </c:pt>
                <c:pt idx="1341">
                  <c:v>9.4910545393332962E-2</c:v>
                </c:pt>
                <c:pt idx="1342">
                  <c:v>9.7515745393195727E-2</c:v>
                </c:pt>
                <c:pt idx="1343">
                  <c:v>9.7662745393279432E-2</c:v>
                </c:pt>
                <c:pt idx="1344">
                  <c:v>9.7662745393279432E-2</c:v>
                </c:pt>
                <c:pt idx="1345">
                  <c:v>9.7662745393222589E-2</c:v>
                </c:pt>
                <c:pt idx="1346">
                  <c:v>9.7662745393279432E-2</c:v>
                </c:pt>
                <c:pt idx="1347">
                  <c:v>9.7662745393279432E-2</c:v>
                </c:pt>
                <c:pt idx="1348">
                  <c:v>9.7662745393279432E-2</c:v>
                </c:pt>
                <c:pt idx="1349">
                  <c:v>9.7662745393250983E-2</c:v>
                </c:pt>
                <c:pt idx="1350">
                  <c:v>9.7662745393279432E-2</c:v>
                </c:pt>
                <c:pt idx="1351">
                  <c:v>9.7662745393279432E-2</c:v>
                </c:pt>
                <c:pt idx="1352">
                  <c:v>9.773791584780156E-2</c:v>
                </c:pt>
                <c:pt idx="1353">
                  <c:v>9.8257745393383097E-2</c:v>
                </c:pt>
                <c:pt idx="1354">
                  <c:v>9.8257745393411464E-2</c:v>
                </c:pt>
                <c:pt idx="1355">
                  <c:v>9.8257745393411464E-2</c:v>
                </c:pt>
                <c:pt idx="1356">
                  <c:v>9.8257745393411464E-2</c:v>
                </c:pt>
                <c:pt idx="1357">
                  <c:v>9.8257745393411464E-2</c:v>
                </c:pt>
                <c:pt idx="1358">
                  <c:v>9.8257745393411464E-2</c:v>
                </c:pt>
                <c:pt idx="1359">
                  <c:v>9.8257745393411464E-2</c:v>
                </c:pt>
                <c:pt idx="1360">
                  <c:v>9.8257745393411464E-2</c:v>
                </c:pt>
                <c:pt idx="1361">
                  <c:v>9.825774539326948E-2</c:v>
                </c:pt>
                <c:pt idx="1362">
                  <c:v>9.5961745393268127E-2</c:v>
                </c:pt>
                <c:pt idx="1363">
                  <c:v>9.5961745393182835E-2</c:v>
                </c:pt>
                <c:pt idx="1364">
                  <c:v>9.5961745393182835E-2</c:v>
                </c:pt>
                <c:pt idx="1365">
                  <c:v>9.5961745393182835E-2</c:v>
                </c:pt>
                <c:pt idx="1366">
                  <c:v>9.5961745393182835E-2</c:v>
                </c:pt>
                <c:pt idx="1367">
                  <c:v>9.5961745393182835E-2</c:v>
                </c:pt>
                <c:pt idx="1368">
                  <c:v>9.5891345393170235E-2</c:v>
                </c:pt>
                <c:pt idx="1369">
                  <c:v>9.5277745393346547E-2</c:v>
                </c:pt>
                <c:pt idx="1370">
                  <c:v>9.5277745393275548E-2</c:v>
                </c:pt>
                <c:pt idx="1371">
                  <c:v>9.5277745393303845E-2</c:v>
                </c:pt>
                <c:pt idx="1372">
                  <c:v>9.5277745393346547E-2</c:v>
                </c:pt>
                <c:pt idx="1373">
                  <c:v>9.5277745393289801E-2</c:v>
                </c:pt>
                <c:pt idx="1374">
                  <c:v>9.5277745393289801E-2</c:v>
                </c:pt>
                <c:pt idx="1375">
                  <c:v>9.4264345393327467E-2</c:v>
                </c:pt>
                <c:pt idx="1376">
                  <c:v>9.3107745393354174E-2</c:v>
                </c:pt>
                <c:pt idx="1377">
                  <c:v>9.3107745393382624E-2</c:v>
                </c:pt>
                <c:pt idx="1378">
                  <c:v>9.3107745393311486E-2</c:v>
                </c:pt>
                <c:pt idx="1379">
                  <c:v>9.2797745393284212E-2</c:v>
                </c:pt>
                <c:pt idx="1380">
                  <c:v>9.2797745393284212E-2</c:v>
                </c:pt>
                <c:pt idx="1381">
                  <c:v>9.2797745393284212E-2</c:v>
                </c:pt>
                <c:pt idx="1382">
                  <c:v>9.2797745393284212E-2</c:v>
                </c:pt>
                <c:pt idx="1383">
                  <c:v>9.2797745393284212E-2</c:v>
                </c:pt>
                <c:pt idx="1384">
                  <c:v>9.2797745393284212E-2</c:v>
                </c:pt>
                <c:pt idx="1385">
                  <c:v>9.2797745393284212E-2</c:v>
                </c:pt>
                <c:pt idx="1386">
                  <c:v>9.2797745393284212E-2</c:v>
                </c:pt>
                <c:pt idx="1387">
                  <c:v>9.2527745393283789E-2</c:v>
                </c:pt>
                <c:pt idx="1388">
                  <c:v>9.2527745393482838E-2</c:v>
                </c:pt>
                <c:pt idx="1389">
                  <c:v>9.2527745393454292E-2</c:v>
                </c:pt>
                <c:pt idx="1390">
                  <c:v>9.2527745393454292E-2</c:v>
                </c:pt>
                <c:pt idx="1391">
                  <c:v>9.3300795393148048E-2</c:v>
                </c:pt>
                <c:pt idx="1392">
                  <c:v>9.3672745393164003E-2</c:v>
                </c:pt>
                <c:pt idx="1393">
                  <c:v>9.3672745393206691E-2</c:v>
                </c:pt>
                <c:pt idx="1394">
                  <c:v>9.3672745393164003E-2</c:v>
                </c:pt>
                <c:pt idx="1395">
                  <c:v>9.3672745393235085E-2</c:v>
                </c:pt>
                <c:pt idx="1396">
                  <c:v>9.3672745393164003E-2</c:v>
                </c:pt>
                <c:pt idx="1397">
                  <c:v>9.3672745393164003E-2</c:v>
                </c:pt>
                <c:pt idx="1398">
                  <c:v>9.3672745393164003E-2</c:v>
                </c:pt>
                <c:pt idx="1399">
                  <c:v>9.3672745393164003E-2</c:v>
                </c:pt>
                <c:pt idx="1400">
                  <c:v>9.3672745393164003E-2</c:v>
                </c:pt>
                <c:pt idx="1401">
                  <c:v>9.3672745393164003E-2</c:v>
                </c:pt>
                <c:pt idx="1402">
                  <c:v>9.3672745393164003E-2</c:v>
                </c:pt>
                <c:pt idx="1403">
                  <c:v>9.3672745393220874E-2</c:v>
                </c:pt>
                <c:pt idx="1404">
                  <c:v>9.3672745393235085E-2</c:v>
                </c:pt>
                <c:pt idx="1405">
                  <c:v>9.2368949938659767E-2</c:v>
                </c:pt>
                <c:pt idx="1406">
                  <c:v>9.2387745393352844E-2</c:v>
                </c:pt>
                <c:pt idx="1407">
                  <c:v>9.2191745393378724E-2</c:v>
                </c:pt>
                <c:pt idx="1408">
                  <c:v>9.1687745393201708E-2</c:v>
                </c:pt>
                <c:pt idx="1409">
                  <c:v>9.168774539324448E-2</c:v>
                </c:pt>
                <c:pt idx="1410">
                  <c:v>9.1303745393389688E-2</c:v>
                </c:pt>
                <c:pt idx="1411">
                  <c:v>9.1207745393319439E-2</c:v>
                </c:pt>
                <c:pt idx="1412">
                  <c:v>9.110774539327357E-2</c:v>
                </c:pt>
                <c:pt idx="1413">
                  <c:v>9.1107745393301784E-2</c:v>
                </c:pt>
                <c:pt idx="1414">
                  <c:v>9.110774539327357E-2</c:v>
                </c:pt>
                <c:pt idx="1415">
                  <c:v>9.1107745393301784E-2</c:v>
                </c:pt>
                <c:pt idx="1416">
                  <c:v>9.1229545393233233E-2</c:v>
                </c:pt>
                <c:pt idx="1417">
                  <c:v>9.0899445393333334E-2</c:v>
                </c:pt>
                <c:pt idx="1418">
                  <c:v>9.008774539327663E-2</c:v>
                </c:pt>
                <c:pt idx="1419">
                  <c:v>9.0087745393304927E-2</c:v>
                </c:pt>
                <c:pt idx="1420">
                  <c:v>9.0087745393191226E-2</c:v>
                </c:pt>
                <c:pt idx="1421">
                  <c:v>9.008774539327663E-2</c:v>
                </c:pt>
                <c:pt idx="1422">
                  <c:v>9.0342345393239265E-2</c:v>
                </c:pt>
                <c:pt idx="1423">
                  <c:v>9.0757745393205122E-2</c:v>
                </c:pt>
                <c:pt idx="1424">
                  <c:v>9.0757745393205122E-2</c:v>
                </c:pt>
                <c:pt idx="1425">
                  <c:v>9.0757745393176728E-2</c:v>
                </c:pt>
                <c:pt idx="1426">
                  <c:v>9.0757745393205122E-2</c:v>
                </c:pt>
                <c:pt idx="1427">
                  <c:v>9.0757745393205122E-2</c:v>
                </c:pt>
                <c:pt idx="1428">
                  <c:v>9.0757745393205122E-2</c:v>
                </c:pt>
                <c:pt idx="1429">
                  <c:v>9.0757745393233613E-2</c:v>
                </c:pt>
                <c:pt idx="1430">
                  <c:v>9.0757745393247782E-2</c:v>
                </c:pt>
                <c:pt idx="1431">
                  <c:v>9.0757745393205122E-2</c:v>
                </c:pt>
                <c:pt idx="1432">
                  <c:v>9.0757745393205122E-2</c:v>
                </c:pt>
                <c:pt idx="1433">
                  <c:v>9.0757745393205122E-2</c:v>
                </c:pt>
                <c:pt idx="1434">
                  <c:v>9.0757745393205122E-2</c:v>
                </c:pt>
                <c:pt idx="1435">
                  <c:v>9.1513366446022981E-2</c:v>
                </c:pt>
                <c:pt idx="1436">
                  <c:v>9.193374539343338E-2</c:v>
                </c:pt>
                <c:pt idx="1437">
                  <c:v>9.1933745393262878E-2</c:v>
                </c:pt>
                <c:pt idx="1438">
                  <c:v>9.1933745393234401E-2</c:v>
                </c:pt>
                <c:pt idx="1439">
                  <c:v>9.193374539343338E-2</c:v>
                </c:pt>
                <c:pt idx="1440">
                  <c:v>9.1928225393417218E-2</c:v>
                </c:pt>
                <c:pt idx="1441">
                  <c:v>9.161958539333169E-2</c:v>
                </c:pt>
                <c:pt idx="1442">
                  <c:v>9.1839429603609843E-2</c:v>
                </c:pt>
                <c:pt idx="1443">
                  <c:v>9.1789745393214245E-2</c:v>
                </c:pt>
                <c:pt idx="1444">
                  <c:v>9.1391345393177142E-2</c:v>
                </c:pt>
                <c:pt idx="1445">
                  <c:v>9.0992945393296318E-2</c:v>
                </c:pt>
                <c:pt idx="1446">
                  <c:v>9.091774539339792E-2</c:v>
                </c:pt>
                <c:pt idx="1447">
                  <c:v>9.091774539339792E-2</c:v>
                </c:pt>
                <c:pt idx="1448">
                  <c:v>9.091774539339792E-2</c:v>
                </c:pt>
                <c:pt idx="1449">
                  <c:v>9.0917745393412241E-2</c:v>
                </c:pt>
                <c:pt idx="1450">
                  <c:v>9.0917745393412241E-2</c:v>
                </c:pt>
                <c:pt idx="1451">
                  <c:v>9.0917745393412241E-2</c:v>
                </c:pt>
                <c:pt idx="1452">
                  <c:v>9.0917745393412241E-2</c:v>
                </c:pt>
                <c:pt idx="1453">
                  <c:v>9.0917745393412241E-2</c:v>
                </c:pt>
                <c:pt idx="1454">
                  <c:v>9.0917745393412241E-2</c:v>
                </c:pt>
                <c:pt idx="1455">
                  <c:v>9.0917745393298499E-2</c:v>
                </c:pt>
                <c:pt idx="1456">
                  <c:v>9.0917745393312654E-2</c:v>
                </c:pt>
                <c:pt idx="1457">
                  <c:v>9.0758977716433376E-2</c:v>
                </c:pt>
                <c:pt idx="1458">
                  <c:v>9.0536205393491095E-2</c:v>
                </c:pt>
                <c:pt idx="1459">
                  <c:v>9.0547745393522144E-2</c:v>
                </c:pt>
                <c:pt idx="1460">
                  <c:v>9.0547745393522144E-2</c:v>
                </c:pt>
                <c:pt idx="1461">
                  <c:v>9.0547745393507767E-2</c:v>
                </c:pt>
                <c:pt idx="1462">
                  <c:v>9.0547745393522144E-2</c:v>
                </c:pt>
                <c:pt idx="1463">
                  <c:v>9.0547745393280588E-2</c:v>
                </c:pt>
                <c:pt idx="1464">
                  <c:v>9.0547745393280588E-2</c:v>
                </c:pt>
                <c:pt idx="1465">
                  <c:v>9.0547745393522144E-2</c:v>
                </c:pt>
                <c:pt idx="1466">
                  <c:v>9.0547745393522144E-2</c:v>
                </c:pt>
                <c:pt idx="1467">
                  <c:v>9.0376645393135502E-2</c:v>
                </c:pt>
                <c:pt idx="1468">
                  <c:v>9.0257745393131583E-2</c:v>
                </c:pt>
                <c:pt idx="1469">
                  <c:v>9.0246861182549903E-2</c:v>
                </c:pt>
                <c:pt idx="1470">
                  <c:v>9.0163745393070566E-2</c:v>
                </c:pt>
                <c:pt idx="1471">
                  <c:v>9.0163745393297884E-2</c:v>
                </c:pt>
                <c:pt idx="1472">
                  <c:v>9.0163745393311998E-2</c:v>
                </c:pt>
                <c:pt idx="1473">
                  <c:v>9.0163745393070566E-2</c:v>
                </c:pt>
                <c:pt idx="1474">
                  <c:v>9.0163745393070566E-2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-0.23025019989329132</c:v>
                </c:pt>
                <c:pt idx="2">
                  <c:v>-0.2302991021504685</c:v>
                </c:pt>
                <c:pt idx="3">
                  <c:v>-0.23000379133260651</c:v>
                </c:pt>
                <c:pt idx="4">
                  <c:v>-0.23001570621813983</c:v>
                </c:pt>
                <c:pt idx="5">
                  <c:v>-0.22743305042460804</c:v>
                </c:pt>
                <c:pt idx="6">
                  <c:v>-0.22542425384422438</c:v>
                </c:pt>
                <c:pt idx="7">
                  <c:v>-0.22474203178263993</c:v>
                </c:pt>
                <c:pt idx="8">
                  <c:v>-0.22430635109095931</c:v>
                </c:pt>
                <c:pt idx="9">
                  <c:v>-0.22321646159964834</c:v>
                </c:pt>
                <c:pt idx="10">
                  <c:v>-0.22172633250933443</c:v>
                </c:pt>
                <c:pt idx="11">
                  <c:v>-0.22111370248629234</c:v>
                </c:pt>
                <c:pt idx="12">
                  <c:v>-0.22129979668204686</c:v>
                </c:pt>
                <c:pt idx="13">
                  <c:v>-0.22018795572164152</c:v>
                </c:pt>
                <c:pt idx="14">
                  <c:v>-0.21892699845075486</c:v>
                </c:pt>
                <c:pt idx="15">
                  <c:v>-0.21865657987787301</c:v>
                </c:pt>
                <c:pt idx="16">
                  <c:v>-0.21818329520026242</c:v>
                </c:pt>
                <c:pt idx="17">
                  <c:v>-0.21812886238711826</c:v>
                </c:pt>
                <c:pt idx="18">
                  <c:v>-0.21811566684108641</c:v>
                </c:pt>
                <c:pt idx="19">
                  <c:v>-0.2165522175673264</c:v>
                </c:pt>
                <c:pt idx="20">
                  <c:v>-0.21632771304385287</c:v>
                </c:pt>
                <c:pt idx="21">
                  <c:v>-0.21597260012525521</c:v>
                </c:pt>
                <c:pt idx="22">
                  <c:v>-0.21401023934485874</c:v>
                </c:pt>
                <c:pt idx="23">
                  <c:v>-0.21301283251217776</c:v>
                </c:pt>
                <c:pt idx="24">
                  <c:v>-0.21288090551108496</c:v>
                </c:pt>
                <c:pt idx="25">
                  <c:v>-0.21187954286051536</c:v>
                </c:pt>
                <c:pt idx="26">
                  <c:v>-0.21211833386300358</c:v>
                </c:pt>
                <c:pt idx="27">
                  <c:v>-0.21422232620496121</c:v>
                </c:pt>
                <c:pt idx="28">
                  <c:v>-0.21667025651711924</c:v>
                </c:pt>
                <c:pt idx="29">
                  <c:v>-0.21751165993187271</c:v>
                </c:pt>
                <c:pt idx="30">
                  <c:v>-0.21890718141578733</c:v>
                </c:pt>
                <c:pt idx="31">
                  <c:v>-0.21922366582008124</c:v>
                </c:pt>
                <c:pt idx="32">
                  <c:v>-0.22034537260927323</c:v>
                </c:pt>
                <c:pt idx="33">
                  <c:v>-0.22081839166840231</c:v>
                </c:pt>
                <c:pt idx="34">
                  <c:v>-0.221218925344985</c:v>
                </c:pt>
                <c:pt idx="35">
                  <c:v>-0.22112465924807592</c:v>
                </c:pt>
                <c:pt idx="36">
                  <c:v>-0.22087375414618288</c:v>
                </c:pt>
                <c:pt idx="37">
                  <c:v>-0.21859098160270238</c:v>
                </c:pt>
                <c:pt idx="38">
                  <c:v>-0.21801912401444687</c:v>
                </c:pt>
                <c:pt idx="39">
                  <c:v>-0.21817052654105837</c:v>
                </c:pt>
                <c:pt idx="40">
                  <c:v>-0.21698329736769076</c:v>
                </c:pt>
                <c:pt idx="41">
                  <c:v>-0.21667837685312474</c:v>
                </c:pt>
                <c:pt idx="42">
                  <c:v>-0.21624022970424073</c:v>
                </c:pt>
                <c:pt idx="43">
                  <c:v>-0.21566010948436107</c:v>
                </c:pt>
                <c:pt idx="44">
                  <c:v>-0.21527687895367362</c:v>
                </c:pt>
                <c:pt idx="45">
                  <c:v>-0.21464404295433345</c:v>
                </c:pt>
                <c:pt idx="46">
                  <c:v>-0.2141408003081012</c:v>
                </c:pt>
                <c:pt idx="47">
                  <c:v>-0.21354502757138538</c:v>
                </c:pt>
                <c:pt idx="48">
                  <c:v>-0.21347979926481742</c:v>
                </c:pt>
                <c:pt idx="49">
                  <c:v>-0.21445201028855365</c:v>
                </c:pt>
                <c:pt idx="50">
                  <c:v>-0.21444430735297751</c:v>
                </c:pt>
                <c:pt idx="51">
                  <c:v>-0.21505471756455563</c:v>
                </c:pt>
                <c:pt idx="52">
                  <c:v>-0.21521691558459144</c:v>
                </c:pt>
                <c:pt idx="53">
                  <c:v>-0.21554597892061622</c:v>
                </c:pt>
                <c:pt idx="54">
                  <c:v>-0.21566888438017903</c:v>
                </c:pt>
                <c:pt idx="55">
                  <c:v>-0.21551686523928026</c:v>
                </c:pt>
                <c:pt idx="56">
                  <c:v>-0.21501458071681182</c:v>
                </c:pt>
                <c:pt idx="57">
                  <c:v>-0.2127735766773782</c:v>
                </c:pt>
                <c:pt idx="58">
                  <c:v>-0.20983714554395771</c:v>
                </c:pt>
                <c:pt idx="59">
                  <c:v>-0.20978800612742574</c:v>
                </c:pt>
                <c:pt idx="60">
                  <c:v>-0.20972365056725573</c:v>
                </c:pt>
                <c:pt idx="61">
                  <c:v>-0.20996651122410981</c:v>
                </c:pt>
                <c:pt idx="62">
                  <c:v>-0.20772366682815857</c:v>
                </c:pt>
                <c:pt idx="63">
                  <c:v>-0.20853883093285236</c:v>
                </c:pt>
                <c:pt idx="64">
                  <c:v>-0.20800762245652041</c:v>
                </c:pt>
                <c:pt idx="65">
                  <c:v>-0.20735594651871736</c:v>
                </c:pt>
                <c:pt idx="66">
                  <c:v>-0.20595227623967105</c:v>
                </c:pt>
                <c:pt idx="67">
                  <c:v>-0.20426029608663068</c:v>
                </c:pt>
                <c:pt idx="68">
                  <c:v>-0.20374190370138498</c:v>
                </c:pt>
                <c:pt idx="69">
                  <c:v>-0.20365885998472777</c:v>
                </c:pt>
                <c:pt idx="70">
                  <c:v>-0.20588685820560215</c:v>
                </c:pt>
                <c:pt idx="71">
                  <c:v>-0.20616130848738146</c:v>
                </c:pt>
                <c:pt idx="72">
                  <c:v>-0.20599844642117701</c:v>
                </c:pt>
                <c:pt idx="73">
                  <c:v>-0.20532300711687421</c:v>
                </c:pt>
                <c:pt idx="74">
                  <c:v>-0.20502818010407983</c:v>
                </c:pt>
                <c:pt idx="75">
                  <c:v>-0.20415816578579893</c:v>
                </c:pt>
                <c:pt idx="76">
                  <c:v>-0.20293573267909457</c:v>
                </c:pt>
                <c:pt idx="77">
                  <c:v>-0.201003263462667</c:v>
                </c:pt>
                <c:pt idx="78">
                  <c:v>-0.20101064386152262</c:v>
                </c:pt>
                <c:pt idx="79">
                  <c:v>-0.20082922644807866</c:v>
                </c:pt>
                <c:pt idx="80">
                  <c:v>-0.20095327975887756</c:v>
                </c:pt>
                <c:pt idx="81">
                  <c:v>-0.20322887111734644</c:v>
                </c:pt>
                <c:pt idx="82">
                  <c:v>-0.20396332515335319</c:v>
                </c:pt>
                <c:pt idx="83">
                  <c:v>-0.20444812628882422</c:v>
                </c:pt>
                <c:pt idx="84">
                  <c:v>-0.20338342312005864</c:v>
                </c:pt>
                <c:pt idx="85">
                  <c:v>-0.20455893662172303</c:v>
                </c:pt>
                <c:pt idx="86">
                  <c:v>-0.20480313485730087</c:v>
                </c:pt>
                <c:pt idx="87">
                  <c:v>-0.2043886941566769</c:v>
                </c:pt>
                <c:pt idx="88">
                  <c:v>-0.2055874303014921</c:v>
                </c:pt>
                <c:pt idx="89">
                  <c:v>-0.20506298560972891</c:v>
                </c:pt>
                <c:pt idx="90">
                  <c:v>-0.20554104193338674</c:v>
                </c:pt>
                <c:pt idx="91">
                  <c:v>-0.20736642896180521</c:v>
                </c:pt>
                <c:pt idx="92">
                  <c:v>-0.20676289637127379</c:v>
                </c:pt>
                <c:pt idx="93">
                  <c:v>-0.20817721984816728</c:v>
                </c:pt>
                <c:pt idx="94">
                  <c:v>-0.20942378628993213</c:v>
                </c:pt>
                <c:pt idx="95">
                  <c:v>-0.2101113396936399</c:v>
                </c:pt>
                <c:pt idx="96">
                  <c:v>-0.2112514690208373</c:v>
                </c:pt>
                <c:pt idx="97">
                  <c:v>-0.21098930359319507</c:v>
                </c:pt>
                <c:pt idx="98">
                  <c:v>-0.21063890540240512</c:v>
                </c:pt>
                <c:pt idx="99">
                  <c:v>-0.21103277964452616</c:v>
                </c:pt>
                <c:pt idx="100">
                  <c:v>-0.21067062783653512</c:v>
                </c:pt>
                <c:pt idx="101">
                  <c:v>-0.21074176615402984</c:v>
                </c:pt>
                <c:pt idx="102">
                  <c:v>-0.21069053024888262</c:v>
                </c:pt>
                <c:pt idx="103">
                  <c:v>-0.21024704227151875</c:v>
                </c:pt>
                <c:pt idx="104">
                  <c:v>-0.2105600736357332</c:v>
                </c:pt>
                <c:pt idx="105">
                  <c:v>-0.21137706861058783</c:v>
                </c:pt>
                <c:pt idx="106">
                  <c:v>-0.21307142035706778</c:v>
                </c:pt>
                <c:pt idx="107">
                  <c:v>-0.21400337121019691</c:v>
                </c:pt>
                <c:pt idx="108">
                  <c:v>-0.21458975243680831</c:v>
                </c:pt>
                <c:pt idx="109">
                  <c:v>-0.21567582840582133</c:v>
                </c:pt>
                <c:pt idx="110">
                  <c:v>-0.21561123568629662</c:v>
                </c:pt>
                <c:pt idx="111">
                  <c:v>-0.21765216261492526</c:v>
                </c:pt>
                <c:pt idx="112">
                  <c:v>-0.21911212503638924</c:v>
                </c:pt>
                <c:pt idx="113">
                  <c:v>-0.21991035596374794</c:v>
                </c:pt>
                <c:pt idx="114">
                  <c:v>-0.2217661563067424</c:v>
                </c:pt>
                <c:pt idx="115">
                  <c:v>-0.22155934387049603</c:v>
                </c:pt>
                <c:pt idx="116">
                  <c:v>-0.22167909036757288</c:v>
                </c:pt>
                <c:pt idx="117">
                  <c:v>-0.2211377883894699</c:v>
                </c:pt>
                <c:pt idx="118">
                  <c:v>-0.22018913203200441</c:v>
                </c:pt>
                <c:pt idx="119">
                  <c:v>-0.22019912118366847</c:v>
                </c:pt>
                <c:pt idx="120">
                  <c:v>-0.21981368981425944</c:v>
                </c:pt>
                <c:pt idx="121">
                  <c:v>-0.22020644466427094</c:v>
                </c:pt>
                <c:pt idx="122">
                  <c:v>-0.21937109355603493</c:v>
                </c:pt>
                <c:pt idx="123">
                  <c:v>-0.21868000173488156</c:v>
                </c:pt>
                <c:pt idx="124">
                  <c:v>-0.21757586371006721</c:v>
                </c:pt>
                <c:pt idx="125">
                  <c:v>-0.21799478197915806</c:v>
                </c:pt>
                <c:pt idx="126">
                  <c:v>-0.21825389279442256</c:v>
                </c:pt>
                <c:pt idx="127">
                  <c:v>-0.21873918722133151</c:v>
                </c:pt>
                <c:pt idx="128">
                  <c:v>-0.21916136880302889</c:v>
                </c:pt>
                <c:pt idx="129">
                  <c:v>-0.21906601177312296</c:v>
                </c:pt>
                <c:pt idx="130">
                  <c:v>-0.21894595222570978</c:v>
                </c:pt>
                <c:pt idx="131">
                  <c:v>-0.21755011769144536</c:v>
                </c:pt>
                <c:pt idx="132">
                  <c:v>-0.21656024303959517</c:v>
                </c:pt>
                <c:pt idx="133">
                  <c:v>-0.21801221793430181</c:v>
                </c:pt>
                <c:pt idx="134">
                  <c:v>-0.21961525384611519</c:v>
                </c:pt>
                <c:pt idx="135">
                  <c:v>-0.21936658752845536</c:v>
                </c:pt>
                <c:pt idx="136">
                  <c:v>-0.21957215724972914</c:v>
                </c:pt>
                <c:pt idx="137">
                  <c:v>-0.2189245699390483</c:v>
                </c:pt>
                <c:pt idx="138">
                  <c:v>-0.21733542207853421</c:v>
                </c:pt>
                <c:pt idx="139">
                  <c:v>-0.21820232486619806</c:v>
                </c:pt>
                <c:pt idx="140">
                  <c:v>-0.22004390513478711</c:v>
                </c:pt>
                <c:pt idx="141">
                  <c:v>-0.22033746097348228</c:v>
                </c:pt>
                <c:pt idx="142">
                  <c:v>-0.21922510774889778</c:v>
                </c:pt>
                <c:pt idx="143">
                  <c:v>-0.2200117558138146</c:v>
                </c:pt>
                <c:pt idx="144">
                  <c:v>-0.22144652242634791</c:v>
                </c:pt>
                <c:pt idx="145">
                  <c:v>-0.22243025939430094</c:v>
                </c:pt>
                <c:pt idx="146">
                  <c:v>-0.22263467177795337</c:v>
                </c:pt>
                <c:pt idx="147">
                  <c:v>-0.22374870409069578</c:v>
                </c:pt>
                <c:pt idx="148">
                  <c:v>-0.22353680695807993</c:v>
                </c:pt>
                <c:pt idx="149">
                  <c:v>-0.22329455342914173</c:v>
                </c:pt>
                <c:pt idx="150">
                  <c:v>-0.22232081509920917</c:v>
                </c:pt>
                <c:pt idx="151">
                  <c:v>-0.22183543529494898</c:v>
                </c:pt>
                <c:pt idx="152">
                  <c:v>-0.22186326831582903</c:v>
                </c:pt>
                <c:pt idx="153">
                  <c:v>-0.22067473950924918</c:v>
                </c:pt>
                <c:pt idx="154">
                  <c:v>-0.22016796793195667</c:v>
                </c:pt>
                <c:pt idx="155">
                  <c:v>-0.22041936632528819</c:v>
                </c:pt>
                <c:pt idx="156">
                  <c:v>-0.21911192582253144</c:v>
                </c:pt>
                <c:pt idx="157">
                  <c:v>-0.21653707731466909</c:v>
                </c:pt>
                <c:pt idx="158">
                  <c:v>-0.21534422272161191</c:v>
                </c:pt>
                <c:pt idx="159">
                  <c:v>-0.21556211524251978</c:v>
                </c:pt>
                <c:pt idx="160">
                  <c:v>-0.21420976624597191</c:v>
                </c:pt>
                <c:pt idx="161">
                  <c:v>-0.21337283091331469</c:v>
                </c:pt>
                <c:pt idx="162">
                  <c:v>-0.21374791264884169</c:v>
                </c:pt>
                <c:pt idx="163">
                  <c:v>-0.21244645804800683</c:v>
                </c:pt>
                <c:pt idx="164">
                  <c:v>-0.21222724692113129</c:v>
                </c:pt>
                <c:pt idx="165">
                  <c:v>-0.21116993363760644</c:v>
                </c:pt>
                <c:pt idx="166">
                  <c:v>-0.21093569609459473</c:v>
                </c:pt>
                <c:pt idx="167">
                  <c:v>-0.2111941902955437</c:v>
                </c:pt>
                <c:pt idx="168">
                  <c:v>-0.21099251947391906</c:v>
                </c:pt>
                <c:pt idx="169">
                  <c:v>-0.21018941255039214</c:v>
                </c:pt>
                <c:pt idx="170">
                  <c:v>-0.20990492568508046</c:v>
                </c:pt>
                <c:pt idx="171">
                  <c:v>-0.20991762793967439</c:v>
                </c:pt>
                <c:pt idx="172">
                  <c:v>-0.21056598364663182</c:v>
                </c:pt>
                <c:pt idx="173">
                  <c:v>-0.21320372681310573</c:v>
                </c:pt>
                <c:pt idx="174">
                  <c:v>-0.21429265818065346</c:v>
                </c:pt>
                <c:pt idx="175">
                  <c:v>-0.21456607444768849</c:v>
                </c:pt>
                <c:pt idx="176">
                  <c:v>-0.21337609422590731</c:v>
                </c:pt>
                <c:pt idx="177">
                  <c:v>-0.21492153836211986</c:v>
                </c:pt>
                <c:pt idx="178">
                  <c:v>-0.21569607232761714</c:v>
                </c:pt>
                <c:pt idx="179">
                  <c:v>-0.216476193767321</c:v>
                </c:pt>
                <c:pt idx="180">
                  <c:v>-0.21878132569396774</c:v>
                </c:pt>
                <c:pt idx="181">
                  <c:v>-0.22002148883336778</c:v>
                </c:pt>
                <c:pt idx="182">
                  <c:v>-0.22017281546898435</c:v>
                </c:pt>
                <c:pt idx="183">
                  <c:v>-0.22076742138172298</c:v>
                </c:pt>
                <c:pt idx="184">
                  <c:v>-0.22098788470994191</c:v>
                </c:pt>
                <c:pt idx="185">
                  <c:v>-0.22175246746928678</c:v>
                </c:pt>
                <c:pt idx="186">
                  <c:v>-0.22297456855289971</c:v>
                </c:pt>
                <c:pt idx="187">
                  <c:v>-0.22328146223323131</c:v>
                </c:pt>
                <c:pt idx="188">
                  <c:v>-0.22303176190082752</c:v>
                </c:pt>
                <c:pt idx="189">
                  <c:v>-0.22251681306927651</c:v>
                </c:pt>
                <c:pt idx="190">
                  <c:v>-0.21970704399946361</c:v>
                </c:pt>
                <c:pt idx="191">
                  <c:v>-0.21858905586881874</c:v>
                </c:pt>
                <c:pt idx="192">
                  <c:v>-0.21939201101037059</c:v>
                </c:pt>
                <c:pt idx="193">
                  <c:v>-0.21919435292488743</c:v>
                </c:pt>
                <c:pt idx="194">
                  <c:v>-0.22045103184117937</c:v>
                </c:pt>
                <c:pt idx="195">
                  <c:v>-0.22085948663992391</c:v>
                </c:pt>
                <c:pt idx="196">
                  <c:v>-0.22107299645611533</c:v>
                </c:pt>
                <c:pt idx="197">
                  <c:v>-0.22073611634803569</c:v>
                </c:pt>
                <c:pt idx="198">
                  <c:v>-0.22067823998119709</c:v>
                </c:pt>
                <c:pt idx="199">
                  <c:v>-0.22191524415812608</c:v>
                </c:pt>
                <c:pt idx="200">
                  <c:v>-0.22327336086996769</c:v>
                </c:pt>
                <c:pt idx="201">
                  <c:v>-0.22337721769085289</c:v>
                </c:pt>
                <c:pt idx="202">
                  <c:v>-0.22271869259111579</c:v>
                </c:pt>
                <c:pt idx="203">
                  <c:v>-0.2217119511665688</c:v>
                </c:pt>
                <c:pt idx="204">
                  <c:v>-0.22172084938524961</c:v>
                </c:pt>
                <c:pt idx="205">
                  <c:v>-0.2213449138760524</c:v>
                </c:pt>
                <c:pt idx="206">
                  <c:v>-0.22047916842602441</c:v>
                </c:pt>
                <c:pt idx="207">
                  <c:v>-0.2191039667548722</c:v>
                </c:pt>
                <c:pt idx="208">
                  <c:v>-0.21902641564867054</c:v>
                </c:pt>
                <c:pt idx="209">
                  <c:v>-0.21936378904818821</c:v>
                </c:pt>
                <c:pt idx="210">
                  <c:v>-0.21793580519295153</c:v>
                </c:pt>
                <c:pt idx="211">
                  <c:v>-0.21728499251516134</c:v>
                </c:pt>
                <c:pt idx="212">
                  <c:v>-0.21620205653587754</c:v>
                </c:pt>
                <c:pt idx="213">
                  <c:v>-0.21769354217764222</c:v>
                </c:pt>
                <c:pt idx="214">
                  <c:v>-0.21896638587496448</c:v>
                </c:pt>
                <c:pt idx="215">
                  <c:v>-0.21910382445925336</c:v>
                </c:pt>
                <c:pt idx="216">
                  <c:v>-0.21860855036707971</c:v>
                </c:pt>
                <c:pt idx="217">
                  <c:v>-0.21918640334359921</c:v>
                </c:pt>
                <c:pt idx="218">
                  <c:v>-0.21988619416957544</c:v>
                </c:pt>
                <c:pt idx="219">
                  <c:v>-0.21945685986199276</c:v>
                </c:pt>
                <c:pt idx="220">
                  <c:v>-0.21826894766971366</c:v>
                </c:pt>
                <c:pt idx="221">
                  <c:v>-0.22002067300522288</c:v>
                </c:pt>
                <c:pt idx="222">
                  <c:v>-0.22118455621254865</c:v>
                </c:pt>
                <c:pt idx="223">
                  <c:v>-0.22274610821153829</c:v>
                </c:pt>
                <c:pt idx="224">
                  <c:v>-0.22399352842694498</c:v>
                </c:pt>
                <c:pt idx="225">
                  <c:v>-0.22339909326893803</c:v>
                </c:pt>
                <c:pt idx="226">
                  <c:v>-0.22167017317616455</c:v>
                </c:pt>
                <c:pt idx="227">
                  <c:v>-0.22002898306872964</c:v>
                </c:pt>
                <c:pt idx="228">
                  <c:v>-0.22014055231151966</c:v>
                </c:pt>
                <c:pt idx="229">
                  <c:v>-0.22038756800013443</c:v>
                </c:pt>
                <c:pt idx="230">
                  <c:v>-0.22204977042565588</c:v>
                </c:pt>
                <c:pt idx="231">
                  <c:v>-0.22190166915716264</c:v>
                </c:pt>
                <c:pt idx="232">
                  <c:v>-0.22208586607813172</c:v>
                </c:pt>
                <c:pt idx="233">
                  <c:v>-0.22136795627814365</c:v>
                </c:pt>
                <c:pt idx="234">
                  <c:v>-0.22159674864256829</c:v>
                </c:pt>
                <c:pt idx="235">
                  <c:v>-0.22062315260826887</c:v>
                </c:pt>
                <c:pt idx="236">
                  <c:v>-0.21853929983798576</c:v>
                </c:pt>
                <c:pt idx="237">
                  <c:v>-0.21882703104316209</c:v>
                </c:pt>
                <c:pt idx="238">
                  <c:v>-0.21939680162917341</c:v>
                </c:pt>
                <c:pt idx="239">
                  <c:v>-0.2204549591999552</c:v>
                </c:pt>
                <c:pt idx="240">
                  <c:v>-0.22147481079313988</c:v>
                </c:pt>
                <c:pt idx="241">
                  <c:v>-0.22215190072650157</c:v>
                </c:pt>
                <c:pt idx="242">
                  <c:v>-0.22299981179371289</c:v>
                </c:pt>
                <c:pt idx="243">
                  <c:v>-0.2230596613263032</c:v>
                </c:pt>
                <c:pt idx="244">
                  <c:v>-0.22290028075930501</c:v>
                </c:pt>
                <c:pt idx="245">
                  <c:v>-0.22224278018795496</c:v>
                </c:pt>
                <c:pt idx="246">
                  <c:v>-0.22169209618611774</c:v>
                </c:pt>
                <c:pt idx="247">
                  <c:v>-0.22300538978151971</c:v>
                </c:pt>
                <c:pt idx="248">
                  <c:v>-0.22192036680000626</c:v>
                </c:pt>
                <c:pt idx="249">
                  <c:v>-0.22133252467180833</c:v>
                </c:pt>
                <c:pt idx="250">
                  <c:v>-0.22179918786046965</c:v>
                </c:pt>
                <c:pt idx="251">
                  <c:v>-0.22128472283399958</c:v>
                </c:pt>
                <c:pt idx="252">
                  <c:v>-0.22023904933119831</c:v>
                </c:pt>
                <c:pt idx="253">
                  <c:v>-0.21966045641751483</c:v>
                </c:pt>
                <c:pt idx="254">
                  <c:v>-0.21876554036786927</c:v>
                </c:pt>
                <c:pt idx="255">
                  <c:v>-0.21907411313637248</c:v>
                </c:pt>
                <c:pt idx="256">
                  <c:v>-0.21984676879985443</c:v>
                </c:pt>
                <c:pt idx="257">
                  <c:v>-0.22224516126779309</c:v>
                </c:pt>
                <c:pt idx="258">
                  <c:v>-0.22411064719847221</c:v>
                </c:pt>
                <c:pt idx="259">
                  <c:v>-0.22468458230261487</c:v>
                </c:pt>
                <c:pt idx="260">
                  <c:v>-0.2245202877939505</c:v>
                </c:pt>
                <c:pt idx="261">
                  <c:v>-0.22457453087959323</c:v>
                </c:pt>
                <c:pt idx="262">
                  <c:v>-0.22475093948766323</c:v>
                </c:pt>
                <c:pt idx="263">
                  <c:v>-0.22353432152813471</c:v>
                </c:pt>
                <c:pt idx="264">
                  <c:v>-0.2258897596952778</c:v>
                </c:pt>
                <c:pt idx="265">
                  <c:v>-0.22728377284575169</c:v>
                </c:pt>
                <c:pt idx="266">
                  <c:v>-0.22821879728401484</c:v>
                </c:pt>
                <c:pt idx="267">
                  <c:v>-0.22801346472209646</c:v>
                </c:pt>
                <c:pt idx="268">
                  <c:v>-0.22847813577224957</c:v>
                </c:pt>
                <c:pt idx="269">
                  <c:v>-0.22914465788512944</c:v>
                </c:pt>
                <c:pt idx="270">
                  <c:v>-0.22848747036410091</c:v>
                </c:pt>
                <c:pt idx="271">
                  <c:v>-0.22754162197330172</c:v>
                </c:pt>
                <c:pt idx="272">
                  <c:v>-0.2291425803692704</c:v>
                </c:pt>
                <c:pt idx="273">
                  <c:v>-0.23255278947172559</c:v>
                </c:pt>
                <c:pt idx="274">
                  <c:v>-0.23313999601288071</c:v>
                </c:pt>
                <c:pt idx="275">
                  <c:v>-0.23237933112592682</c:v>
                </c:pt>
                <c:pt idx="276">
                  <c:v>-0.23299304259560952</c:v>
                </c:pt>
                <c:pt idx="277">
                  <c:v>-0.23286720584653176</c:v>
                </c:pt>
                <c:pt idx="278">
                  <c:v>-0.2320158512255972</c:v>
                </c:pt>
                <c:pt idx="279">
                  <c:v>-0.23304243814423875</c:v>
                </c:pt>
                <c:pt idx="280">
                  <c:v>-0.23417163916876405</c:v>
                </c:pt>
                <c:pt idx="281">
                  <c:v>-0.231675831127788</c:v>
                </c:pt>
                <c:pt idx="282">
                  <c:v>-0.23262377600723028</c:v>
                </c:pt>
                <c:pt idx="283">
                  <c:v>-0.23151436355853167</c:v>
                </c:pt>
                <c:pt idx="284">
                  <c:v>-0.23113899723178122</c:v>
                </c:pt>
                <c:pt idx="285">
                  <c:v>-0.23084406586886541</c:v>
                </c:pt>
                <c:pt idx="286">
                  <c:v>-0.23107323768827825</c:v>
                </c:pt>
                <c:pt idx="287">
                  <c:v>-0.23121546689135669</c:v>
                </c:pt>
                <c:pt idx="288">
                  <c:v>-0.23415049404145821</c:v>
                </c:pt>
                <c:pt idx="289">
                  <c:v>-0.23508644814434398</c:v>
                </c:pt>
                <c:pt idx="290">
                  <c:v>-0.23547372935666988</c:v>
                </c:pt>
                <c:pt idx="291">
                  <c:v>-0.23390257714733331</c:v>
                </c:pt>
                <c:pt idx="292">
                  <c:v>-0.23323476488759831</c:v>
                </c:pt>
                <c:pt idx="293">
                  <c:v>-0.2324451665604248</c:v>
                </c:pt>
                <c:pt idx="294">
                  <c:v>-0.23194368837974383</c:v>
                </c:pt>
                <c:pt idx="295">
                  <c:v>-0.23097840240892276</c:v>
                </c:pt>
                <c:pt idx="296">
                  <c:v>-0.23217194950726144</c:v>
                </c:pt>
                <c:pt idx="297">
                  <c:v>-0.23301246120287544</c:v>
                </c:pt>
                <c:pt idx="298">
                  <c:v>-0.23243180025968968</c:v>
                </c:pt>
                <c:pt idx="299">
                  <c:v>-0.23153825024789423</c:v>
                </c:pt>
                <c:pt idx="300">
                  <c:v>-0.23242008458797192</c:v>
                </c:pt>
                <c:pt idx="301">
                  <c:v>-0.23313232153641666</c:v>
                </c:pt>
                <c:pt idx="302">
                  <c:v>-0.23308989847258491</c:v>
                </c:pt>
                <c:pt idx="303">
                  <c:v>-0.23330201379179991</c:v>
                </c:pt>
                <c:pt idx="304">
                  <c:v>-0.23306349789416492</c:v>
                </c:pt>
                <c:pt idx="305">
                  <c:v>-0.23531464286723777</c:v>
                </c:pt>
                <c:pt idx="306">
                  <c:v>-0.23346867989393177</c:v>
                </c:pt>
                <c:pt idx="307">
                  <c:v>-0.23352574991899638</c:v>
                </c:pt>
                <c:pt idx="308">
                  <c:v>-0.23239888254242705</c:v>
                </c:pt>
                <c:pt idx="309">
                  <c:v>-0.2332344992691448</c:v>
                </c:pt>
                <c:pt idx="310">
                  <c:v>-0.23301266990308972</c:v>
                </c:pt>
                <c:pt idx="311">
                  <c:v>-0.23197465190398237</c:v>
                </c:pt>
                <c:pt idx="312">
                  <c:v>-0.22948723930387871</c:v>
                </c:pt>
                <c:pt idx="313">
                  <c:v>-0.22572571183233964</c:v>
                </c:pt>
                <c:pt idx="314">
                  <c:v>-0.2246022595503519</c:v>
                </c:pt>
                <c:pt idx="315">
                  <c:v>-0.22531362375242744</c:v>
                </c:pt>
                <c:pt idx="316">
                  <c:v>-0.22600102537414557</c:v>
                </c:pt>
                <c:pt idx="317">
                  <c:v>-0.22543511574228622</c:v>
                </c:pt>
                <c:pt idx="318">
                  <c:v>-0.22543628256626438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-0.22304030912366118</c:v>
                </c:pt>
                <c:pt idx="327">
                  <c:v>-0.22191438089809912</c:v>
                </c:pt>
                <c:pt idx="328">
                  <c:v>-0.22157307065344867</c:v>
                </c:pt>
                <c:pt idx="329">
                  <c:v>-0.22148931545876849</c:v>
                </c:pt>
                <c:pt idx="330">
                  <c:v>-0.22114761627278767</c:v>
                </c:pt>
                <c:pt idx="331">
                  <c:v>-0.22031527234506143</c:v>
                </c:pt>
                <c:pt idx="332">
                  <c:v>-0.21892409562035217</c:v>
                </c:pt>
                <c:pt idx="333">
                  <c:v>-0.21791637709931452</c:v>
                </c:pt>
                <c:pt idx="334">
                  <c:v>-0.21887466212623971</c:v>
                </c:pt>
                <c:pt idx="335">
                  <c:v>-0.21914231067796694</c:v>
                </c:pt>
                <c:pt idx="336">
                  <c:v>-0.21792464921730942</c:v>
                </c:pt>
                <c:pt idx="337">
                  <c:v>-0.21651850299467421</c:v>
                </c:pt>
                <c:pt idx="338">
                  <c:v>-0.21492519061604323</c:v>
                </c:pt>
                <c:pt idx="339">
                  <c:v>-0.21547712681923786</c:v>
                </c:pt>
                <c:pt idx="340">
                  <c:v>-0.21601822009709828</c:v>
                </c:pt>
                <c:pt idx="341">
                  <c:v>-0.21653372862469666</c:v>
                </c:pt>
                <c:pt idx="342">
                  <c:v>-0.21711806079457574</c:v>
                </c:pt>
                <c:pt idx="343">
                  <c:v>-0.21773459920363789</c:v>
                </c:pt>
                <c:pt idx="344">
                  <c:v>-0.21873005184330932</c:v>
                </c:pt>
                <c:pt idx="345">
                  <c:v>-0.21966221139665271</c:v>
                </c:pt>
                <c:pt idx="346">
                  <c:v>-0.21896868157745128</c:v>
                </c:pt>
                <c:pt idx="347">
                  <c:v>-0.21676244509815507</c:v>
                </c:pt>
                <c:pt idx="348">
                  <c:v>-0.2157159273080822</c:v>
                </c:pt>
                <c:pt idx="349">
                  <c:v>-0.21477303866591071</c:v>
                </c:pt>
                <c:pt idx="350">
                  <c:v>-0.21495080382543141</c:v>
                </c:pt>
                <c:pt idx="351">
                  <c:v>-0.21491996362405541</c:v>
                </c:pt>
                <c:pt idx="352">
                  <c:v>-0.21446388722860379</c:v>
                </c:pt>
                <c:pt idx="353">
                  <c:v>-0.2143055881082177</c:v>
                </c:pt>
                <c:pt idx="354">
                  <c:v>-0.21335657126853372</c:v>
                </c:pt>
                <c:pt idx="355">
                  <c:v>-0.21520365363394942</c:v>
                </c:pt>
                <c:pt idx="356">
                  <c:v>-0.21505535315158414</c:v>
                </c:pt>
                <c:pt idx="357">
                  <c:v>-0.21626921057634305</c:v>
                </c:pt>
                <c:pt idx="358">
                  <c:v>-0.21607425610741893</c:v>
                </c:pt>
                <c:pt idx="359">
                  <c:v>-0.21631954527597941</c:v>
                </c:pt>
                <c:pt idx="360">
                  <c:v>-0.21617119736175988</c:v>
                </c:pt>
                <c:pt idx="361">
                  <c:v>-0.21595824724161633</c:v>
                </c:pt>
                <c:pt idx="362">
                  <c:v>-0.21589547590588154</c:v>
                </c:pt>
                <c:pt idx="363">
                  <c:v>-0.21491013574073781</c:v>
                </c:pt>
                <c:pt idx="364">
                  <c:v>-0.21146730299859956</c:v>
                </c:pt>
                <c:pt idx="365">
                  <c:v>-0.21222962800096923</c:v>
                </c:pt>
                <c:pt idx="366">
                  <c:v>-0.21143644382449672</c:v>
                </c:pt>
                <c:pt idx="367">
                  <c:v>-0.21038149264805384</c:v>
                </c:pt>
                <c:pt idx="368">
                  <c:v>-0.21037427351755866</c:v>
                </c:pt>
                <c:pt idx="369">
                  <c:v>-0.21091806092560733</c:v>
                </c:pt>
                <c:pt idx="370">
                  <c:v>-0.21099732906547813</c:v>
                </c:pt>
                <c:pt idx="371">
                  <c:v>-0.21136204219440943</c:v>
                </c:pt>
                <c:pt idx="372">
                  <c:v>-0.21059437636355938</c:v>
                </c:pt>
                <c:pt idx="373">
                  <c:v>-0.21062324339918348</c:v>
                </c:pt>
                <c:pt idx="374">
                  <c:v>-0.2101543888581574</c:v>
                </c:pt>
                <c:pt idx="375">
                  <c:v>-0.20988621855586606</c:v>
                </c:pt>
                <c:pt idx="376">
                  <c:v>-0.21079724246827458</c:v>
                </c:pt>
                <c:pt idx="377">
                  <c:v>-0.21072894057658706</c:v>
                </c:pt>
                <c:pt idx="378">
                  <c:v>-0.20991678365241775</c:v>
                </c:pt>
                <c:pt idx="379">
                  <c:v>-0.20929586253861041</c:v>
                </c:pt>
                <c:pt idx="380">
                  <c:v>-0.21038707063588902</c:v>
                </c:pt>
                <c:pt idx="381">
                  <c:v>-0.21120862855654821</c:v>
                </c:pt>
                <c:pt idx="382">
                  <c:v>-0.21214698271201396</c:v>
                </c:pt>
                <c:pt idx="383">
                  <c:v>-0.21282117930134348</c:v>
                </c:pt>
                <c:pt idx="384">
                  <c:v>-0.21236189651152437</c:v>
                </c:pt>
                <c:pt idx="385">
                  <c:v>-0.21184956591915238</c:v>
                </c:pt>
                <c:pt idx="386">
                  <c:v>-0.21120009082008573</c:v>
                </c:pt>
                <c:pt idx="387">
                  <c:v>-0.21053732531125041</c:v>
                </c:pt>
                <c:pt idx="388">
                  <c:v>-0.2104200168122505</c:v>
                </c:pt>
                <c:pt idx="389">
                  <c:v>-0.21047013332527359</c:v>
                </c:pt>
                <c:pt idx="390">
                  <c:v>-0.21161993875382754</c:v>
                </c:pt>
                <c:pt idx="391">
                  <c:v>-0.20986511137404321</c:v>
                </c:pt>
                <c:pt idx="392">
                  <c:v>-0.21092802161814461</c:v>
                </c:pt>
                <c:pt idx="393">
                  <c:v>-0.21175836392099279</c:v>
                </c:pt>
                <c:pt idx="394">
                  <c:v>-0.21190536477013247</c:v>
                </c:pt>
                <c:pt idx="395">
                  <c:v>-0.21272190439901806</c:v>
                </c:pt>
                <c:pt idx="396">
                  <c:v>-0.21381187926770906</c:v>
                </c:pt>
                <c:pt idx="397">
                  <c:v>-0.21550219930529149</c:v>
                </c:pt>
                <c:pt idx="398">
                  <c:v>-0.21649006284586425</c:v>
                </c:pt>
                <c:pt idx="399">
                  <c:v>-0.21617601643966111</c:v>
                </c:pt>
                <c:pt idx="400">
                  <c:v>-0.21595006050101537</c:v>
                </c:pt>
                <c:pt idx="401">
                  <c:v>-0.21658515425733096</c:v>
                </c:pt>
                <c:pt idx="402">
                  <c:v>-0.21708753364353583</c:v>
                </c:pt>
                <c:pt idx="403">
                  <c:v>-0.21683845941178978</c:v>
                </c:pt>
                <c:pt idx="404">
                  <c:v>-0.21871769109819217</c:v>
                </c:pt>
                <c:pt idx="405">
                  <c:v>-0.21910851072794921</c:v>
                </c:pt>
                <c:pt idx="406">
                  <c:v>-0.21888418644557836</c:v>
                </c:pt>
                <c:pt idx="407">
                  <c:v>-0.21907148541082253</c:v>
                </c:pt>
                <c:pt idx="408">
                  <c:v>-0.2188236538940487</c:v>
                </c:pt>
                <c:pt idx="409">
                  <c:v>-0.21724855535322293</c:v>
                </c:pt>
                <c:pt idx="410">
                  <c:v>-0.21601637025419532</c:v>
                </c:pt>
                <c:pt idx="411">
                  <c:v>-0.2149813309764714</c:v>
                </c:pt>
                <c:pt idx="412">
                  <c:v>-0.21476453887493138</c:v>
                </c:pt>
                <c:pt idx="413">
                  <c:v>-0.21459126077024873</c:v>
                </c:pt>
                <c:pt idx="414">
                  <c:v>-0.21226695688206157</c:v>
                </c:pt>
                <c:pt idx="415">
                  <c:v>-0.21289830352073152</c:v>
                </c:pt>
                <c:pt idx="416">
                  <c:v>-0.21202294837395638</c:v>
                </c:pt>
                <c:pt idx="417">
                  <c:v>-0.21168465479620124</c:v>
                </c:pt>
                <c:pt idx="418">
                  <c:v>-0.21118542488612513</c:v>
                </c:pt>
                <c:pt idx="419">
                  <c:v>-0.21122802819107295</c:v>
                </c:pt>
                <c:pt idx="420">
                  <c:v>-0.21076764498188541</c:v>
                </c:pt>
                <c:pt idx="421">
                  <c:v>-0.21153154472230556</c:v>
                </c:pt>
                <c:pt idx="422">
                  <c:v>-0.21120551702591683</c:v>
                </c:pt>
                <c:pt idx="423">
                  <c:v>-0.21046401461416075</c:v>
                </c:pt>
                <c:pt idx="424">
                  <c:v>-0.20796689745358776</c:v>
                </c:pt>
                <c:pt idx="425">
                  <c:v>-0.20871310510681007</c:v>
                </c:pt>
                <c:pt idx="426">
                  <c:v>-0.20706736153991323</c:v>
                </c:pt>
                <c:pt idx="427">
                  <c:v>-0.20728511176520234</c:v>
                </c:pt>
                <c:pt idx="428">
                  <c:v>-0.20752878825020121</c:v>
                </c:pt>
                <c:pt idx="429">
                  <c:v>-0.20715450337006303</c:v>
                </c:pt>
                <c:pt idx="430">
                  <c:v>-0.207324404325675</c:v>
                </c:pt>
                <c:pt idx="431">
                  <c:v>-0.20751037519858073</c:v>
                </c:pt>
                <c:pt idx="432">
                  <c:v>-0.20886733457281575</c:v>
                </c:pt>
                <c:pt idx="433">
                  <c:v>-0.20809819835402293</c:v>
                </c:pt>
                <c:pt idx="434">
                  <c:v>-0.20751835323898149</c:v>
                </c:pt>
                <c:pt idx="435">
                  <c:v>-0.20761840602393991</c:v>
                </c:pt>
                <c:pt idx="436">
                  <c:v>-0.20678903133122653</c:v>
                </c:pt>
                <c:pt idx="437">
                  <c:v>-0.20592920537845333</c:v>
                </c:pt>
                <c:pt idx="438">
                  <c:v>-0.20615704910552779</c:v>
                </c:pt>
                <c:pt idx="439">
                  <c:v>-0.20701544261584129</c:v>
                </c:pt>
                <c:pt idx="440">
                  <c:v>-0.20728756873602094</c:v>
                </c:pt>
                <c:pt idx="441">
                  <c:v>-0.20861281516248217</c:v>
                </c:pt>
                <c:pt idx="442">
                  <c:v>-0.20810635663552546</c:v>
                </c:pt>
                <c:pt idx="443">
                  <c:v>-0.20679868845981292</c:v>
                </c:pt>
                <c:pt idx="444">
                  <c:v>-0.20572621595087526</c:v>
                </c:pt>
                <c:pt idx="445">
                  <c:v>-0.20509393016119795</c:v>
                </c:pt>
                <c:pt idx="446">
                  <c:v>-0.20650522748483979</c:v>
                </c:pt>
                <c:pt idx="447">
                  <c:v>-0.20613146435526641</c:v>
                </c:pt>
                <c:pt idx="448">
                  <c:v>-0.20535679758052094</c:v>
                </c:pt>
                <c:pt idx="449">
                  <c:v>-0.20467942305594988</c:v>
                </c:pt>
                <c:pt idx="450">
                  <c:v>-0.20615703013277217</c:v>
                </c:pt>
                <c:pt idx="451">
                  <c:v>-0.20725650086167491</c:v>
                </c:pt>
                <c:pt idx="452">
                  <c:v>-0.20737312634176419</c:v>
                </c:pt>
                <c:pt idx="453">
                  <c:v>-0.20921361567734231</c:v>
                </c:pt>
                <c:pt idx="454">
                  <c:v>-0.2098416041396689</c:v>
                </c:pt>
                <c:pt idx="455">
                  <c:v>-0.21172099709440337</c:v>
                </c:pt>
                <c:pt idx="456">
                  <c:v>-0.21278054916216177</c:v>
                </c:pt>
                <c:pt idx="457">
                  <c:v>-0.21185406246036131</c:v>
                </c:pt>
                <c:pt idx="458">
                  <c:v>-0.21155162737574068</c:v>
                </c:pt>
                <c:pt idx="459">
                  <c:v>-0.21249484804099</c:v>
                </c:pt>
                <c:pt idx="460">
                  <c:v>-0.21211129497361014</c:v>
                </c:pt>
                <c:pt idx="461">
                  <c:v>-0.21274223369817974</c:v>
                </c:pt>
                <c:pt idx="462">
                  <c:v>-0.2123237707750292</c:v>
                </c:pt>
                <c:pt idx="463">
                  <c:v>-0.21431214319254394</c:v>
                </c:pt>
                <c:pt idx="464">
                  <c:v>-0.21500884146064453</c:v>
                </c:pt>
                <c:pt idx="465">
                  <c:v>-0.21499762856674937</c:v>
                </c:pt>
                <c:pt idx="466">
                  <c:v>-0.21505957458795424</c:v>
                </c:pt>
                <c:pt idx="467">
                  <c:v>-0.21507663108813804</c:v>
                </c:pt>
                <c:pt idx="468">
                  <c:v>-0.21544308022349451</c:v>
                </c:pt>
                <c:pt idx="469">
                  <c:v>-0.21680919394847836</c:v>
                </c:pt>
                <c:pt idx="470">
                  <c:v>-0.21674935390225897</c:v>
                </c:pt>
                <c:pt idx="471">
                  <c:v>-0.21675333817925968</c:v>
                </c:pt>
                <c:pt idx="472">
                  <c:v>-0.21896286643027482</c:v>
                </c:pt>
                <c:pt idx="473">
                  <c:v>-0.22071060748875482</c:v>
                </c:pt>
                <c:pt idx="474">
                  <c:v>-0.2209792521097427</c:v>
                </c:pt>
                <c:pt idx="475">
                  <c:v>-0.22142848882965893</c:v>
                </c:pt>
                <c:pt idx="476">
                  <c:v>-0.22096063035787966</c:v>
                </c:pt>
                <c:pt idx="477">
                  <c:v>-0.22149655356200548</c:v>
                </c:pt>
                <c:pt idx="478">
                  <c:v>-0.2209635047291556</c:v>
                </c:pt>
                <c:pt idx="479">
                  <c:v>-0.22289274857847374</c:v>
                </c:pt>
                <c:pt idx="480">
                  <c:v>-0.2235223307515925</c:v>
                </c:pt>
                <c:pt idx="481">
                  <c:v>-0.22131843740665164</c:v>
                </c:pt>
                <c:pt idx="482">
                  <c:v>-0.22320629220686791</c:v>
                </c:pt>
                <c:pt idx="483">
                  <c:v>-0.2226726362460878</c:v>
                </c:pt>
                <c:pt idx="484">
                  <c:v>-0.22228799224571105</c:v>
                </c:pt>
                <c:pt idx="485">
                  <c:v>-0.2223488188748064</c:v>
                </c:pt>
                <c:pt idx="486">
                  <c:v>-0.22215579013978015</c:v>
                </c:pt>
                <c:pt idx="487">
                  <c:v>-0.22310508208428814</c:v>
                </c:pt>
                <c:pt idx="488">
                  <c:v>-0.22280870879255588</c:v>
                </c:pt>
                <c:pt idx="489">
                  <c:v>-0.22411485914845738</c:v>
                </c:pt>
                <c:pt idx="490">
                  <c:v>-0.22561446512624189</c:v>
                </c:pt>
                <c:pt idx="491">
                  <c:v>-0.22608355682660886</c:v>
                </c:pt>
                <c:pt idx="492">
                  <c:v>-0.22529905268218914</c:v>
                </c:pt>
                <c:pt idx="493">
                  <c:v>-0.22339382833143873</c:v>
                </c:pt>
                <c:pt idx="494">
                  <c:v>-0.22198364091356382</c:v>
                </c:pt>
                <c:pt idx="495">
                  <c:v>-0.22174465069723248</c:v>
                </c:pt>
                <c:pt idx="496">
                  <c:v>-0.22255061301929402</c:v>
                </c:pt>
                <c:pt idx="497">
                  <c:v>-0.22220731063613641</c:v>
                </c:pt>
                <c:pt idx="498">
                  <c:v>-0.22079206698099091</c:v>
                </c:pt>
                <c:pt idx="499">
                  <c:v>-0.22094079435015601</c:v>
                </c:pt>
                <c:pt idx="500">
                  <c:v>-0.220650482851312</c:v>
                </c:pt>
                <c:pt idx="501">
                  <c:v>-0.21955990085471921</c:v>
                </c:pt>
                <c:pt idx="502">
                  <c:v>-0.22021342663542517</c:v>
                </c:pt>
                <c:pt idx="503">
                  <c:v>-0.22045331805728099</c:v>
                </c:pt>
                <c:pt idx="504">
                  <c:v>-0.22098210750827721</c:v>
                </c:pt>
                <c:pt idx="505">
                  <c:v>-0.22081274727597133</c:v>
                </c:pt>
                <c:pt idx="506">
                  <c:v>-0.22185867691088365</c:v>
                </c:pt>
                <c:pt idx="507">
                  <c:v>-0.22088101122218967</c:v>
                </c:pt>
                <c:pt idx="508">
                  <c:v>-0.21955421851677687</c:v>
                </c:pt>
                <c:pt idx="509">
                  <c:v>-0.22045452282675618</c:v>
                </c:pt>
                <c:pt idx="510">
                  <c:v>-0.22179453005092872</c:v>
                </c:pt>
                <c:pt idx="511">
                  <c:v>-0.22254981616389119</c:v>
                </c:pt>
                <c:pt idx="512">
                  <c:v>-0.22250353214587903</c:v>
                </c:pt>
                <c:pt idx="513">
                  <c:v>-0.2218823643863744</c:v>
                </c:pt>
                <c:pt idx="514">
                  <c:v>-0.22245638486786881</c:v>
                </c:pt>
                <c:pt idx="515">
                  <c:v>-0.22105217386551587</c:v>
                </c:pt>
                <c:pt idx="516">
                  <c:v>-0.2202606403180738</c:v>
                </c:pt>
                <c:pt idx="517">
                  <c:v>-0.21877264566188614</c:v>
                </c:pt>
                <c:pt idx="518">
                  <c:v>-0.22055381670182328</c:v>
                </c:pt>
                <c:pt idx="519">
                  <c:v>-0.22198657220307874</c:v>
                </c:pt>
                <c:pt idx="520">
                  <c:v>-0.22348983992117172</c:v>
                </c:pt>
                <c:pt idx="521">
                  <c:v>-0.22334018288735563</c:v>
                </c:pt>
                <c:pt idx="522">
                  <c:v>-0.22393913355931294</c:v>
                </c:pt>
                <c:pt idx="523">
                  <c:v>-0.22399122323811582</c:v>
                </c:pt>
                <c:pt idx="524">
                  <c:v>-0.22397514383443728</c:v>
                </c:pt>
                <c:pt idx="525">
                  <c:v>-0.22350476198721481</c:v>
                </c:pt>
                <c:pt idx="526">
                  <c:v>-0.22415407581794966</c:v>
                </c:pt>
                <c:pt idx="527">
                  <c:v>-0.22421841240537807</c:v>
                </c:pt>
                <c:pt idx="528">
                  <c:v>-0.22632703409776431</c:v>
                </c:pt>
                <c:pt idx="529">
                  <c:v>-0.22620890977063371</c:v>
                </c:pt>
                <c:pt idx="530">
                  <c:v>-0.22691345326988721</c:v>
                </c:pt>
                <c:pt idx="531">
                  <c:v>-0.22857775218402321</c:v>
                </c:pt>
                <c:pt idx="532">
                  <c:v>-0.22864256309014763</c:v>
                </c:pt>
                <c:pt idx="533">
                  <c:v>-0.22799705329532596</c:v>
                </c:pt>
                <c:pt idx="534">
                  <c:v>-0.22871313222519543</c:v>
                </c:pt>
                <c:pt idx="535">
                  <c:v>-0.22943040643815493</c:v>
                </c:pt>
                <c:pt idx="536">
                  <c:v>-0.23123624205008769</c:v>
                </c:pt>
                <c:pt idx="537">
                  <c:v>-0.23317202201099008</c:v>
                </c:pt>
                <c:pt idx="538">
                  <c:v>-0.23291762592351967</c:v>
                </c:pt>
                <c:pt idx="539">
                  <c:v>-0.23302191911758988</c:v>
                </c:pt>
                <c:pt idx="540">
                  <c:v>-0.2325969675147519</c:v>
                </c:pt>
                <c:pt idx="541">
                  <c:v>-0.23217857099619718</c:v>
                </c:pt>
                <c:pt idx="542">
                  <c:v>-0.23278327041072094</c:v>
                </c:pt>
                <c:pt idx="543">
                  <c:v>-0.23312088096957934</c:v>
                </c:pt>
                <c:pt idx="544">
                  <c:v>-0.23278567994968552</c:v>
                </c:pt>
                <c:pt idx="545">
                  <c:v>-0.23178553155496243</c:v>
                </c:pt>
                <c:pt idx="546">
                  <c:v>-0.23140688294286377</c:v>
                </c:pt>
                <c:pt idx="547">
                  <c:v>-0.23164545575873774</c:v>
                </c:pt>
                <c:pt idx="548">
                  <c:v>-0.23104514853530167</c:v>
                </c:pt>
                <c:pt idx="549">
                  <c:v>-0.23104055713037044</c:v>
                </c:pt>
                <c:pt idx="550">
                  <c:v>-0.23695944728311263</c:v>
                </c:pt>
                <c:pt idx="551">
                  <c:v>-0.23751407761648141</c:v>
                </c:pt>
                <c:pt idx="552">
                  <c:v>-0.23752143904256703</c:v>
                </c:pt>
                <c:pt idx="553">
                  <c:v>-0.23917476222217715</c:v>
                </c:pt>
                <c:pt idx="554">
                  <c:v>-0.23918119398364013</c:v>
                </c:pt>
                <c:pt idx="555">
                  <c:v>-0.23969554991681719</c:v>
                </c:pt>
                <c:pt idx="556">
                  <c:v>-0.24039789732053421</c:v>
                </c:pt>
                <c:pt idx="557">
                  <c:v>-0.24060336269168658</c:v>
                </c:pt>
                <c:pt idx="558">
                  <c:v>-0.24211743064640281</c:v>
                </c:pt>
                <c:pt idx="559">
                  <c:v>-0.24195686902584171</c:v>
                </c:pt>
                <c:pt idx="560">
                  <c:v>-0.24109935300511179</c:v>
                </c:pt>
                <c:pt idx="561">
                  <c:v>-0.24116140811963771</c:v>
                </c:pt>
                <c:pt idx="562">
                  <c:v>-0.24216010984234537</c:v>
                </c:pt>
                <c:pt idx="563">
                  <c:v>-0.24372158120715426</c:v>
                </c:pt>
                <c:pt idx="564">
                  <c:v>-0.24406566621614445</c:v>
                </c:pt>
                <c:pt idx="565">
                  <c:v>-0.24423266434136809</c:v>
                </c:pt>
                <c:pt idx="566">
                  <c:v>-0.24404124828986104</c:v>
                </c:pt>
                <c:pt idx="567">
                  <c:v>-0.24253899087061387</c:v>
                </c:pt>
                <c:pt idx="568">
                  <c:v>-0.24230643241574537</c:v>
                </c:pt>
                <c:pt idx="569">
                  <c:v>-0.24179837069161197</c:v>
                </c:pt>
                <c:pt idx="570">
                  <c:v>-0.24323265824226345</c:v>
                </c:pt>
                <c:pt idx="571">
                  <c:v>-0.24285479225598292</c:v>
                </c:pt>
                <c:pt idx="572">
                  <c:v>-0.24326797126890654</c:v>
                </c:pt>
                <c:pt idx="573">
                  <c:v>-0.24345248124022625</c:v>
                </c:pt>
                <c:pt idx="574">
                  <c:v>-0.24407297072400522</c:v>
                </c:pt>
                <c:pt idx="575">
                  <c:v>-0.24483547122429189</c:v>
                </c:pt>
                <c:pt idx="576">
                  <c:v>-0.24475894938966294</c:v>
                </c:pt>
                <c:pt idx="577">
                  <c:v>-0.24484912211625007</c:v>
                </c:pt>
                <c:pt idx="578">
                  <c:v>-0.24430213305704757</c:v>
                </c:pt>
                <c:pt idx="579">
                  <c:v>-0.24404678833221313</c:v>
                </c:pt>
                <c:pt idx="580">
                  <c:v>-0.24341272859062738</c:v>
                </c:pt>
                <c:pt idx="581">
                  <c:v>-0.24383230616270196</c:v>
                </c:pt>
                <c:pt idx="582">
                  <c:v>-0.2429025039732409</c:v>
                </c:pt>
                <c:pt idx="583">
                  <c:v>-0.24189570088726986</c:v>
                </c:pt>
                <c:pt idx="584">
                  <c:v>-0.24225045332367756</c:v>
                </c:pt>
                <c:pt idx="585">
                  <c:v>-0.24270812342993528</c:v>
                </c:pt>
                <c:pt idx="586">
                  <c:v>-0.24374535880319606</c:v>
                </c:pt>
                <c:pt idx="587">
                  <c:v>-0.24479443317103791</c:v>
                </c:pt>
                <c:pt idx="588">
                  <c:v>-0.24455482159721972</c:v>
                </c:pt>
                <c:pt idx="589">
                  <c:v>-0.24358141054719379</c:v>
                </c:pt>
                <c:pt idx="590">
                  <c:v>-0.24200421551771023</c:v>
                </c:pt>
                <c:pt idx="591">
                  <c:v>-0.24221881626688471</c:v>
                </c:pt>
                <c:pt idx="592">
                  <c:v>-0.24234020864982159</c:v>
                </c:pt>
                <c:pt idx="593">
                  <c:v>-0.24385874942980479</c:v>
                </c:pt>
                <c:pt idx="594">
                  <c:v>-0.2401641293530048</c:v>
                </c:pt>
                <c:pt idx="595">
                  <c:v>-0.24010400471556181</c:v>
                </c:pt>
                <c:pt idx="596">
                  <c:v>-0.24000084988635725</c:v>
                </c:pt>
                <c:pt idx="597">
                  <c:v>-0.23966807737816964</c:v>
                </c:pt>
                <c:pt idx="598">
                  <c:v>-0.23964817022263674</c:v>
                </c:pt>
                <c:pt idx="599">
                  <c:v>-0.23960837488435521</c:v>
                </c:pt>
                <c:pt idx="600">
                  <c:v>-0.23968233539805792</c:v>
                </c:pt>
                <c:pt idx="601">
                  <c:v>-0.24000907457247006</c:v>
                </c:pt>
                <c:pt idx="602">
                  <c:v>-0.24082077140752745</c:v>
                </c:pt>
                <c:pt idx="603">
                  <c:v>-0.24025328229441831</c:v>
                </c:pt>
                <c:pt idx="604">
                  <c:v>-0.24011832914007433</c:v>
                </c:pt>
                <c:pt idx="605">
                  <c:v>-0.24042602441899424</c:v>
                </c:pt>
                <c:pt idx="606">
                  <c:v>-0.24033010769302621</c:v>
                </c:pt>
                <c:pt idx="607">
                  <c:v>-0.24145852609170504</c:v>
                </c:pt>
                <c:pt idx="608">
                  <c:v>-0.24238615115837109</c:v>
                </c:pt>
                <c:pt idx="609">
                  <c:v>-0.24319449930345641</c:v>
                </c:pt>
                <c:pt idx="610">
                  <c:v>-0.24355027152503794</c:v>
                </c:pt>
                <c:pt idx="611">
                  <c:v>-0.24355953496909424</c:v>
                </c:pt>
                <c:pt idx="612">
                  <c:v>-0.24382481667055328</c:v>
                </c:pt>
                <c:pt idx="613">
                  <c:v>-0.24552982161486625</c:v>
                </c:pt>
                <c:pt idx="614">
                  <c:v>-0.24655511364345273</c:v>
                </c:pt>
                <c:pt idx="615">
                  <c:v>-0.24767599986130076</c:v>
                </c:pt>
                <c:pt idx="616">
                  <c:v>-0.24806501708003753</c:v>
                </c:pt>
                <c:pt idx="617">
                  <c:v>-0.24861095315175424</c:v>
                </c:pt>
                <c:pt idx="618">
                  <c:v>-0.24785662516255513</c:v>
                </c:pt>
                <c:pt idx="619">
                  <c:v>-0.24706180458657931</c:v>
                </c:pt>
                <c:pt idx="620">
                  <c:v>-0.24584853531700923</c:v>
                </c:pt>
                <c:pt idx="621">
                  <c:v>-0.24366758002402394</c:v>
                </c:pt>
                <c:pt idx="622">
                  <c:v>-0.24506246117771044</c:v>
                </c:pt>
                <c:pt idx="623">
                  <c:v>-0.24564173236711911</c:v>
                </c:pt>
                <c:pt idx="624">
                  <c:v>-0.24634400387985539</c:v>
                </c:pt>
                <c:pt idx="625">
                  <c:v>-0.24628420177911894</c:v>
                </c:pt>
                <c:pt idx="626">
                  <c:v>-0.2456634988519259</c:v>
                </c:pt>
                <c:pt idx="627">
                  <c:v>-0.24501619138926892</c:v>
                </c:pt>
                <c:pt idx="628">
                  <c:v>-0.24407399050920744</c:v>
                </c:pt>
                <c:pt idx="629">
                  <c:v>-0.24120705655057881</c:v>
                </c:pt>
                <c:pt idx="630">
                  <c:v>-0.2408528021488224</c:v>
                </c:pt>
                <c:pt idx="631">
                  <c:v>-0.24108057947125872</c:v>
                </c:pt>
                <c:pt idx="632">
                  <c:v>-0.24088956184746754</c:v>
                </c:pt>
                <c:pt idx="633">
                  <c:v>-0.24143905056621445</c:v>
                </c:pt>
                <c:pt idx="634">
                  <c:v>-0.24254522341821891</c:v>
                </c:pt>
                <c:pt idx="635">
                  <c:v>-0.24247324081345334</c:v>
                </c:pt>
                <c:pt idx="636">
                  <c:v>-0.24201890042444094</c:v>
                </c:pt>
                <c:pt idx="637">
                  <c:v>-0.24295515334809201</c:v>
                </c:pt>
                <c:pt idx="638">
                  <c:v>-0.24245367516741134</c:v>
                </c:pt>
                <c:pt idx="639">
                  <c:v>-0.24238709030937872</c:v>
                </c:pt>
                <c:pt idx="640">
                  <c:v>-0.24159975448236576</c:v>
                </c:pt>
                <c:pt idx="641">
                  <c:v>-0.24044532444658293</c:v>
                </c:pt>
                <c:pt idx="642">
                  <c:v>-0.24048802735846683</c:v>
                </c:pt>
                <c:pt idx="643">
                  <c:v>-0.24129103941825764</c:v>
                </c:pt>
                <c:pt idx="644">
                  <c:v>-0.24096232233488024</c:v>
                </c:pt>
                <c:pt idx="645">
                  <c:v>-0.2401763051138488</c:v>
                </c:pt>
                <c:pt idx="646">
                  <c:v>-0.23972567864015557</c:v>
                </c:pt>
                <c:pt idx="647">
                  <c:v>-0.23863758207350827</c:v>
                </c:pt>
                <c:pt idx="648">
                  <c:v>-0.23941519436733971</c:v>
                </c:pt>
                <c:pt idx="649">
                  <c:v>-0.23811535245003787</c:v>
                </c:pt>
                <c:pt idx="650">
                  <c:v>-0.23828397274516541</c:v>
                </c:pt>
                <c:pt idx="651">
                  <c:v>-0.23924432580159338</c:v>
                </c:pt>
                <c:pt idx="652">
                  <c:v>-0.2406229235945716</c:v>
                </c:pt>
                <c:pt idx="653">
                  <c:v>-0.24177659946361985</c:v>
                </c:pt>
                <c:pt idx="654">
                  <c:v>-0.24236831203235479</c:v>
                </c:pt>
                <c:pt idx="655">
                  <c:v>-0.2421967130158294</c:v>
                </c:pt>
                <c:pt idx="656">
                  <c:v>-0.24352211596745121</c:v>
                </c:pt>
                <c:pt idx="657">
                  <c:v>-0.24373016163230002</c:v>
                </c:pt>
                <c:pt idx="658">
                  <c:v>-0.24585942567418329</c:v>
                </c:pt>
                <c:pt idx="659">
                  <c:v>-0.24677074840737154</c:v>
                </c:pt>
                <c:pt idx="660">
                  <c:v>-0.24752158541100772</c:v>
                </c:pt>
                <c:pt idx="661">
                  <c:v>-0.24755890954891421</c:v>
                </c:pt>
                <c:pt idx="662">
                  <c:v>-0.24671923739740065</c:v>
                </c:pt>
                <c:pt idx="663">
                  <c:v>-0.24621622716730976</c:v>
                </c:pt>
                <c:pt idx="664">
                  <c:v>-0.24682034791304375</c:v>
                </c:pt>
                <c:pt idx="665">
                  <c:v>-0.24646296775108587</c:v>
                </c:pt>
                <c:pt idx="666">
                  <c:v>-0.24540742841948338</c:v>
                </c:pt>
                <c:pt idx="667">
                  <c:v>-0.24557504790217879</c:v>
                </c:pt>
                <c:pt idx="668">
                  <c:v>-0.24524422010061644</c:v>
                </c:pt>
                <c:pt idx="669">
                  <c:v>-0.24492517911858158</c:v>
                </c:pt>
                <c:pt idx="670">
                  <c:v>-0.24476885790713279</c:v>
                </c:pt>
                <c:pt idx="671">
                  <c:v>-0.24470805973714982</c:v>
                </c:pt>
                <c:pt idx="672">
                  <c:v>-0.24458818043085293</c:v>
                </c:pt>
                <c:pt idx="673">
                  <c:v>-0.24355278541410996</c:v>
                </c:pt>
                <c:pt idx="674">
                  <c:v>-0.24537638900424968</c:v>
                </c:pt>
                <c:pt idx="675">
                  <c:v>-0.24271870073677373</c:v>
                </c:pt>
                <c:pt idx="676">
                  <c:v>-0.24158779690813503</c:v>
                </c:pt>
                <c:pt idx="677">
                  <c:v>-0.24117350798947257</c:v>
                </c:pt>
                <c:pt idx="678">
                  <c:v>-0.2416274214916854</c:v>
                </c:pt>
                <c:pt idx="679">
                  <c:v>-0.24154942452592856</c:v>
                </c:pt>
                <c:pt idx="680">
                  <c:v>-0.24267143013590006</c:v>
                </c:pt>
                <c:pt idx="681">
                  <c:v>-0.24316964974715921</c:v>
                </c:pt>
                <c:pt idx="682">
                  <c:v>-0.2441235852716801</c:v>
                </c:pt>
                <c:pt idx="683">
                  <c:v>-0.24422624206626189</c:v>
                </c:pt>
                <c:pt idx="684">
                  <c:v>-0.24433393138217263</c:v>
                </c:pt>
                <c:pt idx="685">
                  <c:v>-0.24569101407928429</c:v>
                </c:pt>
                <c:pt idx="686">
                  <c:v>-0.24512462064235763</c:v>
                </c:pt>
                <c:pt idx="687">
                  <c:v>-0.24532456020074267</c:v>
                </c:pt>
                <c:pt idx="688">
                  <c:v>-0.24711476226858037</c:v>
                </c:pt>
                <c:pt idx="689">
                  <c:v>-0.24675485873117983</c:v>
                </c:pt>
                <c:pt idx="690">
                  <c:v>-0.24684494608041546</c:v>
                </c:pt>
                <c:pt idx="691">
                  <c:v>-0.2460668310087897</c:v>
                </c:pt>
                <c:pt idx="692">
                  <c:v>-0.246291169520717</c:v>
                </c:pt>
                <c:pt idx="693">
                  <c:v>-0.24668854897798553</c:v>
                </c:pt>
                <c:pt idx="694">
                  <c:v>-0.24634727193564743</c:v>
                </c:pt>
                <c:pt idx="695">
                  <c:v>-0.24609448378855364</c:v>
                </c:pt>
                <c:pt idx="696">
                  <c:v>-0.24568822508535959</c:v>
                </c:pt>
                <c:pt idx="697">
                  <c:v>-0.24566259764641529</c:v>
                </c:pt>
                <c:pt idx="698">
                  <c:v>-0.24566875430302559</c:v>
                </c:pt>
                <c:pt idx="699">
                  <c:v>-0.24634882295777077</c:v>
                </c:pt>
                <c:pt idx="700">
                  <c:v>-0.24582970012173191</c:v>
                </c:pt>
                <c:pt idx="701">
                  <c:v>-0.24599844373972293</c:v>
                </c:pt>
                <c:pt idx="702">
                  <c:v>-0.24673033645478901</c:v>
                </c:pt>
                <c:pt idx="703">
                  <c:v>-0.24666616113570691</c:v>
                </c:pt>
                <c:pt idx="704">
                  <c:v>-0.2466404435762119</c:v>
                </c:pt>
                <c:pt idx="705">
                  <c:v>-0.24787841062008908</c:v>
                </c:pt>
                <c:pt idx="706">
                  <c:v>-0.24789692802183091</c:v>
                </c:pt>
                <c:pt idx="707">
                  <c:v>-0.24765146335535348</c:v>
                </c:pt>
                <c:pt idx="708">
                  <c:v>-0.2465096169944872</c:v>
                </c:pt>
                <c:pt idx="709">
                  <c:v>-0.2465859206425165</c:v>
                </c:pt>
                <c:pt idx="710">
                  <c:v>-0.24591963568899219</c:v>
                </c:pt>
                <c:pt idx="711">
                  <c:v>-0.24584687045839382</c:v>
                </c:pt>
                <c:pt idx="712">
                  <c:v>-0.24435416107441199</c:v>
                </c:pt>
                <c:pt idx="713">
                  <c:v>-0.24255902134899543</c:v>
                </c:pt>
                <c:pt idx="714">
                  <c:v>-0.24371664829276107</c:v>
                </c:pt>
                <c:pt idx="715">
                  <c:v>-0.24373307394907329</c:v>
                </c:pt>
                <c:pt idx="716">
                  <c:v>-0.24251464409213982</c:v>
                </c:pt>
                <c:pt idx="717">
                  <c:v>-0.24169156835165487</c:v>
                </c:pt>
                <c:pt idx="718">
                  <c:v>-0.24262257531057663</c:v>
                </c:pt>
                <c:pt idx="719">
                  <c:v>-0.24213995604110056</c:v>
                </c:pt>
                <c:pt idx="720">
                  <c:v>-0.2428237623271344</c:v>
                </c:pt>
                <c:pt idx="721">
                  <c:v>-0.24283259414117728</c:v>
                </c:pt>
                <c:pt idx="722">
                  <c:v>-0.24061676219474748</c:v>
                </c:pt>
                <c:pt idx="723">
                  <c:v>-0.24082589879259347</c:v>
                </c:pt>
                <c:pt idx="724">
                  <c:v>-0.2412383900433927</c:v>
                </c:pt>
                <c:pt idx="725">
                  <c:v>-0.24188370536755588</c:v>
                </c:pt>
                <c:pt idx="726">
                  <c:v>-0.23760896507086221</c:v>
                </c:pt>
                <c:pt idx="727">
                  <c:v>-0.23661593619974058</c:v>
                </c:pt>
                <c:pt idx="728">
                  <c:v>-0.23753051275916448</c:v>
                </c:pt>
                <c:pt idx="729">
                  <c:v>-0.23895461668747944</c:v>
                </c:pt>
                <c:pt idx="730">
                  <c:v>-0.23953867375250584</c:v>
                </c:pt>
                <c:pt idx="731">
                  <c:v>-0.24178909776117086</c:v>
                </c:pt>
                <c:pt idx="732">
                  <c:v>-0.24221048248746574</c:v>
                </c:pt>
                <c:pt idx="733">
                  <c:v>-0.24193727017748795</c:v>
                </c:pt>
                <c:pt idx="734">
                  <c:v>-0.24330631519198695</c:v>
                </c:pt>
                <c:pt idx="735">
                  <c:v>-0.24350957972440321</c:v>
                </c:pt>
                <c:pt idx="736">
                  <c:v>-0.24400490599167321</c:v>
                </c:pt>
                <c:pt idx="737">
                  <c:v>-0.24336224210900087</c:v>
                </c:pt>
                <c:pt idx="738">
                  <c:v>-0.24228946129294143</c:v>
                </c:pt>
                <c:pt idx="739">
                  <c:v>-0.24269353813014066</c:v>
                </c:pt>
                <c:pt idx="740">
                  <c:v>-0.24183557624984067</c:v>
                </c:pt>
                <c:pt idx="741">
                  <c:v>-0.24152754420464362</c:v>
                </c:pt>
                <c:pt idx="742">
                  <c:v>-0.24323707414927775</c:v>
                </c:pt>
                <c:pt idx="743">
                  <c:v>-0.24278354010202494</c:v>
                </c:pt>
                <c:pt idx="744">
                  <c:v>-0.24464278874189938</c:v>
                </c:pt>
                <c:pt idx="745">
                  <c:v>-0.24394279870207952</c:v>
                </c:pt>
                <c:pt idx="746">
                  <c:v>-0.24344164780129104</c:v>
                </c:pt>
                <c:pt idx="747">
                  <c:v>-0.24293460111915979</c:v>
                </c:pt>
                <c:pt idx="748">
                  <c:v>-0.24350080957181336</c:v>
                </c:pt>
                <c:pt idx="749">
                  <c:v>-0.24338720550177603</c:v>
                </c:pt>
                <c:pt idx="750">
                  <c:v>-0.24379430374905572</c:v>
                </c:pt>
                <c:pt idx="751">
                  <c:v>-0.24339057790767527</c:v>
                </c:pt>
                <c:pt idx="752">
                  <c:v>-0.24258693500404149</c:v>
                </c:pt>
                <c:pt idx="753">
                  <c:v>-0.24167578302557047</c:v>
                </c:pt>
                <c:pt idx="754">
                  <c:v>-0.24290599021563272</c:v>
                </c:pt>
                <c:pt idx="755">
                  <c:v>-0.24199858061166449</c:v>
                </c:pt>
                <c:pt idx="756">
                  <c:v>-0.24241082995993679</c:v>
                </c:pt>
                <c:pt idx="757">
                  <c:v>-0.24206500420133653</c:v>
                </c:pt>
                <c:pt idx="758">
                  <c:v>-0.24096478404889887</c:v>
                </c:pt>
                <c:pt idx="759">
                  <c:v>-0.24011215351069404</c:v>
                </c:pt>
                <c:pt idx="760">
                  <c:v>-0.23955343455021733</c:v>
                </c:pt>
                <c:pt idx="761">
                  <c:v>-0.23937403299120774</c:v>
                </c:pt>
                <c:pt idx="762">
                  <c:v>-0.23937153333169192</c:v>
                </c:pt>
                <c:pt idx="763">
                  <c:v>-0.23892529904911441</c:v>
                </c:pt>
                <c:pt idx="764">
                  <c:v>-0.23830307355891023</c:v>
                </c:pt>
                <c:pt idx="765">
                  <c:v>-0.23878425564275574</c:v>
                </c:pt>
                <c:pt idx="766">
                  <c:v>-0.23856315672749456</c:v>
                </c:pt>
                <c:pt idx="767">
                  <c:v>-0.23790195172715323</c:v>
                </c:pt>
                <c:pt idx="768">
                  <c:v>-0.23820950945365382</c:v>
                </c:pt>
                <c:pt idx="769">
                  <c:v>-0.23889730950307372</c:v>
                </c:pt>
                <c:pt idx="770">
                  <c:v>-0.24014956302596618</c:v>
                </c:pt>
                <c:pt idx="771">
                  <c:v>-0.24020054279903041</c:v>
                </c:pt>
                <c:pt idx="772">
                  <c:v>-0.23945592411344321</c:v>
                </c:pt>
                <c:pt idx="773">
                  <c:v>-0.23725091611957788</c:v>
                </c:pt>
                <c:pt idx="774">
                  <c:v>-0.2364989692101887</c:v>
                </c:pt>
                <c:pt idx="775">
                  <c:v>-0.23657676696213059</c:v>
                </c:pt>
                <c:pt idx="776">
                  <c:v>-0.23577618341401774</c:v>
                </c:pt>
                <c:pt idx="777">
                  <c:v>-0.23548769329896418</c:v>
                </c:pt>
                <c:pt idx="778">
                  <c:v>-0.23516026161925652</c:v>
                </c:pt>
                <c:pt idx="779">
                  <c:v>-0.23518141623293334</c:v>
                </c:pt>
                <c:pt idx="780">
                  <c:v>-0.23566946170825531</c:v>
                </c:pt>
                <c:pt idx="781">
                  <c:v>-0.23685263071359938</c:v>
                </c:pt>
                <c:pt idx="782">
                  <c:v>-0.23609139664422704</c:v>
                </c:pt>
                <c:pt idx="783">
                  <c:v>-0.23649502287868529</c:v>
                </c:pt>
                <c:pt idx="784">
                  <c:v>-0.23378101875286481</c:v>
                </c:pt>
                <c:pt idx="785">
                  <c:v>-0.23336525944625924</c:v>
                </c:pt>
                <c:pt idx="786">
                  <c:v>-0.23255850975515102</c:v>
                </c:pt>
                <c:pt idx="787">
                  <c:v>-0.23222232215239588</c:v>
                </c:pt>
                <c:pt idx="788">
                  <c:v>-0.23218681465507982</c:v>
                </c:pt>
                <c:pt idx="789">
                  <c:v>-0.23165099580106141</c:v>
                </c:pt>
                <c:pt idx="790">
                  <c:v>-0.23229916178054574</c:v>
                </c:pt>
                <c:pt idx="791">
                  <c:v>-0.23329684371806544</c:v>
                </c:pt>
                <c:pt idx="792">
                  <c:v>-0.23545031698601804</c:v>
                </c:pt>
                <c:pt idx="793">
                  <c:v>-0.23717543304287875</c:v>
                </c:pt>
                <c:pt idx="794">
                  <c:v>-0.23782002740260566</c:v>
                </c:pt>
                <c:pt idx="795">
                  <c:v>-0.23694149906380374</c:v>
                </c:pt>
                <c:pt idx="796">
                  <c:v>-0.23682765309125386</c:v>
                </c:pt>
                <c:pt idx="797">
                  <c:v>-0.23628423565179474</c:v>
                </c:pt>
                <c:pt idx="798">
                  <c:v>-0.23705417821236099</c:v>
                </c:pt>
                <c:pt idx="799">
                  <c:v>-0.23717801333654617</c:v>
                </c:pt>
                <c:pt idx="800">
                  <c:v>-0.23799923449095706</c:v>
                </c:pt>
                <c:pt idx="801">
                  <c:v>-0.23948543622248086</c:v>
                </c:pt>
                <c:pt idx="802">
                  <c:v>-0.23924616615811106</c:v>
                </c:pt>
                <c:pt idx="803">
                  <c:v>-0.23932801933486303</c:v>
                </c:pt>
                <c:pt idx="804">
                  <c:v>-0.23760758006029922</c:v>
                </c:pt>
                <c:pt idx="805">
                  <c:v>-0.2363093935152282</c:v>
                </c:pt>
                <c:pt idx="806">
                  <c:v>-0.23611989371126207</c:v>
                </c:pt>
                <c:pt idx="807">
                  <c:v>-0.2343543846745462</c:v>
                </c:pt>
                <c:pt idx="808">
                  <c:v>-0.23352603451021994</c:v>
                </c:pt>
                <c:pt idx="809">
                  <c:v>-0.23235041665846271</c:v>
                </c:pt>
                <c:pt idx="810">
                  <c:v>-0.23252829565446137</c:v>
                </c:pt>
                <c:pt idx="811">
                  <c:v>-0.2326919735488247</c:v>
                </c:pt>
                <c:pt idx="812">
                  <c:v>-0.23359088336182787</c:v>
                </c:pt>
                <c:pt idx="813">
                  <c:v>-0.23600199705710187</c:v>
                </c:pt>
                <c:pt idx="814">
                  <c:v>-0.23763319326968713</c:v>
                </c:pt>
                <c:pt idx="815">
                  <c:v>-0.23791291323212277</c:v>
                </c:pt>
                <c:pt idx="816">
                  <c:v>-0.23790499210996102</c:v>
                </c:pt>
                <c:pt idx="817">
                  <c:v>-0.23766604932551161</c:v>
                </c:pt>
                <c:pt idx="818">
                  <c:v>-0.23741089432813586</c:v>
                </c:pt>
                <c:pt idx="819">
                  <c:v>-0.23834687214696282</c:v>
                </c:pt>
                <c:pt idx="820">
                  <c:v>-0.23664836062555139</c:v>
                </c:pt>
                <c:pt idx="821">
                  <c:v>-0.2357182880744379</c:v>
                </c:pt>
                <c:pt idx="822">
                  <c:v>-0.236089689096943</c:v>
                </c:pt>
                <c:pt idx="823">
                  <c:v>-0.23660279757196198</c:v>
                </c:pt>
                <c:pt idx="824">
                  <c:v>-0.23537772725333622</c:v>
                </c:pt>
                <c:pt idx="825">
                  <c:v>-0.23517856083439881</c:v>
                </c:pt>
                <c:pt idx="826">
                  <c:v>-0.23509090674005506</c:v>
                </c:pt>
                <c:pt idx="827">
                  <c:v>-0.23478691589012637</c:v>
                </c:pt>
                <c:pt idx="828">
                  <c:v>-0.23498034305286841</c:v>
                </c:pt>
                <c:pt idx="829">
                  <c:v>-0.23573959447010412</c:v>
                </c:pt>
                <c:pt idx="830">
                  <c:v>-0.23413273554962191</c:v>
                </c:pt>
                <c:pt idx="831">
                  <c:v>-0.23446119175770294</c:v>
                </c:pt>
                <c:pt idx="832">
                  <c:v>-0.23509199767303821</c:v>
                </c:pt>
                <c:pt idx="833">
                  <c:v>-0.23489118062508396</c:v>
                </c:pt>
                <c:pt idx="834">
                  <c:v>-0.23556848874501693</c:v>
                </c:pt>
                <c:pt idx="835">
                  <c:v>-0.2359527912359454</c:v>
                </c:pt>
                <c:pt idx="836">
                  <c:v>-0.23586726208934294</c:v>
                </c:pt>
                <c:pt idx="837">
                  <c:v>-0.23485722889306271</c:v>
                </c:pt>
                <c:pt idx="838">
                  <c:v>-0.23420726050255791</c:v>
                </c:pt>
                <c:pt idx="839">
                  <c:v>-0.23425906559013779</c:v>
                </c:pt>
                <c:pt idx="840">
                  <c:v>-0.23338262899675025</c:v>
                </c:pt>
                <c:pt idx="841">
                  <c:v>-0.23376490140368839</c:v>
                </c:pt>
                <c:pt idx="842">
                  <c:v>-0.23285490201965317</c:v>
                </c:pt>
                <c:pt idx="843">
                  <c:v>-0.23323339884977679</c:v>
                </c:pt>
                <c:pt idx="844">
                  <c:v>-0.23444050197633734</c:v>
                </c:pt>
                <c:pt idx="845">
                  <c:v>-0.23442507713247124</c:v>
                </c:pt>
                <c:pt idx="846">
                  <c:v>-0.23621976625513241</c:v>
                </c:pt>
                <c:pt idx="847">
                  <c:v>-0.23548600472442194</c:v>
                </c:pt>
                <c:pt idx="848">
                  <c:v>-0.23683655130992071</c:v>
                </c:pt>
                <c:pt idx="849">
                  <c:v>-0.23602797074867965</c:v>
                </c:pt>
                <c:pt idx="850">
                  <c:v>-0.23564003497658348</c:v>
                </c:pt>
                <c:pt idx="851">
                  <c:v>-0.23591671455621144</c:v>
                </c:pt>
                <c:pt idx="852">
                  <c:v>-0.23773067050414909</c:v>
                </c:pt>
                <c:pt idx="853">
                  <c:v>-0.23695719901250831</c:v>
                </c:pt>
                <c:pt idx="854">
                  <c:v>-0.23565698712664584</c:v>
                </c:pt>
                <c:pt idx="855">
                  <c:v>-0.23997520821784241</c:v>
                </c:pt>
                <c:pt idx="856">
                  <c:v>-0.24051260655309664</c:v>
                </c:pt>
                <c:pt idx="857">
                  <c:v>-0.24054462306482094</c:v>
                </c:pt>
                <c:pt idx="858">
                  <c:v>-0.24052832547455688</c:v>
                </c:pt>
                <c:pt idx="859">
                  <c:v>-0.2400323683634582</c:v>
                </c:pt>
                <c:pt idx="860">
                  <c:v>-0.23903896003736264</c:v>
                </c:pt>
                <c:pt idx="861">
                  <c:v>-0.23899147599307471</c:v>
                </c:pt>
                <c:pt idx="862">
                  <c:v>-0.23909405689667576</c:v>
                </c:pt>
                <c:pt idx="863">
                  <c:v>-0.23773699791550484</c:v>
                </c:pt>
                <c:pt idx="864">
                  <c:v>-0.2374502722659742</c:v>
                </c:pt>
                <c:pt idx="865">
                  <c:v>-0.23748526749911053</c:v>
                </c:pt>
                <c:pt idx="866">
                  <c:v>-0.23872566305468013</c:v>
                </c:pt>
                <c:pt idx="867">
                  <c:v>-0.24025024191159633</c:v>
                </c:pt>
                <c:pt idx="868">
                  <c:v>-0.24147568694199625</c:v>
                </c:pt>
                <c:pt idx="869">
                  <c:v>-0.23970195321916776</c:v>
                </c:pt>
                <c:pt idx="870">
                  <c:v>-0.23964309975582432</c:v>
                </c:pt>
                <c:pt idx="871">
                  <c:v>-0.23813699086876741</c:v>
                </c:pt>
                <c:pt idx="872">
                  <c:v>-0.23718456842090063</c:v>
                </c:pt>
                <c:pt idx="873">
                  <c:v>-0.23747331466806543</c:v>
                </c:pt>
                <c:pt idx="874">
                  <c:v>-0.23808897084437336</c:v>
                </c:pt>
                <c:pt idx="875">
                  <c:v>-0.23872548281357828</c:v>
                </c:pt>
                <c:pt idx="876">
                  <c:v>-0.23878265244556474</c:v>
                </c:pt>
                <c:pt idx="877">
                  <c:v>-0.23893746532358764</c:v>
                </c:pt>
                <c:pt idx="878">
                  <c:v>-0.23915864961618638</c:v>
                </c:pt>
                <c:pt idx="879">
                  <c:v>-0.2376006123187151</c:v>
                </c:pt>
                <c:pt idx="880">
                  <c:v>-0.23719275516153004</c:v>
                </c:pt>
                <c:pt idx="881">
                  <c:v>-0.23641045185583245</c:v>
                </c:pt>
                <c:pt idx="882">
                  <c:v>-0.2378657422381707</c:v>
                </c:pt>
                <c:pt idx="883">
                  <c:v>-0.24052160437868489</c:v>
                </c:pt>
                <c:pt idx="884">
                  <c:v>-0.24109685808879541</c:v>
                </c:pt>
                <c:pt idx="885">
                  <c:v>-0.24084629449636499</c:v>
                </c:pt>
                <c:pt idx="886">
                  <c:v>-0.24235468011312394</c:v>
                </c:pt>
                <c:pt idx="887">
                  <c:v>-0.24274058580122962</c:v>
                </c:pt>
                <c:pt idx="888">
                  <c:v>-0.24282904149417581</c:v>
                </c:pt>
                <c:pt idx="889">
                  <c:v>-0.24186751212739943</c:v>
                </c:pt>
                <c:pt idx="890">
                  <c:v>-0.24263651079374418</c:v>
                </c:pt>
                <c:pt idx="891">
                  <c:v>-0.24273080060660845</c:v>
                </c:pt>
                <c:pt idx="892">
                  <c:v>-0.24308574277048944</c:v>
                </c:pt>
                <c:pt idx="893">
                  <c:v>-0.24404278033925683</c:v>
                </c:pt>
                <c:pt idx="894">
                  <c:v>-0.24537044579102507</c:v>
                </c:pt>
                <c:pt idx="895">
                  <c:v>-0.24560899014780119</c:v>
                </c:pt>
                <c:pt idx="896">
                  <c:v>-0.24552869273635741</c:v>
                </c:pt>
                <c:pt idx="897">
                  <c:v>-0.24599799313696777</c:v>
                </c:pt>
                <c:pt idx="898">
                  <c:v>-0.24576432951953131</c:v>
                </c:pt>
                <c:pt idx="899">
                  <c:v>-0.2451220261190912</c:v>
                </c:pt>
                <c:pt idx="900">
                  <c:v>-0.24540892726655272</c:v>
                </c:pt>
                <c:pt idx="901">
                  <c:v>-0.24631730922384071</c:v>
                </c:pt>
                <c:pt idx="902">
                  <c:v>-0.24703940251473036</c:v>
                </c:pt>
                <c:pt idx="903">
                  <c:v>-0.24648338717078419</c:v>
                </c:pt>
                <c:pt idx="904">
                  <c:v>-0.24719617432891988</c:v>
                </c:pt>
                <c:pt idx="905">
                  <c:v>-0.24763817294559942</c:v>
                </c:pt>
                <c:pt idx="906">
                  <c:v>-0.24780474418398071</c:v>
                </c:pt>
                <c:pt idx="907">
                  <c:v>-0.24979700127157423</c:v>
                </c:pt>
                <c:pt idx="908">
                  <c:v>-0.24925627321910326</c:v>
                </c:pt>
                <c:pt idx="909">
                  <c:v>-0.24859687062978253</c:v>
                </c:pt>
                <c:pt idx="910">
                  <c:v>-0.24966339518231034</c:v>
                </c:pt>
                <c:pt idx="911">
                  <c:v>-0.24842708825384821</c:v>
                </c:pt>
                <c:pt idx="912">
                  <c:v>-0.24726797194939837</c:v>
                </c:pt>
                <c:pt idx="913">
                  <c:v>-0.24515593990560092</c:v>
                </c:pt>
                <c:pt idx="914">
                  <c:v>-0.24379254876990344</c:v>
                </c:pt>
                <c:pt idx="915">
                  <c:v>-0.24216895588595841</c:v>
                </c:pt>
                <c:pt idx="916">
                  <c:v>-0.2420253653882157</c:v>
                </c:pt>
                <c:pt idx="917">
                  <c:v>-0.24284714149547465</c:v>
                </c:pt>
                <c:pt idx="918">
                  <c:v>-0.24179416822798333</c:v>
                </c:pt>
                <c:pt idx="919">
                  <c:v>-0.24151246561341128</c:v>
                </c:pt>
                <c:pt idx="920">
                  <c:v>-0.24169255019133143</c:v>
                </c:pt>
                <c:pt idx="921">
                  <c:v>-0.24278695993977806</c:v>
                </c:pt>
                <c:pt idx="922">
                  <c:v>-0.24353932424962471</c:v>
                </c:pt>
                <c:pt idx="923">
                  <c:v>-0.24344788509209586</c:v>
                </c:pt>
                <c:pt idx="924">
                  <c:v>-0.24166910936158104</c:v>
                </c:pt>
                <c:pt idx="925">
                  <c:v>-0.24219845376542576</c:v>
                </c:pt>
                <c:pt idx="926">
                  <c:v>-0.24230382840612225</c:v>
                </c:pt>
                <c:pt idx="927">
                  <c:v>-0.24169789576299683</c:v>
                </c:pt>
                <c:pt idx="928">
                  <c:v>-0.24121939832296885</c:v>
                </c:pt>
                <c:pt idx="929">
                  <c:v>-0.24096781020215036</c:v>
                </c:pt>
                <c:pt idx="930">
                  <c:v>-0.24120659171826744</c:v>
                </c:pt>
                <c:pt idx="931">
                  <c:v>-0.24122897956056039</c:v>
                </c:pt>
                <c:pt idx="932">
                  <c:v>-0.24127250778694531</c:v>
                </c:pt>
                <c:pt idx="933">
                  <c:v>-0.24174815931483828</c:v>
                </c:pt>
                <c:pt idx="934">
                  <c:v>-0.24265995636672244</c:v>
                </c:pt>
                <c:pt idx="935">
                  <c:v>-0.24269295471815155</c:v>
                </c:pt>
                <c:pt idx="936">
                  <c:v>-0.24322301060004747</c:v>
                </c:pt>
                <c:pt idx="937">
                  <c:v>-0.24317224427039721</c:v>
                </c:pt>
                <c:pt idx="938">
                  <c:v>-0.2438283835471258</c:v>
                </c:pt>
                <c:pt idx="939">
                  <c:v>-0.24476579855156927</c:v>
                </c:pt>
                <c:pt idx="940">
                  <c:v>-0.24447968951635374</c:v>
                </c:pt>
                <c:pt idx="941">
                  <c:v>-0.24505619068459344</c:v>
                </c:pt>
                <c:pt idx="942">
                  <c:v>-0.24347333228993784</c:v>
                </c:pt>
                <c:pt idx="943">
                  <c:v>-0.24353178732559416</c:v>
                </c:pt>
                <c:pt idx="944">
                  <c:v>-0.24236941719490826</c:v>
                </c:pt>
                <c:pt idx="945">
                  <c:v>-0.24302064727314132</c:v>
                </c:pt>
                <c:pt idx="946">
                  <c:v>-0.24343475595068753</c:v>
                </c:pt>
                <c:pt idx="947">
                  <c:v>-0.24388700459431353</c:v>
                </c:pt>
                <c:pt idx="948">
                  <c:v>-0.24407414703436833</c:v>
                </c:pt>
                <c:pt idx="949">
                  <c:v>-0.24472262132100298</c:v>
                </c:pt>
                <c:pt idx="950">
                  <c:v>-0.24540645132297847</c:v>
                </c:pt>
                <c:pt idx="951">
                  <c:v>-0.24582332527849371</c:v>
                </c:pt>
                <c:pt idx="952">
                  <c:v>-0.24537323478496395</c:v>
                </c:pt>
                <c:pt idx="953">
                  <c:v>-0.24544886490043918</c:v>
                </c:pt>
                <c:pt idx="954">
                  <c:v>-0.24632610309241462</c:v>
                </c:pt>
                <c:pt idx="955">
                  <c:v>-0.24639532990556745</c:v>
                </c:pt>
                <c:pt idx="956">
                  <c:v>-0.24640115453910058</c:v>
                </c:pt>
                <c:pt idx="957">
                  <c:v>-0.24674809968982492</c:v>
                </c:pt>
                <c:pt idx="958">
                  <c:v>-0.24722419233408743</c:v>
                </c:pt>
                <c:pt idx="959">
                  <c:v>-0.24672289913769446</c:v>
                </c:pt>
                <c:pt idx="960">
                  <c:v>-0.24714530364917683</c:v>
                </c:pt>
                <c:pt idx="961">
                  <c:v>-0.24761305302764924</c:v>
                </c:pt>
                <c:pt idx="962">
                  <c:v>-0.24687520286981623</c:v>
                </c:pt>
                <c:pt idx="963">
                  <c:v>-0.24717414222567413</c:v>
                </c:pt>
                <c:pt idx="964">
                  <c:v>-0.24709807099380043</c:v>
                </c:pt>
                <c:pt idx="965">
                  <c:v>-0.24778579040902593</c:v>
                </c:pt>
                <c:pt idx="966">
                  <c:v>-0.24694993652296718</c:v>
                </c:pt>
                <c:pt idx="967">
                  <c:v>-0.24642604204089508</c:v>
                </c:pt>
                <c:pt idx="968">
                  <c:v>-0.24683017105316196</c:v>
                </c:pt>
                <c:pt idx="969">
                  <c:v>-0.24735037059262793</c:v>
                </c:pt>
                <c:pt idx="970">
                  <c:v>-0.2474256639418542</c:v>
                </c:pt>
                <c:pt idx="971">
                  <c:v>-0.24786629177751279</c:v>
                </c:pt>
                <c:pt idx="972">
                  <c:v>-0.24719128410320954</c:v>
                </c:pt>
                <c:pt idx="973">
                  <c:v>-0.24617375667160957</c:v>
                </c:pt>
                <c:pt idx="974">
                  <c:v>-0.24607552527042742</c:v>
                </c:pt>
                <c:pt idx="975">
                  <c:v>-0.2434461348561148</c:v>
                </c:pt>
                <c:pt idx="976">
                  <c:v>-0.24256643495014904</c:v>
                </c:pt>
                <c:pt idx="977">
                  <c:v>-0.24206106735618971</c:v>
                </c:pt>
                <c:pt idx="978">
                  <c:v>-0.23994193950476056</c:v>
                </c:pt>
                <c:pt idx="979">
                  <c:v>-0.23896576791995019</c:v>
                </c:pt>
                <c:pt idx="980">
                  <c:v>-0.23789529703590537</c:v>
                </c:pt>
                <c:pt idx="981">
                  <c:v>-0.23764211520429521</c:v>
                </c:pt>
                <c:pt idx="982">
                  <c:v>-0.23628351468738629</c:v>
                </c:pt>
                <c:pt idx="983">
                  <c:v>-0.23611230461219201</c:v>
                </c:pt>
                <c:pt idx="984">
                  <c:v>-0.2368622593830452</c:v>
                </c:pt>
                <c:pt idx="985">
                  <c:v>-0.23730810472430636</c:v>
                </c:pt>
                <c:pt idx="986">
                  <c:v>-0.23853335528404784</c:v>
                </c:pt>
                <c:pt idx="987">
                  <c:v>-0.23890385035782943</c:v>
                </c:pt>
                <c:pt idx="988">
                  <c:v>-0.23810085252760871</c:v>
                </c:pt>
                <c:pt idx="989">
                  <c:v>-0.23797013978236276</c:v>
                </c:pt>
                <c:pt idx="990">
                  <c:v>-0.23814381631477488</c:v>
                </c:pt>
                <c:pt idx="991">
                  <c:v>-0.23902402848493409</c:v>
                </c:pt>
                <c:pt idx="992">
                  <c:v>-0.24147294537996816</c:v>
                </c:pt>
                <c:pt idx="993">
                  <c:v>-0.23996386725789895</c:v>
                </c:pt>
                <c:pt idx="994">
                  <c:v>-0.23842214652343352</c:v>
                </c:pt>
                <c:pt idx="995">
                  <c:v>-0.23635725227130439</c:v>
                </c:pt>
                <c:pt idx="996">
                  <c:v>-0.23618903040386391</c:v>
                </c:pt>
                <c:pt idx="997">
                  <c:v>-0.23717253021247586</c:v>
                </c:pt>
                <c:pt idx="998">
                  <c:v>-0.23768590904914788</c:v>
                </c:pt>
                <c:pt idx="999">
                  <c:v>-0.23826205447838344</c:v>
                </c:pt>
                <c:pt idx="1000">
                  <c:v>-0.23681769239871642</c:v>
                </c:pt>
                <c:pt idx="1001">
                  <c:v>-0.23639179215848571</c:v>
                </c:pt>
                <c:pt idx="1002">
                  <c:v>-0.23674983636659899</c:v>
                </c:pt>
                <c:pt idx="1003">
                  <c:v>-0.23613300387992828</c:v>
                </c:pt>
                <c:pt idx="1004">
                  <c:v>-0.23711363880363479</c:v>
                </c:pt>
                <c:pt idx="1005">
                  <c:v>-0.23827486582628421</c:v>
                </c:pt>
                <c:pt idx="1006">
                  <c:v>-0.23791508561173236</c:v>
                </c:pt>
                <c:pt idx="1007">
                  <c:v>-0.23835937044451327</c:v>
                </c:pt>
                <c:pt idx="1008">
                  <c:v>-0.23909282841124491</c:v>
                </c:pt>
                <c:pt idx="1009">
                  <c:v>-0.24022753627579621</c:v>
                </c:pt>
                <c:pt idx="1010">
                  <c:v>-0.24207736494645371</c:v>
                </c:pt>
                <c:pt idx="1011">
                  <c:v>-0.24182219571952146</c:v>
                </c:pt>
                <c:pt idx="1012">
                  <c:v>-0.24128553257823196</c:v>
                </c:pt>
                <c:pt idx="1013">
                  <c:v>-0.24058605480261974</c:v>
                </c:pt>
                <c:pt idx="1014">
                  <c:v>-0.24219587347174354</c:v>
                </c:pt>
                <c:pt idx="1015">
                  <c:v>-0.24434013547066544</c:v>
                </c:pt>
                <c:pt idx="1016">
                  <c:v>-0.24456551748372141</c:v>
                </c:pt>
                <c:pt idx="1017">
                  <c:v>-0.24329521613458391</c:v>
                </c:pt>
                <c:pt idx="1018">
                  <c:v>-0.24155893461569641</c:v>
                </c:pt>
                <c:pt idx="1019">
                  <c:v>-0.24218038222325333</c:v>
                </c:pt>
                <c:pt idx="1020">
                  <c:v>-0.24165787275174466</c:v>
                </c:pt>
                <c:pt idx="1021">
                  <c:v>-0.24256743576259551</c:v>
                </c:pt>
                <c:pt idx="1022">
                  <c:v>-0.24273194371465934</c:v>
                </c:pt>
                <c:pt idx="1023">
                  <c:v>-0.24342500870156433</c:v>
                </c:pt>
                <c:pt idx="1024">
                  <c:v>-0.24324182207938366</c:v>
                </c:pt>
                <c:pt idx="1025">
                  <c:v>-0.24308903454222322</c:v>
                </c:pt>
                <c:pt idx="1026">
                  <c:v>-0.24644379104636063</c:v>
                </c:pt>
                <c:pt idx="1027">
                  <c:v>-0.24655534131642334</c:v>
                </c:pt>
                <c:pt idx="1028">
                  <c:v>-0.24710216436410803</c:v>
                </c:pt>
                <c:pt idx="1029">
                  <c:v>-0.24811349719360032</c:v>
                </c:pt>
                <c:pt idx="1030">
                  <c:v>-0.24735175560321918</c:v>
                </c:pt>
                <c:pt idx="1031">
                  <c:v>-0.2479991294704863</c:v>
                </c:pt>
                <c:pt idx="1032">
                  <c:v>-0.24762861068076347</c:v>
                </c:pt>
                <c:pt idx="1033">
                  <c:v>-0.24587756836415037</c:v>
                </c:pt>
                <c:pt idx="1034">
                  <c:v>-0.24712366997360369</c:v>
                </c:pt>
                <c:pt idx="1035">
                  <c:v>-0.24869719851959388</c:v>
                </c:pt>
                <c:pt idx="1036">
                  <c:v>-0.24840851393385319</c:v>
                </c:pt>
                <c:pt idx="1037">
                  <c:v>-0.24780748574602326</c:v>
                </c:pt>
                <c:pt idx="1038">
                  <c:v>-0.24762705017225545</c:v>
                </c:pt>
                <c:pt idx="1039">
                  <c:v>-0.24607144138647663</c:v>
                </c:pt>
                <c:pt idx="1040">
                  <c:v>-0.24708103346635846</c:v>
                </c:pt>
                <c:pt idx="1041">
                  <c:v>-0.24736108070869994</c:v>
                </c:pt>
                <c:pt idx="1042">
                  <c:v>-0.24411710607834891</c:v>
                </c:pt>
                <c:pt idx="1043">
                  <c:v>-0.24369729134691928</c:v>
                </c:pt>
                <c:pt idx="1044">
                  <c:v>-0.24307032741296569</c:v>
                </c:pt>
                <c:pt idx="1045">
                  <c:v>-0.24444583739126854</c:v>
                </c:pt>
                <c:pt idx="1046">
                  <c:v>-0.2458411074862713</c:v>
                </c:pt>
                <c:pt idx="1047">
                  <c:v>-0.2469576963767823</c:v>
                </c:pt>
                <c:pt idx="1048">
                  <c:v>-0.24750961360720691</c:v>
                </c:pt>
                <c:pt idx="1049">
                  <c:v>-0.24726512129406344</c:v>
                </c:pt>
                <c:pt idx="1050">
                  <c:v>-0.24746675417017658</c:v>
                </c:pt>
                <c:pt idx="1051">
                  <c:v>-0.24784675933375411</c:v>
                </c:pt>
                <c:pt idx="1052">
                  <c:v>-0.24865567666124377</c:v>
                </c:pt>
                <c:pt idx="1053">
                  <c:v>-0.24862434316845849</c:v>
                </c:pt>
                <c:pt idx="1054">
                  <c:v>-0.24755610158226249</c:v>
                </c:pt>
                <c:pt idx="1055">
                  <c:v>-0.24547849084596901</c:v>
                </c:pt>
                <c:pt idx="1056">
                  <c:v>-0.24490268218299649</c:v>
                </c:pt>
                <c:pt idx="1057">
                  <c:v>-0.24291935177319643</c:v>
                </c:pt>
                <c:pt idx="1058">
                  <c:v>-0.24397442152930207</c:v>
                </c:pt>
                <c:pt idx="1059">
                  <c:v>-0.24365673709871769</c:v>
                </c:pt>
                <c:pt idx="1060">
                  <c:v>-0.24331027100988933</c:v>
                </c:pt>
                <c:pt idx="1061">
                  <c:v>-0.24483123081518013</c:v>
                </c:pt>
                <c:pt idx="1062">
                  <c:v>-0.24322014571514236</c:v>
                </c:pt>
                <c:pt idx="1063">
                  <c:v>-0.24293470546926724</c:v>
                </c:pt>
                <c:pt idx="1064">
                  <c:v>-0.24181595368553141</c:v>
                </c:pt>
                <c:pt idx="1065">
                  <c:v>-0.24254036639480622</c:v>
                </c:pt>
                <c:pt idx="1066">
                  <c:v>-0.24160922188346506</c:v>
                </c:pt>
                <c:pt idx="1067">
                  <c:v>-0.24083492033412321</c:v>
                </c:pt>
                <c:pt idx="1068">
                  <c:v>-0.24044397738150294</c:v>
                </c:pt>
                <c:pt idx="1069">
                  <c:v>-0.239184703941973</c:v>
                </c:pt>
                <c:pt idx="1070">
                  <c:v>-0.23989996704366945</c:v>
                </c:pt>
                <c:pt idx="1071">
                  <c:v>-0.239390510822588</c:v>
                </c:pt>
                <c:pt idx="1072">
                  <c:v>-0.24106086678641264</c:v>
                </c:pt>
                <c:pt idx="1073">
                  <c:v>-0.24102943842986257</c:v>
                </c:pt>
                <c:pt idx="1074">
                  <c:v>-0.23906288467220829</c:v>
                </c:pt>
                <c:pt idx="1075">
                  <c:v>-0.23749362973764221</c:v>
                </c:pt>
                <c:pt idx="1076">
                  <c:v>-0.23572980453228379</c:v>
                </c:pt>
                <c:pt idx="1077">
                  <c:v>-0.23458776844394436</c:v>
                </c:pt>
                <c:pt idx="1078">
                  <c:v>-0.23552617951766325</c:v>
                </c:pt>
                <c:pt idx="1079">
                  <c:v>-0.23659691602018995</c:v>
                </c:pt>
                <c:pt idx="1080">
                  <c:v>-0.2378895435501534</c:v>
                </c:pt>
                <c:pt idx="1081">
                  <c:v>-0.23785891679219187</c:v>
                </c:pt>
                <c:pt idx="1082">
                  <c:v>-0.23773921772699708</c:v>
                </c:pt>
                <c:pt idx="1083">
                  <c:v>-0.23776112176420841</c:v>
                </c:pt>
                <c:pt idx="1084">
                  <c:v>-0.23801688388950049</c:v>
                </c:pt>
                <c:pt idx="1085">
                  <c:v>-0.23868067866990811</c:v>
                </c:pt>
                <c:pt idx="1086">
                  <c:v>-0.23813361371969677</c:v>
                </c:pt>
                <c:pt idx="1087">
                  <c:v>-0.23764322036684871</c:v>
                </c:pt>
                <c:pt idx="1088">
                  <c:v>-0.23776779542819801</c:v>
                </c:pt>
                <c:pt idx="1089">
                  <c:v>-0.23733999317001084</c:v>
                </c:pt>
                <c:pt idx="1090">
                  <c:v>-0.23912327492811852</c:v>
                </c:pt>
                <c:pt idx="1091">
                  <c:v>-0.2379948470430549</c:v>
                </c:pt>
                <c:pt idx="1092">
                  <c:v>-0.23767554992890874</c:v>
                </c:pt>
                <c:pt idx="1093">
                  <c:v>-0.23614118113417273</c:v>
                </c:pt>
                <c:pt idx="1094">
                  <c:v>-0.23588971633623146</c:v>
                </c:pt>
                <c:pt idx="1095">
                  <c:v>-0.23723440982908545</c:v>
                </c:pt>
                <c:pt idx="1096">
                  <c:v>-0.23757805372169133</c:v>
                </c:pt>
                <c:pt idx="1097">
                  <c:v>-0.23830941045663698</c:v>
                </c:pt>
                <c:pt idx="1098">
                  <c:v>-0.23864922185423179</c:v>
                </c:pt>
                <c:pt idx="1099">
                  <c:v>-0.23900872696391667</c:v>
                </c:pt>
                <c:pt idx="1100">
                  <c:v>-0.23978844048954803</c:v>
                </c:pt>
                <c:pt idx="1101">
                  <c:v>-0.24014938278486431</c:v>
                </c:pt>
                <c:pt idx="1102">
                  <c:v>-0.24264990081043469</c:v>
                </c:pt>
                <c:pt idx="1103">
                  <c:v>-0.24188988574012196</c:v>
                </c:pt>
                <c:pt idx="1104">
                  <c:v>-0.24267908563957968</c:v>
                </c:pt>
                <c:pt idx="1105">
                  <c:v>-0.24419787306527496</c:v>
                </c:pt>
                <c:pt idx="1106">
                  <c:v>-0.24369555059732345</c:v>
                </c:pt>
                <c:pt idx="1107">
                  <c:v>-0.24433365627734821</c:v>
                </c:pt>
                <c:pt idx="1108">
                  <c:v>-0.24277620239185191</c:v>
                </c:pt>
                <c:pt idx="1109">
                  <c:v>-0.24407649491190869</c:v>
                </c:pt>
                <c:pt idx="1110">
                  <c:v>-0.24453541721950955</c:v>
                </c:pt>
                <c:pt idx="1111">
                  <c:v>-0.24454122762348621</c:v>
                </c:pt>
                <c:pt idx="1112">
                  <c:v>-0.24536108748324656</c:v>
                </c:pt>
                <c:pt idx="1113">
                  <c:v>-0.24581388159333561</c:v>
                </c:pt>
                <c:pt idx="1114">
                  <c:v>-0.246721480924805</c:v>
                </c:pt>
                <c:pt idx="1115">
                  <c:v>-0.24895817815050253</c:v>
                </c:pt>
                <c:pt idx="1116">
                  <c:v>-0.25012165818694143</c:v>
                </c:pt>
                <c:pt idx="1117">
                  <c:v>-0.24999977251256697</c:v>
                </c:pt>
                <c:pt idx="1118">
                  <c:v>-0.25008480362453195</c:v>
                </c:pt>
                <c:pt idx="1119">
                  <c:v>-0.24938191075432334</c:v>
                </c:pt>
                <c:pt idx="1120">
                  <c:v>-0.2503507873176441</c:v>
                </c:pt>
                <c:pt idx="1121">
                  <c:v>-0.25102154509644947</c:v>
                </c:pt>
                <c:pt idx="1122">
                  <c:v>-0.25111672188526807</c:v>
                </c:pt>
                <c:pt idx="1123">
                  <c:v>-0.25017158497249181</c:v>
                </c:pt>
                <c:pt idx="1124">
                  <c:v>-0.24951206380352195</c:v>
                </c:pt>
                <c:pt idx="1125">
                  <c:v>-0.25008997369828062</c:v>
                </c:pt>
                <c:pt idx="1126">
                  <c:v>-0.25148882964259689</c:v>
                </c:pt>
                <c:pt idx="1127">
                  <c:v>-0.25286050238266067</c:v>
                </c:pt>
                <c:pt idx="1128">
                  <c:v>-0.25208323634150526</c:v>
                </c:pt>
                <c:pt idx="1129">
                  <c:v>-0.25397742329626288</c:v>
                </c:pt>
                <c:pt idx="1130">
                  <c:v>-0.25338394151881982</c:v>
                </c:pt>
                <c:pt idx="1131">
                  <c:v>-0.25327509960848715</c:v>
                </c:pt>
                <c:pt idx="1132">
                  <c:v>-0.25277246883337057</c:v>
                </c:pt>
                <c:pt idx="1133">
                  <c:v>-0.25364073765886985</c:v>
                </c:pt>
                <c:pt idx="1134">
                  <c:v>-0.25542788985750114</c:v>
                </c:pt>
                <c:pt idx="1135">
                  <c:v>-0.25545898144780266</c:v>
                </c:pt>
                <c:pt idx="1136">
                  <c:v>-0.25481680137021173</c:v>
                </c:pt>
                <c:pt idx="1137">
                  <c:v>-0.25451928497041382</c:v>
                </c:pt>
                <c:pt idx="1138">
                  <c:v>-0.25532002504368767</c:v>
                </c:pt>
                <c:pt idx="1139">
                  <c:v>-0.2546513922126083</c:v>
                </c:pt>
                <c:pt idx="1140">
                  <c:v>-0.25368597817573857</c:v>
                </c:pt>
                <c:pt idx="1141">
                  <c:v>-0.25394830961492687</c:v>
                </c:pt>
                <c:pt idx="1142">
                  <c:v>-0.25424958736194031</c:v>
                </c:pt>
                <c:pt idx="1143">
                  <c:v>-0.25366621805902412</c:v>
                </c:pt>
                <c:pt idx="1144">
                  <c:v>-0.25348247648396727</c:v>
                </c:pt>
                <c:pt idx="1145">
                  <c:v>-0.2533458252687098</c:v>
                </c:pt>
                <c:pt idx="1146">
                  <c:v>-0.25230036995249416</c:v>
                </c:pt>
                <c:pt idx="1147">
                  <c:v>-0.2527172486511936</c:v>
                </c:pt>
                <c:pt idx="1148">
                  <c:v>-0.25386383345581032</c:v>
                </c:pt>
                <c:pt idx="1149">
                  <c:v>-0.25355980940356915</c:v>
                </c:pt>
                <c:pt idx="1150">
                  <c:v>-0.25303620425589202</c:v>
                </c:pt>
                <c:pt idx="1151">
                  <c:v>-0.25286756973119395</c:v>
                </c:pt>
                <c:pt idx="1152">
                  <c:v>-0.25412773963306284</c:v>
                </c:pt>
                <c:pt idx="1153">
                  <c:v>-0.25341263779971301</c:v>
                </c:pt>
                <c:pt idx="1154">
                  <c:v>-0.25404932052366275</c:v>
                </c:pt>
                <c:pt idx="1155">
                  <c:v>-0.25543287020377647</c:v>
                </c:pt>
                <c:pt idx="1156">
                  <c:v>-0.25521074201694205</c:v>
                </c:pt>
                <c:pt idx="1157">
                  <c:v>-0.25418388947984794</c:v>
                </c:pt>
                <c:pt idx="1158">
                  <c:v>-0.25466884714049348</c:v>
                </c:pt>
                <c:pt idx="1159">
                  <c:v>-0.25516523113843426</c:v>
                </c:pt>
                <c:pt idx="1160">
                  <c:v>-0.25397257575923565</c:v>
                </c:pt>
                <c:pt idx="1161">
                  <c:v>-0.25568102900042783</c:v>
                </c:pt>
                <c:pt idx="1162">
                  <c:v>-0.25476232112519875</c:v>
                </c:pt>
                <c:pt idx="1163">
                  <c:v>-0.25499846542938087</c:v>
                </c:pt>
                <c:pt idx="1164">
                  <c:v>-0.25593062972592406</c:v>
                </c:pt>
                <c:pt idx="1165">
                  <c:v>-0.25713234933532175</c:v>
                </c:pt>
                <c:pt idx="1166">
                  <c:v>-0.25841931350011293</c:v>
                </c:pt>
                <c:pt idx="1167">
                  <c:v>-0.26040758156749211</c:v>
                </c:pt>
                <c:pt idx="1168">
                  <c:v>-0.25995835433397485</c:v>
                </c:pt>
                <c:pt idx="1169">
                  <c:v>-0.25920562954193793</c:v>
                </c:pt>
                <c:pt idx="1170">
                  <c:v>-0.25961061707104732</c:v>
                </c:pt>
                <c:pt idx="1171">
                  <c:v>-0.26071111232832289</c:v>
                </c:pt>
                <c:pt idx="1172">
                  <c:v>-0.26118467211077284</c:v>
                </c:pt>
                <c:pt idx="1173">
                  <c:v>-0.25927207210438041</c:v>
                </c:pt>
                <c:pt idx="1174">
                  <c:v>-0.26049509336625931</c:v>
                </c:pt>
                <c:pt idx="1175">
                  <c:v>-0.26047421385742148</c:v>
                </c:pt>
                <c:pt idx="1176">
                  <c:v>-0.26059785451094775</c:v>
                </c:pt>
                <c:pt idx="1177">
                  <c:v>-0.26137082322476674</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-0.26466059332487718</c:v>
                </c:pt>
                <c:pt idx="1186">
                  <c:v>-0.26413988152123125</c:v>
                </c:pt>
                <c:pt idx="1187">
                  <c:v>-0.2625998398749374</c:v>
                </c:pt>
                <c:pt idx="1188">
                  <c:v>-0.262596073784508</c:v>
                </c:pt>
                <c:pt idx="1189">
                  <c:v>-0.2631908030201231</c:v>
                </c:pt>
                <c:pt idx="1190">
                  <c:v>-0.26372600525982698</c:v>
                </c:pt>
                <c:pt idx="1191">
                  <c:v>-0.26268760306257388</c:v>
                </c:pt>
                <c:pt idx="1192">
                  <c:v>-0.26367558518283868</c:v>
                </c:pt>
                <c:pt idx="1193">
                  <c:v>-0.26499900073913779</c:v>
                </c:pt>
                <c:pt idx="1194">
                  <c:v>-0.2657036201293721</c:v>
                </c:pt>
                <c:pt idx="1195">
                  <c:v>-0.26431410352010687</c:v>
                </c:pt>
                <c:pt idx="1196">
                  <c:v>-0.26401288269134682</c:v>
                </c:pt>
                <c:pt idx="1197">
                  <c:v>-0.26378385791073811</c:v>
                </c:pt>
                <c:pt idx="1198">
                  <c:v>-0.2628419653378139</c:v>
                </c:pt>
                <c:pt idx="1199">
                  <c:v>-0.26295127682365682</c:v>
                </c:pt>
                <c:pt idx="1200">
                  <c:v>-0.2638144087777054</c:v>
                </c:pt>
                <c:pt idx="1201">
                  <c:v>-0.26457011229112476</c:v>
                </c:pt>
                <c:pt idx="1202">
                  <c:v>-0.26543042204896494</c:v>
                </c:pt>
                <c:pt idx="1203">
                  <c:v>-0.26566218364841632</c:v>
                </c:pt>
                <c:pt idx="1204">
                  <c:v>-0.26583601196280487</c:v>
                </c:pt>
                <c:pt idx="1205">
                  <c:v>-0.26507017225893037</c:v>
                </c:pt>
                <c:pt idx="1206">
                  <c:v>-0.26533549664905831</c:v>
                </c:pt>
                <c:pt idx="1207">
                  <c:v>-0.26693279330471903</c:v>
                </c:pt>
                <c:pt idx="1208">
                  <c:v>-0.26914575562304321</c:v>
                </c:pt>
                <c:pt idx="1209">
                  <c:v>-0.2693768674058965</c:v>
                </c:pt>
                <c:pt idx="1210">
                  <c:v>-0.26944924369517764</c:v>
                </c:pt>
                <c:pt idx="1211">
                  <c:v>-0.26990317142694681</c:v>
                </c:pt>
                <c:pt idx="1212">
                  <c:v>-0.26921652871513374</c:v>
                </c:pt>
                <c:pt idx="1213">
                  <c:v>-0.26959827937150782</c:v>
                </c:pt>
                <c:pt idx="1214">
                  <c:v>-0.26959094166132025</c:v>
                </c:pt>
                <c:pt idx="1215">
                  <c:v>-0.26857738427717948</c:v>
                </c:pt>
                <c:pt idx="1216">
                  <c:v>-0.26683190097566051</c:v>
                </c:pt>
                <c:pt idx="1217">
                  <c:v>-0.26559105007412104</c:v>
                </c:pt>
                <c:pt idx="1218">
                  <c:v>-0.26506630656157876</c:v>
                </c:pt>
                <c:pt idx="1219">
                  <c:v>-0.26508928255904646</c:v>
                </c:pt>
                <c:pt idx="1220">
                  <c:v>-0.26475383963662574</c:v>
                </c:pt>
                <c:pt idx="1221">
                  <c:v>-0.26506917618966996</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-0.26417347751420583</c:v>
                </c:pt>
                <c:pt idx="1230">
                  <c:v>-0.26473093478696774</c:v>
                </c:pt>
                <c:pt idx="1231">
                  <c:v>-0.26465920357111339</c:v>
                </c:pt>
                <c:pt idx="1232">
                  <c:v>-0.26458882890672442</c:v>
                </c:pt>
                <c:pt idx="1233">
                  <c:v>-0.26703472439170639</c:v>
                </c:pt>
                <c:pt idx="1234">
                  <c:v>-0.26677662861844481</c:v>
                </c:pt>
                <c:pt idx="1235">
                  <c:v>-0.26677703653250229</c:v>
                </c:pt>
                <c:pt idx="1236">
                  <c:v>-0.26860375165328776</c:v>
                </c:pt>
                <c:pt idx="1237">
                  <c:v>-0.26812099957457791</c:v>
                </c:pt>
                <c:pt idx="1238">
                  <c:v>-0.26723113027584589</c:v>
                </c:pt>
                <c:pt idx="1239">
                  <c:v>-0.26543248533528224</c:v>
                </c:pt>
                <c:pt idx="1240">
                  <c:v>-0.26606438218360073</c:v>
                </c:pt>
                <c:pt idx="1241">
                  <c:v>-0.2660265220655873</c:v>
                </c:pt>
                <c:pt idx="1242">
                  <c:v>-0.26405094676640317</c:v>
                </c:pt>
                <c:pt idx="1243">
                  <c:v>-0.26398046300872163</c:v>
                </c:pt>
                <c:pt idx="1244">
                  <c:v>-0.2634413666125397</c:v>
                </c:pt>
                <c:pt idx="1245">
                  <c:v>-0.26287170986300662</c:v>
                </c:pt>
                <c:pt idx="1246">
                  <c:v>-0.263246222416128</c:v>
                </c:pt>
                <c:pt idx="1247">
                  <c:v>-0.26178538250509575</c:v>
                </c:pt>
                <c:pt idx="1248">
                  <c:v>-0.26212344366669527</c:v>
                </c:pt>
                <c:pt idx="1249">
                  <c:v>-0.26163020914488333</c:v>
                </c:pt>
                <c:pt idx="1250">
                  <c:v>-0.26025279240545285</c:v>
                </c:pt>
                <c:pt idx="1251">
                  <c:v>-0.26093224444588259</c:v>
                </c:pt>
                <c:pt idx="1252">
                  <c:v>-0.26063549644237544</c:v>
                </c:pt>
                <c:pt idx="1253">
                  <c:v>-0.25962862220859506</c:v>
                </c:pt>
                <c:pt idx="1254">
                  <c:v>-0.25788776825753285</c:v>
                </c:pt>
                <c:pt idx="1255">
                  <c:v>-0.25707069264851157</c:v>
                </c:pt>
                <c:pt idx="1256">
                  <c:v>-0.25634305931529866</c:v>
                </c:pt>
                <c:pt idx="1257">
                  <c:v>-0.25717067902886076</c:v>
                </c:pt>
                <c:pt idx="1258">
                  <c:v>-0.25552832209741927</c:v>
                </c:pt>
                <c:pt idx="1259">
                  <c:v>-0.2550872721181463</c:v>
                </c:pt>
                <c:pt idx="1260">
                  <c:v>-0.25576300550004305</c:v>
                </c:pt>
                <c:pt idx="1261">
                  <c:v>-0.25513607002523025</c:v>
                </c:pt>
                <c:pt idx="1262">
                  <c:v>-0.25427719745302113</c:v>
                </c:pt>
                <c:pt idx="1263">
                  <c:v>-0.25502646446177835</c:v>
                </c:pt>
                <c:pt idx="1264">
                  <c:v>-0.25555336138118889</c:v>
                </c:pt>
                <c:pt idx="1265">
                  <c:v>-0.25596389369580708</c:v>
                </c:pt>
                <c:pt idx="1266">
                  <c:v>-0.25458217014265538</c:v>
                </c:pt>
                <c:pt idx="1267">
                  <c:v>-0.25327083074024881</c:v>
                </c:pt>
                <c:pt idx="1268">
                  <c:v>-0.2519116088658539</c:v>
                </c:pt>
                <c:pt idx="1269">
                  <c:v>-0.25252560966993087</c:v>
                </c:pt>
                <c:pt idx="1270">
                  <c:v>-0.25348576825568664</c:v>
                </c:pt>
                <c:pt idx="1271">
                  <c:v>-0.25380816741407886</c:v>
                </c:pt>
                <c:pt idx="1272">
                  <c:v>-0.25320618110249882</c:v>
                </c:pt>
                <c:pt idx="1273">
                  <c:v>-0.25445038069398151</c:v>
                </c:pt>
                <c:pt idx="1274">
                  <c:v>-0.25580595031443931</c:v>
                </c:pt>
                <c:pt idx="1275">
                  <c:v>-0.25783341607856869</c:v>
                </c:pt>
                <c:pt idx="1276">
                  <c:v>-0.25777315863187733</c:v>
                </c:pt>
                <c:pt idx="1277">
                  <c:v>-0.25700443032717146</c:v>
                </c:pt>
                <c:pt idx="1278">
                  <c:v>-0.25672480522848712</c:v>
                </c:pt>
                <c:pt idx="1279">
                  <c:v>-0.25584522390217046</c:v>
                </c:pt>
                <c:pt idx="1280">
                  <c:v>-0.25596353321360282</c:v>
                </c:pt>
                <c:pt idx="1281">
                  <c:v>-0.25718354255178572</c:v>
                </c:pt>
                <c:pt idx="1282">
                  <c:v>-0.25592292204716238</c:v>
                </c:pt>
                <c:pt idx="1283">
                  <c:v>-0.25634751316782495</c:v>
                </c:pt>
                <c:pt idx="1284">
                  <c:v>-0.25714651249147374</c:v>
                </c:pt>
                <c:pt idx="1285">
                  <c:v>-0.25763770269972475</c:v>
                </c:pt>
                <c:pt idx="1286">
                  <c:v>-0.25835972958599035</c:v>
                </c:pt>
                <c:pt idx="1287">
                  <c:v>-0.2584720529955149</c:v>
                </c:pt>
                <c:pt idx="1288">
                  <c:v>-0.25855792365159375</c:v>
                </c:pt>
                <c:pt idx="1289">
                  <c:v>-0.25855151560605805</c:v>
                </c:pt>
                <c:pt idx="1290">
                  <c:v>-0.25847562935847224</c:v>
                </c:pt>
                <c:pt idx="1291">
                  <c:v>-0.25896683853946495</c:v>
                </c:pt>
                <c:pt idx="1292">
                  <c:v>-0.26053404916045508</c:v>
                </c:pt>
                <c:pt idx="1293">
                  <c:v>-0.26176880506677946</c:v>
                </c:pt>
                <c:pt idx="1294">
                  <c:v>-0.26080170245536749</c:v>
                </c:pt>
                <c:pt idx="1295">
                  <c:v>-0.26011327156207642</c:v>
                </c:pt>
                <c:pt idx="1296">
                  <c:v>-0.26081707986738006</c:v>
                </c:pt>
                <c:pt idx="1297">
                  <c:v>-0.26025878779371681</c:v>
                </c:pt>
                <c:pt idx="1298">
                  <c:v>-0.26030900391367634</c:v>
                </c:pt>
                <c:pt idx="1299">
                  <c:v>-0.2595888980181229</c:v>
                </c:pt>
                <c:pt idx="1300">
                  <c:v>-0.26047260117387405</c:v>
                </c:pt>
                <c:pt idx="1301">
                  <c:v>-0.26000491820001081</c:v>
                </c:pt>
                <c:pt idx="1302">
                  <c:v>-0.25970995837796806</c:v>
                </c:pt>
                <c:pt idx="1303">
                  <c:v>-0.25886774387825573</c:v>
                </c:pt>
                <c:pt idx="1304">
                  <c:v>-0.25950071743002928</c:v>
                </c:pt>
                <c:pt idx="1305">
                  <c:v>-0.26025617904090836</c:v>
                </c:pt>
                <c:pt idx="1306">
                  <c:v>-0.25999870462513275</c:v>
                </c:pt>
                <c:pt idx="1307">
                  <c:v>-0.26128378100155208</c:v>
                </c:pt>
                <c:pt idx="1308">
                  <c:v>-0.26139872265025588</c:v>
                </c:pt>
                <c:pt idx="1309">
                  <c:v>-0.26033260126862995</c:v>
                </c:pt>
                <c:pt idx="1310">
                  <c:v>-0.26441881885782037</c:v>
                </c:pt>
                <c:pt idx="1311">
                  <c:v>-0.26419294829652529</c:v>
                </c:pt>
                <c:pt idx="1312">
                  <c:v>-0.26247891232431236</c:v>
                </c:pt>
                <c:pt idx="1313">
                  <c:v>-0.26143749346017825</c:v>
                </c:pt>
                <c:pt idx="1314">
                  <c:v>-0.25996577267834198</c:v>
                </c:pt>
                <c:pt idx="1315">
                  <c:v>-0.26107664128539931</c:v>
                </c:pt>
                <c:pt idx="1316">
                  <c:v>-0.2601080255973473</c:v>
                </c:pt>
                <c:pt idx="1317">
                  <c:v>-0.26046328081154968</c:v>
                </c:pt>
                <c:pt idx="1318">
                  <c:v>-0.26097442560718781</c:v>
                </c:pt>
                <c:pt idx="1319">
                  <c:v>-0.26133246032894464</c:v>
                </c:pt>
                <c:pt idx="1320">
                  <c:v>-0.26076244784039204</c:v>
                </c:pt>
                <c:pt idx="1321">
                  <c:v>-0.26124538490338944</c:v>
                </c:pt>
                <c:pt idx="1322">
                  <c:v>-0.26113352158299075</c:v>
                </c:pt>
                <c:pt idx="1323">
                  <c:v>-0.26024411711655659</c:v>
                </c:pt>
                <c:pt idx="1324">
                  <c:v>-0.2590434457514732</c:v>
                </c:pt>
                <c:pt idx="1325">
                  <c:v>-0.25818894639761014</c:v>
                </c:pt>
                <c:pt idx="1326">
                  <c:v>-0.25656561913213233</c:v>
                </c:pt>
                <c:pt idx="1327">
                  <c:v>-0.2575422176037705</c:v>
                </c:pt>
                <c:pt idx="1328">
                  <c:v>-0.25782055729881442</c:v>
                </c:pt>
                <c:pt idx="1329">
                  <c:v>-0.25752344881311723</c:v>
                </c:pt>
                <c:pt idx="1330">
                  <c:v>-0.25667761526176491</c:v>
                </c:pt>
                <c:pt idx="1331">
                  <c:v>-0.25564717687537075</c:v>
                </c:pt>
                <c:pt idx="1332">
                  <c:v>-0.25482587034360965</c:v>
                </c:pt>
                <c:pt idx="1333">
                  <c:v>-0.25348961023711081</c:v>
                </c:pt>
                <c:pt idx="1334">
                  <c:v>-0.25497001105102868</c:v>
                </c:pt>
                <c:pt idx="1335">
                  <c:v>-0.25442160377892281</c:v>
                </c:pt>
                <c:pt idx="1336">
                  <c:v>-0.25319670895818525</c:v>
                </c:pt>
                <c:pt idx="1337">
                  <c:v>-0.25301632081630027</c:v>
                </c:pt>
                <c:pt idx="1338">
                  <c:v>-0.25427631522026706</c:v>
                </c:pt>
                <c:pt idx="1339">
                  <c:v>-0.25366020844118914</c:v>
                </c:pt>
                <c:pt idx="1340">
                  <c:v>-0.25336467943671437</c:v>
                </c:pt>
                <c:pt idx="1341">
                  <c:v>-0.25414135732272314</c:v>
                </c:pt>
                <c:pt idx="1342">
                  <c:v>-0.25465189024724588</c:v>
                </c:pt>
                <c:pt idx="1343">
                  <c:v>-0.25380278389691607</c:v>
                </c:pt>
                <c:pt idx="1344">
                  <c:v>-0.25414126720215791</c:v>
                </c:pt>
                <c:pt idx="1345">
                  <c:v>-0.25392857795732537</c:v>
                </c:pt>
                <c:pt idx="1346">
                  <c:v>-0.25464397861145471</c:v>
                </c:pt>
                <c:pt idx="1347">
                  <c:v>-0.25515658905185068</c:v>
                </c:pt>
                <c:pt idx="1348">
                  <c:v>-0.25475657712583233</c:v>
                </c:pt>
                <c:pt idx="1349">
                  <c:v>-0.25472431396836731</c:v>
                </c:pt>
                <c:pt idx="1350">
                  <c:v>-0.25429240885348725</c:v>
                </c:pt>
                <c:pt idx="1351">
                  <c:v>-0.25285072667442432</c:v>
                </c:pt>
                <c:pt idx="1352">
                  <c:v>-0.25146330655377369</c:v>
                </c:pt>
                <c:pt idx="1353">
                  <c:v>-0.25012715554056775</c:v>
                </c:pt>
                <c:pt idx="1354">
                  <c:v>-0.25204180460372039</c:v>
                </c:pt>
                <c:pt idx="1355">
                  <c:v>-0.25195047928269843</c:v>
                </c:pt>
                <c:pt idx="1356">
                  <c:v>-0.25148869683336306</c:v>
                </c:pt>
                <c:pt idx="1357">
                  <c:v>-0.25158513530989562</c:v>
                </c:pt>
                <c:pt idx="1358">
                  <c:v>-0.25225368750677979</c:v>
                </c:pt>
                <c:pt idx="1359">
                  <c:v>-0.25225982993386281</c:v>
                </c:pt>
                <c:pt idx="1360">
                  <c:v>-0.25183172411169574</c:v>
                </c:pt>
                <c:pt idx="1361">
                  <c:v>-0.25069801231639099</c:v>
                </c:pt>
                <c:pt idx="1362">
                  <c:v>-0.25028951957214934</c:v>
                </c:pt>
                <c:pt idx="1363">
                  <c:v>-0.24851989344919936</c:v>
                </c:pt>
                <c:pt idx="1364">
                  <c:v>-0.24934720011242514</c:v>
                </c:pt>
                <c:pt idx="1365">
                  <c:v>-0.24863175676961188</c:v>
                </c:pt>
                <c:pt idx="1366">
                  <c:v>-0.24735308843874293</c:v>
                </c:pt>
                <c:pt idx="1367">
                  <c:v>-0.24749088276205136</c:v>
                </c:pt>
                <c:pt idx="1368">
                  <c:v>-0.24648550263215441</c:v>
                </c:pt>
                <c:pt idx="1369">
                  <c:v>-0.24508836846469273</c:v>
                </c:pt>
                <c:pt idx="1370">
                  <c:v>-0.24328025137982953</c:v>
                </c:pt>
                <c:pt idx="1371">
                  <c:v>-0.2423885037790825</c:v>
                </c:pt>
                <c:pt idx="1372">
                  <c:v>-0.24034426610599297</c:v>
                </c:pt>
                <c:pt idx="1373">
                  <c:v>-0.24102765024838388</c:v>
                </c:pt>
                <c:pt idx="1374">
                  <c:v>-0.24121375393050926</c:v>
                </c:pt>
                <c:pt idx="1375">
                  <c:v>-0.24136005753118203</c:v>
                </c:pt>
                <c:pt idx="1376">
                  <c:v>-0.24126998915468806</c:v>
                </c:pt>
                <c:pt idx="1377">
                  <c:v>-0.24102778305763212</c:v>
                </c:pt>
                <c:pt idx="1378">
                  <c:v>-0.24139583064696546</c:v>
                </c:pt>
                <c:pt idx="1379">
                  <c:v>-0.24091848580133107</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-0.24084528894074728</c:v>
                </c:pt>
                <c:pt idx="1388">
                  <c:v>-0.23950261604552736</c:v>
                </c:pt>
                <c:pt idx="1389">
                  <c:v>-0.23878060338880402</c:v>
                </c:pt>
                <c:pt idx="1390">
                  <c:v>-0.23845871175142042</c:v>
                </c:pt>
                <c:pt idx="1391">
                  <c:v>-0.23955669786280984</c:v>
                </c:pt>
                <c:pt idx="1392">
                  <c:v>-0.23818723070468195</c:v>
                </c:pt>
                <c:pt idx="1393">
                  <c:v>-0.23663004243763924</c:v>
                </c:pt>
                <c:pt idx="1394">
                  <c:v>-0.23591666712434306</c:v>
                </c:pt>
                <c:pt idx="1395">
                  <c:v>-0.23595055245171181</c:v>
                </c:pt>
                <c:pt idx="1396">
                  <c:v>-0.23601599894489331</c:v>
                </c:pt>
                <c:pt idx="1397">
                  <c:v>-0.23655608666713607</c:v>
                </c:pt>
                <c:pt idx="1398">
                  <c:v>-0.23589239149366409</c:v>
                </c:pt>
                <c:pt idx="1399">
                  <c:v>-0.23529056645041641</c:v>
                </c:pt>
                <c:pt idx="1400">
                  <c:v>-0.23592979626573651</c:v>
                </c:pt>
                <c:pt idx="1401">
                  <c:v>-0.23650606501784921</c:v>
                </c:pt>
                <c:pt idx="1402">
                  <c:v>-0.23798799788113495</c:v>
                </c:pt>
                <c:pt idx="1403">
                  <c:v>-0.23728816910967521</c:v>
                </c:pt>
                <c:pt idx="1404">
                  <c:v>-0.23655741475947442</c:v>
                </c:pt>
                <c:pt idx="1405">
                  <c:v>-0.23808156198639099</c:v>
                </c:pt>
                <c:pt idx="1406">
                  <c:v>-0.23886354749855337</c:v>
                </c:pt>
                <c:pt idx="1407">
                  <c:v>-0.23879681560173091</c:v>
                </c:pt>
                <c:pt idx="1408">
                  <c:v>-0.24029198669971671</c:v>
                </c:pt>
                <c:pt idx="1409">
                  <c:v>-0.24194840718037416</c:v>
                </c:pt>
                <c:pt idx="1410">
                  <c:v>-0.24189937211394871</c:v>
                </c:pt>
                <c:pt idx="1411">
                  <c:v>-0.24115062211258467</c:v>
                </c:pt>
                <c:pt idx="1412">
                  <c:v>-0.24090550369874109</c:v>
                </c:pt>
                <c:pt idx="1413">
                  <c:v>-0.24041500125258625</c:v>
                </c:pt>
                <c:pt idx="1414">
                  <c:v>-0.24091047930180332</c:v>
                </c:pt>
                <c:pt idx="1415">
                  <c:v>-0.24184263885514687</c:v>
                </c:pt>
                <c:pt idx="1416">
                  <c:v>-0.24301761637669037</c:v>
                </c:pt>
                <c:pt idx="1417">
                  <c:v>-0.24258751367283091</c:v>
                </c:pt>
                <c:pt idx="1418">
                  <c:v>-0.24401871340879228</c:v>
                </c:pt>
                <c:pt idx="1419">
                  <c:v>-0.24438798474035667</c:v>
                </c:pt>
                <c:pt idx="1420">
                  <c:v>-0.24486632091203844</c:v>
                </c:pt>
                <c:pt idx="1421">
                  <c:v>-0.24470988586412581</c:v>
                </c:pt>
                <c:pt idx="1422">
                  <c:v>-0.24519601509192088</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-0.23598008353350525</c:v>
                </c:pt>
                <c:pt idx="1433">
                  <c:v>-0.23536565109942859</c:v>
                </c:pt>
                <c:pt idx="1434">
                  <c:v>-0.23584061486519678</c:v>
                </c:pt>
                <c:pt idx="1435">
                  <c:v>-0.23624802616281237</c:v>
                </c:pt>
                <c:pt idx="1436">
                  <c:v>-0.2355168638985532</c:v>
                </c:pt>
                <c:pt idx="1437">
                  <c:v>-0.23552011772476078</c:v>
                </c:pt>
                <c:pt idx="1438">
                  <c:v>-0.23600265161688583</c:v>
                </c:pt>
                <c:pt idx="1439">
                  <c:v>-0.23459527216566323</c:v>
                </c:pt>
                <c:pt idx="1440">
                  <c:v>-0.23653734159242448</c:v>
                </c:pt>
                <c:pt idx="1441">
                  <c:v>-0.2360642371559013</c:v>
                </c:pt>
                <c:pt idx="1442">
                  <c:v>-0.23608549611971341</c:v>
                </c:pt>
                <c:pt idx="1443">
                  <c:v>-0.23715573933077388</c:v>
                </c:pt>
                <c:pt idx="1444">
                  <c:v>-0.23668243568040756</c:v>
                </c:pt>
                <c:pt idx="1445">
                  <c:v>-0.23636980274389441</c:v>
                </c:pt>
                <c:pt idx="1446">
                  <c:v>-0.23548887909569771</c:v>
                </c:pt>
                <c:pt idx="1447">
                  <c:v>-0.23515457928131395</c:v>
                </c:pt>
                <c:pt idx="1448">
                  <c:v>-0.23513745637652067</c:v>
                </c:pt>
                <c:pt idx="1449">
                  <c:v>-0.23537673118407554</c:v>
                </c:pt>
                <c:pt idx="1450">
                  <c:v>-0.23319890639446345</c:v>
                </c:pt>
                <c:pt idx="1451">
                  <c:v>-0.23272637114040176</c:v>
                </c:pt>
                <c:pt idx="1452">
                  <c:v>-0.23332252333206327</c:v>
                </c:pt>
                <c:pt idx="1453">
                  <c:v>-0.2345733017238274</c:v>
                </c:pt>
                <c:pt idx="1454">
                  <c:v>-0.23477852993563869</c:v>
                </c:pt>
                <c:pt idx="1455">
                  <c:v>-0.23467664628051899</c:v>
                </c:pt>
                <c:pt idx="1456">
                  <c:v>-0.23433726176976691</c:v>
                </c:pt>
                <c:pt idx="1457">
                  <c:v>-0.23426794483606306</c:v>
                </c:pt>
                <c:pt idx="1458">
                  <c:v>-0.23275466899356437</c:v>
                </c:pt>
                <c:pt idx="1459">
                  <c:v>-0.23228346183182708</c:v>
                </c:pt>
                <c:pt idx="1460">
                  <c:v>-0.23202548938142831</c:v>
                </c:pt>
                <c:pt idx="1461">
                  <c:v>-0.23230660858401109</c:v>
                </c:pt>
                <c:pt idx="1462">
                  <c:v>-0.23210610458637881</c:v>
                </c:pt>
                <c:pt idx="1463">
                  <c:v>-0.2322928059100775</c:v>
                </c:pt>
                <c:pt idx="1464">
                  <c:v>-0.23133558335702295</c:v>
                </c:pt>
                <c:pt idx="1465">
                  <c:v>-0.23217206334373919</c:v>
                </c:pt>
                <c:pt idx="1466">
                  <c:v>-0.23171933563826064</c:v>
                </c:pt>
                <c:pt idx="1467">
                  <c:v>-0.23129014362629646</c:v>
                </c:pt>
                <c:pt idx="1468">
                  <c:v>-0.22790698966201736</c:v>
                </c:pt>
                <c:pt idx="1469">
                  <c:v>-0.22599483077200969</c:v>
                </c:pt>
                <c:pt idx="1470">
                  <c:v>-0.22677625184492475</c:v>
                </c:pt>
                <c:pt idx="1471">
                  <c:v>-0.22666463517023774</c:v>
                </c:pt>
                <c:pt idx="1472">
                  <c:v>-0.22728408589610213</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97257856"/>
        <c:axId val="197390720"/>
        <c:extLst xmlns:c16r2="http://schemas.microsoft.com/office/drawing/2015/06/chart"/>
      </c:lineChart>
      <c:catAx>
        <c:axId val="19725785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390720"/>
        <c:crosses val="autoZero"/>
        <c:auto val="1"/>
        <c:lblAlgn val="ctr"/>
        <c:lblOffset val="100"/>
      </c:catAx>
      <c:valAx>
        <c:axId val="197390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25785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10.174290621570067</c:v>
                </c:pt>
                <c:pt idx="3">
                  <c:v>10.172328121570699</c:v>
                </c:pt>
                <c:pt idx="4">
                  <c:v>10.169897721570498</c:v>
                </c:pt>
                <c:pt idx="5">
                  <c:v>10.168405965900192</c:v>
                </c:pt>
                <c:pt idx="6">
                  <c:v>10.165196821570575</c:v>
                </c:pt>
                <c:pt idx="7">
                  <c:v>10.163063421571028</c:v>
                </c:pt>
                <c:pt idx="8">
                  <c:v>10.161669535856275</c:v>
                </c:pt>
                <c:pt idx="9">
                  <c:v>10.156616821570523</c:v>
                </c:pt>
                <c:pt idx="10">
                  <c:v>10.155547821570623</c:v>
                </c:pt>
                <c:pt idx="11">
                  <c:v>10.154131521570193</c:v>
                </c:pt>
                <c:pt idx="12">
                  <c:v>10.15277271952959</c:v>
                </c:pt>
                <c:pt idx="13">
                  <c:v>10.152687621570688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10.184095421570502</c:v>
                </c:pt>
                <c:pt idx="22">
                  <c:v>10.186570921570798</c:v>
                </c:pt>
                <c:pt idx="23">
                  <c:v>10.188521521570618</c:v>
                </c:pt>
                <c:pt idx="24">
                  <c:v>10.190138990401621</c:v>
                </c:pt>
                <c:pt idx="25">
                  <c:v>10.195292337699804</c:v>
                </c:pt>
                <c:pt idx="26">
                  <c:v>10.19687592157041</c:v>
                </c:pt>
                <c:pt idx="27">
                  <c:v>10.199118121570528</c:v>
                </c:pt>
                <c:pt idx="28">
                  <c:v>10.201635621570443</c:v>
                </c:pt>
                <c:pt idx="29">
                  <c:v>10.20597502157054</c:v>
                </c:pt>
                <c:pt idx="30">
                  <c:v>10.210977521570991</c:v>
                </c:pt>
                <c:pt idx="31">
                  <c:v>10.215954921570287</c:v>
                </c:pt>
                <c:pt idx="32">
                  <c:v>10.221846321571018</c:v>
                </c:pt>
                <c:pt idx="33">
                  <c:v>10.224706768938843</c:v>
                </c:pt>
                <c:pt idx="34">
                  <c:v>10.238914964427549</c:v>
                </c:pt>
                <c:pt idx="35">
                  <c:v>10.241671821570455</c:v>
                </c:pt>
                <c:pt idx="36">
                  <c:v>10.245953721570482</c:v>
                </c:pt>
                <c:pt idx="37">
                  <c:v>10.250895721570748</c:v>
                </c:pt>
                <c:pt idx="38">
                  <c:v>10.255382621571002</c:v>
                </c:pt>
                <c:pt idx="39">
                  <c:v>10.260297121570748</c:v>
                </c:pt>
                <c:pt idx="40">
                  <c:v>10.264617092403952</c:v>
                </c:pt>
                <c:pt idx="41">
                  <c:v>10.268712693364975</c:v>
                </c:pt>
                <c:pt idx="42">
                  <c:v>10.284655440618426</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10.312502345379981</c:v>
                </c:pt>
                <c:pt idx="51">
                  <c:v>10.320860762747131</c:v>
                </c:pt>
                <c:pt idx="52">
                  <c:v>10.322676421570279</c:v>
                </c:pt>
                <c:pt idx="53">
                  <c:v>10.325377521570577</c:v>
                </c:pt>
                <c:pt idx="54">
                  <c:v>10.328383021571003</c:v>
                </c:pt>
                <c:pt idx="55">
                  <c:v>10.330806721570738</c:v>
                </c:pt>
                <c:pt idx="56">
                  <c:v>10.333665038065984</c:v>
                </c:pt>
                <c:pt idx="57">
                  <c:v>10.336425521570547</c:v>
                </c:pt>
                <c:pt idx="58">
                  <c:v>10.340145121570098</c:v>
                </c:pt>
                <c:pt idx="59">
                  <c:v>10.342552956705729</c:v>
                </c:pt>
                <c:pt idx="60">
                  <c:v>10.354962956705489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10.423034912479752</c:v>
                </c:pt>
                <c:pt idx="77">
                  <c:v>10.423789021570357</c:v>
                </c:pt>
                <c:pt idx="78">
                  <c:v>10.424493221570501</c:v>
                </c:pt>
                <c:pt idx="79">
                  <c:v>10.424985656622255</c:v>
                </c:pt>
                <c:pt idx="80">
                  <c:v>10.42523522157062</c:v>
                </c:pt>
                <c:pt idx="81">
                  <c:v>10.425362421570672</c:v>
                </c:pt>
                <c:pt idx="82">
                  <c:v>10.425530321570356</c:v>
                </c:pt>
                <c:pt idx="83">
                  <c:v>10.425603421570301</c:v>
                </c:pt>
                <c:pt idx="84">
                  <c:v>10.425689560700844</c:v>
                </c:pt>
                <c:pt idx="85">
                  <c:v>10.426454744647341</c:v>
                </c:pt>
                <c:pt idx="86">
                  <c:v>10.426704321570169</c:v>
                </c:pt>
                <c:pt idx="87">
                  <c:v>10.427001821570718</c:v>
                </c:pt>
                <c:pt idx="88">
                  <c:v>10.427321821570581</c:v>
                </c:pt>
                <c:pt idx="89">
                  <c:v>10.428302621570163</c:v>
                </c:pt>
                <c:pt idx="90">
                  <c:v>10.429337099920929</c:v>
                </c:pt>
                <c:pt idx="91">
                  <c:v>10.430666021570673</c:v>
                </c:pt>
                <c:pt idx="92">
                  <c:v>10.432345021570868</c:v>
                </c:pt>
                <c:pt idx="93">
                  <c:v>10.434133321570398</c:v>
                </c:pt>
                <c:pt idx="94">
                  <c:v>10.441273321570428</c:v>
                </c:pt>
                <c:pt idx="95">
                  <c:v>10.442539621570624</c:v>
                </c:pt>
                <c:pt idx="96">
                  <c:v>10.444107821570793</c:v>
                </c:pt>
                <c:pt idx="97">
                  <c:v>10.446481021570531</c:v>
                </c:pt>
                <c:pt idx="98">
                  <c:v>10.448072821570149</c:v>
                </c:pt>
                <c:pt idx="99">
                  <c:v>10.449651721570698</c:v>
                </c:pt>
                <c:pt idx="100">
                  <c:v>10.451007621570669</c:v>
                </c:pt>
                <c:pt idx="101">
                  <c:v>10.452095400518132</c:v>
                </c:pt>
                <c:pt idx="102">
                  <c:v>10.452827821570551</c:v>
                </c:pt>
                <c:pt idx="103">
                  <c:v>10.453136097432669</c:v>
                </c:pt>
                <c:pt idx="104">
                  <c:v>10.452690421570702</c:v>
                </c:pt>
                <c:pt idx="105">
                  <c:v>10.451658221570867</c:v>
                </c:pt>
                <c:pt idx="106">
                  <c:v>10.450473121570765</c:v>
                </c:pt>
                <c:pt idx="107">
                  <c:v>10.448727121570268</c:v>
                </c:pt>
                <c:pt idx="108">
                  <c:v>10.447047021570697</c:v>
                </c:pt>
                <c:pt idx="109">
                  <c:v>10.445538921570446</c:v>
                </c:pt>
                <c:pt idx="110">
                  <c:v>10.444292005243867</c:v>
                </c:pt>
                <c:pt idx="111">
                  <c:v>10.440418730661499</c:v>
                </c:pt>
                <c:pt idx="112">
                  <c:v>10.439528342403705</c:v>
                </c:pt>
                <c:pt idx="113">
                  <c:v>10.438688221570699</c:v>
                </c:pt>
                <c:pt idx="114">
                  <c:v>10.437966021570535</c:v>
                </c:pt>
                <c:pt idx="115">
                  <c:v>10.437242721570938</c:v>
                </c:pt>
                <c:pt idx="116">
                  <c:v>10.436527316520184</c:v>
                </c:pt>
                <c:pt idx="117">
                  <c:v>10.435677321570765</c:v>
                </c:pt>
                <c:pt idx="118">
                  <c:v>10.434606321570342</c:v>
                </c:pt>
                <c:pt idx="119">
                  <c:v>10.433778654903833</c:v>
                </c:pt>
                <c:pt idx="120">
                  <c:v>10.430171884070512</c:v>
                </c:pt>
                <c:pt idx="121">
                  <c:v>10.429438321570373</c:v>
                </c:pt>
                <c:pt idx="122">
                  <c:v>10.428255425736753</c:v>
                </c:pt>
                <c:pt idx="123">
                  <c:v>10.427141621570613</c:v>
                </c:pt>
                <c:pt idx="124">
                  <c:v>10.426182521570624</c:v>
                </c:pt>
                <c:pt idx="125">
                  <c:v>10.425315721570566</c:v>
                </c:pt>
                <c:pt idx="126">
                  <c:v>10.424441221570518</c:v>
                </c:pt>
                <c:pt idx="127">
                  <c:v>10.42378202157083</c:v>
                </c:pt>
                <c:pt idx="128">
                  <c:v>10.423302821570513</c:v>
                </c:pt>
                <c:pt idx="129">
                  <c:v>10.42088509429742</c:v>
                </c:pt>
                <c:pt idx="130">
                  <c:v>10.419853421570426</c:v>
                </c:pt>
                <c:pt idx="131">
                  <c:v>10.418884921570495</c:v>
                </c:pt>
                <c:pt idx="132">
                  <c:v>10.417952413407406</c:v>
                </c:pt>
                <c:pt idx="133">
                  <c:v>10.417069121569998</c:v>
                </c:pt>
                <c:pt idx="134">
                  <c:v>10.416258421570408</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10.413982121570573</c:v>
                </c:pt>
                <c:pt idx="145">
                  <c:v>10.414236021569579</c:v>
                </c:pt>
                <c:pt idx="146">
                  <c:v>10.414196392999132</c:v>
                </c:pt>
                <c:pt idx="147">
                  <c:v>10.414103611044412</c:v>
                </c:pt>
                <c:pt idx="148">
                  <c:v>10.41404852864143</c:v>
                </c:pt>
                <c:pt idx="149">
                  <c:v>10.41397152157046</c:v>
                </c:pt>
                <c:pt idx="150">
                  <c:v>10.413884821570999</c:v>
                </c:pt>
                <c:pt idx="151">
                  <c:v>10.413820821570749</c:v>
                </c:pt>
                <c:pt idx="152">
                  <c:v>10.413567521570585</c:v>
                </c:pt>
                <c:pt idx="153">
                  <c:v>10.413242321570499</c:v>
                </c:pt>
                <c:pt idx="154">
                  <c:v>10.412448121570819</c:v>
                </c:pt>
                <c:pt idx="155">
                  <c:v>10.411541505781074</c:v>
                </c:pt>
                <c:pt idx="156">
                  <c:v>10.404420898493694</c:v>
                </c:pt>
                <c:pt idx="157">
                  <c:v>10.401914221570095</c:v>
                </c:pt>
                <c:pt idx="158">
                  <c:v>10.399120121570988</c:v>
                </c:pt>
                <c:pt idx="159">
                  <c:v>10.391625821570511</c:v>
                </c:pt>
                <c:pt idx="160">
                  <c:v>10.385584421570455</c:v>
                </c:pt>
                <c:pt idx="161">
                  <c:v>10.379717404903587</c:v>
                </c:pt>
                <c:pt idx="162">
                  <c:v>10.373190121570687</c:v>
                </c:pt>
                <c:pt idx="163">
                  <c:v>10.368016721570518</c:v>
                </c:pt>
                <c:pt idx="164">
                  <c:v>10.364804488237256</c:v>
                </c:pt>
                <c:pt idx="165">
                  <c:v>10.349855513878364</c:v>
                </c:pt>
                <c:pt idx="166">
                  <c:v>10.344698021570748</c:v>
                </c:pt>
                <c:pt idx="167">
                  <c:v>10.338645821570921</c:v>
                </c:pt>
                <c:pt idx="168">
                  <c:v>10.33372835348535</c:v>
                </c:pt>
                <c:pt idx="169">
                  <c:v>10.327041821570205</c:v>
                </c:pt>
                <c:pt idx="170">
                  <c:v>10.321743821570848</c:v>
                </c:pt>
                <c:pt idx="171">
                  <c:v>10.316232821570619</c:v>
                </c:pt>
                <c:pt idx="172">
                  <c:v>10.311019721570901</c:v>
                </c:pt>
                <c:pt idx="173">
                  <c:v>10.308446154903876</c:v>
                </c:pt>
                <c:pt idx="174">
                  <c:v>10.29662152527429</c:v>
                </c:pt>
                <c:pt idx="175">
                  <c:v>10.293634221570571</c:v>
                </c:pt>
                <c:pt idx="176">
                  <c:v>10.290403721570586</c:v>
                </c:pt>
                <c:pt idx="177">
                  <c:v>10.288223221570002</c:v>
                </c:pt>
                <c:pt idx="178">
                  <c:v>10.284563721570319</c:v>
                </c:pt>
                <c:pt idx="179">
                  <c:v>10.281904521570512</c:v>
                </c:pt>
                <c:pt idx="180">
                  <c:v>10.279747923611396</c:v>
                </c:pt>
                <c:pt idx="181">
                  <c:v>10.277722921570998</c:v>
                </c:pt>
                <c:pt idx="182">
                  <c:v>10.276523256352888</c:v>
                </c:pt>
                <c:pt idx="183">
                  <c:v>10.27341708627641</c:v>
                </c:pt>
                <c:pt idx="184">
                  <c:v>10.274174821570828</c:v>
                </c:pt>
                <c:pt idx="185">
                  <c:v>10.275094121570568</c:v>
                </c:pt>
                <c:pt idx="186">
                  <c:v>10.275854621570701</c:v>
                </c:pt>
                <c:pt idx="187">
                  <c:v>10.27653555352931</c:v>
                </c:pt>
                <c:pt idx="188">
                  <c:v>10.279252515448148</c:v>
                </c:pt>
                <c:pt idx="189">
                  <c:v>10.279628721570676</c:v>
                </c:pt>
                <c:pt idx="190">
                  <c:v>10.280362321570268</c:v>
                </c:pt>
                <c:pt idx="191">
                  <c:v>10.281518721570675</c:v>
                </c:pt>
                <c:pt idx="192">
                  <c:v>10.282562563838766</c:v>
                </c:pt>
                <c:pt idx="193">
                  <c:v>10.28334080858342</c:v>
                </c:pt>
                <c:pt idx="194">
                  <c:v>10.286431525274324</c:v>
                </c:pt>
                <c:pt idx="195">
                  <c:v>10.286741521570761</c:v>
                </c:pt>
                <c:pt idx="196">
                  <c:v>10.287214521570647</c:v>
                </c:pt>
                <c:pt idx="197">
                  <c:v>10.287238921570438</c:v>
                </c:pt>
                <c:pt idx="198">
                  <c:v>10.285932563838729</c:v>
                </c:pt>
                <c:pt idx="199">
                  <c:v>10.283520121570492</c:v>
                </c:pt>
                <c:pt idx="200">
                  <c:v>10.281263221570066</c:v>
                </c:pt>
                <c:pt idx="201">
                  <c:v>10.279844250141991</c:v>
                </c:pt>
                <c:pt idx="202">
                  <c:v>10.274007821570692</c:v>
                </c:pt>
                <c:pt idx="203">
                  <c:v>10.272723739938087</c:v>
                </c:pt>
                <c:pt idx="204">
                  <c:v>10.271028421570481</c:v>
                </c:pt>
                <c:pt idx="205">
                  <c:v>10.26969864631279</c:v>
                </c:pt>
                <c:pt idx="206">
                  <c:v>10.268260121570306</c:v>
                </c:pt>
                <c:pt idx="207">
                  <c:v>10.267487121570511</c:v>
                </c:pt>
                <c:pt idx="208">
                  <c:v>10.267926121570248</c:v>
                </c:pt>
                <c:pt idx="209">
                  <c:v>10.268555821570068</c:v>
                </c:pt>
                <c:pt idx="210">
                  <c:v>10.268957457934368</c:v>
                </c:pt>
                <c:pt idx="211">
                  <c:v>10.270427821570568</c:v>
                </c:pt>
                <c:pt idx="212">
                  <c:v>10.270674137360222</c:v>
                </c:pt>
                <c:pt idx="213">
                  <c:v>10.271281021570676</c:v>
                </c:pt>
                <c:pt idx="214">
                  <c:v>10.27187052157095</c:v>
                </c:pt>
                <c:pt idx="215">
                  <c:v>10.27240092157102</c:v>
                </c:pt>
                <c:pt idx="216">
                  <c:v>10.272868121570614</c:v>
                </c:pt>
                <c:pt idx="217">
                  <c:v>10.273328221570491</c:v>
                </c:pt>
                <c:pt idx="218">
                  <c:v>10.273716407428926</c:v>
                </c:pt>
                <c:pt idx="219">
                  <c:v>10.273931457934149</c:v>
                </c:pt>
                <c:pt idx="220">
                  <c:v>10.275140174511634</c:v>
                </c:pt>
                <c:pt idx="221">
                  <c:v>10.275467821570416</c:v>
                </c:pt>
                <c:pt idx="222">
                  <c:v>10.275911421570273</c:v>
                </c:pt>
                <c:pt idx="223">
                  <c:v>10.276298621570536</c:v>
                </c:pt>
                <c:pt idx="224">
                  <c:v>10.276652821570664</c:v>
                </c:pt>
                <c:pt idx="225">
                  <c:v>10.276960521570498</c:v>
                </c:pt>
                <c:pt idx="226">
                  <c:v>10.277220121570252</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10.261939721570544</c:v>
                </c:pt>
                <c:pt idx="235">
                  <c:v>10.259493021570833</c:v>
                </c:pt>
                <c:pt idx="236">
                  <c:v>10.257884071570558</c:v>
                </c:pt>
                <c:pt idx="237">
                  <c:v>10.250948602820515</c:v>
                </c:pt>
                <c:pt idx="238">
                  <c:v>10.24859093984985</c:v>
                </c:pt>
                <c:pt idx="239">
                  <c:v>10.246469621570313</c:v>
                </c:pt>
                <c:pt idx="240">
                  <c:v>10.244464321570572</c:v>
                </c:pt>
                <c:pt idx="241">
                  <c:v>10.242713221570542</c:v>
                </c:pt>
                <c:pt idx="242">
                  <c:v>10.241183921570352</c:v>
                </c:pt>
                <c:pt idx="243">
                  <c:v>10.239600617269222</c:v>
                </c:pt>
                <c:pt idx="244">
                  <c:v>10.238348389752067</c:v>
                </c:pt>
                <c:pt idx="245">
                  <c:v>10.234984338424621</c:v>
                </c:pt>
                <c:pt idx="246">
                  <c:v>10.234218121570404</c:v>
                </c:pt>
                <c:pt idx="247">
                  <c:v>10.233482921570598</c:v>
                </c:pt>
                <c:pt idx="248">
                  <c:v>10.232912921570831</c:v>
                </c:pt>
                <c:pt idx="249">
                  <c:v>10.232388672634258</c:v>
                </c:pt>
                <c:pt idx="250">
                  <c:v>10.231988021570967</c:v>
                </c:pt>
                <c:pt idx="251">
                  <c:v>10.231607221570741</c:v>
                </c:pt>
                <c:pt idx="252">
                  <c:v>10.231238521570528</c:v>
                </c:pt>
                <c:pt idx="253">
                  <c:v>10.230985321570788</c:v>
                </c:pt>
                <c:pt idx="254">
                  <c:v>10.229613735549023</c:v>
                </c:pt>
                <c:pt idx="255">
                  <c:v>10.229370558412569</c:v>
                </c:pt>
                <c:pt idx="256">
                  <c:v>10.229151621570816</c:v>
                </c:pt>
                <c:pt idx="257">
                  <c:v>10.228937921569909</c:v>
                </c:pt>
                <c:pt idx="258">
                  <c:v>10.228770921570081</c:v>
                </c:pt>
                <c:pt idx="259">
                  <c:v>10.228671121570889</c:v>
                </c:pt>
                <c:pt idx="260">
                  <c:v>10.228617821570506</c:v>
                </c:pt>
                <c:pt idx="261">
                  <c:v>10.228399488237613</c:v>
                </c:pt>
                <c:pt idx="262">
                  <c:v>10.228335425736841</c:v>
                </c:pt>
                <c:pt idx="263">
                  <c:v>10.228220921570154</c:v>
                </c:pt>
                <c:pt idx="264">
                  <c:v>10.228132921570621</c:v>
                </c:pt>
                <c:pt idx="265">
                  <c:v>10.228051821569839</c:v>
                </c:pt>
                <c:pt idx="266">
                  <c:v>10.227978821570805</c:v>
                </c:pt>
                <c:pt idx="267">
                  <c:v>10.227911651357008</c:v>
                </c:pt>
                <c:pt idx="268">
                  <c:v>10.227880001057859</c:v>
                </c:pt>
                <c:pt idx="269">
                  <c:v>10.226818821570555</c:v>
                </c:pt>
                <c:pt idx="270">
                  <c:v>10.226615321570348</c:v>
                </c:pt>
                <c:pt idx="271">
                  <c:v>10.226348221570706</c:v>
                </c:pt>
                <c:pt idx="272">
                  <c:v>10.22610552157116</c:v>
                </c:pt>
                <c:pt idx="273">
                  <c:v>10.225897921570418</c:v>
                </c:pt>
                <c:pt idx="274">
                  <c:v>10.225703421570731</c:v>
                </c:pt>
                <c:pt idx="275">
                  <c:v>10.225508621571333</c:v>
                </c:pt>
                <c:pt idx="276">
                  <c:v>10.225373721570259</c:v>
                </c:pt>
                <c:pt idx="277">
                  <c:v>10.22526929215865</c:v>
                </c:pt>
                <c:pt idx="278">
                  <c:v>10.224989592403844</c:v>
                </c:pt>
                <c:pt idx="279">
                  <c:v>10.224913579146843</c:v>
                </c:pt>
                <c:pt idx="280">
                  <c:v>10.224846421570449</c:v>
                </c:pt>
                <c:pt idx="281">
                  <c:v>10.224781421571116</c:v>
                </c:pt>
                <c:pt idx="282">
                  <c:v>10.224712621570268</c:v>
                </c:pt>
                <c:pt idx="283">
                  <c:v>10.224615121570391</c:v>
                </c:pt>
                <c:pt idx="284">
                  <c:v>10.224497333765882</c:v>
                </c:pt>
                <c:pt idx="285">
                  <c:v>10.224426121570417</c:v>
                </c:pt>
                <c:pt idx="286">
                  <c:v>10.224340121570114</c:v>
                </c:pt>
                <c:pt idx="287">
                  <c:v>10.224275021570538</c:v>
                </c:pt>
                <c:pt idx="288">
                  <c:v>10.224247821570403</c:v>
                </c:pt>
                <c:pt idx="289">
                  <c:v>10.224180346823275</c:v>
                </c:pt>
                <c:pt idx="290">
                  <c:v>10.223289221570818</c:v>
                </c:pt>
                <c:pt idx="291">
                  <c:v>10.221749521570848</c:v>
                </c:pt>
                <c:pt idx="292">
                  <c:v>10.219856021570799</c:v>
                </c:pt>
                <c:pt idx="293">
                  <c:v>10.218414221570848</c:v>
                </c:pt>
                <c:pt idx="294">
                  <c:v>10.217151421570655</c:v>
                </c:pt>
                <c:pt idx="295">
                  <c:v>10.21576309038754</c:v>
                </c:pt>
                <c:pt idx="296">
                  <c:v>10.214792321571148</c:v>
                </c:pt>
                <c:pt idx="297">
                  <c:v>10.213671521570662</c:v>
                </c:pt>
                <c:pt idx="298">
                  <c:v>10.212690221570696</c:v>
                </c:pt>
                <c:pt idx="299">
                  <c:v>10.211867821570506</c:v>
                </c:pt>
                <c:pt idx="300">
                  <c:v>10.211156407429414</c:v>
                </c:pt>
                <c:pt idx="301">
                  <c:v>10.210678921570851</c:v>
                </c:pt>
                <c:pt idx="302">
                  <c:v>10.210237521570701</c:v>
                </c:pt>
                <c:pt idx="303">
                  <c:v>10.209894221570423</c:v>
                </c:pt>
                <c:pt idx="304">
                  <c:v>10.209564421570731</c:v>
                </c:pt>
                <c:pt idx="305">
                  <c:v>10.209316685206701</c:v>
                </c:pt>
                <c:pt idx="306">
                  <c:v>10.208951021570517</c:v>
                </c:pt>
                <c:pt idx="307">
                  <c:v>10.208696021570333</c:v>
                </c:pt>
                <c:pt idx="308">
                  <c:v>10.208401021570152</c:v>
                </c:pt>
                <c:pt idx="309">
                  <c:v>10.208160421570618</c:v>
                </c:pt>
                <c:pt idx="310">
                  <c:v>10.207909842847059</c:v>
                </c:pt>
                <c:pt idx="311">
                  <c:v>10.207680121570862</c:v>
                </c:pt>
                <c:pt idx="312">
                  <c:v>10.207480221570664</c:v>
                </c:pt>
                <c:pt idx="313">
                  <c:v>10.207194021570601</c:v>
                </c:pt>
                <c:pt idx="314">
                  <c:v>10.206945240925322</c:v>
                </c:pt>
                <c:pt idx="315">
                  <c:v>10.204320165320462</c:v>
                </c:pt>
                <c:pt idx="316">
                  <c:v>10.203387521570605</c:v>
                </c:pt>
                <c:pt idx="317">
                  <c:v>10.20258942157038</c:v>
                </c:pt>
                <c:pt idx="318">
                  <c:v>10.201766821570548</c:v>
                </c:pt>
                <c:pt idx="319">
                  <c:v>10.201144021570748</c:v>
                </c:pt>
                <c:pt idx="320">
                  <c:v>10.200472421570598</c:v>
                </c:pt>
                <c:pt idx="321">
                  <c:v>10.199896558412874</c:v>
                </c:pt>
                <c:pt idx="322">
                  <c:v>10.199400321570451</c:v>
                </c:pt>
                <c:pt idx="323">
                  <c:v>10.198942921570817</c:v>
                </c:pt>
                <c:pt idx="324">
                  <c:v>10.198508021570643</c:v>
                </c:pt>
                <c:pt idx="325">
                  <c:v>10.198327721570898</c:v>
                </c:pt>
                <c:pt idx="326">
                  <c:v>10.198186266015155</c:v>
                </c:pt>
                <c:pt idx="327">
                  <c:v>10.198029221570861</c:v>
                </c:pt>
                <c:pt idx="328">
                  <c:v>10.197914921570298</c:v>
                </c:pt>
                <c:pt idx="329">
                  <c:v>10.197832821571168</c:v>
                </c:pt>
                <c:pt idx="330">
                  <c:v>10.197768730661467</c:v>
                </c:pt>
                <c:pt idx="331">
                  <c:v>10.197682421570093</c:v>
                </c:pt>
                <c:pt idx="332">
                  <c:v>10.197644721570255</c:v>
                </c:pt>
                <c:pt idx="333">
                  <c:v>10.197637821570519</c:v>
                </c:pt>
                <c:pt idx="334">
                  <c:v>10.197449667724516</c:v>
                </c:pt>
                <c:pt idx="335">
                  <c:v>10.198403021570673</c:v>
                </c:pt>
                <c:pt idx="336">
                  <c:v>10.200109505781072</c:v>
                </c:pt>
                <c:pt idx="337">
                  <c:v>10.201861521570569</c:v>
                </c:pt>
                <c:pt idx="338">
                  <c:v>10.203509021570355</c:v>
                </c:pt>
                <c:pt idx="339">
                  <c:v>10.205019221570168</c:v>
                </c:pt>
                <c:pt idx="340">
                  <c:v>10.206187721570231</c:v>
                </c:pt>
                <c:pt idx="341">
                  <c:v>10.207542653030927</c:v>
                </c:pt>
                <c:pt idx="342">
                  <c:v>10.208428013878549</c:v>
                </c:pt>
                <c:pt idx="343">
                  <c:v>10.21106282157044</c:v>
                </c:pt>
                <c:pt idx="344">
                  <c:v>10.211479148100905</c:v>
                </c:pt>
                <c:pt idx="345">
                  <c:v>10.212262721570452</c:v>
                </c:pt>
                <c:pt idx="346">
                  <c:v>10.212925421570645</c:v>
                </c:pt>
                <c:pt idx="347">
                  <c:v>10.213551121570813</c:v>
                </c:pt>
                <c:pt idx="348">
                  <c:v>10.21418782157069</c:v>
                </c:pt>
                <c:pt idx="349">
                  <c:v>10.214739321570548</c:v>
                </c:pt>
                <c:pt idx="350">
                  <c:v>10.215182003388852</c:v>
                </c:pt>
                <c:pt idx="351">
                  <c:v>10.216191350982214</c:v>
                </c:pt>
                <c:pt idx="352">
                  <c:v>10.21639422157044</c:v>
                </c:pt>
                <c:pt idx="353">
                  <c:v>10.216688326620996</c:v>
                </c:pt>
                <c:pt idx="354">
                  <c:v>10.217317621570631</c:v>
                </c:pt>
                <c:pt idx="355">
                  <c:v>10.219576821570548</c:v>
                </c:pt>
                <c:pt idx="356">
                  <c:v>10.222650321570413</c:v>
                </c:pt>
                <c:pt idx="357">
                  <c:v>10.226442621570513</c:v>
                </c:pt>
                <c:pt idx="358">
                  <c:v>10.229325733658442</c:v>
                </c:pt>
                <c:pt idx="359">
                  <c:v>10.231735279197707</c:v>
                </c:pt>
                <c:pt idx="360">
                  <c:v>10.253356833916024</c:v>
                </c:pt>
                <c:pt idx="361">
                  <c:v>10.256155621570413</c:v>
                </c:pt>
                <c:pt idx="362">
                  <c:v>10.258693921570318</c:v>
                </c:pt>
                <c:pt idx="363">
                  <c:v>10.261675821570618</c:v>
                </c:pt>
                <c:pt idx="364">
                  <c:v>10.263865055612868</c:v>
                </c:pt>
                <c:pt idx="365">
                  <c:v>10.265638206185946</c:v>
                </c:pt>
                <c:pt idx="366">
                  <c:v>10.271287367025067</c:v>
                </c:pt>
                <c:pt idx="367">
                  <c:v>10.272569821570229</c:v>
                </c:pt>
                <c:pt idx="368">
                  <c:v>10.274706021570449</c:v>
                </c:pt>
                <c:pt idx="369">
                  <c:v>10.276592121570999</c:v>
                </c:pt>
                <c:pt idx="370">
                  <c:v>10.278705599348129</c:v>
                </c:pt>
                <c:pt idx="371">
                  <c:v>10.280448921570708</c:v>
                </c:pt>
                <c:pt idx="372">
                  <c:v>10.281947421570893</c:v>
                </c:pt>
                <c:pt idx="373">
                  <c:v>10.283465021570498</c:v>
                </c:pt>
                <c:pt idx="374">
                  <c:v>10.284576521570543</c:v>
                </c:pt>
                <c:pt idx="375">
                  <c:v>10.285129488237246</c:v>
                </c:pt>
                <c:pt idx="376">
                  <c:v>10.28718766284031</c:v>
                </c:pt>
                <c:pt idx="377">
                  <c:v>10.287792060700767</c:v>
                </c:pt>
                <c:pt idx="378">
                  <c:v>10.288427821570822</c:v>
                </c:pt>
                <c:pt idx="379">
                  <c:v>10.28898682157055</c:v>
                </c:pt>
                <c:pt idx="380">
                  <c:v>10.289491821570763</c:v>
                </c:pt>
                <c:pt idx="381">
                  <c:v>10.290052521570576</c:v>
                </c:pt>
                <c:pt idx="382">
                  <c:v>10.290454305087225</c:v>
                </c:pt>
                <c:pt idx="383">
                  <c:v>10.290804090227354</c:v>
                </c:pt>
                <c:pt idx="384">
                  <c:v>10.291998337034315</c:v>
                </c:pt>
                <c:pt idx="385">
                  <c:v>10.290557921570585</c:v>
                </c:pt>
                <c:pt idx="386">
                  <c:v>10.288727621570644</c:v>
                </c:pt>
                <c:pt idx="387">
                  <c:v>10.286985521570655</c:v>
                </c:pt>
                <c:pt idx="388">
                  <c:v>10.285538880394014</c:v>
                </c:pt>
                <c:pt idx="389">
                  <c:v>10.284487821570551</c:v>
                </c:pt>
                <c:pt idx="390">
                  <c:v>10.281129988237549</c:v>
                </c:pt>
                <c:pt idx="391">
                  <c:v>10.280392121570713</c:v>
                </c:pt>
                <c:pt idx="392">
                  <c:v>10.279355321570423</c:v>
                </c:pt>
                <c:pt idx="393">
                  <c:v>10.278519021570535</c:v>
                </c:pt>
                <c:pt idx="394">
                  <c:v>10.277883221570431</c:v>
                </c:pt>
                <c:pt idx="395">
                  <c:v>10.277065133398512</c:v>
                </c:pt>
                <c:pt idx="396">
                  <c:v>10.276334121570741</c:v>
                </c:pt>
                <c:pt idx="397">
                  <c:v>10.275788383368464</c:v>
                </c:pt>
                <c:pt idx="398">
                  <c:v>10.273666097432384</c:v>
                </c:pt>
                <c:pt idx="399">
                  <c:v>10.27313752157095</c:v>
                </c:pt>
                <c:pt idx="400">
                  <c:v>10.272618599348387</c:v>
                </c:pt>
                <c:pt idx="401">
                  <c:v>10.272174521571046</c:v>
                </c:pt>
                <c:pt idx="402">
                  <c:v>10.271686921570321</c:v>
                </c:pt>
                <c:pt idx="403">
                  <c:v>10.270963421570709</c:v>
                </c:pt>
                <c:pt idx="404">
                  <c:v>10.269923721570391</c:v>
                </c:pt>
                <c:pt idx="405">
                  <c:v>10.268774131094098</c:v>
                </c:pt>
                <c:pt idx="406">
                  <c:v>10.263339377126327</c:v>
                </c:pt>
                <c:pt idx="407">
                  <c:v>10.261558421570648</c:v>
                </c:pt>
                <c:pt idx="408">
                  <c:v>10.25968182157037</c:v>
                </c:pt>
                <c:pt idx="409">
                  <c:v>10.257354921570348</c:v>
                </c:pt>
                <c:pt idx="410">
                  <c:v>10.254417421570665</c:v>
                </c:pt>
                <c:pt idx="411">
                  <c:v>10.251652063994969</c:v>
                </c:pt>
                <c:pt idx="412">
                  <c:v>10.248767021570151</c:v>
                </c:pt>
                <c:pt idx="413">
                  <c:v>10.247304273183577</c:v>
                </c:pt>
                <c:pt idx="414">
                  <c:v>10.241608334390978</c:v>
                </c:pt>
                <c:pt idx="415">
                  <c:v>10.240272621570591</c:v>
                </c:pt>
                <c:pt idx="416">
                  <c:v>10.238722221570956</c:v>
                </c:pt>
                <c:pt idx="417">
                  <c:v>10.237056221570228</c:v>
                </c:pt>
                <c:pt idx="418">
                  <c:v>10.235553478135946</c:v>
                </c:pt>
                <c:pt idx="419">
                  <c:v>10.234205121570552</c:v>
                </c:pt>
                <c:pt idx="420">
                  <c:v>10.233027821570643</c:v>
                </c:pt>
                <c:pt idx="421">
                  <c:v>10.232070859545374</c:v>
                </c:pt>
                <c:pt idx="422">
                  <c:v>10.229231154904069</c:v>
                </c:pt>
                <c:pt idx="423">
                  <c:v>10.228418730661447</c:v>
                </c:pt>
                <c:pt idx="424">
                  <c:v>10.227713121570805</c:v>
                </c:pt>
                <c:pt idx="425">
                  <c:v>10.227060621570525</c:v>
                </c:pt>
                <c:pt idx="426">
                  <c:v>10.226521621570985</c:v>
                </c:pt>
                <c:pt idx="427">
                  <c:v>10.225948821570373</c:v>
                </c:pt>
                <c:pt idx="428">
                  <c:v>10.2249290120473</c:v>
                </c:pt>
                <c:pt idx="429">
                  <c:v>10.223709798314799</c:v>
                </c:pt>
                <c:pt idx="430">
                  <c:v>10.220478046289642</c:v>
                </c:pt>
                <c:pt idx="431">
                  <c:v>10.219639621570568</c:v>
                </c:pt>
                <c:pt idx="432">
                  <c:v>10.218929221570553</c:v>
                </c:pt>
                <c:pt idx="433">
                  <c:v>10.218182021570811</c:v>
                </c:pt>
                <c:pt idx="434">
                  <c:v>10.217476609449019</c:v>
                </c:pt>
                <c:pt idx="435">
                  <c:v>10.216844721570718</c:v>
                </c:pt>
                <c:pt idx="436">
                  <c:v>10.215767121570348</c:v>
                </c:pt>
                <c:pt idx="437">
                  <c:v>10.214715521570525</c:v>
                </c:pt>
                <c:pt idx="438">
                  <c:v>10.214187821570508</c:v>
                </c:pt>
                <c:pt idx="439">
                  <c:v>10.211973961921355</c:v>
                </c:pt>
                <c:pt idx="440">
                  <c:v>10.211441866514051</c:v>
                </c:pt>
                <c:pt idx="441">
                  <c:v>10.21066712157071</c:v>
                </c:pt>
                <c:pt idx="442">
                  <c:v>10.210130221570623</c:v>
                </c:pt>
                <c:pt idx="443">
                  <c:v>10.209554121570747</c:v>
                </c:pt>
                <c:pt idx="444">
                  <c:v>10.20908242157012</c:v>
                </c:pt>
                <c:pt idx="445">
                  <c:v>10.208574286217001</c:v>
                </c:pt>
                <c:pt idx="446">
                  <c:v>10.208156921570749</c:v>
                </c:pt>
                <c:pt idx="447">
                  <c:v>10.207858154903969</c:v>
                </c:pt>
                <c:pt idx="448">
                  <c:v>10.206861571570398</c:v>
                </c:pt>
                <c:pt idx="449">
                  <c:v>10.206702221570518</c:v>
                </c:pt>
                <c:pt idx="450">
                  <c:v>10.206466221570835</c:v>
                </c:pt>
                <c:pt idx="451">
                  <c:v>10.20628992157036</c:v>
                </c:pt>
                <c:pt idx="452">
                  <c:v>10.206093882176944</c:v>
                </c:pt>
                <c:pt idx="453">
                  <c:v>10.205941121570868</c:v>
                </c:pt>
                <c:pt idx="454">
                  <c:v>10.205797621570168</c:v>
                </c:pt>
                <c:pt idx="455">
                  <c:v>10.205649821570873</c:v>
                </c:pt>
                <c:pt idx="456">
                  <c:v>10.205581605354254</c:v>
                </c:pt>
                <c:pt idx="457">
                  <c:v>10.205042665320306</c:v>
                </c:pt>
                <c:pt idx="458">
                  <c:v>10.204943628022349</c:v>
                </c:pt>
                <c:pt idx="459">
                  <c:v>10.204830621570668</c:v>
                </c:pt>
                <c:pt idx="460">
                  <c:v>10.204716421570058</c:v>
                </c:pt>
                <c:pt idx="461">
                  <c:v>10.204639421571168</c:v>
                </c:pt>
                <c:pt idx="462">
                  <c:v>10.204556821570279</c:v>
                </c:pt>
                <c:pt idx="463">
                  <c:v>10.204499669397009</c:v>
                </c:pt>
                <c:pt idx="464">
                  <c:v>10.204418269331571</c:v>
                </c:pt>
                <c:pt idx="465">
                  <c:v>10.204098821570458</c:v>
                </c:pt>
                <c:pt idx="466">
                  <c:v>10.203719621570244</c:v>
                </c:pt>
                <c:pt idx="467">
                  <c:v>10.203409021570664</c:v>
                </c:pt>
                <c:pt idx="468">
                  <c:v>10.202967621570766</c:v>
                </c:pt>
                <c:pt idx="469">
                  <c:v>10.202603957934272</c:v>
                </c:pt>
                <c:pt idx="470">
                  <c:v>10.201260107284812</c:v>
                </c:pt>
                <c:pt idx="471">
                  <c:v>10.200858841979013</c:v>
                </c:pt>
                <c:pt idx="472">
                  <c:v>10.200367521570767</c:v>
                </c:pt>
                <c:pt idx="473">
                  <c:v>10.199932921570721</c:v>
                </c:pt>
                <c:pt idx="474">
                  <c:v>10.199513121570398</c:v>
                </c:pt>
                <c:pt idx="475">
                  <c:v>10.199147521570508</c:v>
                </c:pt>
                <c:pt idx="476">
                  <c:v>10.198807621570753</c:v>
                </c:pt>
                <c:pt idx="477">
                  <c:v>10.198576191135572</c:v>
                </c:pt>
                <c:pt idx="478">
                  <c:v>10.197797145894793</c:v>
                </c:pt>
                <c:pt idx="479">
                  <c:v>10.197657021570167</c:v>
                </c:pt>
                <c:pt idx="480">
                  <c:v>10.197528721570018</c:v>
                </c:pt>
                <c:pt idx="481">
                  <c:v>10.197391821569951</c:v>
                </c:pt>
                <c:pt idx="482">
                  <c:v>10.197304221570661</c:v>
                </c:pt>
                <c:pt idx="483">
                  <c:v>10.197073637896935</c:v>
                </c:pt>
                <c:pt idx="484">
                  <c:v>10.196772921570798</c:v>
                </c:pt>
                <c:pt idx="485">
                  <c:v>10.196482121570838</c:v>
                </c:pt>
                <c:pt idx="486">
                  <c:v>10.196314621570693</c:v>
                </c:pt>
                <c:pt idx="487">
                  <c:v>10.195582266015206</c:v>
                </c:pt>
                <c:pt idx="488">
                  <c:v>10.1954742215704</c:v>
                </c:pt>
                <c:pt idx="489">
                  <c:v>10.195224488237258</c:v>
                </c:pt>
                <c:pt idx="490">
                  <c:v>10.195025121570861</c:v>
                </c:pt>
                <c:pt idx="491">
                  <c:v>10.194835621570448</c:v>
                </c:pt>
                <c:pt idx="492">
                  <c:v>10.194695221570939</c:v>
                </c:pt>
                <c:pt idx="493">
                  <c:v>10.194504821570135</c:v>
                </c:pt>
                <c:pt idx="494">
                  <c:v>10.194056558412623</c:v>
                </c:pt>
                <c:pt idx="495">
                  <c:v>10.19201713663908</c:v>
                </c:pt>
                <c:pt idx="496">
                  <c:v>10.19104242157076</c:v>
                </c:pt>
                <c:pt idx="497">
                  <c:v>10.190228121570573</c:v>
                </c:pt>
                <c:pt idx="498">
                  <c:v>10.189400921570652</c:v>
                </c:pt>
                <c:pt idx="499">
                  <c:v>10.188667421570615</c:v>
                </c:pt>
                <c:pt idx="500">
                  <c:v>10.188130121571108</c:v>
                </c:pt>
                <c:pt idx="501">
                  <c:v>10.187242311366376</c:v>
                </c:pt>
                <c:pt idx="502">
                  <c:v>10.186459586276666</c:v>
                </c:pt>
                <c:pt idx="503">
                  <c:v>10.183902283108917</c:v>
                </c:pt>
                <c:pt idx="504">
                  <c:v>10.183492921570449</c:v>
                </c:pt>
                <c:pt idx="505">
                  <c:v>10.183036221570532</c:v>
                </c:pt>
                <c:pt idx="506">
                  <c:v>10.182643321570865</c:v>
                </c:pt>
                <c:pt idx="507">
                  <c:v>10.182242169396588</c:v>
                </c:pt>
                <c:pt idx="508">
                  <c:v>10.181925821570443</c:v>
                </c:pt>
                <c:pt idx="509">
                  <c:v>10.181717188659579</c:v>
                </c:pt>
                <c:pt idx="510">
                  <c:v>10.181047278092578</c:v>
                </c:pt>
                <c:pt idx="511">
                  <c:v>10.180852121570497</c:v>
                </c:pt>
                <c:pt idx="512">
                  <c:v>10.180622921570698</c:v>
                </c:pt>
                <c:pt idx="513">
                  <c:v>10.180448841978652</c:v>
                </c:pt>
                <c:pt idx="514">
                  <c:v>10.18029292157107</c:v>
                </c:pt>
                <c:pt idx="515">
                  <c:v>10.180147821571254</c:v>
                </c:pt>
                <c:pt idx="516">
                  <c:v>10.17996042157009</c:v>
                </c:pt>
                <c:pt idx="517">
                  <c:v>10.179883877908761</c:v>
                </c:pt>
                <c:pt idx="518">
                  <c:v>10.179237821570538</c:v>
                </c:pt>
                <c:pt idx="519">
                  <c:v>10.179103697858849</c:v>
                </c:pt>
                <c:pt idx="520">
                  <c:v>10.17885652157041</c:v>
                </c:pt>
                <c:pt idx="521">
                  <c:v>10.178615421570411</c:v>
                </c:pt>
                <c:pt idx="522">
                  <c:v>10.178364921570472</c:v>
                </c:pt>
                <c:pt idx="523">
                  <c:v>10.178157421570948</c:v>
                </c:pt>
                <c:pt idx="524">
                  <c:v>10.177829921570298</c:v>
                </c:pt>
                <c:pt idx="525">
                  <c:v>10.177492705291499</c:v>
                </c:pt>
                <c:pt idx="526">
                  <c:v>10.177227215510168</c:v>
                </c:pt>
                <c:pt idx="527">
                  <c:v>10.172587821570559</c:v>
                </c:pt>
                <c:pt idx="528">
                  <c:v>10.171571721570466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10.157432521570851</c:v>
                </c:pt>
                <c:pt idx="538">
                  <c:v>10.156755623768218</c:v>
                </c:pt>
                <c:pt idx="539">
                  <c:v>10.156098021570685</c:v>
                </c:pt>
                <c:pt idx="540">
                  <c:v>10.155535021570753</c:v>
                </c:pt>
                <c:pt idx="541">
                  <c:v>10.15513952157033</c:v>
                </c:pt>
                <c:pt idx="542">
                  <c:v>10.154587521570644</c:v>
                </c:pt>
                <c:pt idx="543">
                  <c:v>10.154152321570718</c:v>
                </c:pt>
                <c:pt idx="544">
                  <c:v>10.153946750141976</c:v>
                </c:pt>
                <c:pt idx="545">
                  <c:v>10.153175094297907</c:v>
                </c:pt>
                <c:pt idx="546">
                  <c:v>10.152967721570668</c:v>
                </c:pt>
                <c:pt idx="547">
                  <c:v>10.152759321570827</c:v>
                </c:pt>
                <c:pt idx="548">
                  <c:v>10.15253482157078</c:v>
                </c:pt>
                <c:pt idx="549">
                  <c:v>10.152343621570637</c:v>
                </c:pt>
                <c:pt idx="550">
                  <c:v>10.152184204549435</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10.151007821569745</c:v>
                </c:pt>
                <c:pt idx="562">
                  <c:v>10.151006392999179</c:v>
                </c:pt>
                <c:pt idx="563">
                  <c:v>10.150887821570436</c:v>
                </c:pt>
                <c:pt idx="564">
                  <c:v>10.150804521570636</c:v>
                </c:pt>
                <c:pt idx="565">
                  <c:v>10.150624721571019</c:v>
                </c:pt>
                <c:pt idx="566">
                  <c:v>10.150171821570522</c:v>
                </c:pt>
                <c:pt idx="567">
                  <c:v>10.149731921570579</c:v>
                </c:pt>
                <c:pt idx="568">
                  <c:v>10.149336521570646</c:v>
                </c:pt>
                <c:pt idx="569">
                  <c:v>10.148991086876851</c:v>
                </c:pt>
                <c:pt idx="570">
                  <c:v>10.148727821570585</c:v>
                </c:pt>
                <c:pt idx="571">
                  <c:v>10.148587821570548</c:v>
                </c:pt>
                <c:pt idx="572">
                  <c:v>10.147246392999008</c:v>
                </c:pt>
                <c:pt idx="573">
                  <c:v>10.146428021570072</c:v>
                </c:pt>
                <c:pt idx="574">
                  <c:v>10.145711421570491</c:v>
                </c:pt>
                <c:pt idx="575">
                  <c:v>10.14507772157069</c:v>
                </c:pt>
                <c:pt idx="576">
                  <c:v>10.14368555966557</c:v>
                </c:pt>
                <c:pt idx="577">
                  <c:v>10.142403121570883</c:v>
                </c:pt>
                <c:pt idx="578">
                  <c:v>10.141309721570527</c:v>
                </c:pt>
                <c:pt idx="579">
                  <c:v>10.140102721570848</c:v>
                </c:pt>
                <c:pt idx="580">
                  <c:v>10.139288048843</c:v>
                </c:pt>
                <c:pt idx="581">
                  <c:v>10.136222821570618</c:v>
                </c:pt>
                <c:pt idx="582">
                  <c:v>10.135650721570558</c:v>
                </c:pt>
                <c:pt idx="583">
                  <c:v>10.134750576672715</c:v>
                </c:pt>
                <c:pt idx="584">
                  <c:v>10.134061521570603</c:v>
                </c:pt>
                <c:pt idx="585">
                  <c:v>10.133366221570586</c:v>
                </c:pt>
                <c:pt idx="586">
                  <c:v>10.132815021570631</c:v>
                </c:pt>
                <c:pt idx="587">
                  <c:v>10.132226721570678</c:v>
                </c:pt>
                <c:pt idx="588">
                  <c:v>10.131833721570128</c:v>
                </c:pt>
                <c:pt idx="589">
                  <c:v>10.13150567871331</c:v>
                </c:pt>
                <c:pt idx="590">
                  <c:v>10.131004400517995</c:v>
                </c:pt>
                <c:pt idx="591">
                  <c:v>10.130945321570183</c:v>
                </c:pt>
                <c:pt idx="592">
                  <c:v>10.131011821570981</c:v>
                </c:pt>
                <c:pt idx="593">
                  <c:v>10.131081621570129</c:v>
                </c:pt>
                <c:pt idx="594">
                  <c:v>10.131132121571371</c:v>
                </c:pt>
                <c:pt idx="595">
                  <c:v>10.131162649156895</c:v>
                </c:pt>
                <c:pt idx="596">
                  <c:v>10.131251621570662</c:v>
                </c:pt>
                <c:pt idx="597">
                  <c:v>10.131365321570135</c:v>
                </c:pt>
                <c:pt idx="598">
                  <c:v>10.131533256352714</c:v>
                </c:pt>
                <c:pt idx="599">
                  <c:v>10.131574421570717</c:v>
                </c:pt>
                <c:pt idx="600">
                  <c:v>10.131613421570671</c:v>
                </c:pt>
                <c:pt idx="601">
                  <c:v>10.131627821570843</c:v>
                </c:pt>
                <c:pt idx="602">
                  <c:v>10.131644921570441</c:v>
                </c:pt>
                <c:pt idx="603">
                  <c:v>10.131627821570843</c:v>
                </c:pt>
                <c:pt idx="604">
                  <c:v>10.131660521570522</c:v>
                </c:pt>
                <c:pt idx="605">
                  <c:v>10.131830421570466</c:v>
                </c:pt>
                <c:pt idx="606">
                  <c:v>10.131905212874798</c:v>
                </c:pt>
                <c:pt idx="607">
                  <c:v>10.132369736463929</c:v>
                </c:pt>
                <c:pt idx="608">
                  <c:v>10.13246712157056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10.137004684315544</c:v>
                </c:pt>
                <c:pt idx="617">
                  <c:v>10.137708021570662</c:v>
                </c:pt>
                <c:pt idx="618">
                  <c:v>10.138883321570432</c:v>
                </c:pt>
                <c:pt idx="619">
                  <c:v>10.14023932694748</c:v>
                </c:pt>
                <c:pt idx="620">
                  <c:v>10.141980693910668</c:v>
                </c:pt>
                <c:pt idx="621">
                  <c:v>10.144740421570498</c:v>
                </c:pt>
                <c:pt idx="622">
                  <c:v>10.14772232157074</c:v>
                </c:pt>
                <c:pt idx="623">
                  <c:v>10.151129134701803</c:v>
                </c:pt>
                <c:pt idx="624">
                  <c:v>10.162656807077672</c:v>
                </c:pt>
                <c:pt idx="625">
                  <c:v>10.168424213323124</c:v>
                </c:pt>
                <c:pt idx="626">
                  <c:v>10.174723021570825</c:v>
                </c:pt>
                <c:pt idx="627">
                  <c:v>10.181160421570242</c:v>
                </c:pt>
                <c:pt idx="628">
                  <c:v>10.187439621570871</c:v>
                </c:pt>
                <c:pt idx="629">
                  <c:v>10.193734421570397</c:v>
                </c:pt>
                <c:pt idx="630">
                  <c:v>10.199338841978468</c:v>
                </c:pt>
                <c:pt idx="631">
                  <c:v>10.204081921570648</c:v>
                </c:pt>
                <c:pt idx="632">
                  <c:v>10.206957821570514</c:v>
                </c:pt>
                <c:pt idx="633">
                  <c:v>10.217508418585609</c:v>
                </c:pt>
                <c:pt idx="634">
                  <c:v>10.220498521570605</c:v>
                </c:pt>
                <c:pt idx="635">
                  <c:v>10.223424321570098</c:v>
                </c:pt>
                <c:pt idx="636">
                  <c:v>10.226341421570309</c:v>
                </c:pt>
                <c:pt idx="637">
                  <c:v>10.228630842403375</c:v>
                </c:pt>
                <c:pt idx="638">
                  <c:v>10.231096821570688</c:v>
                </c:pt>
                <c:pt idx="639">
                  <c:v>10.233004321570519</c:v>
                </c:pt>
                <c:pt idx="640">
                  <c:v>10.234782721570548</c:v>
                </c:pt>
                <c:pt idx="641">
                  <c:v>10.235772821570523</c:v>
                </c:pt>
                <c:pt idx="642">
                  <c:v>10.240832597690185</c:v>
                </c:pt>
                <c:pt idx="643">
                  <c:v>10.242291191135418</c:v>
                </c:pt>
                <c:pt idx="644">
                  <c:v>10.244303115687998</c:v>
                </c:pt>
                <c:pt idx="645">
                  <c:v>10.245917721570349</c:v>
                </c:pt>
                <c:pt idx="646">
                  <c:v>10.247475521570516</c:v>
                </c:pt>
                <c:pt idx="647">
                  <c:v>10.248819421570504</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10.264278821570912</c:v>
                </c:pt>
                <c:pt idx="658">
                  <c:v>10.265562421570095</c:v>
                </c:pt>
                <c:pt idx="659">
                  <c:v>10.26618782157054</c:v>
                </c:pt>
                <c:pt idx="660">
                  <c:v>10.269591535856254</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10.287618121570482</c:v>
                </c:pt>
                <c:pt idx="671">
                  <c:v>10.290662321570698</c:v>
                </c:pt>
                <c:pt idx="672">
                  <c:v>10.293224021570465</c:v>
                </c:pt>
                <c:pt idx="673">
                  <c:v>10.295917107284581</c:v>
                </c:pt>
                <c:pt idx="674">
                  <c:v>10.298153321570256</c:v>
                </c:pt>
                <c:pt idx="675">
                  <c:v>10.300165321570701</c:v>
                </c:pt>
                <c:pt idx="676">
                  <c:v>10.301955721570355</c:v>
                </c:pt>
                <c:pt idx="677">
                  <c:v>10.303167821570625</c:v>
                </c:pt>
                <c:pt idx="678">
                  <c:v>10.323075263430653</c:v>
                </c:pt>
                <c:pt idx="679">
                  <c:v>10.327251675737031</c:v>
                </c:pt>
                <c:pt idx="680">
                  <c:v>10.330442721570634</c:v>
                </c:pt>
                <c:pt idx="681">
                  <c:v>10.33348752157104</c:v>
                </c:pt>
                <c:pt idx="682">
                  <c:v>10.336061657187416</c:v>
                </c:pt>
                <c:pt idx="683">
                  <c:v>10.349687821570555</c:v>
                </c:pt>
                <c:pt idx="684">
                  <c:v>10.351942321570666</c:v>
                </c:pt>
                <c:pt idx="685">
                  <c:v>10.356411842189353</c:v>
                </c:pt>
                <c:pt idx="686">
                  <c:v>10.360498421570739</c:v>
                </c:pt>
                <c:pt idx="687">
                  <c:v>10.364633621570571</c:v>
                </c:pt>
                <c:pt idx="688">
                  <c:v>10.368150221571042</c:v>
                </c:pt>
                <c:pt idx="689">
                  <c:v>10.371751021570715</c:v>
                </c:pt>
                <c:pt idx="690">
                  <c:v>10.374070986127252</c:v>
                </c:pt>
                <c:pt idx="691">
                  <c:v>10.376646531248083</c:v>
                </c:pt>
                <c:pt idx="692">
                  <c:v>10.385196488236872</c:v>
                </c:pt>
                <c:pt idx="693">
                  <c:v>10.387404921570226</c:v>
                </c:pt>
                <c:pt idx="694">
                  <c:v>10.390773221570143</c:v>
                </c:pt>
                <c:pt idx="695">
                  <c:v>10.393620721570969</c:v>
                </c:pt>
                <c:pt idx="696">
                  <c:v>10.396482583475295</c:v>
                </c:pt>
                <c:pt idx="697">
                  <c:v>10.398917021570785</c:v>
                </c:pt>
                <c:pt idx="698">
                  <c:v>10.400983347886026</c:v>
                </c:pt>
                <c:pt idx="699">
                  <c:v>10.407110621570311</c:v>
                </c:pt>
                <c:pt idx="700">
                  <c:v>10.40823852157034</c:v>
                </c:pt>
                <c:pt idx="701">
                  <c:v>10.409491658779928</c:v>
                </c:pt>
                <c:pt idx="702">
                  <c:v>10.410815921570631</c:v>
                </c:pt>
                <c:pt idx="703">
                  <c:v>10.411921321570585</c:v>
                </c:pt>
                <c:pt idx="704">
                  <c:v>10.412876321570408</c:v>
                </c:pt>
                <c:pt idx="705">
                  <c:v>10.413742021570542</c:v>
                </c:pt>
                <c:pt idx="706">
                  <c:v>10.414475154904309</c:v>
                </c:pt>
                <c:pt idx="707">
                  <c:v>10.415145946570689</c:v>
                </c:pt>
                <c:pt idx="708">
                  <c:v>10.417377821570563</c:v>
                </c:pt>
                <c:pt idx="709">
                  <c:v>10.417724221570367</c:v>
                </c:pt>
                <c:pt idx="710">
                  <c:v>10.418611021570918</c:v>
                </c:pt>
                <c:pt idx="711">
                  <c:v>10.419793921570701</c:v>
                </c:pt>
                <c:pt idx="712">
                  <c:v>10.421137621570583</c:v>
                </c:pt>
                <c:pt idx="713">
                  <c:v>10.422258025652225</c:v>
                </c:pt>
                <c:pt idx="714">
                  <c:v>10.423234021570451</c:v>
                </c:pt>
                <c:pt idx="715">
                  <c:v>10.423610972255673</c:v>
                </c:pt>
                <c:pt idx="716">
                  <c:v>10.422999406936286</c:v>
                </c:pt>
                <c:pt idx="717">
                  <c:v>10.422780321570302</c:v>
                </c:pt>
                <c:pt idx="718">
                  <c:v>10.422622521570236</c:v>
                </c:pt>
                <c:pt idx="719">
                  <c:v>10.422447719529549</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10.413762721570523</c:v>
                </c:pt>
                <c:pt idx="730">
                  <c:v>10.411333621570668</c:v>
                </c:pt>
                <c:pt idx="731">
                  <c:v>10.409947821570523</c:v>
                </c:pt>
                <c:pt idx="732">
                  <c:v>10.399699926833705</c:v>
                </c:pt>
                <c:pt idx="733">
                  <c:v>10.398249421570068</c:v>
                </c:pt>
                <c:pt idx="734">
                  <c:v>10.39547272157067</c:v>
                </c:pt>
                <c:pt idx="735">
                  <c:v>10.392203921570271</c:v>
                </c:pt>
                <c:pt idx="736">
                  <c:v>10.389580121570575</c:v>
                </c:pt>
                <c:pt idx="737">
                  <c:v>10.388222821570512</c:v>
                </c:pt>
                <c:pt idx="738">
                  <c:v>10.382443343958981</c:v>
                </c:pt>
                <c:pt idx="739">
                  <c:v>10.381007409199455</c:v>
                </c:pt>
                <c:pt idx="740">
                  <c:v>10.379189621570434</c:v>
                </c:pt>
                <c:pt idx="741">
                  <c:v>10.37788692157096</c:v>
                </c:pt>
                <c:pt idx="742">
                  <c:v>10.376414721570869</c:v>
                </c:pt>
                <c:pt idx="743">
                  <c:v>10.375311521570708</c:v>
                </c:pt>
                <c:pt idx="744">
                  <c:v>10.374081495040159</c:v>
                </c:pt>
                <c:pt idx="745">
                  <c:v>10.373200370590142</c:v>
                </c:pt>
                <c:pt idx="746">
                  <c:v>10.37048782157057</c:v>
                </c:pt>
                <c:pt idx="747">
                  <c:v>10.370044521570602</c:v>
                </c:pt>
                <c:pt idx="748">
                  <c:v>10.369183421570185</c:v>
                </c:pt>
                <c:pt idx="749">
                  <c:v>10.36839112157074</c:v>
                </c:pt>
                <c:pt idx="750">
                  <c:v>10.367696121570802</c:v>
                </c:pt>
                <c:pt idx="751">
                  <c:v>10.367098955590833</c:v>
                </c:pt>
                <c:pt idx="752">
                  <c:v>10.366493621570656</c:v>
                </c:pt>
                <c:pt idx="753">
                  <c:v>10.36603942157045</c:v>
                </c:pt>
                <c:pt idx="754">
                  <c:v>10.365685721570452</c:v>
                </c:pt>
                <c:pt idx="755">
                  <c:v>10.36548782157058</c:v>
                </c:pt>
                <c:pt idx="756">
                  <c:v>10.364636609448969</c:v>
                </c:pt>
                <c:pt idx="757">
                  <c:v>10.364434603179806</c:v>
                </c:pt>
                <c:pt idx="758">
                  <c:v>10.364219736464166</c:v>
                </c:pt>
                <c:pt idx="759">
                  <c:v>10.363784521570606</c:v>
                </c:pt>
                <c:pt idx="760">
                  <c:v>10.36326682157055</c:v>
                </c:pt>
                <c:pt idx="761">
                  <c:v>10.362744821570512</c:v>
                </c:pt>
                <c:pt idx="762">
                  <c:v>10.362293321570675</c:v>
                </c:pt>
                <c:pt idx="763">
                  <c:v>10.361921599348179</c:v>
                </c:pt>
                <c:pt idx="764">
                  <c:v>10.359645170968125</c:v>
                </c:pt>
                <c:pt idx="765">
                  <c:v>10.358661221570671</c:v>
                </c:pt>
                <c:pt idx="766">
                  <c:v>10.357795721570355</c:v>
                </c:pt>
                <c:pt idx="767">
                  <c:v>10.356993021570744</c:v>
                </c:pt>
                <c:pt idx="768">
                  <c:v>10.356199521570872</c:v>
                </c:pt>
                <c:pt idx="769">
                  <c:v>10.355564419508777</c:v>
                </c:pt>
                <c:pt idx="770">
                  <c:v>10.354894221570575</c:v>
                </c:pt>
                <c:pt idx="771">
                  <c:v>10.354427721570957</c:v>
                </c:pt>
                <c:pt idx="772">
                  <c:v>10.354143611044265</c:v>
                </c:pt>
                <c:pt idx="773">
                  <c:v>10.352678409806005</c:v>
                </c:pt>
                <c:pt idx="774">
                  <c:v>10.352008121570677</c:v>
                </c:pt>
                <c:pt idx="775">
                  <c:v>10.351184021570301</c:v>
                </c:pt>
                <c:pt idx="776">
                  <c:v>10.350541326725311</c:v>
                </c:pt>
                <c:pt idx="777">
                  <c:v>10.349857221570558</c:v>
                </c:pt>
                <c:pt idx="778">
                  <c:v>10.349294021570401</c:v>
                </c:pt>
                <c:pt idx="779">
                  <c:v>10.348743421570502</c:v>
                </c:pt>
                <c:pt idx="780">
                  <c:v>10.348363194704772</c:v>
                </c:pt>
                <c:pt idx="781">
                  <c:v>10.346040321570499</c:v>
                </c:pt>
                <c:pt idx="782">
                  <c:v>10.345417521570306</c:v>
                </c:pt>
                <c:pt idx="783">
                  <c:v>10.344564007137578</c:v>
                </c:pt>
                <c:pt idx="784">
                  <c:v>10.343639921570784</c:v>
                </c:pt>
                <c:pt idx="785">
                  <c:v>10.342769521570332</c:v>
                </c:pt>
                <c:pt idx="786">
                  <c:v>10.341821121570561</c:v>
                </c:pt>
                <c:pt idx="787">
                  <c:v>10.341019721570698</c:v>
                </c:pt>
                <c:pt idx="788">
                  <c:v>10.340375821570408</c:v>
                </c:pt>
                <c:pt idx="789">
                  <c:v>10.339831003389119</c:v>
                </c:pt>
                <c:pt idx="790">
                  <c:v>10.338447821570568</c:v>
                </c:pt>
                <c:pt idx="791">
                  <c:v>10.338242221570212</c:v>
                </c:pt>
                <c:pt idx="792">
                  <c:v>10.337736421570682</c:v>
                </c:pt>
                <c:pt idx="793">
                  <c:v>10.33734852157048</c:v>
                </c:pt>
                <c:pt idx="794">
                  <c:v>10.336978821570748</c:v>
                </c:pt>
                <c:pt idx="795">
                  <c:v>10.336573421570368</c:v>
                </c:pt>
                <c:pt idx="796">
                  <c:v>10.336281233335225</c:v>
                </c:pt>
                <c:pt idx="797">
                  <c:v>10.335967321570237</c:v>
                </c:pt>
                <c:pt idx="798">
                  <c:v>10.335711667724919</c:v>
                </c:pt>
                <c:pt idx="799">
                  <c:v>10.335121945282118</c:v>
                </c:pt>
                <c:pt idx="800">
                  <c:v>10.334959321570553</c:v>
                </c:pt>
                <c:pt idx="801">
                  <c:v>10.334838421570881</c:v>
                </c:pt>
                <c:pt idx="802">
                  <c:v>10.334723182395146</c:v>
                </c:pt>
                <c:pt idx="803">
                  <c:v>10.334606421570115</c:v>
                </c:pt>
                <c:pt idx="804">
                  <c:v>10.334523921571162</c:v>
                </c:pt>
                <c:pt idx="805">
                  <c:v>10.334265521570476</c:v>
                </c:pt>
                <c:pt idx="806">
                  <c:v>10.333832021570672</c:v>
                </c:pt>
                <c:pt idx="807">
                  <c:v>10.333549250141976</c:v>
                </c:pt>
                <c:pt idx="808">
                  <c:v>10.332567652079026</c:v>
                </c:pt>
                <c:pt idx="809">
                  <c:v>10.332269421570498</c:v>
                </c:pt>
                <c:pt idx="810">
                  <c:v>10.331924021570703</c:v>
                </c:pt>
                <c:pt idx="811">
                  <c:v>10.331614821570653</c:v>
                </c:pt>
                <c:pt idx="812">
                  <c:v>10.331301321570638</c:v>
                </c:pt>
                <c:pt idx="813">
                  <c:v>10.330686421570405</c:v>
                </c:pt>
                <c:pt idx="814">
                  <c:v>10.330084522601055</c:v>
                </c:pt>
                <c:pt idx="815">
                  <c:v>10.329574145100016</c:v>
                </c:pt>
                <c:pt idx="816">
                  <c:v>10.327408221570622</c:v>
                </c:pt>
                <c:pt idx="817">
                  <c:v>10.326200021570719</c:v>
                </c:pt>
                <c:pt idx="818">
                  <c:v>10.325439821570685</c:v>
                </c:pt>
                <c:pt idx="819">
                  <c:v>10.324768121570882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10.315115347343973</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10.314487821570989</c:v>
                </c:pt>
                <c:pt idx="841">
                  <c:v>10.314487521570976</c:v>
                </c:pt>
                <c:pt idx="842">
                  <c:v>10.314454521569871</c:v>
                </c:pt>
                <c:pt idx="843">
                  <c:v>10.314403021570669</c:v>
                </c:pt>
                <c:pt idx="844">
                  <c:v>10.314367306107144</c:v>
                </c:pt>
                <c:pt idx="845">
                  <c:v>10.314334521570842</c:v>
                </c:pt>
                <c:pt idx="846">
                  <c:v>10.314307821569844</c:v>
                </c:pt>
                <c:pt idx="847">
                  <c:v>10.314291821570155</c:v>
                </c:pt>
                <c:pt idx="848">
                  <c:v>10.314305599348357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10.315083697858942</c:v>
                </c:pt>
                <c:pt idx="863">
                  <c:v>10.314100421570888</c:v>
                </c:pt>
                <c:pt idx="864">
                  <c:v>10.313667821570547</c:v>
                </c:pt>
                <c:pt idx="865">
                  <c:v>10.3117329644279</c:v>
                </c:pt>
                <c:pt idx="866">
                  <c:v>10.31121152157036</c:v>
                </c:pt>
                <c:pt idx="867">
                  <c:v>10.310625021570369</c:v>
                </c:pt>
                <c:pt idx="868">
                  <c:v>10.310120121570517</c:v>
                </c:pt>
                <c:pt idx="869">
                  <c:v>10.309675862807353</c:v>
                </c:pt>
                <c:pt idx="870">
                  <c:v>10.30921492157033</c:v>
                </c:pt>
                <c:pt idx="871">
                  <c:v>10.308751521570668</c:v>
                </c:pt>
                <c:pt idx="872">
                  <c:v>10.308281599347989</c:v>
                </c:pt>
                <c:pt idx="873">
                  <c:v>10.305852480661414</c:v>
                </c:pt>
                <c:pt idx="874">
                  <c:v>10.305140421570499</c:v>
                </c:pt>
                <c:pt idx="875">
                  <c:v>10.304479677240803</c:v>
                </c:pt>
                <c:pt idx="876">
                  <c:v>10.303928221570615</c:v>
                </c:pt>
                <c:pt idx="877">
                  <c:v>10.303361321570749</c:v>
                </c:pt>
                <c:pt idx="878">
                  <c:v>10.302750921570507</c:v>
                </c:pt>
                <c:pt idx="879">
                  <c:v>10.30224262157105</c:v>
                </c:pt>
                <c:pt idx="880">
                  <c:v>10.301709579812096</c:v>
                </c:pt>
                <c:pt idx="881">
                  <c:v>10.29984216500462</c:v>
                </c:pt>
                <c:pt idx="882">
                  <c:v>10.299021421570298</c:v>
                </c:pt>
                <c:pt idx="883">
                  <c:v>10.298458621570406</c:v>
                </c:pt>
                <c:pt idx="884">
                  <c:v>10.297834521570548</c:v>
                </c:pt>
                <c:pt idx="885">
                  <c:v>10.297340421570558</c:v>
                </c:pt>
                <c:pt idx="886">
                  <c:v>10.296859677240704</c:v>
                </c:pt>
                <c:pt idx="887">
                  <c:v>10.296488421570448</c:v>
                </c:pt>
                <c:pt idx="888">
                  <c:v>10.296353377126067</c:v>
                </c:pt>
                <c:pt idx="889">
                  <c:v>10.295336255305308</c:v>
                </c:pt>
                <c:pt idx="890">
                  <c:v>10.295107021570331</c:v>
                </c:pt>
                <c:pt idx="891">
                  <c:v>10.294759521570571</c:v>
                </c:pt>
                <c:pt idx="892">
                  <c:v>10.294406996828229</c:v>
                </c:pt>
                <c:pt idx="893">
                  <c:v>10.293998821570458</c:v>
                </c:pt>
                <c:pt idx="894">
                  <c:v>10.293681521571031</c:v>
                </c:pt>
                <c:pt idx="895">
                  <c:v>10.293406912479956</c:v>
                </c:pt>
                <c:pt idx="896">
                  <c:v>10.292735321570531</c:v>
                </c:pt>
                <c:pt idx="897">
                  <c:v>10.292616821570666</c:v>
                </c:pt>
                <c:pt idx="898">
                  <c:v>10.292416121570383</c:v>
                </c:pt>
                <c:pt idx="899">
                  <c:v>10.292304110230971</c:v>
                </c:pt>
                <c:pt idx="900">
                  <c:v>10.292190321571223</c:v>
                </c:pt>
                <c:pt idx="901">
                  <c:v>10.292089321570685</c:v>
                </c:pt>
                <c:pt idx="902">
                  <c:v>10.29198382157043</c:v>
                </c:pt>
                <c:pt idx="903">
                  <c:v>10.291813621569968</c:v>
                </c:pt>
                <c:pt idx="904">
                  <c:v>10.291680120420818</c:v>
                </c:pt>
                <c:pt idx="905">
                  <c:v>10.291303559275125</c:v>
                </c:pt>
                <c:pt idx="906">
                  <c:v>10.291248321570061</c:v>
                </c:pt>
                <c:pt idx="907">
                  <c:v>10.291237821569936</c:v>
                </c:pt>
                <c:pt idx="908">
                  <c:v>10.291228521570149</c:v>
                </c:pt>
                <c:pt idx="909">
                  <c:v>10.291219221570348</c:v>
                </c:pt>
                <c:pt idx="910">
                  <c:v>10.291205221570547</c:v>
                </c:pt>
                <c:pt idx="911">
                  <c:v>10.291190501983223</c:v>
                </c:pt>
                <c:pt idx="912">
                  <c:v>10.291187821570848</c:v>
                </c:pt>
                <c:pt idx="913">
                  <c:v>10.291141945281852</c:v>
                </c:pt>
                <c:pt idx="914">
                  <c:v>10.291130421571182</c:v>
                </c:pt>
                <c:pt idx="915">
                  <c:v>10.291147821571117</c:v>
                </c:pt>
                <c:pt idx="916">
                  <c:v>10.291120821569947</c:v>
                </c:pt>
                <c:pt idx="917">
                  <c:v>10.291057512292511</c:v>
                </c:pt>
                <c:pt idx="918">
                  <c:v>10.291011021570421</c:v>
                </c:pt>
                <c:pt idx="919">
                  <c:v>10.291034121570688</c:v>
                </c:pt>
                <c:pt idx="920">
                  <c:v>10.291162721570656</c:v>
                </c:pt>
                <c:pt idx="921">
                  <c:v>10.291237821570549</c:v>
                </c:pt>
                <c:pt idx="922">
                  <c:v>10.291502469457653</c:v>
                </c:pt>
                <c:pt idx="923">
                  <c:v>10.29205892157032</c:v>
                </c:pt>
                <c:pt idx="924">
                  <c:v>10.29296318239571</c:v>
                </c:pt>
                <c:pt idx="925">
                  <c:v>10.293686621570869</c:v>
                </c:pt>
                <c:pt idx="926">
                  <c:v>10.294455421570351</c:v>
                </c:pt>
                <c:pt idx="927">
                  <c:v>10.295052221570799</c:v>
                </c:pt>
                <c:pt idx="928">
                  <c:v>10.295612621570669</c:v>
                </c:pt>
                <c:pt idx="929">
                  <c:v>10.296045821570468</c:v>
                </c:pt>
                <c:pt idx="930">
                  <c:v>10.2964444882371</c:v>
                </c:pt>
                <c:pt idx="931">
                  <c:v>10.29766262157054</c:v>
                </c:pt>
                <c:pt idx="932">
                  <c:v>10.297978421570255</c:v>
                </c:pt>
                <c:pt idx="933">
                  <c:v>10.298247721570155</c:v>
                </c:pt>
                <c:pt idx="934">
                  <c:v>10.298448721570681</c:v>
                </c:pt>
                <c:pt idx="935">
                  <c:v>10.298616421570809</c:v>
                </c:pt>
                <c:pt idx="936">
                  <c:v>10.298753696570744</c:v>
                </c:pt>
                <c:pt idx="937">
                  <c:v>10.298885693911162</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10.299815921570563</c:v>
                </c:pt>
                <c:pt idx="946">
                  <c:v>10.29983782157062</c:v>
                </c:pt>
                <c:pt idx="947">
                  <c:v>10.299937821570651</c:v>
                </c:pt>
                <c:pt idx="948">
                  <c:v>10.299951716307568</c:v>
                </c:pt>
                <c:pt idx="949">
                  <c:v>10.300028863237101</c:v>
                </c:pt>
                <c:pt idx="950">
                  <c:v>10.30011902157057</c:v>
                </c:pt>
                <c:pt idx="951">
                  <c:v>10.300186621571171</c:v>
                </c:pt>
                <c:pt idx="952">
                  <c:v>10.300252021570575</c:v>
                </c:pt>
                <c:pt idx="953">
                  <c:v>10.300320621570027</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10.292851421570019</c:v>
                </c:pt>
                <c:pt idx="967">
                  <c:v>10.288439574147503</c:v>
                </c:pt>
                <c:pt idx="968">
                  <c:v>10.284923221570265</c:v>
                </c:pt>
                <c:pt idx="969">
                  <c:v>10.281983521570371</c:v>
                </c:pt>
                <c:pt idx="970">
                  <c:v>10.278538321570156</c:v>
                </c:pt>
                <c:pt idx="971">
                  <c:v>10.275796621570734</c:v>
                </c:pt>
                <c:pt idx="972">
                  <c:v>10.274179071570559</c:v>
                </c:pt>
                <c:pt idx="973">
                  <c:v>10.268032923611244</c:v>
                </c:pt>
                <c:pt idx="974">
                  <c:v>10.266966221570314</c:v>
                </c:pt>
                <c:pt idx="975">
                  <c:v>10.264818121570464</c:v>
                </c:pt>
                <c:pt idx="976">
                  <c:v>10.263248621570169</c:v>
                </c:pt>
                <c:pt idx="977">
                  <c:v>10.261805021570552</c:v>
                </c:pt>
                <c:pt idx="978">
                  <c:v>10.260680605076224</c:v>
                </c:pt>
                <c:pt idx="979">
                  <c:v>10.259470421570571</c:v>
                </c:pt>
                <c:pt idx="980">
                  <c:v>10.258490821570646</c:v>
                </c:pt>
                <c:pt idx="981">
                  <c:v>10.257985647657549</c:v>
                </c:pt>
                <c:pt idx="982">
                  <c:v>10.255976252942897</c:v>
                </c:pt>
                <c:pt idx="983">
                  <c:v>10.255332221570754</c:v>
                </c:pt>
                <c:pt idx="984">
                  <c:v>10.254676821570548</c:v>
                </c:pt>
                <c:pt idx="985">
                  <c:v>10.254071988237659</c:v>
                </c:pt>
                <c:pt idx="986">
                  <c:v>10.253553221570357</c:v>
                </c:pt>
                <c:pt idx="987">
                  <c:v>10.25296982157032</c:v>
                </c:pt>
                <c:pt idx="988">
                  <c:v>10.252557921570528</c:v>
                </c:pt>
                <c:pt idx="989">
                  <c:v>10.25218812460092</c:v>
                </c:pt>
                <c:pt idx="990">
                  <c:v>10.25140782157051</c:v>
                </c:pt>
                <c:pt idx="991">
                  <c:v>10.251378221570485</c:v>
                </c:pt>
                <c:pt idx="992">
                  <c:v>10.251332821570358</c:v>
                </c:pt>
                <c:pt idx="993">
                  <c:v>10.251258121570535</c:v>
                </c:pt>
                <c:pt idx="994">
                  <c:v>10.251180221570435</c:v>
                </c:pt>
                <c:pt idx="995">
                  <c:v>10.251218021570843</c:v>
                </c:pt>
                <c:pt idx="996">
                  <c:v>10.251630521570334</c:v>
                </c:pt>
                <c:pt idx="997">
                  <c:v>10.251961921570478</c:v>
                </c:pt>
                <c:pt idx="998">
                  <c:v>10.252317921570498</c:v>
                </c:pt>
                <c:pt idx="999">
                  <c:v>10.252480548843218</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10.254751321570753</c:v>
                </c:pt>
                <c:pt idx="1012">
                  <c:v>10.254772759842055</c:v>
                </c:pt>
                <c:pt idx="1013">
                  <c:v>10.254896621570467</c:v>
                </c:pt>
                <c:pt idx="1014">
                  <c:v>10.255000021571092</c:v>
                </c:pt>
                <c:pt idx="1015">
                  <c:v>10.255115721571118</c:v>
                </c:pt>
                <c:pt idx="1016">
                  <c:v>10.255195621570508</c:v>
                </c:pt>
                <c:pt idx="1017">
                  <c:v>10.255423238237368</c:v>
                </c:pt>
                <c:pt idx="1018">
                  <c:v>10.255534800737111</c:v>
                </c:pt>
                <c:pt idx="1019">
                  <c:v>10.255732021570722</c:v>
                </c:pt>
                <c:pt idx="1020">
                  <c:v>10.255849521571005</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10.257071821570516</c:v>
                </c:pt>
                <c:pt idx="1035">
                  <c:v>10.257271919931073</c:v>
                </c:pt>
                <c:pt idx="1036">
                  <c:v>10.257343721570772</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10.261261121570405</c:v>
                </c:pt>
                <c:pt idx="1045">
                  <c:v>10.262717421570448</c:v>
                </c:pt>
                <c:pt idx="1046">
                  <c:v>10.264444321570906</c:v>
                </c:pt>
                <c:pt idx="1047">
                  <c:v>10.265841326725305</c:v>
                </c:pt>
                <c:pt idx="1048">
                  <c:v>10.26725592157041</c:v>
                </c:pt>
                <c:pt idx="1049">
                  <c:v>10.268380821570345</c:v>
                </c:pt>
                <c:pt idx="1050">
                  <c:v>10.269403059666052</c:v>
                </c:pt>
                <c:pt idx="1051">
                  <c:v>10.272033755636627</c:v>
                </c:pt>
                <c:pt idx="1052">
                  <c:v>10.272784821570596</c:v>
                </c:pt>
                <c:pt idx="1053">
                  <c:v>10.273424934972748</c:v>
                </c:pt>
                <c:pt idx="1054">
                  <c:v>10.273966321570501</c:v>
                </c:pt>
                <c:pt idx="1055">
                  <c:v>10.274481521570499</c:v>
                </c:pt>
                <c:pt idx="1056">
                  <c:v>10.274936621570292</c:v>
                </c:pt>
                <c:pt idx="1057">
                  <c:v>10.275355621570418</c:v>
                </c:pt>
                <c:pt idx="1058">
                  <c:v>10.275662476743079</c:v>
                </c:pt>
                <c:pt idx="1059">
                  <c:v>10.278595321570519</c:v>
                </c:pt>
                <c:pt idx="1060">
                  <c:v>10.279210144802718</c:v>
                </c:pt>
                <c:pt idx="1061">
                  <c:v>10.280212521570418</c:v>
                </c:pt>
                <c:pt idx="1062">
                  <c:v>10.281214421570802</c:v>
                </c:pt>
                <c:pt idx="1063">
                  <c:v>10.282043321570749</c:v>
                </c:pt>
                <c:pt idx="1064">
                  <c:v>10.282813021570492</c:v>
                </c:pt>
                <c:pt idx="1065">
                  <c:v>10.283462254560154</c:v>
                </c:pt>
                <c:pt idx="1066">
                  <c:v>10.284015721570231</c:v>
                </c:pt>
                <c:pt idx="1067">
                  <c:v>10.284429443192183</c:v>
                </c:pt>
                <c:pt idx="1068">
                  <c:v>10.285808885400783</c:v>
                </c:pt>
                <c:pt idx="1069">
                  <c:v>10.286163721570482</c:v>
                </c:pt>
                <c:pt idx="1070">
                  <c:v>10.286432873117008</c:v>
                </c:pt>
                <c:pt idx="1071">
                  <c:v>10.286749321570571</c:v>
                </c:pt>
                <c:pt idx="1072">
                  <c:v>10.287025221570079</c:v>
                </c:pt>
                <c:pt idx="1073">
                  <c:v>10.287265821570168</c:v>
                </c:pt>
                <c:pt idx="1074">
                  <c:v>10.287267421570359</c:v>
                </c:pt>
                <c:pt idx="1075">
                  <c:v>10.287102509069816</c:v>
                </c:pt>
                <c:pt idx="1076">
                  <c:v>10.287039377126007</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10.283832548843348</c:v>
                </c:pt>
                <c:pt idx="1087">
                  <c:v>10.283587221570585</c:v>
                </c:pt>
                <c:pt idx="1088">
                  <c:v>10.283174321570398</c:v>
                </c:pt>
                <c:pt idx="1089">
                  <c:v>10.282922242623371</c:v>
                </c:pt>
                <c:pt idx="1090">
                  <c:v>10.28261812157044</c:v>
                </c:pt>
                <c:pt idx="1091">
                  <c:v>10.282392821570895</c:v>
                </c:pt>
                <c:pt idx="1092">
                  <c:v>10.282181721570661</c:v>
                </c:pt>
                <c:pt idx="1093">
                  <c:v>10.281988021570928</c:v>
                </c:pt>
                <c:pt idx="1094">
                  <c:v>10.281869488237108</c:v>
                </c:pt>
                <c:pt idx="1095">
                  <c:v>10.281350270550249</c:v>
                </c:pt>
                <c:pt idx="1096">
                  <c:v>10.281217505780578</c:v>
                </c:pt>
                <c:pt idx="1097">
                  <c:v>10.281003221570556</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10.278282621570586</c:v>
                </c:pt>
                <c:pt idx="1106">
                  <c:v>10.277817321571298</c:v>
                </c:pt>
                <c:pt idx="1107">
                  <c:v>10.277447521570863</c:v>
                </c:pt>
                <c:pt idx="1108">
                  <c:v>10.276948221570565</c:v>
                </c:pt>
                <c:pt idx="1109">
                  <c:v>10.276619321570568</c:v>
                </c:pt>
                <c:pt idx="1110">
                  <c:v>10.27629689373542</c:v>
                </c:pt>
                <c:pt idx="1111">
                  <c:v>10.276020912479837</c:v>
                </c:pt>
                <c:pt idx="1112">
                  <c:v>10.275368874202044</c:v>
                </c:pt>
                <c:pt idx="1113">
                  <c:v>10.275263121570591</c:v>
                </c:pt>
                <c:pt idx="1114">
                  <c:v>10.275067421570768</c:v>
                </c:pt>
                <c:pt idx="1115">
                  <c:v>10.274941421570496</c:v>
                </c:pt>
                <c:pt idx="1116">
                  <c:v>10.274816571570497</c:v>
                </c:pt>
                <c:pt idx="1117">
                  <c:v>10.274678621570525</c:v>
                </c:pt>
                <c:pt idx="1118">
                  <c:v>10.27458252157065</c:v>
                </c:pt>
                <c:pt idx="1119">
                  <c:v>10.27444482157005</c:v>
                </c:pt>
                <c:pt idx="1120">
                  <c:v>10.274314621570657</c:v>
                </c:pt>
                <c:pt idx="1121">
                  <c:v>10.273918392999221</c:v>
                </c:pt>
                <c:pt idx="1122">
                  <c:v>10.27384650578068</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10.273395021570057</c:v>
                </c:pt>
                <c:pt idx="1133">
                  <c:v>10.273025221570862</c:v>
                </c:pt>
                <c:pt idx="1134">
                  <c:v>10.27270998651862</c:v>
                </c:pt>
                <c:pt idx="1135">
                  <c:v>10.272399321570433</c:v>
                </c:pt>
                <c:pt idx="1136">
                  <c:v>10.272012003388724</c:v>
                </c:pt>
                <c:pt idx="1137">
                  <c:v>10.271145468629342</c:v>
                </c:pt>
                <c:pt idx="1138">
                  <c:v>10.270955721570456</c:v>
                </c:pt>
                <c:pt idx="1139">
                  <c:v>10.270706221569979</c:v>
                </c:pt>
                <c:pt idx="1140">
                  <c:v>10.270427321569899</c:v>
                </c:pt>
                <c:pt idx="1141">
                  <c:v>10.270219663675878</c:v>
                </c:pt>
                <c:pt idx="1142">
                  <c:v>10.269942921570689</c:v>
                </c:pt>
                <c:pt idx="1143">
                  <c:v>10.269711521570381</c:v>
                </c:pt>
                <c:pt idx="1144">
                  <c:v>10.26953632157085</c:v>
                </c:pt>
                <c:pt idx="1145">
                  <c:v>10.269356853828702</c:v>
                </c:pt>
                <c:pt idx="1146">
                  <c:v>10.26908948823727</c:v>
                </c:pt>
                <c:pt idx="1147">
                  <c:v>10.269230021570568</c:v>
                </c:pt>
                <c:pt idx="1148">
                  <c:v>10.269425521570369</c:v>
                </c:pt>
                <c:pt idx="1149">
                  <c:v>10.269608921570168</c:v>
                </c:pt>
                <c:pt idx="1150">
                  <c:v>10.269765321570091</c:v>
                </c:pt>
                <c:pt idx="1151">
                  <c:v>10.269895752604949</c:v>
                </c:pt>
                <c:pt idx="1152">
                  <c:v>10.270749782354628</c:v>
                </c:pt>
                <c:pt idx="1153">
                  <c:v>10.271039121570695</c:v>
                </c:pt>
                <c:pt idx="1154">
                  <c:v>10.271301421570477</c:v>
                </c:pt>
                <c:pt idx="1155">
                  <c:v>10.271564321570438</c:v>
                </c:pt>
                <c:pt idx="1156">
                  <c:v>10.27178402157061</c:v>
                </c:pt>
                <c:pt idx="1157">
                  <c:v>10.271994021570761</c:v>
                </c:pt>
                <c:pt idx="1158">
                  <c:v>10.272153446570513</c:v>
                </c:pt>
                <c:pt idx="1159">
                  <c:v>10.272265321570703</c:v>
                </c:pt>
                <c:pt idx="1160">
                  <c:v>10.272608409805954</c:v>
                </c:pt>
                <c:pt idx="1161">
                  <c:v>10.272662921570358</c:v>
                </c:pt>
                <c:pt idx="1162">
                  <c:v>10.272739821570951</c:v>
                </c:pt>
                <c:pt idx="1163">
                  <c:v>10.2728050215698</c:v>
                </c:pt>
                <c:pt idx="1164">
                  <c:v>10.272853521570863</c:v>
                </c:pt>
                <c:pt idx="1165">
                  <c:v>10.272944904904072</c:v>
                </c:pt>
                <c:pt idx="1166">
                  <c:v>10.273024921570512</c:v>
                </c:pt>
                <c:pt idx="1167">
                  <c:v>10.27318327611567</c:v>
                </c:pt>
                <c:pt idx="1168">
                  <c:v>10.273886996828258</c:v>
                </c:pt>
                <c:pt idx="1169">
                  <c:v>10.274077321570676</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10.270628921570708</c:v>
                </c:pt>
                <c:pt idx="1180">
                  <c:v>10.268507221570346</c:v>
                </c:pt>
                <c:pt idx="1181">
                  <c:v>10.266883521570705</c:v>
                </c:pt>
                <c:pt idx="1182">
                  <c:v>10.26538302157056</c:v>
                </c:pt>
                <c:pt idx="1183">
                  <c:v>10.259738773951469</c:v>
                </c:pt>
                <c:pt idx="1184">
                  <c:v>10.258377721570541</c:v>
                </c:pt>
                <c:pt idx="1185">
                  <c:v>10.256400221570274</c:v>
                </c:pt>
                <c:pt idx="1186">
                  <c:v>10.254247721570808</c:v>
                </c:pt>
                <c:pt idx="1187">
                  <c:v>10.252547021570251</c:v>
                </c:pt>
                <c:pt idx="1188">
                  <c:v>10.250917717403919</c:v>
                </c:pt>
                <c:pt idx="1189">
                  <c:v>10.249500167249366</c:v>
                </c:pt>
                <c:pt idx="1190">
                  <c:v>10.242857311366535</c:v>
                </c:pt>
                <c:pt idx="1191">
                  <c:v>10.241692021570643</c:v>
                </c:pt>
                <c:pt idx="1192">
                  <c:v>10.240726221570448</c:v>
                </c:pt>
                <c:pt idx="1193">
                  <c:v>10.239751675737111</c:v>
                </c:pt>
                <c:pt idx="1194">
                  <c:v>10.239051821570429</c:v>
                </c:pt>
                <c:pt idx="1195">
                  <c:v>10.236477821570398</c:v>
                </c:pt>
                <c:pt idx="1196">
                  <c:v>10.236223821570347</c:v>
                </c:pt>
                <c:pt idx="1197">
                  <c:v>10.235599121570468</c:v>
                </c:pt>
                <c:pt idx="1198">
                  <c:v>10.235190121570525</c:v>
                </c:pt>
                <c:pt idx="1199">
                  <c:v>10.234765521570719</c:v>
                </c:pt>
                <c:pt idx="1200">
                  <c:v>10.234444904903725</c:v>
                </c:pt>
                <c:pt idx="1201">
                  <c:v>10.23410132157013</c:v>
                </c:pt>
                <c:pt idx="1202">
                  <c:v>10.233848747496356</c:v>
                </c:pt>
                <c:pt idx="1203">
                  <c:v>10.232710421570713</c:v>
                </c:pt>
                <c:pt idx="1204">
                  <c:v>10.232492221570723</c:v>
                </c:pt>
                <c:pt idx="1205">
                  <c:v>10.232301921570775</c:v>
                </c:pt>
                <c:pt idx="1206">
                  <c:v>10.232140009070108</c:v>
                </c:pt>
                <c:pt idx="1207">
                  <c:v>10.231969721570206</c:v>
                </c:pt>
                <c:pt idx="1208">
                  <c:v>10.231848221571211</c:v>
                </c:pt>
                <c:pt idx="1209">
                  <c:v>10.231724722979298</c:v>
                </c:pt>
                <c:pt idx="1210">
                  <c:v>10.23085425014186</c:v>
                </c:pt>
                <c:pt idx="1211">
                  <c:v>10.230211621570353</c:v>
                </c:pt>
                <c:pt idx="1212">
                  <c:v>10.229591363236963</c:v>
                </c:pt>
                <c:pt idx="1213">
                  <c:v>10.228930821570403</c:v>
                </c:pt>
                <c:pt idx="1214">
                  <c:v>10.22814372157031</c:v>
                </c:pt>
                <c:pt idx="1215">
                  <c:v>10.227538571571117</c:v>
                </c:pt>
                <c:pt idx="1216">
                  <c:v>10.225727715187404</c:v>
                </c:pt>
                <c:pt idx="1217">
                  <c:v>10.224877321570563</c:v>
                </c:pt>
                <c:pt idx="1218">
                  <c:v>10.222648446570506</c:v>
                </c:pt>
                <c:pt idx="1219">
                  <c:v>10.220461321570806</c:v>
                </c:pt>
                <c:pt idx="1220">
                  <c:v>10.218154221570531</c:v>
                </c:pt>
                <c:pt idx="1221">
                  <c:v>10.216295221570348</c:v>
                </c:pt>
                <c:pt idx="1222">
                  <c:v>10.214484421570468</c:v>
                </c:pt>
                <c:pt idx="1223">
                  <c:v>10.213004084196642</c:v>
                </c:pt>
                <c:pt idx="1224">
                  <c:v>10.212100174511798</c:v>
                </c:pt>
                <c:pt idx="1225">
                  <c:v>10.208016912479692</c:v>
                </c:pt>
                <c:pt idx="1226">
                  <c:v>10.207288621570486</c:v>
                </c:pt>
                <c:pt idx="1227">
                  <c:v>10.206475821570768</c:v>
                </c:pt>
                <c:pt idx="1228">
                  <c:v>10.205575721570241</c:v>
                </c:pt>
                <c:pt idx="1229">
                  <c:v>10.204887221570273</c:v>
                </c:pt>
                <c:pt idx="1230">
                  <c:v>10.204261699121533</c:v>
                </c:pt>
                <c:pt idx="1231">
                  <c:v>10.203876627540565</c:v>
                </c:pt>
                <c:pt idx="1232">
                  <c:v>10.203395664708168</c:v>
                </c:pt>
                <c:pt idx="1233">
                  <c:v>10.202187821570519</c:v>
                </c:pt>
                <c:pt idx="1234">
                  <c:v>10.202039521570542</c:v>
                </c:pt>
                <c:pt idx="1235">
                  <c:v>10.201677221570648</c:v>
                </c:pt>
                <c:pt idx="1236">
                  <c:v>10.201403021570375</c:v>
                </c:pt>
                <c:pt idx="1237">
                  <c:v>10.201093121570716</c:v>
                </c:pt>
                <c:pt idx="1238">
                  <c:v>10.200856205409256</c:v>
                </c:pt>
                <c:pt idx="1239">
                  <c:v>10.20056084240376</c:v>
                </c:pt>
                <c:pt idx="1240">
                  <c:v>10.200348354904222</c:v>
                </c:pt>
                <c:pt idx="1241">
                  <c:v>10.200204488236848</c:v>
                </c:pt>
                <c:pt idx="1242">
                  <c:v>10.200254921571489</c:v>
                </c:pt>
                <c:pt idx="1243">
                  <c:v>10.200287621570999</c:v>
                </c:pt>
                <c:pt idx="1244">
                  <c:v>10.200319821570677</c:v>
                </c:pt>
                <c:pt idx="1245">
                  <c:v>10.200341716307193</c:v>
                </c:pt>
                <c:pt idx="1246">
                  <c:v>10.200359921570142</c:v>
                </c:pt>
                <c:pt idx="1247">
                  <c:v>10.200381221569998</c:v>
                </c:pt>
                <c:pt idx="1248">
                  <c:v>10.200381111043711</c:v>
                </c:pt>
                <c:pt idx="1249">
                  <c:v>10.20023903369132</c:v>
                </c:pt>
                <c:pt idx="1250">
                  <c:v>10.200225821570399</c:v>
                </c:pt>
                <c:pt idx="1251">
                  <c:v>10.20019729525454</c:v>
                </c:pt>
                <c:pt idx="1252">
                  <c:v>10.200237821570099</c:v>
                </c:pt>
                <c:pt idx="1253">
                  <c:v>10.200247721571007</c:v>
                </c:pt>
                <c:pt idx="1254">
                  <c:v>10.200242321570077</c:v>
                </c:pt>
                <c:pt idx="1255">
                  <c:v>10.200237821570099</c:v>
                </c:pt>
                <c:pt idx="1256">
                  <c:v>10.200229488237458</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10.198771621570325</c:v>
                </c:pt>
                <c:pt idx="1268">
                  <c:v>10.198476221570431</c:v>
                </c:pt>
                <c:pt idx="1269">
                  <c:v>10.19766271740365</c:v>
                </c:pt>
                <c:pt idx="1270">
                  <c:v>10.19635732157079</c:v>
                </c:pt>
                <c:pt idx="1271">
                  <c:v>10.195287821570545</c:v>
                </c:pt>
                <c:pt idx="1272">
                  <c:v>10.194335921570797</c:v>
                </c:pt>
                <c:pt idx="1273">
                  <c:v>10.193497015118961</c:v>
                </c:pt>
                <c:pt idx="1274">
                  <c:v>10.19150628310887</c:v>
                </c:pt>
                <c:pt idx="1275">
                  <c:v>10.191137621570348</c:v>
                </c:pt>
                <c:pt idx="1276">
                  <c:v>10.190581611044356</c:v>
                </c:pt>
                <c:pt idx="1277">
                  <c:v>10.189707621570435</c:v>
                </c:pt>
                <c:pt idx="1278">
                  <c:v>10.188896721570559</c:v>
                </c:pt>
                <c:pt idx="1279">
                  <c:v>10.188255921570688</c:v>
                </c:pt>
                <c:pt idx="1280">
                  <c:v>10.187550021570743</c:v>
                </c:pt>
                <c:pt idx="1281">
                  <c:v>10.187077221570391</c:v>
                </c:pt>
                <c:pt idx="1282">
                  <c:v>10.186644918344948</c:v>
                </c:pt>
                <c:pt idx="1283">
                  <c:v>10.185487821570566</c:v>
                </c:pt>
                <c:pt idx="1284">
                  <c:v>10.18531122157086</c:v>
                </c:pt>
                <c:pt idx="1285">
                  <c:v>10.18503422157</c:v>
                </c:pt>
                <c:pt idx="1286">
                  <c:v>10.184722221570418</c:v>
                </c:pt>
                <c:pt idx="1287">
                  <c:v>10.184527921570494</c:v>
                </c:pt>
                <c:pt idx="1288">
                  <c:v>10.184297821570491</c:v>
                </c:pt>
                <c:pt idx="1289">
                  <c:v>10.184087300737119</c:v>
                </c:pt>
                <c:pt idx="1290">
                  <c:v>10.183915721570971</c:v>
                </c:pt>
                <c:pt idx="1291">
                  <c:v>10.183796928713477</c:v>
                </c:pt>
                <c:pt idx="1292">
                  <c:v>10.183357821570528</c:v>
                </c:pt>
                <c:pt idx="1293">
                  <c:v>10.183297721570822</c:v>
                </c:pt>
                <c:pt idx="1294">
                  <c:v>10.183122221570368</c:v>
                </c:pt>
                <c:pt idx="1295">
                  <c:v>10.182978863237095</c:v>
                </c:pt>
                <c:pt idx="1296">
                  <c:v>10.182848921569686</c:v>
                </c:pt>
                <c:pt idx="1297">
                  <c:v>10.182756821570926</c:v>
                </c:pt>
                <c:pt idx="1298">
                  <c:v>10.182648721570317</c:v>
                </c:pt>
                <c:pt idx="1299">
                  <c:v>10.182557321569842</c:v>
                </c:pt>
                <c:pt idx="1300">
                  <c:v>10.18248782157036</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10.178872411734492</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10.171979521570538</c:v>
                </c:pt>
                <c:pt idx="1318">
                  <c:v>10.172018473745183</c:v>
                </c:pt>
                <c:pt idx="1319">
                  <c:v>10.173624983732665</c:v>
                </c:pt>
                <c:pt idx="1320">
                  <c:v>10.174102421570328</c:v>
                </c:pt>
                <c:pt idx="1321">
                  <c:v>10.174562960459511</c:v>
                </c:pt>
                <c:pt idx="1322">
                  <c:v>10.175141801162223</c:v>
                </c:pt>
                <c:pt idx="1323">
                  <c:v>10.176251421570809</c:v>
                </c:pt>
                <c:pt idx="1324">
                  <c:v>10.177103721570715</c:v>
                </c:pt>
                <c:pt idx="1325">
                  <c:v>10.177727131915368</c:v>
                </c:pt>
                <c:pt idx="1326">
                  <c:v>10.179397345380195</c:v>
                </c:pt>
                <c:pt idx="1327">
                  <c:v>10.179784921570771</c:v>
                </c:pt>
                <c:pt idx="1328">
                  <c:v>10.180282453149276</c:v>
                </c:pt>
                <c:pt idx="1329">
                  <c:v>10.180798821570564</c:v>
                </c:pt>
                <c:pt idx="1330">
                  <c:v>10.181243121570308</c:v>
                </c:pt>
                <c:pt idx="1331">
                  <c:v>10.181629121570698</c:v>
                </c:pt>
                <c:pt idx="1332">
                  <c:v>10.182061621570638</c:v>
                </c:pt>
                <c:pt idx="1333">
                  <c:v>10.182549721570226</c:v>
                </c:pt>
                <c:pt idx="1334">
                  <c:v>10.183035021570547</c:v>
                </c:pt>
                <c:pt idx="1335">
                  <c:v>10.184084292158829</c:v>
                </c:pt>
                <c:pt idx="1336">
                  <c:v>10.184291521570668</c:v>
                </c:pt>
                <c:pt idx="1337">
                  <c:v>10.184622921570766</c:v>
                </c:pt>
                <c:pt idx="1338">
                  <c:v>10.184886121570718</c:v>
                </c:pt>
                <c:pt idx="1339">
                  <c:v>10.185344321570355</c:v>
                </c:pt>
                <c:pt idx="1340">
                  <c:v>10.18599402157075</c:v>
                </c:pt>
                <c:pt idx="1341">
                  <c:v>10.186670137359883</c:v>
                </c:pt>
                <c:pt idx="1342">
                  <c:v>10.187233621570472</c:v>
                </c:pt>
                <c:pt idx="1343">
                  <c:v>10.187629897042356</c:v>
                </c:pt>
                <c:pt idx="1344">
                  <c:v>10.189088334391371</c:v>
                </c:pt>
                <c:pt idx="1345">
                  <c:v>10.189372821570643</c:v>
                </c:pt>
                <c:pt idx="1346">
                  <c:v>10.189691621570468</c:v>
                </c:pt>
                <c:pt idx="1347">
                  <c:v>10.189918244105897</c:v>
                </c:pt>
                <c:pt idx="1348">
                  <c:v>10.190177621570601</c:v>
                </c:pt>
                <c:pt idx="1349">
                  <c:v>10.190480421570483</c:v>
                </c:pt>
                <c:pt idx="1350">
                  <c:v>10.190715421570676</c:v>
                </c:pt>
                <c:pt idx="1351">
                  <c:v>10.190888160553497</c:v>
                </c:pt>
                <c:pt idx="1352">
                  <c:v>10.191334696570525</c:v>
                </c:pt>
                <c:pt idx="1353">
                  <c:v>10.191399121570521</c:v>
                </c:pt>
                <c:pt idx="1354">
                  <c:v>10.191521651357421</c:v>
                </c:pt>
                <c:pt idx="1355">
                  <c:v>10.191617721571362</c:v>
                </c:pt>
                <c:pt idx="1356">
                  <c:v>10.191707321570263</c:v>
                </c:pt>
                <c:pt idx="1357">
                  <c:v>10.191818721570622</c:v>
                </c:pt>
                <c:pt idx="1358">
                  <c:v>10.191889021570191</c:v>
                </c:pt>
                <c:pt idx="1359">
                  <c:v>10.192395821570685</c:v>
                </c:pt>
                <c:pt idx="1360">
                  <c:v>10.192851421570683</c:v>
                </c:pt>
                <c:pt idx="1361">
                  <c:v>10.193055513878322</c:v>
                </c:pt>
                <c:pt idx="1362">
                  <c:v>10.194447821570563</c:v>
                </c:pt>
                <c:pt idx="1363">
                  <c:v>10.194720821569868</c:v>
                </c:pt>
                <c:pt idx="1364">
                  <c:v>10.19514932157027</c:v>
                </c:pt>
                <c:pt idx="1365">
                  <c:v>10.195561221570628</c:v>
                </c:pt>
                <c:pt idx="1366">
                  <c:v>10.196038863236922</c:v>
                </c:pt>
                <c:pt idx="1367">
                  <c:v>10.196620121570815</c:v>
                </c:pt>
                <c:pt idx="1368">
                  <c:v>10.197027821570858</c:v>
                </c:pt>
                <c:pt idx="1369">
                  <c:v>10.197405321570368</c:v>
                </c:pt>
                <c:pt idx="1370">
                  <c:v>10.198670533435049</c:v>
                </c:pt>
                <c:pt idx="1371">
                  <c:v>10.198868321570012</c:v>
                </c:pt>
                <c:pt idx="1372">
                  <c:v>10.199056421570148</c:v>
                </c:pt>
                <c:pt idx="1373">
                  <c:v>10.199253189991875</c:v>
                </c:pt>
                <c:pt idx="1374">
                  <c:v>10.19946082157025</c:v>
                </c:pt>
                <c:pt idx="1375">
                  <c:v>10.199674221570703</c:v>
                </c:pt>
                <c:pt idx="1376">
                  <c:v>10.199833535856666</c:v>
                </c:pt>
                <c:pt idx="1377">
                  <c:v>10.199867821570518</c:v>
                </c:pt>
                <c:pt idx="1378">
                  <c:v>10.199874021570999</c:v>
                </c:pt>
                <c:pt idx="1379">
                  <c:v>10.199887821570869</c:v>
                </c:pt>
                <c:pt idx="1380">
                  <c:v>10.199887821570869</c:v>
                </c:pt>
                <c:pt idx="1381">
                  <c:v>10.199886421570895</c:v>
                </c:pt>
                <c:pt idx="1382">
                  <c:v>10.199858221571422</c:v>
                </c:pt>
                <c:pt idx="1383">
                  <c:v>10.199844721571118</c:v>
                </c:pt>
                <c:pt idx="1384">
                  <c:v>10.199870821571071</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10.199811321570028</c:v>
                </c:pt>
                <c:pt idx="1394">
                  <c:v>10.199786252942829</c:v>
                </c:pt>
                <c:pt idx="1395">
                  <c:v>10.199529488237188</c:v>
                </c:pt>
                <c:pt idx="1396">
                  <c:v>10.199025821570872</c:v>
                </c:pt>
                <c:pt idx="1397">
                  <c:v>10.198152921570211</c:v>
                </c:pt>
                <c:pt idx="1398">
                  <c:v>10.197125121570732</c:v>
                </c:pt>
                <c:pt idx="1399">
                  <c:v>10.196285946570502</c:v>
                </c:pt>
                <c:pt idx="1400">
                  <c:v>10.195554721570469</c:v>
                </c:pt>
                <c:pt idx="1401">
                  <c:v>10.194872921570648</c:v>
                </c:pt>
                <c:pt idx="1402">
                  <c:v>10.194242621570565</c:v>
                </c:pt>
                <c:pt idx="1403">
                  <c:v>10.193797821570669</c:v>
                </c:pt>
                <c:pt idx="1404">
                  <c:v>10.192667821570565</c:v>
                </c:pt>
                <c:pt idx="1405">
                  <c:v>10.192402821570894</c:v>
                </c:pt>
                <c:pt idx="1406">
                  <c:v>10.192050921570328</c:v>
                </c:pt>
                <c:pt idx="1407">
                  <c:v>10.19168055841287</c:v>
                </c:pt>
                <c:pt idx="1408">
                  <c:v>10.191358421570515</c:v>
                </c:pt>
                <c:pt idx="1409">
                  <c:v>10.191056321570871</c:v>
                </c:pt>
                <c:pt idx="1410">
                  <c:v>10.19080042157046</c:v>
                </c:pt>
                <c:pt idx="1411">
                  <c:v>10.190823221570311</c:v>
                </c:pt>
                <c:pt idx="1412">
                  <c:v>10.191112821570448</c:v>
                </c:pt>
                <c:pt idx="1413">
                  <c:v>10.191260979465355</c:v>
                </c:pt>
                <c:pt idx="1414">
                  <c:v>10.193116035856734</c:v>
                </c:pt>
                <c:pt idx="1415">
                  <c:v>10.193446921570384</c:v>
                </c:pt>
                <c:pt idx="1416">
                  <c:v>10.193728821570321</c:v>
                </c:pt>
                <c:pt idx="1417">
                  <c:v>10.193997721570526</c:v>
                </c:pt>
                <c:pt idx="1418">
                  <c:v>10.19429102157031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10.196936521570247</c:v>
                </c:pt>
                <c:pt idx="1427">
                  <c:v>10.197412367025256</c:v>
                </c:pt>
                <c:pt idx="1428">
                  <c:v>10.199717821570548</c:v>
                </c:pt>
                <c:pt idx="1429">
                  <c:v>10.200221321570568</c:v>
                </c:pt>
                <c:pt idx="1430">
                  <c:v>10.201152621570115</c:v>
                </c:pt>
                <c:pt idx="1431">
                  <c:v>10.201947321570888</c:v>
                </c:pt>
                <c:pt idx="1432">
                  <c:v>10.202675716307382</c:v>
                </c:pt>
                <c:pt idx="1433">
                  <c:v>10.203384021570718</c:v>
                </c:pt>
                <c:pt idx="1434">
                  <c:v>10.203954721570691</c:v>
                </c:pt>
                <c:pt idx="1435">
                  <c:v>10.204543221570461</c:v>
                </c:pt>
                <c:pt idx="1436">
                  <c:v>10.20487691248006</c:v>
                </c:pt>
                <c:pt idx="1437">
                  <c:v>10.206092137359732</c:v>
                </c:pt>
                <c:pt idx="1438">
                  <c:v>10.206790374762019</c:v>
                </c:pt>
                <c:pt idx="1439">
                  <c:v>10.207923921569975</c:v>
                </c:pt>
                <c:pt idx="1440">
                  <c:v>10.208952221570641</c:v>
                </c:pt>
                <c:pt idx="1441">
                  <c:v>10.209999421570476</c:v>
                </c:pt>
                <c:pt idx="1442">
                  <c:v>10.210881721570525</c:v>
                </c:pt>
                <c:pt idx="1443">
                  <c:v>10.212237189991511</c:v>
                </c:pt>
                <c:pt idx="1444">
                  <c:v>10.213347068882149</c:v>
                </c:pt>
                <c:pt idx="1445">
                  <c:v>10.218939904904161</c:v>
                </c:pt>
                <c:pt idx="1446">
                  <c:v>10.220112021570714</c:v>
                </c:pt>
                <c:pt idx="1447">
                  <c:v>10.221335121570371</c:v>
                </c:pt>
                <c:pt idx="1448">
                  <c:v>10.222492021570568</c:v>
                </c:pt>
                <c:pt idx="1449">
                  <c:v>10.224389421570853</c:v>
                </c:pt>
                <c:pt idx="1450">
                  <c:v>10.226073821570559</c:v>
                </c:pt>
                <c:pt idx="1451">
                  <c:v>10.227475021569987</c:v>
                </c:pt>
                <c:pt idx="1452">
                  <c:v>10.228590784533626</c:v>
                </c:pt>
                <c:pt idx="1453">
                  <c:v>10.232254964427669</c:v>
                </c:pt>
                <c:pt idx="1454">
                  <c:v>10.233079521570717</c:v>
                </c:pt>
                <c:pt idx="1455">
                  <c:v>10.234353621570808</c:v>
                </c:pt>
                <c:pt idx="1456">
                  <c:v>10.235360811261089</c:v>
                </c:pt>
                <c:pt idx="1457">
                  <c:v>10.236534892277914</c:v>
                </c:pt>
                <c:pt idx="1458">
                  <c:v>10.237439121570478</c:v>
                </c:pt>
                <c:pt idx="1459">
                  <c:v>10.238215421570159</c:v>
                </c:pt>
                <c:pt idx="1460">
                  <c:v>10.238994521570394</c:v>
                </c:pt>
                <c:pt idx="1461">
                  <c:v>10.239686621571121</c:v>
                </c:pt>
                <c:pt idx="1462">
                  <c:v>10.240227821570519</c:v>
                </c:pt>
                <c:pt idx="1463">
                  <c:v>10.242699331004459</c:v>
                </c:pt>
                <c:pt idx="1464">
                  <c:v>10.243686321570108</c:v>
                </c:pt>
                <c:pt idx="1465">
                  <c:v>10.244935521570458</c:v>
                </c:pt>
                <c:pt idx="1466">
                  <c:v>10.246348221570509</c:v>
                </c:pt>
                <c:pt idx="1467">
                  <c:v>10.247378221570457</c:v>
                </c:pt>
                <c:pt idx="1468">
                  <c:v>10.248727821570322</c:v>
                </c:pt>
                <c:pt idx="1469">
                  <c:v>10.249761611043798</c:v>
                </c:pt>
                <c:pt idx="1470">
                  <c:v>10.250600538961926</c:v>
                </c:pt>
                <c:pt idx="1471">
                  <c:v>10.253141436028034</c:v>
                </c:pt>
                <c:pt idx="1472">
                  <c:v>10.253685121570797</c:v>
                </c:pt>
                <c:pt idx="1473">
                  <c:v>10.254278121570467</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8.8342773215704522</c:v>
                </c:pt>
                <c:pt idx="2">
                  <c:v>8.835708921570685</c:v>
                </c:pt>
                <c:pt idx="3">
                  <c:v>8.8370547215705226</c:v>
                </c:pt>
                <c:pt idx="4">
                  <c:v>8.8384960215710038</c:v>
                </c:pt>
                <c:pt idx="5">
                  <c:v>8.839792976209262</c:v>
                </c:pt>
                <c:pt idx="6">
                  <c:v>8.8407814215706679</c:v>
                </c:pt>
                <c:pt idx="7">
                  <c:v>8.8416937215705165</c:v>
                </c:pt>
                <c:pt idx="8">
                  <c:v>8.842226964427752</c:v>
                </c:pt>
                <c:pt idx="9">
                  <c:v>8.8450314882372698</c:v>
                </c:pt>
                <c:pt idx="10">
                  <c:v>8.845599321570873</c:v>
                </c:pt>
                <c:pt idx="11">
                  <c:v>8.8464142215702708</c:v>
                </c:pt>
                <c:pt idx="12">
                  <c:v>8.8473200664682157</c:v>
                </c:pt>
                <c:pt idx="13">
                  <c:v>8.8482419215704535</c:v>
                </c:pt>
                <c:pt idx="14">
                  <c:v>8.8494161215701155</c:v>
                </c:pt>
                <c:pt idx="15">
                  <c:v>8.8501618215698148</c:v>
                </c:pt>
                <c:pt idx="16">
                  <c:v>8.8502141215702057</c:v>
                </c:pt>
                <c:pt idx="17">
                  <c:v>8.852415846261982</c:v>
                </c:pt>
                <c:pt idx="18">
                  <c:v>8.8551358984937618</c:v>
                </c:pt>
                <c:pt idx="19">
                  <c:v>8.8559639215703641</c:v>
                </c:pt>
                <c:pt idx="20">
                  <c:v>8.8570628215701817</c:v>
                </c:pt>
                <c:pt idx="21">
                  <c:v>8.8579619215704817</c:v>
                </c:pt>
                <c:pt idx="22">
                  <c:v>8.858976021570621</c:v>
                </c:pt>
                <c:pt idx="23">
                  <c:v>8.8598982215702762</c:v>
                </c:pt>
                <c:pt idx="24">
                  <c:v>8.8606331462460126</c:v>
                </c:pt>
                <c:pt idx="25">
                  <c:v>8.863099326946891</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8.8825911549039311</c:v>
                </c:pt>
                <c:pt idx="43">
                  <c:v>8.883489221571212</c:v>
                </c:pt>
                <c:pt idx="44">
                  <c:v>8.8844754215706789</c:v>
                </c:pt>
                <c:pt idx="45">
                  <c:v>8.8856855215702257</c:v>
                </c:pt>
                <c:pt idx="46">
                  <c:v>8.8868145215705425</c:v>
                </c:pt>
                <c:pt idx="47">
                  <c:v>8.8876149215704885</c:v>
                </c:pt>
                <c:pt idx="48">
                  <c:v>8.8886666215706072</c:v>
                </c:pt>
                <c:pt idx="49">
                  <c:v>8.8895776215706945</c:v>
                </c:pt>
                <c:pt idx="50">
                  <c:v>8.8902299644276326</c:v>
                </c:pt>
                <c:pt idx="51">
                  <c:v>8.8935557627470843</c:v>
                </c:pt>
                <c:pt idx="52">
                  <c:v>8.8942181215704963</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8.9058529567059317</c:v>
                </c:pt>
                <c:pt idx="61">
                  <c:v>8.9066368215700304</c:v>
                </c:pt>
                <c:pt idx="62">
                  <c:v>8.9088565215704829</c:v>
                </c:pt>
                <c:pt idx="63">
                  <c:v>8.9107919215707483</c:v>
                </c:pt>
                <c:pt idx="64">
                  <c:v>8.9124381215705029</c:v>
                </c:pt>
                <c:pt idx="65">
                  <c:v>8.9133538215707269</c:v>
                </c:pt>
                <c:pt idx="66">
                  <c:v>8.9141278215712259</c:v>
                </c:pt>
                <c:pt idx="67">
                  <c:v>8.91507448823738</c:v>
                </c:pt>
                <c:pt idx="68">
                  <c:v>8.9245047306612229</c:v>
                </c:pt>
                <c:pt idx="69">
                  <c:v>8.925478521570863</c:v>
                </c:pt>
                <c:pt idx="70">
                  <c:v>8.9267822215704626</c:v>
                </c:pt>
                <c:pt idx="71">
                  <c:v>8.9283425215703431</c:v>
                </c:pt>
                <c:pt idx="72">
                  <c:v>8.9296679215700436</c:v>
                </c:pt>
                <c:pt idx="73">
                  <c:v>8.9311804215704722</c:v>
                </c:pt>
                <c:pt idx="74">
                  <c:v>8.9328135215700719</c:v>
                </c:pt>
                <c:pt idx="75">
                  <c:v>8.9334950437926608</c:v>
                </c:pt>
                <c:pt idx="76">
                  <c:v>8.9382445488430875</c:v>
                </c:pt>
                <c:pt idx="77">
                  <c:v>8.9394423215708088</c:v>
                </c:pt>
                <c:pt idx="78">
                  <c:v>8.9419654215705737</c:v>
                </c:pt>
                <c:pt idx="79">
                  <c:v>8.9449582339412785</c:v>
                </c:pt>
                <c:pt idx="80">
                  <c:v>8.947703521570288</c:v>
                </c:pt>
                <c:pt idx="81">
                  <c:v>8.9492918215705419</c:v>
                </c:pt>
                <c:pt idx="82">
                  <c:v>8.9510360215703528</c:v>
                </c:pt>
                <c:pt idx="83">
                  <c:v>8.9525179215701058</c:v>
                </c:pt>
                <c:pt idx="84">
                  <c:v>8.9535799954837216</c:v>
                </c:pt>
                <c:pt idx="85">
                  <c:v>8.9570437190064798</c:v>
                </c:pt>
                <c:pt idx="86">
                  <c:v>8.957880021570972</c:v>
                </c:pt>
                <c:pt idx="87">
                  <c:v>8.9593705215709036</c:v>
                </c:pt>
                <c:pt idx="88">
                  <c:v>8.9606690215703004</c:v>
                </c:pt>
                <c:pt idx="89">
                  <c:v>8.9616816215707686</c:v>
                </c:pt>
                <c:pt idx="90">
                  <c:v>8.9625242133234391</c:v>
                </c:pt>
                <c:pt idx="91">
                  <c:v>8.9635552215703989</c:v>
                </c:pt>
                <c:pt idx="92">
                  <c:v>8.9643664215707055</c:v>
                </c:pt>
                <c:pt idx="93">
                  <c:v>8.9650343215706112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9.0009977215703731</c:v>
                </c:pt>
                <c:pt idx="114">
                  <c:v>9.0022666215705129</c:v>
                </c:pt>
                <c:pt idx="115">
                  <c:v>9.0037127215704551</c:v>
                </c:pt>
                <c:pt idx="116">
                  <c:v>9.0054576195504268</c:v>
                </c:pt>
                <c:pt idx="117">
                  <c:v>9.0077116215706816</c:v>
                </c:pt>
                <c:pt idx="118">
                  <c:v>9.0089943215707287</c:v>
                </c:pt>
                <c:pt idx="119">
                  <c:v>9.0102803215705496</c:v>
                </c:pt>
                <c:pt idx="120">
                  <c:v>9.0131371965705185</c:v>
                </c:pt>
                <c:pt idx="121">
                  <c:v>9.014041021570419</c:v>
                </c:pt>
                <c:pt idx="122">
                  <c:v>9.0152300090704642</c:v>
                </c:pt>
                <c:pt idx="123">
                  <c:v>9.0167399215704709</c:v>
                </c:pt>
                <c:pt idx="124">
                  <c:v>9.017981321570268</c:v>
                </c:pt>
                <c:pt idx="125">
                  <c:v>9.0196781215705322</c:v>
                </c:pt>
                <c:pt idx="126">
                  <c:v>9.021245521570366</c:v>
                </c:pt>
                <c:pt idx="127">
                  <c:v>9.0220203215704657</c:v>
                </c:pt>
                <c:pt idx="128">
                  <c:v>9.022740321570538</c:v>
                </c:pt>
                <c:pt idx="129">
                  <c:v>9.025847821570764</c:v>
                </c:pt>
                <c:pt idx="130">
                  <c:v>9.0269712215706193</c:v>
                </c:pt>
                <c:pt idx="131">
                  <c:v>9.0281722215707116</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9.0408302946887034</c:v>
                </c:pt>
                <c:pt idx="140">
                  <c:v>9.0421256215707189</c:v>
                </c:pt>
                <c:pt idx="141">
                  <c:v>9.0430357215703179</c:v>
                </c:pt>
                <c:pt idx="142">
                  <c:v>9.0441293215702423</c:v>
                </c:pt>
                <c:pt idx="143">
                  <c:v>9.0448867104592967</c:v>
                </c:pt>
                <c:pt idx="144">
                  <c:v>9.0463343215704199</c:v>
                </c:pt>
                <c:pt idx="145">
                  <c:v>9.0476980215702589</c:v>
                </c:pt>
                <c:pt idx="146">
                  <c:v>9.0482118215705452</c:v>
                </c:pt>
                <c:pt idx="147">
                  <c:v>9.0511862426228546</c:v>
                </c:pt>
                <c:pt idx="148">
                  <c:v>9.0520496397522319</c:v>
                </c:pt>
                <c:pt idx="149">
                  <c:v>9.0530399215701198</c:v>
                </c:pt>
                <c:pt idx="150">
                  <c:v>9.0545805215702995</c:v>
                </c:pt>
                <c:pt idx="151">
                  <c:v>9.0558742215703063</c:v>
                </c:pt>
                <c:pt idx="152">
                  <c:v>9.0570135215705569</c:v>
                </c:pt>
                <c:pt idx="153">
                  <c:v>9.0586329215706627</c:v>
                </c:pt>
                <c:pt idx="154">
                  <c:v>9.0597677215704699</c:v>
                </c:pt>
                <c:pt idx="155">
                  <c:v>9.0608820320969112</c:v>
                </c:pt>
                <c:pt idx="156">
                  <c:v>9.0636930138781366</c:v>
                </c:pt>
                <c:pt idx="157">
                  <c:v>9.0642197215705984</c:v>
                </c:pt>
                <c:pt idx="158">
                  <c:v>9.0656942215708192</c:v>
                </c:pt>
                <c:pt idx="159">
                  <c:v>9.0670961215705432</c:v>
                </c:pt>
                <c:pt idx="160">
                  <c:v>9.0684139215702402</c:v>
                </c:pt>
                <c:pt idx="161">
                  <c:v>9.0695594882373012</c:v>
                </c:pt>
                <c:pt idx="162">
                  <c:v>9.0709718215707937</c:v>
                </c:pt>
                <c:pt idx="163">
                  <c:v>9.0718546215699547</c:v>
                </c:pt>
                <c:pt idx="164">
                  <c:v>9.0729121072848073</c:v>
                </c:pt>
                <c:pt idx="165">
                  <c:v>9.0771278215706683</c:v>
                </c:pt>
                <c:pt idx="166">
                  <c:v>9.0781637215707942</c:v>
                </c:pt>
                <c:pt idx="167">
                  <c:v>9.0795382215700204</c:v>
                </c:pt>
                <c:pt idx="168">
                  <c:v>9.08042399178332</c:v>
                </c:pt>
                <c:pt idx="169">
                  <c:v>9.0815413215703185</c:v>
                </c:pt>
                <c:pt idx="170">
                  <c:v>9.0824968215710573</c:v>
                </c:pt>
                <c:pt idx="171">
                  <c:v>9.0837758215708142</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9.0967239215705415</c:v>
                </c:pt>
                <c:pt idx="182">
                  <c:v>9.0973597780923487</c:v>
                </c:pt>
                <c:pt idx="183">
                  <c:v>9.1053438509821234</c:v>
                </c:pt>
                <c:pt idx="184">
                  <c:v>9.1067206215701937</c:v>
                </c:pt>
                <c:pt idx="185">
                  <c:v>9.1078776215702284</c:v>
                </c:pt>
                <c:pt idx="186">
                  <c:v>9.1089629215701606</c:v>
                </c:pt>
                <c:pt idx="187">
                  <c:v>9.1101068937357894</c:v>
                </c:pt>
                <c:pt idx="188">
                  <c:v>9.1167833317746698</c:v>
                </c:pt>
                <c:pt idx="189">
                  <c:v>9.1180066215705668</c:v>
                </c:pt>
                <c:pt idx="190">
                  <c:v>9.1192167215707833</c:v>
                </c:pt>
                <c:pt idx="191">
                  <c:v>9.1208609215704222</c:v>
                </c:pt>
                <c:pt idx="192">
                  <c:v>9.122710089611628</c:v>
                </c:pt>
                <c:pt idx="193">
                  <c:v>9.1238398994924967</c:v>
                </c:pt>
                <c:pt idx="194">
                  <c:v>9.1288252289780623</c:v>
                </c:pt>
                <c:pt idx="195">
                  <c:v>9.1298984215705641</c:v>
                </c:pt>
                <c:pt idx="196">
                  <c:v>9.1317606215705691</c:v>
                </c:pt>
                <c:pt idx="197">
                  <c:v>9.133126121570422</c:v>
                </c:pt>
                <c:pt idx="198">
                  <c:v>9.1344991617766453</c:v>
                </c:pt>
                <c:pt idx="199">
                  <c:v>9.1356614215703456</c:v>
                </c:pt>
                <c:pt idx="200">
                  <c:v>9.1364260215707187</c:v>
                </c:pt>
                <c:pt idx="201">
                  <c:v>9.1374446072849729</c:v>
                </c:pt>
                <c:pt idx="202">
                  <c:v>9.1403639754165891</c:v>
                </c:pt>
                <c:pt idx="203">
                  <c:v>9.141113739937877</c:v>
                </c:pt>
                <c:pt idx="204">
                  <c:v>9.1420489215704919</c:v>
                </c:pt>
                <c:pt idx="205">
                  <c:v>9.1427377184781875</c:v>
                </c:pt>
                <c:pt idx="206">
                  <c:v>9.1440209215701511</c:v>
                </c:pt>
                <c:pt idx="207">
                  <c:v>9.1450664215703199</c:v>
                </c:pt>
                <c:pt idx="208">
                  <c:v>9.1460000215702539</c:v>
                </c:pt>
                <c:pt idx="209">
                  <c:v>9.1472566215702251</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9.1608714215706453</c:v>
                </c:pt>
                <c:pt idx="223">
                  <c:v>9.1618683215703225</c:v>
                </c:pt>
                <c:pt idx="224">
                  <c:v>9.1628412258259573</c:v>
                </c:pt>
                <c:pt idx="225">
                  <c:v>9.1635644215707401</c:v>
                </c:pt>
                <c:pt idx="226">
                  <c:v>9.1646738215706982</c:v>
                </c:pt>
                <c:pt idx="227">
                  <c:v>9.1654362123750932</c:v>
                </c:pt>
                <c:pt idx="228">
                  <c:v>9.16837282157055</c:v>
                </c:pt>
                <c:pt idx="229">
                  <c:v>9.1689919215705462</c:v>
                </c:pt>
                <c:pt idx="230">
                  <c:v>9.1700383215706829</c:v>
                </c:pt>
                <c:pt idx="231">
                  <c:v>9.1706192215706217</c:v>
                </c:pt>
                <c:pt idx="232">
                  <c:v>9.1715038215707949</c:v>
                </c:pt>
                <c:pt idx="233">
                  <c:v>9.1724992215703729</c:v>
                </c:pt>
                <c:pt idx="234">
                  <c:v>9.1736171215702988</c:v>
                </c:pt>
                <c:pt idx="235">
                  <c:v>9.1747441215706971</c:v>
                </c:pt>
                <c:pt idx="236">
                  <c:v>9.175117821570538</c:v>
                </c:pt>
                <c:pt idx="237">
                  <c:v>9.1772659465706035</c:v>
                </c:pt>
                <c:pt idx="238">
                  <c:v>9.1780312624310199</c:v>
                </c:pt>
                <c:pt idx="239">
                  <c:v>9.1788979215707265</c:v>
                </c:pt>
                <c:pt idx="240">
                  <c:v>9.1798127215704728</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9.1868297215708328</c:v>
                </c:pt>
                <c:pt idx="249">
                  <c:v>9.187611970506719</c:v>
                </c:pt>
                <c:pt idx="250">
                  <c:v>9.1883716215704787</c:v>
                </c:pt>
                <c:pt idx="251">
                  <c:v>9.1891816215707287</c:v>
                </c:pt>
                <c:pt idx="252">
                  <c:v>9.1899477215701797</c:v>
                </c:pt>
                <c:pt idx="253">
                  <c:v>9.1902139326816012</c:v>
                </c:pt>
                <c:pt idx="254">
                  <c:v>9.192915133398273</c:v>
                </c:pt>
                <c:pt idx="255">
                  <c:v>9.1936864531493292</c:v>
                </c:pt>
                <c:pt idx="256">
                  <c:v>9.1943778215706189</c:v>
                </c:pt>
                <c:pt idx="257">
                  <c:v>9.1951668215703393</c:v>
                </c:pt>
                <c:pt idx="258">
                  <c:v>9.1959358215706715</c:v>
                </c:pt>
                <c:pt idx="259">
                  <c:v>9.1966058215706852</c:v>
                </c:pt>
                <c:pt idx="260">
                  <c:v>9.1969678215705564</c:v>
                </c:pt>
                <c:pt idx="261">
                  <c:v>9.1986925437928839</c:v>
                </c:pt>
                <c:pt idx="262">
                  <c:v>9.1994353215703057</c:v>
                </c:pt>
                <c:pt idx="263">
                  <c:v>9.2000789215704462</c:v>
                </c:pt>
                <c:pt idx="264">
                  <c:v>9.2007082215704159</c:v>
                </c:pt>
                <c:pt idx="265">
                  <c:v>9.2014583215705841</c:v>
                </c:pt>
                <c:pt idx="266">
                  <c:v>9.2021022215707688</c:v>
                </c:pt>
                <c:pt idx="267">
                  <c:v>9.20283516199639</c:v>
                </c:pt>
                <c:pt idx="268">
                  <c:v>9.2034665395191748</c:v>
                </c:pt>
                <c:pt idx="269">
                  <c:v>9.2058794882371764</c:v>
                </c:pt>
                <c:pt idx="270">
                  <c:v>9.2062087215698227</c:v>
                </c:pt>
                <c:pt idx="271">
                  <c:v>9.2068443215708129</c:v>
                </c:pt>
                <c:pt idx="272">
                  <c:v>9.2074901215703839</c:v>
                </c:pt>
                <c:pt idx="273">
                  <c:v>9.2081515215704393</c:v>
                </c:pt>
                <c:pt idx="274">
                  <c:v>9.2088178215700811</c:v>
                </c:pt>
                <c:pt idx="275">
                  <c:v>9.2093931215703968</c:v>
                </c:pt>
                <c:pt idx="276">
                  <c:v>9.2099648215703809</c:v>
                </c:pt>
                <c:pt idx="277">
                  <c:v>9.2108463509821803</c:v>
                </c:pt>
                <c:pt idx="278">
                  <c:v>9.2130804257370009</c:v>
                </c:pt>
                <c:pt idx="279">
                  <c:v>9.2139831751058949</c:v>
                </c:pt>
                <c:pt idx="280">
                  <c:v>9.2146136215704058</c:v>
                </c:pt>
                <c:pt idx="281">
                  <c:v>9.2153348215706377</c:v>
                </c:pt>
                <c:pt idx="282">
                  <c:v>9.2158876215703884</c:v>
                </c:pt>
                <c:pt idx="283">
                  <c:v>9.2164330215705679</c:v>
                </c:pt>
                <c:pt idx="284">
                  <c:v>9.2170016020585557</c:v>
                </c:pt>
                <c:pt idx="285">
                  <c:v>9.2176107215705301</c:v>
                </c:pt>
                <c:pt idx="286">
                  <c:v>9.2183093215704393</c:v>
                </c:pt>
                <c:pt idx="287">
                  <c:v>9.2191018215706659</c:v>
                </c:pt>
                <c:pt idx="288">
                  <c:v>9.2198235215707598</c:v>
                </c:pt>
                <c:pt idx="289">
                  <c:v>9.2204225690451693</c:v>
                </c:pt>
                <c:pt idx="290">
                  <c:v>9.2211551215702041</c:v>
                </c:pt>
                <c:pt idx="291">
                  <c:v>9.2218143215708555</c:v>
                </c:pt>
                <c:pt idx="292">
                  <c:v>9.2226859215705659</c:v>
                </c:pt>
                <c:pt idx="293">
                  <c:v>9.2234333215703117</c:v>
                </c:pt>
                <c:pt idx="294">
                  <c:v>9.2239981215700677</c:v>
                </c:pt>
                <c:pt idx="295">
                  <c:v>9.2247508323231813</c:v>
                </c:pt>
                <c:pt idx="296">
                  <c:v>9.2253134215705082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9.2308457215707111</c:v>
                </c:pt>
                <c:pt idx="305">
                  <c:v>9.2315640715703839</c:v>
                </c:pt>
                <c:pt idx="306">
                  <c:v>9.2323314215703061</c:v>
                </c:pt>
                <c:pt idx="307">
                  <c:v>9.233114221570677</c:v>
                </c:pt>
                <c:pt idx="308">
                  <c:v>9.2336894215707019</c:v>
                </c:pt>
                <c:pt idx="309">
                  <c:v>9.2341275215706293</c:v>
                </c:pt>
                <c:pt idx="310">
                  <c:v>9.2347089917833909</c:v>
                </c:pt>
                <c:pt idx="311">
                  <c:v>9.2353714215702407</c:v>
                </c:pt>
                <c:pt idx="312">
                  <c:v>9.2360305215703207</c:v>
                </c:pt>
                <c:pt idx="313">
                  <c:v>9.236538021570011</c:v>
                </c:pt>
                <c:pt idx="314">
                  <c:v>9.2369713699578355</c:v>
                </c:pt>
                <c:pt idx="315">
                  <c:v>9.2391451653202079</c:v>
                </c:pt>
                <c:pt idx="316">
                  <c:v>9.2399450215704384</c:v>
                </c:pt>
                <c:pt idx="317">
                  <c:v>9.2406873215703484</c:v>
                </c:pt>
                <c:pt idx="318">
                  <c:v>9.2413976215705915</c:v>
                </c:pt>
                <c:pt idx="319">
                  <c:v>9.24207142157106</c:v>
                </c:pt>
                <c:pt idx="320">
                  <c:v>9.2428455215704499</c:v>
                </c:pt>
                <c:pt idx="321">
                  <c:v>9.2435279268335382</c:v>
                </c:pt>
                <c:pt idx="322">
                  <c:v>9.2441799215706286</c:v>
                </c:pt>
                <c:pt idx="323">
                  <c:v>9.2449414215703491</c:v>
                </c:pt>
                <c:pt idx="324">
                  <c:v>9.2456046215705019</c:v>
                </c:pt>
                <c:pt idx="325">
                  <c:v>9.2460674215704071</c:v>
                </c:pt>
                <c:pt idx="326">
                  <c:v>9.246620488237312</c:v>
                </c:pt>
                <c:pt idx="327">
                  <c:v>9.2472854215702931</c:v>
                </c:pt>
                <c:pt idx="328">
                  <c:v>9.2479500215701105</c:v>
                </c:pt>
                <c:pt idx="329">
                  <c:v>9.2486049215704327</c:v>
                </c:pt>
                <c:pt idx="330">
                  <c:v>9.249158326621318</c:v>
                </c:pt>
                <c:pt idx="331">
                  <c:v>9.2498454215705994</c:v>
                </c:pt>
                <c:pt idx="332">
                  <c:v>9.2503427215704939</c:v>
                </c:pt>
                <c:pt idx="333">
                  <c:v>9.2508278215705424</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9.256825462019922</c:v>
                </c:pt>
                <c:pt idx="342">
                  <c:v>9.257166860032255</c:v>
                </c:pt>
                <c:pt idx="343">
                  <c:v>9.2591836549038788</c:v>
                </c:pt>
                <c:pt idx="344">
                  <c:v>9.2595400664682792</c:v>
                </c:pt>
                <c:pt idx="345">
                  <c:v>9.260269321570517</c:v>
                </c:pt>
                <c:pt idx="346">
                  <c:v>9.2609976215708532</c:v>
                </c:pt>
                <c:pt idx="347">
                  <c:v>9.2617257215704498</c:v>
                </c:pt>
                <c:pt idx="348">
                  <c:v>9.2624910538938128</c:v>
                </c:pt>
                <c:pt idx="349">
                  <c:v>9.2632812215706331</c:v>
                </c:pt>
                <c:pt idx="350">
                  <c:v>9.2638841852068357</c:v>
                </c:pt>
                <c:pt idx="351">
                  <c:v>9.2655078215704947</c:v>
                </c:pt>
                <c:pt idx="352">
                  <c:v>9.2658749215704983</c:v>
                </c:pt>
                <c:pt idx="353">
                  <c:v>9.2662590336919237</c:v>
                </c:pt>
                <c:pt idx="354">
                  <c:v>9.266968721570457</c:v>
                </c:pt>
                <c:pt idx="355">
                  <c:v>9.2676727215706798</c:v>
                </c:pt>
                <c:pt idx="356">
                  <c:v>9.2683007215711886</c:v>
                </c:pt>
                <c:pt idx="357">
                  <c:v>9.2690804215706493</c:v>
                </c:pt>
                <c:pt idx="358">
                  <c:v>9.2696039754165849</c:v>
                </c:pt>
                <c:pt idx="359">
                  <c:v>9.2701756181805131</c:v>
                </c:pt>
                <c:pt idx="360">
                  <c:v>9.2748012783608687</c:v>
                </c:pt>
                <c:pt idx="361">
                  <c:v>9.275623521570461</c:v>
                </c:pt>
                <c:pt idx="362">
                  <c:v>9.276324921570593</c:v>
                </c:pt>
                <c:pt idx="363">
                  <c:v>9.2771310215708489</c:v>
                </c:pt>
                <c:pt idx="364">
                  <c:v>9.2779761194429256</c:v>
                </c:pt>
                <c:pt idx="365">
                  <c:v>9.2788482061858186</c:v>
                </c:pt>
                <c:pt idx="366">
                  <c:v>9.281208730661513</c:v>
                </c:pt>
                <c:pt idx="367">
                  <c:v>9.2816730215708034</c:v>
                </c:pt>
                <c:pt idx="368">
                  <c:v>9.2823903215704409</c:v>
                </c:pt>
                <c:pt idx="369">
                  <c:v>9.2829351215704925</c:v>
                </c:pt>
                <c:pt idx="370">
                  <c:v>9.2839762054086776</c:v>
                </c:pt>
                <c:pt idx="371">
                  <c:v>9.2849546215704493</c:v>
                </c:pt>
                <c:pt idx="372">
                  <c:v>9.2858917215706658</c:v>
                </c:pt>
                <c:pt idx="373">
                  <c:v>9.2871485215707974</c:v>
                </c:pt>
                <c:pt idx="374">
                  <c:v>9.2878278215700139</c:v>
                </c:pt>
                <c:pt idx="375">
                  <c:v>9.2883986549038333</c:v>
                </c:pt>
                <c:pt idx="376">
                  <c:v>9.290367662840449</c:v>
                </c:pt>
                <c:pt idx="377">
                  <c:v>9.2909866259182508</c:v>
                </c:pt>
                <c:pt idx="378">
                  <c:v>9.2916335215704589</c:v>
                </c:pt>
                <c:pt idx="379">
                  <c:v>9.2924017215702719</c:v>
                </c:pt>
                <c:pt idx="380">
                  <c:v>9.293136721570562</c:v>
                </c:pt>
                <c:pt idx="381">
                  <c:v>9.2939743215707971</c:v>
                </c:pt>
                <c:pt idx="382">
                  <c:v>9.2945265028893047</c:v>
                </c:pt>
                <c:pt idx="383">
                  <c:v>9.295167373809571</c:v>
                </c:pt>
                <c:pt idx="384">
                  <c:v>9.2992245226014187</c:v>
                </c:pt>
                <c:pt idx="385">
                  <c:v>9.2999158215704139</c:v>
                </c:pt>
                <c:pt idx="386">
                  <c:v>9.3007016215708269</c:v>
                </c:pt>
                <c:pt idx="387">
                  <c:v>9.3013691215704437</c:v>
                </c:pt>
                <c:pt idx="388">
                  <c:v>9.3020821745114848</c:v>
                </c:pt>
                <c:pt idx="389">
                  <c:v>9.3025149644277043</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9.311039545708411</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9.3201830215705037</c:v>
                </c:pt>
                <c:pt idx="410">
                  <c:v>9.3208272215703509</c:v>
                </c:pt>
                <c:pt idx="411">
                  <c:v>9.3213979225806582</c:v>
                </c:pt>
                <c:pt idx="412">
                  <c:v>9.321945221570088</c:v>
                </c:pt>
                <c:pt idx="413">
                  <c:v>9.3222445957641185</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9.3298128753342553</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9.3381717609645012</c:v>
                </c:pt>
                <c:pt idx="435">
                  <c:v>9.3386691215704616</c:v>
                </c:pt>
                <c:pt idx="436">
                  <c:v>9.3392732215702789</c:v>
                </c:pt>
                <c:pt idx="437">
                  <c:v>9.3397536215703987</c:v>
                </c:pt>
                <c:pt idx="438">
                  <c:v>9.3400878215705188</c:v>
                </c:pt>
                <c:pt idx="439">
                  <c:v>9.3416357163076196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9.3484113215705165</c:v>
                </c:pt>
                <c:pt idx="450">
                  <c:v>9.349162221570495</c:v>
                </c:pt>
                <c:pt idx="451">
                  <c:v>9.3497935215711259</c:v>
                </c:pt>
                <c:pt idx="452">
                  <c:v>9.3504175185403913</c:v>
                </c:pt>
                <c:pt idx="453">
                  <c:v>9.3511131215708172</c:v>
                </c:pt>
                <c:pt idx="454">
                  <c:v>9.3517069215708801</c:v>
                </c:pt>
                <c:pt idx="455">
                  <c:v>9.3523866215705738</c:v>
                </c:pt>
                <c:pt idx="456">
                  <c:v>9.3526980918408604</c:v>
                </c:pt>
                <c:pt idx="457">
                  <c:v>9.3545332903206617</c:v>
                </c:pt>
                <c:pt idx="458">
                  <c:v>9.354935455978703</c:v>
                </c:pt>
                <c:pt idx="459">
                  <c:v>9.3554151215707737</c:v>
                </c:pt>
                <c:pt idx="460">
                  <c:v>9.3559935215702108</c:v>
                </c:pt>
                <c:pt idx="461">
                  <c:v>9.3565501215701801</c:v>
                </c:pt>
                <c:pt idx="462">
                  <c:v>9.3571313215701739</c:v>
                </c:pt>
                <c:pt idx="463">
                  <c:v>9.3575901041791028</c:v>
                </c:pt>
                <c:pt idx="464">
                  <c:v>9.3605961797796979</c:v>
                </c:pt>
                <c:pt idx="465">
                  <c:v>9.361105721570512</c:v>
                </c:pt>
                <c:pt idx="466">
                  <c:v>9.3615400215708604</c:v>
                </c:pt>
                <c:pt idx="467">
                  <c:v>9.3621694215705489</c:v>
                </c:pt>
                <c:pt idx="468">
                  <c:v>9.3628394215707509</c:v>
                </c:pt>
                <c:pt idx="469">
                  <c:v>9.3634398670251429</c:v>
                </c:pt>
                <c:pt idx="470">
                  <c:v>9.365437678713592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9.37097836211146</c:v>
                </c:pt>
                <c:pt idx="479">
                  <c:v>9.3714841215705604</c:v>
                </c:pt>
                <c:pt idx="480">
                  <c:v>9.3721344215705784</c:v>
                </c:pt>
                <c:pt idx="481">
                  <c:v>9.3725635215709513</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9.3800086215705143</c:v>
                </c:pt>
                <c:pt idx="494">
                  <c:v>9.3805561373599762</c:v>
                </c:pt>
                <c:pt idx="495">
                  <c:v>9.3825524791049677</c:v>
                </c:pt>
                <c:pt idx="496">
                  <c:v>9.3830752215704685</c:v>
                </c:pt>
                <c:pt idx="497">
                  <c:v>9.3835290215705953</c:v>
                </c:pt>
                <c:pt idx="498">
                  <c:v>9.3841478215707497</c:v>
                </c:pt>
                <c:pt idx="499">
                  <c:v>9.3847931215704339</c:v>
                </c:pt>
                <c:pt idx="500">
                  <c:v>9.3852299215711099</c:v>
                </c:pt>
                <c:pt idx="501">
                  <c:v>9.3857539440193047</c:v>
                </c:pt>
                <c:pt idx="502">
                  <c:v>9.3861594686292733</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9.3961377215705717</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9.4017943367223324</c:v>
                </c:pt>
                <c:pt idx="527">
                  <c:v>9.4030878215705656</c:v>
                </c:pt>
                <c:pt idx="528">
                  <c:v>9.4034537215706422</c:v>
                </c:pt>
                <c:pt idx="529">
                  <c:v>9.4040162215708136</c:v>
                </c:pt>
                <c:pt idx="530">
                  <c:v>9.4044865215704441</c:v>
                </c:pt>
                <c:pt idx="531">
                  <c:v>9.4049047215702188</c:v>
                </c:pt>
                <c:pt idx="532">
                  <c:v>9.4052622426232233</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9.4132178215705586</c:v>
                </c:pt>
                <c:pt idx="546">
                  <c:v>9.4135030215707474</c:v>
                </c:pt>
                <c:pt idx="547">
                  <c:v>9.4139502215705679</c:v>
                </c:pt>
                <c:pt idx="548">
                  <c:v>9.4145707215705219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9.4185786215710134</c:v>
                </c:pt>
                <c:pt idx="557">
                  <c:v>9.4191544542233547</c:v>
                </c:pt>
                <c:pt idx="558">
                  <c:v>9.4198171215705067</c:v>
                </c:pt>
                <c:pt idx="559">
                  <c:v>9.4203081215704501</c:v>
                </c:pt>
                <c:pt idx="560">
                  <c:v>9.4209515215704602</c:v>
                </c:pt>
                <c:pt idx="561">
                  <c:v>9.4214630215705419</c:v>
                </c:pt>
                <c:pt idx="562">
                  <c:v>9.4218349644277026</c:v>
                </c:pt>
                <c:pt idx="563">
                  <c:v>9.4230725024217321</c:v>
                </c:pt>
                <c:pt idx="564">
                  <c:v>9.4234176215702945</c:v>
                </c:pt>
                <c:pt idx="565">
                  <c:v>9.4238362215710225</c:v>
                </c:pt>
                <c:pt idx="566">
                  <c:v>9.4243177215706435</c:v>
                </c:pt>
                <c:pt idx="567">
                  <c:v>9.424903321570218</c:v>
                </c:pt>
                <c:pt idx="568">
                  <c:v>9.4254246215704001</c:v>
                </c:pt>
                <c:pt idx="569">
                  <c:v>9.4258860868771297</c:v>
                </c:pt>
                <c:pt idx="570">
                  <c:v>9.426495521570569</c:v>
                </c:pt>
                <c:pt idx="571">
                  <c:v>9.4267878215705281</c:v>
                </c:pt>
                <c:pt idx="572">
                  <c:v>9.4283228215709052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9.4342630215706134</c:v>
                </c:pt>
                <c:pt idx="585">
                  <c:v>9.4348250215706742</c:v>
                </c:pt>
                <c:pt idx="586">
                  <c:v>9.4353377215702352</c:v>
                </c:pt>
                <c:pt idx="587">
                  <c:v>9.4359342215704967</c:v>
                </c:pt>
                <c:pt idx="588">
                  <c:v>9.4364439215706142</c:v>
                </c:pt>
                <c:pt idx="589">
                  <c:v>9.4367903215705589</c:v>
                </c:pt>
                <c:pt idx="590">
                  <c:v>9.4380791373600186</c:v>
                </c:pt>
                <c:pt idx="591">
                  <c:v>9.4383330215704522</c:v>
                </c:pt>
                <c:pt idx="592">
                  <c:v>9.4389295215704312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9.4446085215704727</c:v>
                </c:pt>
                <c:pt idx="603">
                  <c:v>9.4450875215707555</c:v>
                </c:pt>
                <c:pt idx="604">
                  <c:v>9.4455204215705439</c:v>
                </c:pt>
                <c:pt idx="605">
                  <c:v>9.4460079215712511</c:v>
                </c:pt>
                <c:pt idx="606">
                  <c:v>9.4461947780921918</c:v>
                </c:pt>
                <c:pt idx="607">
                  <c:v>9.4475895236984542</c:v>
                </c:pt>
                <c:pt idx="608">
                  <c:v>9.4479317215702583</c:v>
                </c:pt>
                <c:pt idx="609">
                  <c:v>9.448537021570683</c:v>
                </c:pt>
                <c:pt idx="610">
                  <c:v>9.4489118215701851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9.453557176409392</c:v>
                </c:pt>
                <c:pt idx="620">
                  <c:v>9.4542283534857887</c:v>
                </c:pt>
                <c:pt idx="621">
                  <c:v>9.454692321570505</c:v>
                </c:pt>
                <c:pt idx="622">
                  <c:v>9.4550950215705569</c:v>
                </c:pt>
                <c:pt idx="623">
                  <c:v>9.4556815589443879</c:v>
                </c:pt>
                <c:pt idx="624">
                  <c:v>9.4572550679477505</c:v>
                </c:pt>
                <c:pt idx="625">
                  <c:v>9.4577828731165567</c:v>
                </c:pt>
                <c:pt idx="626">
                  <c:v>9.4581963215706963</c:v>
                </c:pt>
                <c:pt idx="627">
                  <c:v>9.4586739215704139</c:v>
                </c:pt>
                <c:pt idx="628">
                  <c:v>9.4590888215705462</c:v>
                </c:pt>
                <c:pt idx="629">
                  <c:v>9.4596017215704684</c:v>
                </c:pt>
                <c:pt idx="630">
                  <c:v>9.4601722093253215</c:v>
                </c:pt>
                <c:pt idx="631">
                  <c:v>9.4606323215702979</c:v>
                </c:pt>
                <c:pt idx="632">
                  <c:v>9.460917821570531</c:v>
                </c:pt>
                <c:pt idx="633">
                  <c:v>9.4622970753017626</c:v>
                </c:pt>
                <c:pt idx="634">
                  <c:v>9.4628064215704502</c:v>
                </c:pt>
                <c:pt idx="635">
                  <c:v>9.4631797215706488</c:v>
                </c:pt>
                <c:pt idx="636">
                  <c:v>9.4636458215707506</c:v>
                </c:pt>
                <c:pt idx="637">
                  <c:v>9.4640102174040575</c:v>
                </c:pt>
                <c:pt idx="638">
                  <c:v>9.46465522157051</c:v>
                </c:pt>
                <c:pt idx="639">
                  <c:v>9.4651324215703205</c:v>
                </c:pt>
                <c:pt idx="640">
                  <c:v>9.4656244215708369</c:v>
                </c:pt>
                <c:pt idx="641">
                  <c:v>9.465987821570522</c:v>
                </c:pt>
                <c:pt idx="642">
                  <c:v>9.4675255827647078</c:v>
                </c:pt>
                <c:pt idx="643">
                  <c:v>9.4680043433096994</c:v>
                </c:pt>
                <c:pt idx="644">
                  <c:v>9.4685592333352684</c:v>
                </c:pt>
                <c:pt idx="645">
                  <c:v>9.4691231215706839</c:v>
                </c:pt>
                <c:pt idx="646">
                  <c:v>9.4696944215706225</c:v>
                </c:pt>
                <c:pt idx="647">
                  <c:v>9.470202621570408</c:v>
                </c:pt>
                <c:pt idx="648">
                  <c:v>9.4708107215707606</c:v>
                </c:pt>
                <c:pt idx="649">
                  <c:v>9.4712314950398149</c:v>
                </c:pt>
                <c:pt idx="650">
                  <c:v>9.4716287039233151</c:v>
                </c:pt>
                <c:pt idx="651">
                  <c:v>9.4728775437927624</c:v>
                </c:pt>
                <c:pt idx="652">
                  <c:v>9.4733379215705185</c:v>
                </c:pt>
                <c:pt idx="653">
                  <c:v>9.4739127215704979</c:v>
                </c:pt>
                <c:pt idx="654">
                  <c:v>9.4744114215703039</c:v>
                </c:pt>
                <c:pt idx="655">
                  <c:v>9.4749989440195197</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9.4810081215704525</c:v>
                </c:pt>
                <c:pt idx="665">
                  <c:v>9.4816497215703492</c:v>
                </c:pt>
                <c:pt idx="666">
                  <c:v>9.4822860215703528</c:v>
                </c:pt>
                <c:pt idx="667">
                  <c:v>9.4827598867879015</c:v>
                </c:pt>
                <c:pt idx="668">
                  <c:v>9.4831363064191567</c:v>
                </c:pt>
                <c:pt idx="669">
                  <c:v>9.4844189644279524</c:v>
                </c:pt>
                <c:pt idx="670">
                  <c:v>9.4847771215705414</c:v>
                </c:pt>
                <c:pt idx="671">
                  <c:v>9.485379521570378</c:v>
                </c:pt>
                <c:pt idx="672">
                  <c:v>9.4859726215707809</c:v>
                </c:pt>
                <c:pt idx="673">
                  <c:v>9.4867140460604524</c:v>
                </c:pt>
                <c:pt idx="674">
                  <c:v>9.487326021570512</c:v>
                </c:pt>
                <c:pt idx="675">
                  <c:v>9.4879517215707398</c:v>
                </c:pt>
                <c:pt idx="676">
                  <c:v>9.4886874215706989</c:v>
                </c:pt>
                <c:pt idx="677">
                  <c:v>9.4890395607009186</c:v>
                </c:pt>
                <c:pt idx="678">
                  <c:v>9.4920707285474322</c:v>
                </c:pt>
                <c:pt idx="679">
                  <c:v>9.4926291757369547</c:v>
                </c:pt>
                <c:pt idx="680">
                  <c:v>9.4931651215707955</c:v>
                </c:pt>
                <c:pt idx="681">
                  <c:v>9.4939353215707314</c:v>
                </c:pt>
                <c:pt idx="682">
                  <c:v>9.4945135749951977</c:v>
                </c:pt>
                <c:pt idx="683">
                  <c:v>9.4970178215705552</c:v>
                </c:pt>
                <c:pt idx="684">
                  <c:v>9.4973531215706863</c:v>
                </c:pt>
                <c:pt idx="685">
                  <c:v>9.4979565844570715</c:v>
                </c:pt>
                <c:pt idx="686">
                  <c:v>9.4985089215706289</c:v>
                </c:pt>
                <c:pt idx="687">
                  <c:v>9.4991667215705089</c:v>
                </c:pt>
                <c:pt idx="688">
                  <c:v>9.4996526215700072</c:v>
                </c:pt>
                <c:pt idx="689">
                  <c:v>9.5002760215706736</c:v>
                </c:pt>
                <c:pt idx="690">
                  <c:v>9.5008416190390097</c:v>
                </c:pt>
                <c:pt idx="691">
                  <c:v>9.5011268538286728</c:v>
                </c:pt>
                <c:pt idx="692">
                  <c:v>9.5031931549039506</c:v>
                </c:pt>
                <c:pt idx="693">
                  <c:v>9.5037249215705835</c:v>
                </c:pt>
                <c:pt idx="694">
                  <c:v>9.5043280215705455</c:v>
                </c:pt>
                <c:pt idx="695">
                  <c:v>9.504968221570179</c:v>
                </c:pt>
                <c:pt idx="696">
                  <c:v>9.5056260358563787</c:v>
                </c:pt>
                <c:pt idx="697">
                  <c:v>9.5062818215705285</c:v>
                </c:pt>
                <c:pt idx="698">
                  <c:v>9.5069816373601128</c:v>
                </c:pt>
                <c:pt idx="699">
                  <c:v>9.5092512215706932</c:v>
                </c:pt>
                <c:pt idx="700">
                  <c:v>9.5096938215709077</c:v>
                </c:pt>
                <c:pt idx="701">
                  <c:v>9.5102586355239822</c:v>
                </c:pt>
                <c:pt idx="702">
                  <c:v>9.5109878215709927</c:v>
                </c:pt>
                <c:pt idx="703">
                  <c:v>9.5116081215706156</c:v>
                </c:pt>
                <c:pt idx="704">
                  <c:v>9.5121812215704011</c:v>
                </c:pt>
                <c:pt idx="705">
                  <c:v>9.5127556215706903</c:v>
                </c:pt>
                <c:pt idx="706">
                  <c:v>9.5132203771262738</c:v>
                </c:pt>
                <c:pt idx="707">
                  <c:v>9.5135321965704946</c:v>
                </c:pt>
                <c:pt idx="708">
                  <c:v>9.5154178215705514</c:v>
                </c:pt>
                <c:pt idx="709">
                  <c:v>9.5157631215700196</c:v>
                </c:pt>
                <c:pt idx="710">
                  <c:v>9.5165709215706187</c:v>
                </c:pt>
                <c:pt idx="711">
                  <c:v>9.5172057215702637</c:v>
                </c:pt>
                <c:pt idx="712">
                  <c:v>9.5179372215701932</c:v>
                </c:pt>
                <c:pt idx="713">
                  <c:v>9.5184638419783987</c:v>
                </c:pt>
                <c:pt idx="714">
                  <c:v>9.519201121570827</c:v>
                </c:pt>
                <c:pt idx="715">
                  <c:v>9.5198206982830005</c:v>
                </c:pt>
                <c:pt idx="716">
                  <c:v>9.5217667240098507</c:v>
                </c:pt>
                <c:pt idx="717">
                  <c:v>9.5224005215701908</c:v>
                </c:pt>
                <c:pt idx="718">
                  <c:v>9.5230139215707634</c:v>
                </c:pt>
                <c:pt idx="719">
                  <c:v>9.5237606787134013</c:v>
                </c:pt>
                <c:pt idx="720">
                  <c:v>9.5243365215701914</c:v>
                </c:pt>
                <c:pt idx="721">
                  <c:v>9.5249884215702689</c:v>
                </c:pt>
                <c:pt idx="722">
                  <c:v>9.5255912215705933</c:v>
                </c:pt>
                <c:pt idx="723">
                  <c:v>9.526184259926481</c:v>
                </c:pt>
                <c:pt idx="724">
                  <c:v>9.5287918215705965</c:v>
                </c:pt>
                <c:pt idx="725">
                  <c:v>9.5291622810294569</c:v>
                </c:pt>
                <c:pt idx="726">
                  <c:v>9.5298220215703697</c:v>
                </c:pt>
                <c:pt idx="727">
                  <c:v>9.5303729215703132</c:v>
                </c:pt>
                <c:pt idx="728">
                  <c:v>9.5310056215705785</c:v>
                </c:pt>
                <c:pt idx="729">
                  <c:v>9.5316453215708439</c:v>
                </c:pt>
                <c:pt idx="730">
                  <c:v>9.5321713215706438</c:v>
                </c:pt>
                <c:pt idx="731">
                  <c:v>9.532587821570516</c:v>
                </c:pt>
                <c:pt idx="732">
                  <c:v>9.5360878215706038</c:v>
                </c:pt>
                <c:pt idx="733">
                  <c:v>9.5365287215704129</c:v>
                </c:pt>
                <c:pt idx="734">
                  <c:v>9.5370507215701199</c:v>
                </c:pt>
                <c:pt idx="735">
                  <c:v>9.5376836215704959</c:v>
                </c:pt>
                <c:pt idx="736">
                  <c:v>9.5382787215708138</c:v>
                </c:pt>
                <c:pt idx="737">
                  <c:v>9.5387078215705117</c:v>
                </c:pt>
                <c:pt idx="738">
                  <c:v>9.540402448436323</c:v>
                </c:pt>
                <c:pt idx="739">
                  <c:v>9.5408591617762539</c:v>
                </c:pt>
                <c:pt idx="740">
                  <c:v>9.5414740215707479</c:v>
                </c:pt>
                <c:pt idx="741">
                  <c:v>9.5420820215706357</c:v>
                </c:pt>
                <c:pt idx="742">
                  <c:v>9.5427276215703252</c:v>
                </c:pt>
                <c:pt idx="743">
                  <c:v>9.5431892215702163</c:v>
                </c:pt>
                <c:pt idx="744">
                  <c:v>9.5438740460606759</c:v>
                </c:pt>
                <c:pt idx="745">
                  <c:v>9.544284880394148</c:v>
                </c:pt>
                <c:pt idx="746">
                  <c:v>9.5453578215705619</c:v>
                </c:pt>
                <c:pt idx="747">
                  <c:v>9.5460159215704969</c:v>
                </c:pt>
                <c:pt idx="748">
                  <c:v>9.5467242215702157</c:v>
                </c:pt>
                <c:pt idx="749">
                  <c:v>9.5474564215705051</c:v>
                </c:pt>
                <c:pt idx="750">
                  <c:v>9.5481461215704542</c:v>
                </c:pt>
                <c:pt idx="751">
                  <c:v>9.5487890586835391</c:v>
                </c:pt>
                <c:pt idx="752">
                  <c:v>9.5495424215705231</c:v>
                </c:pt>
                <c:pt idx="753">
                  <c:v>9.550066721570758</c:v>
                </c:pt>
                <c:pt idx="754">
                  <c:v>9.550514821569779</c:v>
                </c:pt>
                <c:pt idx="755">
                  <c:v>9.5509678215705485</c:v>
                </c:pt>
                <c:pt idx="756">
                  <c:v>9.5524769124796265</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9.5613118215703974</c:v>
                </c:pt>
                <c:pt idx="771">
                  <c:v>9.561776221570355</c:v>
                </c:pt>
                <c:pt idx="772">
                  <c:v>9.5620178215705049</c:v>
                </c:pt>
                <c:pt idx="773">
                  <c:v>9.5634633117662151</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9.5696254215705796</c:v>
                </c:pt>
                <c:pt idx="785">
                  <c:v>9.5699976215708915</c:v>
                </c:pt>
                <c:pt idx="786">
                  <c:v>9.570629821570531</c:v>
                </c:pt>
                <c:pt idx="787">
                  <c:v>9.5711682215704457</c:v>
                </c:pt>
                <c:pt idx="788">
                  <c:v>9.5717245215707152</c:v>
                </c:pt>
                <c:pt idx="789">
                  <c:v>9.5722953973282223</c:v>
                </c:pt>
                <c:pt idx="790">
                  <c:v>9.5734878215705397</c:v>
                </c:pt>
                <c:pt idx="791">
                  <c:v>9.5737998215703204</c:v>
                </c:pt>
                <c:pt idx="792">
                  <c:v>9.5744398215707029</c:v>
                </c:pt>
                <c:pt idx="793">
                  <c:v>9.5750544215701279</c:v>
                </c:pt>
                <c:pt idx="794">
                  <c:v>9.5755019215707051</c:v>
                </c:pt>
                <c:pt idx="795">
                  <c:v>9.5760641215702975</c:v>
                </c:pt>
                <c:pt idx="796">
                  <c:v>9.5765367627470805</c:v>
                </c:pt>
                <c:pt idx="797">
                  <c:v>9.577023821570517</c:v>
                </c:pt>
                <c:pt idx="798">
                  <c:v>9.5774214113139209</c:v>
                </c:pt>
                <c:pt idx="799">
                  <c:v>9.5789096772408442</c:v>
                </c:pt>
                <c:pt idx="800">
                  <c:v>9.5794076215702706</c:v>
                </c:pt>
                <c:pt idx="801">
                  <c:v>9.5797992215701555</c:v>
                </c:pt>
                <c:pt idx="802">
                  <c:v>9.580380398889929</c:v>
                </c:pt>
                <c:pt idx="803">
                  <c:v>9.5808545215707426</c:v>
                </c:pt>
                <c:pt idx="804">
                  <c:v>9.5812294215707787</c:v>
                </c:pt>
                <c:pt idx="805">
                  <c:v>9.5817081215704665</c:v>
                </c:pt>
                <c:pt idx="806">
                  <c:v>9.5820650215706422</c:v>
                </c:pt>
                <c:pt idx="807">
                  <c:v>9.5823478215705649</c:v>
                </c:pt>
                <c:pt idx="808">
                  <c:v>9.5834395164861323</c:v>
                </c:pt>
                <c:pt idx="809">
                  <c:v>9.5838710215704968</c:v>
                </c:pt>
                <c:pt idx="810">
                  <c:v>9.5843513215707166</c:v>
                </c:pt>
                <c:pt idx="811">
                  <c:v>9.5848249215706431</c:v>
                </c:pt>
                <c:pt idx="812">
                  <c:v>9.5852702215706671</c:v>
                </c:pt>
                <c:pt idx="813">
                  <c:v>9.5857456215702967</c:v>
                </c:pt>
                <c:pt idx="814">
                  <c:v>9.5861997803332173</c:v>
                </c:pt>
                <c:pt idx="815">
                  <c:v>9.5866434098060047</c:v>
                </c:pt>
                <c:pt idx="816">
                  <c:v>9.5880756215708143</c:v>
                </c:pt>
                <c:pt idx="817">
                  <c:v>9.5885416215709682</c:v>
                </c:pt>
                <c:pt idx="818">
                  <c:v>9.5889999215701511</c:v>
                </c:pt>
                <c:pt idx="819">
                  <c:v>9.5893875215706856</c:v>
                </c:pt>
                <c:pt idx="820">
                  <c:v>9.5898200896114485</c:v>
                </c:pt>
                <c:pt idx="821">
                  <c:v>9.590299521570655</c:v>
                </c:pt>
                <c:pt idx="822">
                  <c:v>9.590722821570731</c:v>
                </c:pt>
                <c:pt idx="823">
                  <c:v>9.591161313634343</c:v>
                </c:pt>
                <c:pt idx="824">
                  <c:v>9.5927687104598789</c:v>
                </c:pt>
                <c:pt idx="825">
                  <c:v>9.5932132215707817</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9.600634175737353</c:v>
                </c:pt>
                <c:pt idx="839">
                  <c:v>9.6010572501419205</c:v>
                </c:pt>
                <c:pt idx="840">
                  <c:v>9.6025411205396694</c:v>
                </c:pt>
                <c:pt idx="841">
                  <c:v>9.6029916215706379</c:v>
                </c:pt>
                <c:pt idx="842">
                  <c:v>9.6035095215709561</c:v>
                </c:pt>
                <c:pt idx="843">
                  <c:v>9.6040293215705468</c:v>
                </c:pt>
                <c:pt idx="844">
                  <c:v>9.6046515329107685</c:v>
                </c:pt>
                <c:pt idx="845">
                  <c:v>9.6051579215706937</c:v>
                </c:pt>
                <c:pt idx="846">
                  <c:v>9.6057569215703751</c:v>
                </c:pt>
                <c:pt idx="847">
                  <c:v>9.6061400215708499</c:v>
                </c:pt>
                <c:pt idx="848">
                  <c:v>9.6063717104592889</c:v>
                </c:pt>
                <c:pt idx="849">
                  <c:v>9.6076616397523189</c:v>
                </c:pt>
                <c:pt idx="850">
                  <c:v>9.6081043215705471</c:v>
                </c:pt>
                <c:pt idx="851">
                  <c:v>9.6083217176747215</c:v>
                </c:pt>
                <c:pt idx="852">
                  <c:v>9.6090315215707687</c:v>
                </c:pt>
                <c:pt idx="853">
                  <c:v>9.609582821570255</c:v>
                </c:pt>
                <c:pt idx="854">
                  <c:v>9.6107287215703749</c:v>
                </c:pt>
                <c:pt idx="855">
                  <c:v>9.6113906215707381</c:v>
                </c:pt>
                <c:pt idx="856">
                  <c:v>9.6118807526050709</c:v>
                </c:pt>
                <c:pt idx="857">
                  <c:v>9.6162636882369679</c:v>
                </c:pt>
                <c:pt idx="858">
                  <c:v>9.6168417215704061</c:v>
                </c:pt>
                <c:pt idx="859">
                  <c:v>9.6174411215707512</c:v>
                </c:pt>
                <c:pt idx="860">
                  <c:v>9.6180209215705386</c:v>
                </c:pt>
                <c:pt idx="861">
                  <c:v>9.6185416215704134</c:v>
                </c:pt>
                <c:pt idx="862">
                  <c:v>9.6191398834260298</c:v>
                </c:pt>
                <c:pt idx="863">
                  <c:v>9.6196940215706803</c:v>
                </c:pt>
                <c:pt idx="864">
                  <c:v>9.6198178215705479</c:v>
                </c:pt>
                <c:pt idx="865">
                  <c:v>9.6214132501420249</c:v>
                </c:pt>
                <c:pt idx="866">
                  <c:v>9.6219164215706119</c:v>
                </c:pt>
                <c:pt idx="867">
                  <c:v>9.6224587215707267</c:v>
                </c:pt>
                <c:pt idx="868">
                  <c:v>9.6230153215704757</c:v>
                </c:pt>
                <c:pt idx="869">
                  <c:v>9.6234377184778026</c:v>
                </c:pt>
                <c:pt idx="870">
                  <c:v>9.6239919215706511</c:v>
                </c:pt>
                <c:pt idx="871">
                  <c:v>9.6243366215703485</c:v>
                </c:pt>
                <c:pt idx="872">
                  <c:v>9.6246758215703796</c:v>
                </c:pt>
                <c:pt idx="873">
                  <c:v>9.6262114579346054</c:v>
                </c:pt>
                <c:pt idx="874">
                  <c:v>9.6266820215706037</c:v>
                </c:pt>
                <c:pt idx="875">
                  <c:v>9.627110708168269</c:v>
                </c:pt>
                <c:pt idx="876">
                  <c:v>9.6276395215702308</c:v>
                </c:pt>
                <c:pt idx="877">
                  <c:v>9.6281278215706418</c:v>
                </c:pt>
                <c:pt idx="878">
                  <c:v>9.6285490215704339</c:v>
                </c:pt>
                <c:pt idx="879">
                  <c:v>9.6289262215709499</c:v>
                </c:pt>
                <c:pt idx="880">
                  <c:v>9.6292871622303409</c:v>
                </c:pt>
                <c:pt idx="881">
                  <c:v>9.631146508439528</c:v>
                </c:pt>
                <c:pt idx="882">
                  <c:v>9.631660621570429</c:v>
                </c:pt>
                <c:pt idx="883">
                  <c:v>9.6320973215702992</c:v>
                </c:pt>
                <c:pt idx="884">
                  <c:v>9.6326760215707559</c:v>
                </c:pt>
                <c:pt idx="885">
                  <c:v>9.6331785215706116</c:v>
                </c:pt>
                <c:pt idx="886">
                  <c:v>9.6336899865189505</c:v>
                </c:pt>
                <c:pt idx="887">
                  <c:v>9.634159821570762</c:v>
                </c:pt>
                <c:pt idx="888">
                  <c:v>9.6344378215704687</c:v>
                </c:pt>
                <c:pt idx="889">
                  <c:v>9.6359370986787027</c:v>
                </c:pt>
                <c:pt idx="890">
                  <c:v>9.6363514215703585</c:v>
                </c:pt>
                <c:pt idx="891">
                  <c:v>9.636867121570809</c:v>
                </c:pt>
                <c:pt idx="892">
                  <c:v>9.6373589555913419</c:v>
                </c:pt>
                <c:pt idx="893">
                  <c:v>9.6381092215702182</c:v>
                </c:pt>
                <c:pt idx="894">
                  <c:v>9.6387000215711627</c:v>
                </c:pt>
                <c:pt idx="895">
                  <c:v>9.6392058518735979</c:v>
                </c:pt>
                <c:pt idx="896">
                  <c:v>9.6404878215705452</c:v>
                </c:pt>
                <c:pt idx="897">
                  <c:v>9.6407780215705134</c:v>
                </c:pt>
                <c:pt idx="898">
                  <c:v>9.641288921570057</c:v>
                </c:pt>
                <c:pt idx="899">
                  <c:v>9.6417614298179899</c:v>
                </c:pt>
                <c:pt idx="900">
                  <c:v>9.6424595215702205</c:v>
                </c:pt>
                <c:pt idx="901">
                  <c:v>9.6428457215705201</c:v>
                </c:pt>
                <c:pt idx="902">
                  <c:v>9.6431078215710819</c:v>
                </c:pt>
                <c:pt idx="903">
                  <c:v>9.6436848215702646</c:v>
                </c:pt>
                <c:pt idx="904">
                  <c:v>9.6441236836393163</c:v>
                </c:pt>
                <c:pt idx="905">
                  <c:v>9.6458558543576345</c:v>
                </c:pt>
                <c:pt idx="906">
                  <c:v>9.6463358215704389</c:v>
                </c:pt>
                <c:pt idx="907">
                  <c:v>9.6469186215709595</c:v>
                </c:pt>
                <c:pt idx="908">
                  <c:v>9.6473690215703094</c:v>
                </c:pt>
                <c:pt idx="909">
                  <c:v>9.6479398215704819</c:v>
                </c:pt>
                <c:pt idx="910">
                  <c:v>9.6483806215705012</c:v>
                </c:pt>
                <c:pt idx="911">
                  <c:v>9.6489274091995476</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9.6560062722746256</c:v>
                </c:pt>
                <c:pt idx="923">
                  <c:v>9.6563708215708477</c:v>
                </c:pt>
                <c:pt idx="924">
                  <c:v>9.6568747287870327</c:v>
                </c:pt>
                <c:pt idx="925">
                  <c:v>9.6573827215703751</c:v>
                </c:pt>
                <c:pt idx="926">
                  <c:v>9.658049321570541</c:v>
                </c:pt>
                <c:pt idx="927">
                  <c:v>9.6584783215705219</c:v>
                </c:pt>
                <c:pt idx="928">
                  <c:v>9.6589761215705856</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9.6655735177729376</c:v>
                </c:pt>
                <c:pt idx="939">
                  <c:v>9.6660525215702222</c:v>
                </c:pt>
                <c:pt idx="940">
                  <c:v>9.6663953215700005</c:v>
                </c:pt>
                <c:pt idx="941">
                  <c:v>9.6669290215706187</c:v>
                </c:pt>
                <c:pt idx="942">
                  <c:v>9.6674385432201468</c:v>
                </c:pt>
                <c:pt idx="943">
                  <c:v>9.6678174215702235</c:v>
                </c:pt>
                <c:pt idx="944">
                  <c:v>9.6682631215704387</c:v>
                </c:pt>
                <c:pt idx="945">
                  <c:v>9.6686366215698598</c:v>
                </c:pt>
                <c:pt idx="946">
                  <c:v>9.6688438215705119</c:v>
                </c:pt>
                <c:pt idx="947">
                  <c:v>9.6698378215704537</c:v>
                </c:pt>
                <c:pt idx="948">
                  <c:v>9.6701643478860877</c:v>
                </c:pt>
                <c:pt idx="949">
                  <c:v>9.6707789674040683</c:v>
                </c:pt>
                <c:pt idx="950">
                  <c:v>9.6712016215706988</c:v>
                </c:pt>
                <c:pt idx="951">
                  <c:v>9.671715521570647</c:v>
                </c:pt>
                <c:pt idx="952">
                  <c:v>9.6721273215706418</c:v>
                </c:pt>
                <c:pt idx="953">
                  <c:v>9.6727024215702926</c:v>
                </c:pt>
                <c:pt idx="954">
                  <c:v>9.6730404257373692</c:v>
                </c:pt>
                <c:pt idx="955">
                  <c:v>9.6732793215705026</c:v>
                </c:pt>
                <c:pt idx="956">
                  <c:v>9.6743289843612654</c:v>
                </c:pt>
                <c:pt idx="957">
                  <c:v>9.6747381215705257</c:v>
                </c:pt>
                <c:pt idx="958">
                  <c:v>9.6751265215714142</c:v>
                </c:pt>
                <c:pt idx="959">
                  <c:v>9.6756033215706196</c:v>
                </c:pt>
                <c:pt idx="960">
                  <c:v>9.6760306215706322</c:v>
                </c:pt>
                <c:pt idx="961">
                  <c:v>9.6764870999208483</c:v>
                </c:pt>
                <c:pt idx="962">
                  <c:v>9.6770891215708019</c:v>
                </c:pt>
                <c:pt idx="963">
                  <c:v>9.6775262215705684</c:v>
                </c:pt>
                <c:pt idx="964">
                  <c:v>9.6811280847285541</c:v>
                </c:pt>
                <c:pt idx="965">
                  <c:v>9.6819158215705219</c:v>
                </c:pt>
                <c:pt idx="966">
                  <c:v>9.6822686215708416</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9.6863212215708021</c:v>
                </c:pt>
                <c:pt idx="975">
                  <c:v>9.6868481215707689</c:v>
                </c:pt>
                <c:pt idx="976">
                  <c:v>9.6872493215705369</c:v>
                </c:pt>
                <c:pt idx="977">
                  <c:v>9.6876687215708071</c:v>
                </c:pt>
                <c:pt idx="978">
                  <c:v>9.6880378215703686</c:v>
                </c:pt>
                <c:pt idx="979">
                  <c:v>9.6885210215706099</c:v>
                </c:pt>
                <c:pt idx="980">
                  <c:v>9.688858021570093</c:v>
                </c:pt>
                <c:pt idx="981">
                  <c:v>9.689298691135761</c:v>
                </c:pt>
                <c:pt idx="982">
                  <c:v>9.6903939000019719</c:v>
                </c:pt>
                <c:pt idx="983">
                  <c:v>9.6907624215701524</c:v>
                </c:pt>
                <c:pt idx="984">
                  <c:v>9.6911948215703632</c:v>
                </c:pt>
                <c:pt idx="985">
                  <c:v>9.6915855299043727</c:v>
                </c:pt>
                <c:pt idx="986">
                  <c:v>9.6918996215704603</c:v>
                </c:pt>
                <c:pt idx="987">
                  <c:v>9.6924059215707956</c:v>
                </c:pt>
                <c:pt idx="988">
                  <c:v>9.6927495215703008</c:v>
                </c:pt>
                <c:pt idx="989">
                  <c:v>9.6930550942977192</c:v>
                </c:pt>
                <c:pt idx="990">
                  <c:v>9.694130129262799</c:v>
                </c:pt>
                <c:pt idx="991">
                  <c:v>9.6944119215705431</c:v>
                </c:pt>
                <c:pt idx="992">
                  <c:v>9.6947671458951525</c:v>
                </c:pt>
                <c:pt idx="993">
                  <c:v>9.695168821570098</c:v>
                </c:pt>
                <c:pt idx="994">
                  <c:v>9.6957011215701225</c:v>
                </c:pt>
                <c:pt idx="995">
                  <c:v>9.696045321570903</c:v>
                </c:pt>
                <c:pt idx="996">
                  <c:v>9.6964094215708059</c:v>
                </c:pt>
                <c:pt idx="997">
                  <c:v>9.6967056215707839</c:v>
                </c:pt>
                <c:pt idx="998">
                  <c:v>9.6970175215704177</c:v>
                </c:pt>
                <c:pt idx="999">
                  <c:v>9.6972078215704602</c:v>
                </c:pt>
                <c:pt idx="1000">
                  <c:v>9.6982304302663209</c:v>
                </c:pt>
                <c:pt idx="1001">
                  <c:v>9.6985370215707434</c:v>
                </c:pt>
                <c:pt idx="1002">
                  <c:v>9.6989277215702927</c:v>
                </c:pt>
                <c:pt idx="1003">
                  <c:v>9.699304721570611</c:v>
                </c:pt>
                <c:pt idx="1004">
                  <c:v>9.6996419215703185</c:v>
                </c:pt>
                <c:pt idx="1005">
                  <c:v>9.7001136726347887</c:v>
                </c:pt>
                <c:pt idx="1006">
                  <c:v>9.7003278215704185</c:v>
                </c:pt>
                <c:pt idx="1007">
                  <c:v>9.7007203215708522</c:v>
                </c:pt>
                <c:pt idx="1008">
                  <c:v>9.7009590715704554</c:v>
                </c:pt>
                <c:pt idx="1009">
                  <c:v>9.7018348905362348</c:v>
                </c:pt>
                <c:pt idx="1010">
                  <c:v>9.7021160215703475</c:v>
                </c:pt>
                <c:pt idx="1011">
                  <c:v>9.7025297215704729</c:v>
                </c:pt>
                <c:pt idx="1012">
                  <c:v>9.7028468339164533</c:v>
                </c:pt>
                <c:pt idx="1013">
                  <c:v>9.7033604215704035</c:v>
                </c:pt>
                <c:pt idx="1014">
                  <c:v>9.7037287215704477</c:v>
                </c:pt>
                <c:pt idx="1015">
                  <c:v>9.7042425215705439</c:v>
                </c:pt>
                <c:pt idx="1016">
                  <c:v>9.7045844215700612</c:v>
                </c:pt>
                <c:pt idx="1017">
                  <c:v>9.7057869882371364</c:v>
                </c:pt>
                <c:pt idx="1018">
                  <c:v>9.7060446965697267</c:v>
                </c:pt>
                <c:pt idx="1019">
                  <c:v>9.7064345215705288</c:v>
                </c:pt>
                <c:pt idx="1020">
                  <c:v>9.7067843215703391</c:v>
                </c:pt>
                <c:pt idx="1021">
                  <c:v>9.7070757215711456</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9.7103711215704163</c:v>
                </c:pt>
                <c:pt idx="1030">
                  <c:v>9.7106385432204974</c:v>
                </c:pt>
                <c:pt idx="1031">
                  <c:v>9.7109289215708454</c:v>
                </c:pt>
                <c:pt idx="1032">
                  <c:v>9.7112817215704244</c:v>
                </c:pt>
                <c:pt idx="1033">
                  <c:v>9.7115754215701244</c:v>
                </c:pt>
                <c:pt idx="1034">
                  <c:v>9.711810488237143</c:v>
                </c:pt>
                <c:pt idx="1035">
                  <c:v>9.7129222477999377</c:v>
                </c:pt>
                <c:pt idx="1036">
                  <c:v>9.7132794215706557</c:v>
                </c:pt>
                <c:pt idx="1037">
                  <c:v>9.7137451411581139</c:v>
                </c:pt>
                <c:pt idx="1038">
                  <c:v>9.7141527215707928</c:v>
                </c:pt>
                <c:pt idx="1039">
                  <c:v>9.7145522215704219</c:v>
                </c:pt>
                <c:pt idx="1040">
                  <c:v>9.7149059215705265</c:v>
                </c:pt>
                <c:pt idx="1041">
                  <c:v>9.7153109215706497</c:v>
                </c:pt>
                <c:pt idx="1042">
                  <c:v>9.7156118215707785</c:v>
                </c:pt>
                <c:pt idx="1043">
                  <c:v>9.7167569124792941</c:v>
                </c:pt>
                <c:pt idx="1044">
                  <c:v>9.7172199215704289</c:v>
                </c:pt>
                <c:pt idx="1045">
                  <c:v>9.7175674215701164</c:v>
                </c:pt>
                <c:pt idx="1046">
                  <c:v>9.7180291215703036</c:v>
                </c:pt>
                <c:pt idx="1047">
                  <c:v>9.7183410174467699</c:v>
                </c:pt>
                <c:pt idx="1048">
                  <c:v>9.7188804215704412</c:v>
                </c:pt>
                <c:pt idx="1049">
                  <c:v>9.7192465215703017</c:v>
                </c:pt>
                <c:pt idx="1050">
                  <c:v>9.7195312739512367</c:v>
                </c:pt>
                <c:pt idx="1051">
                  <c:v>9.7206285908005459</c:v>
                </c:pt>
                <c:pt idx="1052">
                  <c:v>9.721005021570102</c:v>
                </c:pt>
                <c:pt idx="1053">
                  <c:v>9.721385038065236</c:v>
                </c:pt>
                <c:pt idx="1054">
                  <c:v>9.7216887215699188</c:v>
                </c:pt>
                <c:pt idx="1055">
                  <c:v>9.7220114215704356</c:v>
                </c:pt>
                <c:pt idx="1056">
                  <c:v>9.7222985215703179</c:v>
                </c:pt>
                <c:pt idx="1057">
                  <c:v>9.7226084215704116</c:v>
                </c:pt>
                <c:pt idx="1058">
                  <c:v>9.7229357526050393</c:v>
                </c:pt>
                <c:pt idx="1059">
                  <c:v>9.7240378215706009</c:v>
                </c:pt>
                <c:pt idx="1060">
                  <c:v>9.7242725690449436</c:v>
                </c:pt>
                <c:pt idx="1061">
                  <c:v>9.7246867215706487</c:v>
                </c:pt>
                <c:pt idx="1062">
                  <c:v>9.7251136215702765</c:v>
                </c:pt>
                <c:pt idx="1063">
                  <c:v>9.7254894215703729</c:v>
                </c:pt>
                <c:pt idx="1064">
                  <c:v>9.7258901215707034</c:v>
                </c:pt>
                <c:pt idx="1065">
                  <c:v>9.7262970999211529</c:v>
                </c:pt>
                <c:pt idx="1066">
                  <c:v>9.7265855215709252</c:v>
                </c:pt>
                <c:pt idx="1067">
                  <c:v>9.7268755242732112</c:v>
                </c:pt>
                <c:pt idx="1068">
                  <c:v>9.7279080343365969</c:v>
                </c:pt>
                <c:pt idx="1069">
                  <c:v>9.7283255215702056</c:v>
                </c:pt>
                <c:pt idx="1070">
                  <c:v>9.7287498834261186</c:v>
                </c:pt>
                <c:pt idx="1071">
                  <c:v>9.7291794215705281</c:v>
                </c:pt>
                <c:pt idx="1072">
                  <c:v>9.7295268215700474</c:v>
                </c:pt>
                <c:pt idx="1073">
                  <c:v>9.7299175215704619</c:v>
                </c:pt>
                <c:pt idx="1074">
                  <c:v>9.7303416215705365</c:v>
                </c:pt>
                <c:pt idx="1075">
                  <c:v>9.7306371965703811</c:v>
                </c:pt>
                <c:pt idx="1076">
                  <c:v>9.7309184882372168</c:v>
                </c:pt>
                <c:pt idx="1077">
                  <c:v>9.7319004141631105</c:v>
                </c:pt>
                <c:pt idx="1078">
                  <c:v>9.7322147215700987</c:v>
                </c:pt>
                <c:pt idx="1079">
                  <c:v>9.7325641215703484</c:v>
                </c:pt>
                <c:pt idx="1080">
                  <c:v>9.7330571215708481</c:v>
                </c:pt>
                <c:pt idx="1081">
                  <c:v>9.7334980215704689</c:v>
                </c:pt>
                <c:pt idx="1082">
                  <c:v>9.7337846965703392</c:v>
                </c:pt>
                <c:pt idx="1083">
                  <c:v>9.7340996215705466</c:v>
                </c:pt>
                <c:pt idx="1084">
                  <c:v>9.734265121570294</c:v>
                </c:pt>
                <c:pt idx="1085">
                  <c:v>9.7346606787133716</c:v>
                </c:pt>
                <c:pt idx="1086">
                  <c:v>9.7355340033888051</c:v>
                </c:pt>
                <c:pt idx="1087">
                  <c:v>9.7358134215707199</c:v>
                </c:pt>
                <c:pt idx="1088">
                  <c:v>9.7362648215706482</c:v>
                </c:pt>
                <c:pt idx="1089">
                  <c:v>9.7365303478857648</c:v>
                </c:pt>
                <c:pt idx="1090">
                  <c:v>9.7370171215704495</c:v>
                </c:pt>
                <c:pt idx="1091">
                  <c:v>9.7374334215700991</c:v>
                </c:pt>
                <c:pt idx="1092">
                  <c:v>9.7378454215705315</c:v>
                </c:pt>
                <c:pt idx="1093">
                  <c:v>9.7382512215706001</c:v>
                </c:pt>
                <c:pt idx="1094">
                  <c:v>9.7384444882371639</c:v>
                </c:pt>
                <c:pt idx="1095">
                  <c:v>9.7393227195296816</c:v>
                </c:pt>
                <c:pt idx="1096">
                  <c:v>9.7395779268336788</c:v>
                </c:pt>
                <c:pt idx="1097">
                  <c:v>9.7399460215705478</c:v>
                </c:pt>
                <c:pt idx="1098">
                  <c:v>9.7402598215702909</c:v>
                </c:pt>
                <c:pt idx="1099">
                  <c:v>9.7406727215703999</c:v>
                </c:pt>
                <c:pt idx="1100">
                  <c:v>9.7410504215707956</c:v>
                </c:pt>
                <c:pt idx="1101">
                  <c:v>9.7414641215707114</c:v>
                </c:pt>
                <c:pt idx="1102">
                  <c:v>9.7419125090700369</c:v>
                </c:pt>
                <c:pt idx="1103">
                  <c:v>9.7420078215706489</c:v>
                </c:pt>
                <c:pt idx="1104">
                  <c:v>9.7433514882370869</c:v>
                </c:pt>
                <c:pt idx="1105">
                  <c:v>9.7435535215710019</c:v>
                </c:pt>
                <c:pt idx="1106">
                  <c:v>9.7437933215704469</c:v>
                </c:pt>
                <c:pt idx="1107">
                  <c:v>9.7443461215705991</c:v>
                </c:pt>
                <c:pt idx="1108">
                  <c:v>9.7447099215703759</c:v>
                </c:pt>
                <c:pt idx="1109">
                  <c:v>9.7449959215704407</c:v>
                </c:pt>
                <c:pt idx="1110">
                  <c:v>9.7453559659005311</c:v>
                </c:pt>
                <c:pt idx="1111">
                  <c:v>9.7456509124795474</c:v>
                </c:pt>
                <c:pt idx="1112">
                  <c:v>9.7465278215705489</c:v>
                </c:pt>
                <c:pt idx="1113">
                  <c:v>9.7467843215708605</c:v>
                </c:pt>
                <c:pt idx="1114">
                  <c:v>9.747137821570762</c:v>
                </c:pt>
                <c:pt idx="1115">
                  <c:v>9.7474682215701289</c:v>
                </c:pt>
                <c:pt idx="1116">
                  <c:v>9.7478435507370449</c:v>
                </c:pt>
                <c:pt idx="1117">
                  <c:v>9.748161421570563</c:v>
                </c:pt>
                <c:pt idx="1118">
                  <c:v>9.7484623215711057</c:v>
                </c:pt>
                <c:pt idx="1119">
                  <c:v>9.7488246215707655</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c:v>
                </c:pt>
                <c:pt idx="1140">
                  <c:v>9.75787372157051</c:v>
                </c:pt>
                <c:pt idx="1141">
                  <c:v>9.7581525584126751</c:v>
                </c:pt>
                <c:pt idx="1142">
                  <c:v>9.7584812215705909</c:v>
                </c:pt>
                <c:pt idx="1143">
                  <c:v>9.7588911215704215</c:v>
                </c:pt>
                <c:pt idx="1144">
                  <c:v>9.7592500215704199</c:v>
                </c:pt>
                <c:pt idx="1145">
                  <c:v>9.7595820151187258</c:v>
                </c:pt>
                <c:pt idx="1146">
                  <c:v>9.7620403215704386</c:v>
                </c:pt>
                <c:pt idx="1147">
                  <c:v>9.7622524215708228</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9.767463121570497</c:v>
                </c:pt>
                <c:pt idx="1158">
                  <c:v>9.7677940715706058</c:v>
                </c:pt>
                <c:pt idx="1159">
                  <c:v>9.7681313215705021</c:v>
                </c:pt>
                <c:pt idx="1160">
                  <c:v>9.7690427235313422</c:v>
                </c:pt>
                <c:pt idx="1161">
                  <c:v>9.7692512215703999</c:v>
                </c:pt>
                <c:pt idx="1162">
                  <c:v>9.769581121570619</c:v>
                </c:pt>
                <c:pt idx="1163">
                  <c:v>9.7699314215708153</c:v>
                </c:pt>
                <c:pt idx="1164">
                  <c:v>9.7702955215703859</c:v>
                </c:pt>
                <c:pt idx="1165">
                  <c:v>9.770691988237088</c:v>
                </c:pt>
                <c:pt idx="1166">
                  <c:v>9.7710292215705561</c:v>
                </c:pt>
                <c:pt idx="1167">
                  <c:v>9.7713949427825639</c:v>
                </c:pt>
                <c:pt idx="1168">
                  <c:v>9.7726760689931638</c:v>
                </c:pt>
                <c:pt idx="1169">
                  <c:v>9.773047521570545</c:v>
                </c:pt>
                <c:pt idx="1170">
                  <c:v>9.7733330215703909</c:v>
                </c:pt>
                <c:pt idx="1171">
                  <c:v>9.7735624049038137</c:v>
                </c:pt>
                <c:pt idx="1172">
                  <c:v>9.7739143215701763</c:v>
                </c:pt>
                <c:pt idx="1173">
                  <c:v>9.774239021570267</c:v>
                </c:pt>
                <c:pt idx="1174">
                  <c:v>9.7745004215706039</c:v>
                </c:pt>
                <c:pt idx="1175">
                  <c:v>9.7748210974325751</c:v>
                </c:pt>
                <c:pt idx="1176">
                  <c:v>9.7765482977608702</c:v>
                </c:pt>
                <c:pt idx="1177">
                  <c:v>9.7768505875278464</c:v>
                </c:pt>
                <c:pt idx="1178">
                  <c:v>9.7771571215707489</c:v>
                </c:pt>
                <c:pt idx="1179">
                  <c:v>9.7774953215704699</c:v>
                </c:pt>
                <c:pt idx="1180">
                  <c:v>9.777720521571311</c:v>
                </c:pt>
                <c:pt idx="1181">
                  <c:v>9.7780015215700722</c:v>
                </c:pt>
                <c:pt idx="1182">
                  <c:v>9.7782454215705616</c:v>
                </c:pt>
                <c:pt idx="1183">
                  <c:v>9.7793535358563162</c:v>
                </c:pt>
                <c:pt idx="1184">
                  <c:v>9.7796626215707487</c:v>
                </c:pt>
                <c:pt idx="1185">
                  <c:v>9.7799268215699691</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9.7868142799036342</c:v>
                </c:pt>
                <c:pt idx="1201">
                  <c:v>9.7871432215705152</c:v>
                </c:pt>
                <c:pt idx="1202">
                  <c:v>9.787444858607504</c:v>
                </c:pt>
                <c:pt idx="1203">
                  <c:v>9.7885041215707567</c:v>
                </c:pt>
                <c:pt idx="1204">
                  <c:v>9.7887889215706139</c:v>
                </c:pt>
                <c:pt idx="1205">
                  <c:v>9.7890926215708625</c:v>
                </c:pt>
                <c:pt idx="1206">
                  <c:v>9.7893289674039785</c:v>
                </c:pt>
                <c:pt idx="1207">
                  <c:v>9.7896072215706198</c:v>
                </c:pt>
                <c:pt idx="1208">
                  <c:v>9.7898352215707831</c:v>
                </c:pt>
                <c:pt idx="1209">
                  <c:v>9.7901113426971413</c:v>
                </c:pt>
                <c:pt idx="1210">
                  <c:v>9.7917313929989831</c:v>
                </c:pt>
                <c:pt idx="1211">
                  <c:v>9.7920693215703949</c:v>
                </c:pt>
                <c:pt idx="1212">
                  <c:v>9.7924058424036868</c:v>
                </c:pt>
                <c:pt idx="1213">
                  <c:v>9.7927371215705339</c:v>
                </c:pt>
                <c:pt idx="1214">
                  <c:v>9.7930662215700153</c:v>
                </c:pt>
                <c:pt idx="1215">
                  <c:v>9.7932173215707756</c:v>
                </c:pt>
                <c:pt idx="1216">
                  <c:v>9.7939668641244992</c:v>
                </c:pt>
                <c:pt idx="1217">
                  <c:v>9.7942160215704082</c:v>
                </c:pt>
                <c:pt idx="1218">
                  <c:v>9.7944602174038025</c:v>
                </c:pt>
                <c:pt idx="1219">
                  <c:v>9.7946554215709227</c:v>
                </c:pt>
                <c:pt idx="1220">
                  <c:v>9.7949256215704477</c:v>
                </c:pt>
                <c:pt idx="1221">
                  <c:v>9.7951793215705418</c:v>
                </c:pt>
                <c:pt idx="1222">
                  <c:v>9.7954519215705069</c:v>
                </c:pt>
                <c:pt idx="1223">
                  <c:v>9.7956260033885076</c:v>
                </c:pt>
                <c:pt idx="1224">
                  <c:v>9.7958054686293821</c:v>
                </c:pt>
                <c:pt idx="1225">
                  <c:v>9.7971278215702959</c:v>
                </c:pt>
                <c:pt idx="1226">
                  <c:v>9.797285921570472</c:v>
                </c:pt>
                <c:pt idx="1227">
                  <c:v>9.7974795215706507</c:v>
                </c:pt>
                <c:pt idx="1228">
                  <c:v>9.7977456215708401</c:v>
                </c:pt>
                <c:pt idx="1229">
                  <c:v>9.797963821570157</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9.8025330299041151</c:v>
                </c:pt>
                <c:pt idx="1242">
                  <c:v>9.8028919215706622</c:v>
                </c:pt>
                <c:pt idx="1243">
                  <c:v>9.8031948215701021</c:v>
                </c:pt>
                <c:pt idx="1244">
                  <c:v>9.8035761215703445</c:v>
                </c:pt>
                <c:pt idx="1245">
                  <c:v>9.8039644531494758</c:v>
                </c:pt>
                <c:pt idx="1246">
                  <c:v>9.804277921570911</c:v>
                </c:pt>
                <c:pt idx="1247">
                  <c:v>9.8046150215704735</c:v>
                </c:pt>
                <c:pt idx="1248">
                  <c:v>9.8048654531489063</c:v>
                </c:pt>
                <c:pt idx="1249">
                  <c:v>9.8055632761160592</c:v>
                </c:pt>
                <c:pt idx="1250">
                  <c:v>9.8057721215704809</c:v>
                </c:pt>
                <c:pt idx="1251">
                  <c:v>9.8060741373602092</c:v>
                </c:pt>
                <c:pt idx="1252">
                  <c:v>9.80637672157056</c:v>
                </c:pt>
                <c:pt idx="1253">
                  <c:v>9.8066995215706889</c:v>
                </c:pt>
                <c:pt idx="1254">
                  <c:v>9.807011821570411</c:v>
                </c:pt>
                <c:pt idx="1255">
                  <c:v>9.807172521570731</c:v>
                </c:pt>
                <c:pt idx="1256">
                  <c:v>9.8073946549040425</c:v>
                </c:pt>
                <c:pt idx="1257">
                  <c:v>9.8079093600320988</c:v>
                </c:pt>
                <c:pt idx="1258">
                  <c:v>9.8080503215705619</c:v>
                </c:pt>
                <c:pt idx="1259">
                  <c:v>9.8083403215710359</c:v>
                </c:pt>
                <c:pt idx="1260">
                  <c:v>9.8085669215703177</c:v>
                </c:pt>
                <c:pt idx="1261">
                  <c:v>9.8089483215707425</c:v>
                </c:pt>
                <c:pt idx="1262">
                  <c:v>9.8093240215703617</c:v>
                </c:pt>
                <c:pt idx="1263">
                  <c:v>9.8094639859545349</c:v>
                </c:pt>
                <c:pt idx="1264">
                  <c:v>9.8097328215703179</c:v>
                </c:pt>
                <c:pt idx="1265">
                  <c:v>9.8099180235908889</c:v>
                </c:pt>
                <c:pt idx="1266">
                  <c:v>9.8106151899914789</c:v>
                </c:pt>
                <c:pt idx="1267">
                  <c:v>9.8107791215705689</c:v>
                </c:pt>
                <c:pt idx="1268">
                  <c:v>9.8110545215703695</c:v>
                </c:pt>
                <c:pt idx="1269">
                  <c:v>9.8113205299037958</c:v>
                </c:pt>
                <c:pt idx="1270">
                  <c:v>9.8116187215701629</c:v>
                </c:pt>
                <c:pt idx="1271">
                  <c:v>9.8118591215705617</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9.8141239215701415</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9.8173680215705534</c:v>
                </c:pt>
                <c:pt idx="1291">
                  <c:v>9.8175717501421609</c:v>
                </c:pt>
                <c:pt idx="1292">
                  <c:v>9.8182178215705296</c:v>
                </c:pt>
                <c:pt idx="1293">
                  <c:v>9.8183155215703959</c:v>
                </c:pt>
                <c:pt idx="1294">
                  <c:v>9.8185044215708537</c:v>
                </c:pt>
                <c:pt idx="1295">
                  <c:v>9.8187270924039325</c:v>
                </c:pt>
                <c:pt idx="1296">
                  <c:v>9.8189089215700562</c:v>
                </c:pt>
                <c:pt idx="1297">
                  <c:v>9.8191316215702926</c:v>
                </c:pt>
                <c:pt idx="1298">
                  <c:v>9.8193609215705617</c:v>
                </c:pt>
                <c:pt idx="1299">
                  <c:v>9.8195368215710346</c:v>
                </c:pt>
                <c:pt idx="1300">
                  <c:v>9.819746635129782</c:v>
                </c:pt>
                <c:pt idx="1301">
                  <c:v>9.820317821570459</c:v>
                </c:pt>
                <c:pt idx="1302">
                  <c:v>9.8204669705065708</c:v>
                </c:pt>
                <c:pt idx="1303">
                  <c:v>9.8207570215702606</c:v>
                </c:pt>
                <c:pt idx="1304">
                  <c:v>9.8210716215712459</c:v>
                </c:pt>
                <c:pt idx="1305">
                  <c:v>9.8214093215706146</c:v>
                </c:pt>
                <c:pt idx="1306">
                  <c:v>9.8217240215703683</c:v>
                </c:pt>
                <c:pt idx="1307">
                  <c:v>9.8220417215705691</c:v>
                </c:pt>
                <c:pt idx="1308">
                  <c:v>9.822370738237149</c:v>
                </c:pt>
                <c:pt idx="1309">
                  <c:v>9.8225568379639991</c:v>
                </c:pt>
                <c:pt idx="1310">
                  <c:v>9.8231278215704698</c:v>
                </c:pt>
                <c:pt idx="1311">
                  <c:v>9.8232412215702283</c:v>
                </c:pt>
                <c:pt idx="1312">
                  <c:v>9.8234217215706199</c:v>
                </c:pt>
                <c:pt idx="1313">
                  <c:v>9.8236457215707986</c:v>
                </c:pt>
                <c:pt idx="1314">
                  <c:v>9.8238585215703189</c:v>
                </c:pt>
                <c:pt idx="1315">
                  <c:v>9.8241138215707622</c:v>
                </c:pt>
                <c:pt idx="1316">
                  <c:v>9.8242847215703719</c:v>
                </c:pt>
                <c:pt idx="1317">
                  <c:v>9.8245691215700255</c:v>
                </c:pt>
                <c:pt idx="1318">
                  <c:v>9.8248047780920587</c:v>
                </c:pt>
                <c:pt idx="1319">
                  <c:v>9.8260167404893028</c:v>
                </c:pt>
                <c:pt idx="1320">
                  <c:v>9.8262416215702473</c:v>
                </c:pt>
                <c:pt idx="1321">
                  <c:v>9.8264974049033071</c:v>
                </c:pt>
                <c:pt idx="1322">
                  <c:v>9.8266615970807027</c:v>
                </c:pt>
                <c:pt idx="1323">
                  <c:v>9.8268786215703336</c:v>
                </c:pt>
                <c:pt idx="1324">
                  <c:v>9.8270628215703191</c:v>
                </c:pt>
                <c:pt idx="1325">
                  <c:v>9.827211614673999</c:v>
                </c:pt>
                <c:pt idx="1326">
                  <c:v>9.8277059168087213</c:v>
                </c:pt>
                <c:pt idx="1327">
                  <c:v>9.8278582215706685</c:v>
                </c:pt>
                <c:pt idx="1328">
                  <c:v>9.82806455841272</c:v>
                </c:pt>
                <c:pt idx="1329">
                  <c:v>9.8282943215707359</c:v>
                </c:pt>
                <c:pt idx="1330">
                  <c:v>9.8285424215709849</c:v>
                </c:pt>
                <c:pt idx="1331">
                  <c:v>9.8287832215707311</c:v>
                </c:pt>
                <c:pt idx="1332">
                  <c:v>9.8289020215707819</c:v>
                </c:pt>
                <c:pt idx="1333">
                  <c:v>9.8292387215704213</c:v>
                </c:pt>
                <c:pt idx="1334">
                  <c:v>9.8295428215706568</c:v>
                </c:pt>
                <c:pt idx="1335">
                  <c:v>9.8302807627471083</c:v>
                </c:pt>
                <c:pt idx="1336">
                  <c:v>9.8304380215705436</c:v>
                </c:pt>
                <c:pt idx="1337">
                  <c:v>9.8307627215702187</c:v>
                </c:pt>
                <c:pt idx="1338">
                  <c:v>9.831031421570767</c:v>
                </c:pt>
                <c:pt idx="1339">
                  <c:v>9.83131412157055</c:v>
                </c:pt>
                <c:pt idx="1340">
                  <c:v>9.8314933215704485</c:v>
                </c:pt>
                <c:pt idx="1341">
                  <c:v>9.8317054005173485</c:v>
                </c:pt>
                <c:pt idx="1342">
                  <c:v>9.8318866215704332</c:v>
                </c:pt>
                <c:pt idx="1343">
                  <c:v>9.832012915910294</c:v>
                </c:pt>
                <c:pt idx="1344">
                  <c:v>9.8326866677242091</c:v>
                </c:pt>
                <c:pt idx="1345">
                  <c:v>9.8328625215707888</c:v>
                </c:pt>
                <c:pt idx="1346">
                  <c:v>9.8331177215706429</c:v>
                </c:pt>
                <c:pt idx="1347">
                  <c:v>9.8333344412884447</c:v>
                </c:pt>
                <c:pt idx="1348">
                  <c:v>9.8334825215705308</c:v>
                </c:pt>
                <c:pt idx="1349">
                  <c:v>9.833831021570445</c:v>
                </c:pt>
                <c:pt idx="1350">
                  <c:v>9.8341215215707187</c:v>
                </c:pt>
                <c:pt idx="1351">
                  <c:v>9.834371211401205</c:v>
                </c:pt>
                <c:pt idx="1352">
                  <c:v>9.8349790715704763</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9.8380011215706116</c:v>
                </c:pt>
                <c:pt idx="1365">
                  <c:v>9.8384055215701487</c:v>
                </c:pt>
                <c:pt idx="1366">
                  <c:v>9.8386566757371696</c:v>
                </c:pt>
                <c:pt idx="1367">
                  <c:v>9.8390466215705477</c:v>
                </c:pt>
                <c:pt idx="1368">
                  <c:v>9.8393539215702255</c:v>
                </c:pt>
                <c:pt idx="1369">
                  <c:v>9.8396006787134489</c:v>
                </c:pt>
                <c:pt idx="1370">
                  <c:v>9.8405501944516658</c:v>
                </c:pt>
                <c:pt idx="1371">
                  <c:v>9.8407732215705668</c:v>
                </c:pt>
                <c:pt idx="1372">
                  <c:v>9.8410230215705141</c:v>
                </c:pt>
                <c:pt idx="1373">
                  <c:v>9.8413135057809171</c:v>
                </c:pt>
                <c:pt idx="1374">
                  <c:v>9.8415570215707184</c:v>
                </c:pt>
                <c:pt idx="1375">
                  <c:v>9.8417790215708898</c:v>
                </c:pt>
                <c:pt idx="1376">
                  <c:v>9.8420662501423575</c:v>
                </c:pt>
                <c:pt idx="1377">
                  <c:v>9.8428078215705881</c:v>
                </c:pt>
                <c:pt idx="1378">
                  <c:v>9.8430012215703613</c:v>
                </c:pt>
                <c:pt idx="1379">
                  <c:v>9.8432502215711519</c:v>
                </c:pt>
                <c:pt idx="1380">
                  <c:v>9.8434952952543959</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9.8470194215704812</c:v>
                </c:pt>
                <c:pt idx="1394">
                  <c:v>9.8471805666688255</c:v>
                </c:pt>
                <c:pt idx="1395">
                  <c:v>9.8478778215705596</c:v>
                </c:pt>
                <c:pt idx="1396">
                  <c:v>9.8480181215707265</c:v>
                </c:pt>
                <c:pt idx="1397">
                  <c:v>9.8481827215703976</c:v>
                </c:pt>
                <c:pt idx="1398">
                  <c:v>9.8483857215702919</c:v>
                </c:pt>
                <c:pt idx="1399">
                  <c:v>9.8485937590706811</c:v>
                </c:pt>
                <c:pt idx="1400">
                  <c:v>9.8487770215708998</c:v>
                </c:pt>
                <c:pt idx="1401">
                  <c:v>9.8490095215707214</c:v>
                </c:pt>
                <c:pt idx="1402">
                  <c:v>9.849264321570713</c:v>
                </c:pt>
                <c:pt idx="1403">
                  <c:v>9.8494133771264245</c:v>
                </c:pt>
                <c:pt idx="1404">
                  <c:v>9.849987821570533</c:v>
                </c:pt>
                <c:pt idx="1405">
                  <c:v>9.8501328215704067</c:v>
                </c:pt>
                <c:pt idx="1406">
                  <c:v>9.8503749215709462</c:v>
                </c:pt>
                <c:pt idx="1407">
                  <c:v>9.850602032097127</c:v>
                </c:pt>
                <c:pt idx="1408">
                  <c:v>9.8507536215700924</c:v>
                </c:pt>
                <c:pt idx="1409">
                  <c:v>9.8509631215701763</c:v>
                </c:pt>
                <c:pt idx="1410">
                  <c:v>9.8511134215707177</c:v>
                </c:pt>
                <c:pt idx="1411">
                  <c:v>9.8513149215708449</c:v>
                </c:pt>
                <c:pt idx="1412">
                  <c:v>9.851518321570591</c:v>
                </c:pt>
                <c:pt idx="1413">
                  <c:v>9.8515878215704227</c:v>
                </c:pt>
                <c:pt idx="1414">
                  <c:v>9.8526847263328232</c:v>
                </c:pt>
                <c:pt idx="1415">
                  <c:v>9.8529064215704665</c:v>
                </c:pt>
                <c:pt idx="1416">
                  <c:v>9.8530907215705188</c:v>
                </c:pt>
                <c:pt idx="1417">
                  <c:v>9.8533084215706452</c:v>
                </c:pt>
                <c:pt idx="1418">
                  <c:v>9.8535280215702841</c:v>
                </c:pt>
                <c:pt idx="1419">
                  <c:v>9.8536846331647983</c:v>
                </c:pt>
                <c:pt idx="1420">
                  <c:v>9.8543466215702864</c:v>
                </c:pt>
                <c:pt idx="1421">
                  <c:v>9.8545064215708038</c:v>
                </c:pt>
                <c:pt idx="1422">
                  <c:v>9.8546806215708642</c:v>
                </c:pt>
                <c:pt idx="1423">
                  <c:v>9.8548803215706897</c:v>
                </c:pt>
                <c:pt idx="1424">
                  <c:v>9.8551546215703567</c:v>
                </c:pt>
                <c:pt idx="1425">
                  <c:v>9.8553521965704221</c:v>
                </c:pt>
                <c:pt idx="1426">
                  <c:v>9.8555446215709193</c:v>
                </c:pt>
                <c:pt idx="1427">
                  <c:v>9.855781457934258</c:v>
                </c:pt>
                <c:pt idx="1428">
                  <c:v>9.856487821570564</c:v>
                </c:pt>
                <c:pt idx="1429">
                  <c:v>9.8566075215704227</c:v>
                </c:pt>
                <c:pt idx="1430">
                  <c:v>9.8568353215702569</c:v>
                </c:pt>
                <c:pt idx="1431">
                  <c:v>9.8570585215704654</c:v>
                </c:pt>
                <c:pt idx="1432">
                  <c:v>9.8573385584123212</c:v>
                </c:pt>
                <c:pt idx="1433">
                  <c:v>9.8576471215705936</c:v>
                </c:pt>
                <c:pt idx="1434">
                  <c:v>9.8579156215703687</c:v>
                </c:pt>
                <c:pt idx="1435">
                  <c:v>9.8581758215706117</c:v>
                </c:pt>
                <c:pt idx="1436">
                  <c:v>9.8583200293627851</c:v>
                </c:pt>
                <c:pt idx="1437">
                  <c:v>9.8588795057806227</c:v>
                </c:pt>
                <c:pt idx="1438">
                  <c:v>9.8590953747626013</c:v>
                </c:pt>
                <c:pt idx="1439">
                  <c:v>9.8592541215709204</c:v>
                </c:pt>
                <c:pt idx="1440">
                  <c:v>9.8595056215711327</c:v>
                </c:pt>
                <c:pt idx="1441">
                  <c:v>9.8597468215704094</c:v>
                </c:pt>
                <c:pt idx="1442">
                  <c:v>9.8599758215707283</c:v>
                </c:pt>
                <c:pt idx="1443">
                  <c:v>9.8602441373602119</c:v>
                </c:pt>
                <c:pt idx="1444">
                  <c:v>9.8604900796345767</c:v>
                </c:pt>
                <c:pt idx="1445">
                  <c:v>9.8614379604597868</c:v>
                </c:pt>
                <c:pt idx="1446">
                  <c:v>9.8616304215702701</c:v>
                </c:pt>
                <c:pt idx="1447">
                  <c:v>9.8618809215706591</c:v>
                </c:pt>
                <c:pt idx="1448">
                  <c:v>9.8620723215704373</c:v>
                </c:pt>
                <c:pt idx="1449">
                  <c:v>9.8622894215707078</c:v>
                </c:pt>
                <c:pt idx="1450">
                  <c:v>9.8625009794646541</c:v>
                </c:pt>
                <c:pt idx="1451">
                  <c:v>9.8626657215702238</c:v>
                </c:pt>
                <c:pt idx="1452">
                  <c:v>9.862822636385431</c:v>
                </c:pt>
                <c:pt idx="1453">
                  <c:v>9.8635678215705269</c:v>
                </c:pt>
                <c:pt idx="1454">
                  <c:v>9.8637591215704532</c:v>
                </c:pt>
                <c:pt idx="1455">
                  <c:v>9.8641519215705422</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9.8667459347780113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9.8694142071123068</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10.160647821569912</c:v>
                </c:pt>
                <c:pt idx="2">
                  <c:v>10.159466921571024</c:v>
                </c:pt>
                <c:pt idx="3">
                  <c:v>10.149393721570808</c:v>
                </c:pt>
                <c:pt idx="4">
                  <c:v>10.145306121571167</c:v>
                </c:pt>
                <c:pt idx="5">
                  <c:v>10.14352782157134</c:v>
                </c:pt>
                <c:pt idx="6">
                  <c:v>10.142208221571112</c:v>
                </c:pt>
                <c:pt idx="7">
                  <c:v>10.14166782157108</c:v>
                </c:pt>
                <c:pt idx="8">
                  <c:v>10.141667821570293</c:v>
                </c:pt>
                <c:pt idx="9">
                  <c:v>10.139837821570708</c:v>
                </c:pt>
                <c:pt idx="10">
                  <c:v>10.139837821570818</c:v>
                </c:pt>
                <c:pt idx="11">
                  <c:v>10.139832421570915</c:v>
                </c:pt>
                <c:pt idx="12">
                  <c:v>10.14315180116151</c:v>
                </c:pt>
                <c:pt idx="13">
                  <c:v>10.160939521570238</c:v>
                </c:pt>
                <c:pt idx="14">
                  <c:v>10.184939021570115</c:v>
                </c:pt>
                <c:pt idx="15">
                  <c:v>10.190007821570168</c:v>
                </c:pt>
                <c:pt idx="16">
                  <c:v>10.190007821570168</c:v>
                </c:pt>
                <c:pt idx="17">
                  <c:v>10.195266710459849</c:v>
                </c:pt>
                <c:pt idx="18">
                  <c:v>10.207347821570725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10.217478321570042</c:v>
                </c:pt>
                <c:pt idx="27">
                  <c:v>10.21875982157016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10.302268421570462</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10.357075821569818</c:v>
                </c:pt>
                <c:pt idx="56">
                  <c:v>10.357744213322757</c:v>
                </c:pt>
                <c:pt idx="57">
                  <c:v>10.369098121570548</c:v>
                </c:pt>
                <c:pt idx="58">
                  <c:v>10.379687821569865</c:v>
                </c:pt>
                <c:pt idx="59">
                  <c:v>10.380887821570749</c:v>
                </c:pt>
                <c:pt idx="60">
                  <c:v>10.409808902651818</c:v>
                </c:pt>
                <c:pt idx="61">
                  <c:v>10.411830821570035</c:v>
                </c:pt>
                <c:pt idx="62">
                  <c:v>10.420564721570068</c:v>
                </c:pt>
                <c:pt idx="63">
                  <c:v>10.423439921569981</c:v>
                </c:pt>
                <c:pt idx="64">
                  <c:v>10.423437821569971</c:v>
                </c:pt>
                <c:pt idx="65">
                  <c:v>10.423437821569971</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10.43452309429782</c:v>
                </c:pt>
                <c:pt idx="77">
                  <c:v>10.432124721570498</c:v>
                </c:pt>
                <c:pt idx="78">
                  <c:v>10.429055121569936</c:v>
                </c:pt>
                <c:pt idx="79">
                  <c:v>10.428429367962153</c:v>
                </c:pt>
                <c:pt idx="80">
                  <c:v>10.427145521570637</c:v>
                </c:pt>
                <c:pt idx="81">
                  <c:v>10.427128721570025</c:v>
                </c:pt>
                <c:pt idx="82">
                  <c:v>10.42709392157029</c:v>
                </c:pt>
                <c:pt idx="83">
                  <c:v>10.427165921570149</c:v>
                </c:pt>
                <c:pt idx="84">
                  <c:v>10.427164343309514</c:v>
                </c:pt>
                <c:pt idx="85">
                  <c:v>10.429127052339696</c:v>
                </c:pt>
                <c:pt idx="86">
                  <c:v>10.429119021570997</c:v>
                </c:pt>
                <c:pt idx="87">
                  <c:v>10.42909292156985</c:v>
                </c:pt>
                <c:pt idx="88">
                  <c:v>10.432932221570919</c:v>
                </c:pt>
                <c:pt idx="89">
                  <c:v>10.439646121570869</c:v>
                </c:pt>
                <c:pt idx="90">
                  <c:v>10.440647821570778</c:v>
                </c:pt>
                <c:pt idx="91">
                  <c:v>10.445754621571254</c:v>
                </c:pt>
                <c:pt idx="92">
                  <c:v>10.452061221570816</c:v>
                </c:pt>
                <c:pt idx="93">
                  <c:v>10.459165821570409</c:v>
                </c:pt>
                <c:pt idx="94">
                  <c:v>10.463359321570451</c:v>
                </c:pt>
                <c:pt idx="95">
                  <c:v>10.463417821570939</c:v>
                </c:pt>
                <c:pt idx="96">
                  <c:v>10.463417821570939</c:v>
                </c:pt>
                <c:pt idx="97">
                  <c:v>10.463417821570939</c:v>
                </c:pt>
                <c:pt idx="98">
                  <c:v>10.46340122157107</c:v>
                </c:pt>
                <c:pt idx="99">
                  <c:v>10.463417821570939</c:v>
                </c:pt>
                <c:pt idx="100">
                  <c:v>10.463378221570148</c:v>
                </c:pt>
                <c:pt idx="101">
                  <c:v>10.463462032096512</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10.428796003388355</c:v>
                </c:pt>
                <c:pt idx="117">
                  <c:v>10.42505612157065</c:v>
                </c:pt>
                <c:pt idx="118">
                  <c:v>10.419518821570119</c:v>
                </c:pt>
                <c:pt idx="119">
                  <c:v>10.41898782157044</c:v>
                </c:pt>
                <c:pt idx="120">
                  <c:v>10.418991571570505</c:v>
                </c:pt>
                <c:pt idx="121">
                  <c:v>10.418307921570406</c:v>
                </c:pt>
                <c:pt idx="122">
                  <c:v>10.417110842403403</c:v>
                </c:pt>
                <c:pt idx="123">
                  <c:v>10.417183821570788</c:v>
                </c:pt>
                <c:pt idx="124">
                  <c:v>10.417228221570069</c:v>
                </c:pt>
                <c:pt idx="125">
                  <c:v>10.417250221570313</c:v>
                </c:pt>
                <c:pt idx="126">
                  <c:v>10.417229821569936</c:v>
                </c:pt>
                <c:pt idx="127">
                  <c:v>10.417095821569998</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10.418123321570102</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10.365745821571299</c:v>
                </c:pt>
                <c:pt idx="158">
                  <c:v>10.35866352157079</c:v>
                </c:pt>
                <c:pt idx="159">
                  <c:v>10.332300921571161</c:v>
                </c:pt>
                <c:pt idx="160">
                  <c:v>10.320722621570765</c:v>
                </c:pt>
                <c:pt idx="161">
                  <c:v>10.32013782157081</c:v>
                </c:pt>
                <c:pt idx="162">
                  <c:v>10.317691521570548</c:v>
                </c:pt>
                <c:pt idx="163">
                  <c:v>10.313053821570449</c:v>
                </c:pt>
                <c:pt idx="164">
                  <c:v>10.31078115490396</c:v>
                </c:pt>
                <c:pt idx="165">
                  <c:v>10.287387821570549</c:v>
                </c:pt>
                <c:pt idx="166">
                  <c:v>10.283632121570498</c:v>
                </c:pt>
                <c:pt idx="167">
                  <c:v>10.280298821570668</c:v>
                </c:pt>
                <c:pt idx="168">
                  <c:v>10.27748867263465</c:v>
                </c:pt>
                <c:pt idx="169">
                  <c:v>10.27105062157054</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10.258525521570537</c:v>
                </c:pt>
                <c:pt idx="180">
                  <c:v>10.25858731136668</c:v>
                </c:pt>
                <c:pt idx="181">
                  <c:v>10.259147521570796</c:v>
                </c:pt>
                <c:pt idx="182">
                  <c:v>10.260227821570798</c:v>
                </c:pt>
                <c:pt idx="183">
                  <c:v>10.278987821570221</c:v>
                </c:pt>
                <c:pt idx="184">
                  <c:v>10.283605421570698</c:v>
                </c:pt>
                <c:pt idx="185">
                  <c:v>10.284725821570968</c:v>
                </c:pt>
                <c:pt idx="186">
                  <c:v>10.283029421571113</c:v>
                </c:pt>
                <c:pt idx="187">
                  <c:v>10.28293782157111</c:v>
                </c:pt>
                <c:pt idx="188">
                  <c:v>10.28295557667245</c:v>
                </c:pt>
                <c:pt idx="189">
                  <c:v>10.283999321570521</c:v>
                </c:pt>
                <c:pt idx="190">
                  <c:v>10.290137821571168</c:v>
                </c:pt>
                <c:pt idx="191">
                  <c:v>10.29260602157045</c:v>
                </c:pt>
                <c:pt idx="192">
                  <c:v>10.292750605075344</c:v>
                </c:pt>
                <c:pt idx="193">
                  <c:v>10.292719509881803</c:v>
                </c:pt>
                <c:pt idx="194">
                  <c:v>10.291027821570559</c:v>
                </c:pt>
                <c:pt idx="195">
                  <c:v>10.291044021570748</c:v>
                </c:pt>
                <c:pt idx="196">
                  <c:v>10.288765021570695</c:v>
                </c:pt>
                <c:pt idx="197">
                  <c:v>10.281574921570648</c:v>
                </c:pt>
                <c:pt idx="198">
                  <c:v>10.270560192704167</c:v>
                </c:pt>
                <c:pt idx="199">
                  <c:v>10.259101721569868</c:v>
                </c:pt>
                <c:pt idx="200">
                  <c:v>10.257183221570287</c:v>
                </c:pt>
                <c:pt idx="201">
                  <c:v>10.255623892999139</c:v>
                </c:pt>
                <c:pt idx="202">
                  <c:v>10.255617821570851</c:v>
                </c:pt>
                <c:pt idx="203">
                  <c:v>10.255617821570919</c:v>
                </c:pt>
                <c:pt idx="204">
                  <c:v>10.255617821570919</c:v>
                </c:pt>
                <c:pt idx="205">
                  <c:v>10.255631532910851</c:v>
                </c:pt>
                <c:pt idx="206">
                  <c:v>10.255667121570681</c:v>
                </c:pt>
                <c:pt idx="207">
                  <c:v>10.265851521570799</c:v>
                </c:pt>
                <c:pt idx="208">
                  <c:v>10.273983421570998</c:v>
                </c:pt>
                <c:pt idx="209">
                  <c:v>10.274027821570858</c:v>
                </c:pt>
                <c:pt idx="210">
                  <c:v>10.274033821570342</c:v>
                </c:pt>
                <c:pt idx="211">
                  <c:v>10.275857821570568</c:v>
                </c:pt>
                <c:pt idx="212">
                  <c:v>10.275857821569957</c:v>
                </c:pt>
                <c:pt idx="213">
                  <c:v>10.27698552156987</c:v>
                </c:pt>
                <c:pt idx="214">
                  <c:v>10.277717821570018</c:v>
                </c:pt>
                <c:pt idx="215">
                  <c:v>10.277736321571282</c:v>
                </c:pt>
                <c:pt idx="216">
                  <c:v>10.277771721570518</c:v>
                </c:pt>
                <c:pt idx="217">
                  <c:v>10.277727721570129</c:v>
                </c:pt>
                <c:pt idx="218">
                  <c:v>10.277782367025154</c:v>
                </c:pt>
                <c:pt idx="219">
                  <c:v>10.27780782157058</c:v>
                </c:pt>
                <c:pt idx="220">
                  <c:v>10.279607821570593</c:v>
                </c:pt>
                <c:pt idx="221">
                  <c:v>10.279607821569755</c:v>
                </c:pt>
                <c:pt idx="222">
                  <c:v>10.279700021570168</c:v>
                </c:pt>
                <c:pt idx="223">
                  <c:v>10.279684621571217</c:v>
                </c:pt>
                <c:pt idx="224">
                  <c:v>10.279637821570924</c:v>
                </c:pt>
                <c:pt idx="225">
                  <c:v>10.279654921570549</c:v>
                </c:pt>
                <c:pt idx="226">
                  <c:v>10.278248321571287</c:v>
                </c:pt>
                <c:pt idx="227">
                  <c:v>10.277887821571246</c:v>
                </c:pt>
                <c:pt idx="228">
                  <c:v>10.252237821570462</c:v>
                </c:pt>
                <c:pt idx="229">
                  <c:v>10.25224952157105</c:v>
                </c:pt>
                <c:pt idx="230">
                  <c:v>10.250353021570195</c:v>
                </c:pt>
                <c:pt idx="231">
                  <c:v>10.241583821570748</c:v>
                </c:pt>
                <c:pt idx="232">
                  <c:v>10.241329421569988</c:v>
                </c:pt>
                <c:pt idx="233">
                  <c:v>10.241287821570012</c:v>
                </c:pt>
                <c:pt idx="234">
                  <c:v>10.240361621570701</c:v>
                </c:pt>
                <c:pt idx="235">
                  <c:v>10.230478121570531</c:v>
                </c:pt>
                <c:pt idx="236">
                  <c:v>10.227607821570505</c:v>
                </c:pt>
                <c:pt idx="237">
                  <c:v>10.225707509070489</c:v>
                </c:pt>
                <c:pt idx="238">
                  <c:v>10.225687821570419</c:v>
                </c:pt>
                <c:pt idx="239">
                  <c:v>10.225687821570419</c:v>
                </c:pt>
                <c:pt idx="240">
                  <c:v>10.225687821570419</c:v>
                </c:pt>
                <c:pt idx="241">
                  <c:v>10.225687821570419</c:v>
                </c:pt>
                <c:pt idx="242">
                  <c:v>10.225687821570419</c:v>
                </c:pt>
                <c:pt idx="243">
                  <c:v>10.225668144151687</c:v>
                </c:pt>
                <c:pt idx="244">
                  <c:v>10.22560588975192</c:v>
                </c:pt>
                <c:pt idx="245">
                  <c:v>10.226622877750103</c:v>
                </c:pt>
                <c:pt idx="246">
                  <c:v>10.227447221569944</c:v>
                </c:pt>
                <c:pt idx="247">
                  <c:v>10.227457821570042</c:v>
                </c:pt>
                <c:pt idx="248">
                  <c:v>10.227542421570647</c:v>
                </c:pt>
                <c:pt idx="249">
                  <c:v>10.22754782157061</c:v>
                </c:pt>
                <c:pt idx="250">
                  <c:v>10.22754782157061</c:v>
                </c:pt>
                <c:pt idx="251">
                  <c:v>10.227532821570705</c:v>
                </c:pt>
                <c:pt idx="252">
                  <c:v>10.227517821571187</c:v>
                </c:pt>
                <c:pt idx="253">
                  <c:v>10.227517821570743</c:v>
                </c:pt>
                <c:pt idx="254">
                  <c:v>10.227427821570107</c:v>
                </c:pt>
                <c:pt idx="255">
                  <c:v>10.227427821570107</c:v>
                </c:pt>
                <c:pt idx="256">
                  <c:v>10.227427821570107</c:v>
                </c:pt>
                <c:pt idx="257">
                  <c:v>10.227427821570107</c:v>
                </c:pt>
                <c:pt idx="258">
                  <c:v>10.227427821570107</c:v>
                </c:pt>
                <c:pt idx="259">
                  <c:v>10.227427821570107</c:v>
                </c:pt>
                <c:pt idx="260">
                  <c:v>10.227427821570503</c:v>
                </c:pt>
                <c:pt idx="261">
                  <c:v>10.227428238236811</c:v>
                </c:pt>
                <c:pt idx="262">
                  <c:v>10.227427821570107</c:v>
                </c:pt>
                <c:pt idx="263">
                  <c:v>10.227427821570107</c:v>
                </c:pt>
                <c:pt idx="264">
                  <c:v>10.227427821570107</c:v>
                </c:pt>
                <c:pt idx="265">
                  <c:v>10.227432921570013</c:v>
                </c:pt>
                <c:pt idx="266">
                  <c:v>10.22743082157011</c:v>
                </c:pt>
                <c:pt idx="267">
                  <c:v>10.227427821570107</c:v>
                </c:pt>
                <c:pt idx="268">
                  <c:v>10.225909488237662</c:v>
                </c:pt>
                <c:pt idx="269">
                  <c:v>10.223917821570669</c:v>
                </c:pt>
                <c:pt idx="270">
                  <c:v>10.223917821571179</c:v>
                </c:pt>
                <c:pt idx="271">
                  <c:v>10.223917821571179</c:v>
                </c:pt>
                <c:pt idx="272">
                  <c:v>10.223917821571179</c:v>
                </c:pt>
                <c:pt idx="273">
                  <c:v>10.223917821571179</c:v>
                </c:pt>
                <c:pt idx="274">
                  <c:v>10.223917821571179</c:v>
                </c:pt>
                <c:pt idx="275">
                  <c:v>10.223917821571179</c:v>
                </c:pt>
                <c:pt idx="276">
                  <c:v>10.223917821571179</c:v>
                </c:pt>
                <c:pt idx="277">
                  <c:v>10.223917821570783</c:v>
                </c:pt>
                <c:pt idx="278">
                  <c:v>10.223917821571179</c:v>
                </c:pt>
                <c:pt idx="279">
                  <c:v>10.223917821571179</c:v>
                </c:pt>
                <c:pt idx="280">
                  <c:v>10.223917821571179</c:v>
                </c:pt>
                <c:pt idx="281">
                  <c:v>10.223917821571179</c:v>
                </c:pt>
                <c:pt idx="282">
                  <c:v>10.223917821571179</c:v>
                </c:pt>
                <c:pt idx="283">
                  <c:v>10.223917821571179</c:v>
                </c:pt>
                <c:pt idx="284">
                  <c:v>10.223917821571119</c:v>
                </c:pt>
                <c:pt idx="285">
                  <c:v>10.223917821571179</c:v>
                </c:pt>
                <c:pt idx="286">
                  <c:v>10.223917821571179</c:v>
                </c:pt>
                <c:pt idx="287">
                  <c:v>10.223917821571179</c:v>
                </c:pt>
                <c:pt idx="288">
                  <c:v>10.223917821571179</c:v>
                </c:pt>
                <c:pt idx="289">
                  <c:v>10.221830245813678</c:v>
                </c:pt>
                <c:pt idx="290">
                  <c:v>10.206711021569888</c:v>
                </c:pt>
                <c:pt idx="291">
                  <c:v>10.203987821569964</c:v>
                </c:pt>
                <c:pt idx="292">
                  <c:v>10.203987821569964</c:v>
                </c:pt>
                <c:pt idx="293">
                  <c:v>10.203987821569964</c:v>
                </c:pt>
                <c:pt idx="294">
                  <c:v>10.203987821569964</c:v>
                </c:pt>
                <c:pt idx="295">
                  <c:v>10.203954165656953</c:v>
                </c:pt>
                <c:pt idx="296">
                  <c:v>10.203887821571001</c:v>
                </c:pt>
                <c:pt idx="297">
                  <c:v>10.203887821571001</c:v>
                </c:pt>
                <c:pt idx="298">
                  <c:v>10.203887821571001</c:v>
                </c:pt>
                <c:pt idx="299">
                  <c:v>10.203912321570701</c:v>
                </c:pt>
                <c:pt idx="300">
                  <c:v>10.204825094297721</c:v>
                </c:pt>
                <c:pt idx="301">
                  <c:v>10.205831321570518</c:v>
                </c:pt>
                <c:pt idx="302">
                  <c:v>10.20590782157096</c:v>
                </c:pt>
                <c:pt idx="303">
                  <c:v>10.20590782157096</c:v>
                </c:pt>
                <c:pt idx="304">
                  <c:v>10.205903421570863</c:v>
                </c:pt>
                <c:pt idx="305">
                  <c:v>10.205883957934573</c:v>
                </c:pt>
                <c:pt idx="306">
                  <c:v>10.20590782157096</c:v>
                </c:pt>
                <c:pt idx="307">
                  <c:v>10.20590782157096</c:v>
                </c:pt>
                <c:pt idx="308">
                  <c:v>10.205898221570621</c:v>
                </c:pt>
                <c:pt idx="309">
                  <c:v>10.205773921571026</c:v>
                </c:pt>
                <c:pt idx="310">
                  <c:v>10.205763885400629</c:v>
                </c:pt>
                <c:pt idx="311">
                  <c:v>10.205817821570335</c:v>
                </c:pt>
                <c:pt idx="312">
                  <c:v>10.205375321570701</c:v>
                </c:pt>
                <c:pt idx="313">
                  <c:v>10.204047821571098</c:v>
                </c:pt>
                <c:pt idx="314">
                  <c:v>10.204070617269437</c:v>
                </c:pt>
                <c:pt idx="315">
                  <c:v>10.194287821570558</c:v>
                </c:pt>
                <c:pt idx="316">
                  <c:v>10.194263021570885</c:v>
                </c:pt>
                <c:pt idx="317">
                  <c:v>10.194247821570841</c:v>
                </c:pt>
                <c:pt idx="318">
                  <c:v>10.194260621570516</c:v>
                </c:pt>
                <c:pt idx="319">
                  <c:v>10.194280221570731</c:v>
                </c:pt>
                <c:pt idx="320">
                  <c:v>10.194240321571018</c:v>
                </c:pt>
                <c:pt idx="321">
                  <c:v>10.194240347886568</c:v>
                </c:pt>
                <c:pt idx="322">
                  <c:v>10.194247821570841</c:v>
                </c:pt>
                <c:pt idx="323">
                  <c:v>10.194247821570841</c:v>
                </c:pt>
                <c:pt idx="324">
                  <c:v>10.195760421570842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10.213857521570421</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10.219767821570573</c:v>
                </c:pt>
                <c:pt idx="344">
                  <c:v>10.219767821570699</c:v>
                </c:pt>
                <c:pt idx="345">
                  <c:v>10.219767821570699</c:v>
                </c:pt>
                <c:pt idx="346">
                  <c:v>10.219768421570702</c:v>
                </c:pt>
                <c:pt idx="347">
                  <c:v>10.219789721570962</c:v>
                </c:pt>
                <c:pt idx="348">
                  <c:v>10.21992681146917</c:v>
                </c:pt>
                <c:pt idx="349">
                  <c:v>10.219917821570537</c:v>
                </c:pt>
                <c:pt idx="350">
                  <c:v>10.219917821570537</c:v>
                </c:pt>
                <c:pt idx="351">
                  <c:v>10.219917821570537</c:v>
                </c:pt>
                <c:pt idx="352">
                  <c:v>10.219936021570092</c:v>
                </c:pt>
                <c:pt idx="353">
                  <c:v>10.219967215509072</c:v>
                </c:pt>
                <c:pt idx="354">
                  <c:v>10.229315321570105</c:v>
                </c:pt>
                <c:pt idx="355">
                  <c:v>10.249975721570838</c:v>
                </c:pt>
                <c:pt idx="356">
                  <c:v>10.258828721570088</c:v>
                </c:pt>
                <c:pt idx="357">
                  <c:v>10.258827821570067</c:v>
                </c:pt>
                <c:pt idx="358">
                  <c:v>10.258827821570122</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10.292827821570514</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10.29531512157101</c:v>
                </c:pt>
                <c:pt idx="375">
                  <c:v>10.294627821570513</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10.269483327188194</c:v>
                </c:pt>
                <c:pt idx="398">
                  <c:v>10.268087821569836</c:v>
                </c:pt>
                <c:pt idx="399">
                  <c:v>10.268087821569722</c:v>
                </c:pt>
                <c:pt idx="400">
                  <c:v>10.268087821569836</c:v>
                </c:pt>
                <c:pt idx="401">
                  <c:v>10.26809282157112</c:v>
                </c:pt>
                <c:pt idx="402">
                  <c:v>10.264916221571227</c:v>
                </c:pt>
                <c:pt idx="403">
                  <c:v>10.263491021571255</c:v>
                </c:pt>
                <c:pt idx="404">
                  <c:v>10.256842021569925</c:v>
                </c:pt>
                <c:pt idx="405">
                  <c:v>10.255257821570169</c:v>
                </c:pt>
                <c:pt idx="406">
                  <c:v>10.244357821570336</c:v>
                </c:pt>
                <c:pt idx="407">
                  <c:v>10.24435782157096</c:v>
                </c:pt>
                <c:pt idx="408">
                  <c:v>10.240135221570116</c:v>
                </c:pt>
                <c:pt idx="409">
                  <c:v>10.229507421569835</c:v>
                </c:pt>
                <c:pt idx="410">
                  <c:v>10.225857621570848</c:v>
                </c:pt>
                <c:pt idx="411">
                  <c:v>10.22258620540897</c:v>
                </c:pt>
                <c:pt idx="412">
                  <c:v>10.223147821569896</c:v>
                </c:pt>
                <c:pt idx="413">
                  <c:v>10.223147821570691</c:v>
                </c:pt>
                <c:pt idx="414">
                  <c:v>10.223187821570418</c:v>
                </c:pt>
                <c:pt idx="415">
                  <c:v>10.223235221570278</c:v>
                </c:pt>
                <c:pt idx="416">
                  <c:v>10.22287482156997</c:v>
                </c:pt>
                <c:pt idx="417">
                  <c:v>10.221213021571051</c:v>
                </c:pt>
                <c:pt idx="418">
                  <c:v>10.2212272155097</c:v>
                </c:pt>
                <c:pt idx="419">
                  <c:v>10.221227821570293</c:v>
                </c:pt>
                <c:pt idx="420">
                  <c:v>10.221257821570159</c:v>
                </c:pt>
                <c:pt idx="421">
                  <c:v>10.221257821570337</c:v>
                </c:pt>
                <c:pt idx="422">
                  <c:v>10.221228144150945</c:v>
                </c:pt>
                <c:pt idx="423">
                  <c:v>10.221227821570293</c:v>
                </c:pt>
                <c:pt idx="424">
                  <c:v>10.221218821570535</c:v>
                </c:pt>
                <c:pt idx="425">
                  <c:v>10.221167821571013</c:v>
                </c:pt>
                <c:pt idx="426">
                  <c:v>10.221167821571013</c:v>
                </c:pt>
                <c:pt idx="427">
                  <c:v>10.219344421570526</c:v>
                </c:pt>
                <c:pt idx="428">
                  <c:v>10.211337821570098</c:v>
                </c:pt>
                <c:pt idx="429">
                  <c:v>10.211337821570098</c:v>
                </c:pt>
                <c:pt idx="430">
                  <c:v>10.211337821570041</c:v>
                </c:pt>
                <c:pt idx="431">
                  <c:v>10.211337821569927</c:v>
                </c:pt>
                <c:pt idx="432">
                  <c:v>10.211373821570328</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10.204047821570587</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10.204107821570149</c:v>
                </c:pt>
                <c:pt idx="458">
                  <c:v>10.204107821570048</c:v>
                </c:pt>
                <c:pt idx="459">
                  <c:v>10.204107821570048</c:v>
                </c:pt>
                <c:pt idx="460">
                  <c:v>10.204107821570048</c:v>
                </c:pt>
                <c:pt idx="461">
                  <c:v>10.204107821570048</c:v>
                </c:pt>
                <c:pt idx="462">
                  <c:v>10.204094221570401</c:v>
                </c:pt>
                <c:pt idx="463">
                  <c:v>10.204087821570383</c:v>
                </c:pt>
                <c:pt idx="464">
                  <c:v>10.204167821570625</c:v>
                </c:pt>
                <c:pt idx="465">
                  <c:v>10.200673021570058</c:v>
                </c:pt>
                <c:pt idx="466">
                  <c:v>10.20045682157108</c:v>
                </c:pt>
                <c:pt idx="467">
                  <c:v>10.199858721570918</c:v>
                </c:pt>
                <c:pt idx="468">
                  <c:v>10.197857821571048</c:v>
                </c:pt>
                <c:pt idx="469">
                  <c:v>10.197857821571048</c:v>
                </c:pt>
                <c:pt idx="470">
                  <c:v>10.19595782157073</c:v>
                </c:pt>
                <c:pt idx="471">
                  <c:v>10.19595567871373</c:v>
                </c:pt>
                <c:pt idx="472">
                  <c:v>10.195970721570772</c:v>
                </c:pt>
                <c:pt idx="473">
                  <c:v>10.195987821571</c:v>
                </c:pt>
                <c:pt idx="474">
                  <c:v>10.195987821571</c:v>
                </c:pt>
                <c:pt idx="475">
                  <c:v>10.195987821571</c:v>
                </c:pt>
                <c:pt idx="476">
                  <c:v>10.195987821571</c:v>
                </c:pt>
                <c:pt idx="477">
                  <c:v>10.195987821571</c:v>
                </c:pt>
                <c:pt idx="478">
                  <c:v>10.195987821570949</c:v>
                </c:pt>
                <c:pt idx="479">
                  <c:v>10.195987821571</c:v>
                </c:pt>
                <c:pt idx="480">
                  <c:v>10.196009121570441</c:v>
                </c:pt>
                <c:pt idx="481">
                  <c:v>10.196047821569948</c:v>
                </c:pt>
                <c:pt idx="482">
                  <c:v>10.195784221570866</c:v>
                </c:pt>
                <c:pt idx="483">
                  <c:v>10.193457821569954</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10.191527721570449</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10.178984658305977</c:v>
                </c:pt>
                <c:pt idx="502">
                  <c:v>10.178957821571068</c:v>
                </c:pt>
                <c:pt idx="503">
                  <c:v>10.178957821570723</c:v>
                </c:pt>
                <c:pt idx="504">
                  <c:v>10.178957821571245</c:v>
                </c:pt>
                <c:pt idx="505">
                  <c:v>10.178968321570979</c:v>
                </c:pt>
                <c:pt idx="506">
                  <c:v>10.179027821570443</c:v>
                </c:pt>
                <c:pt idx="507">
                  <c:v>10.179027821570443</c:v>
                </c:pt>
                <c:pt idx="508">
                  <c:v>10.179022921570523</c:v>
                </c:pt>
                <c:pt idx="509">
                  <c:v>10.178957821571018</c:v>
                </c:pt>
                <c:pt idx="510">
                  <c:v>10.178957821571178</c:v>
                </c:pt>
                <c:pt idx="511">
                  <c:v>10.178957821571245</c:v>
                </c:pt>
                <c:pt idx="512">
                  <c:v>10.178957821571245</c:v>
                </c:pt>
                <c:pt idx="513">
                  <c:v>10.178957821571245</c:v>
                </c:pt>
                <c:pt idx="514">
                  <c:v>10.178957821571245</c:v>
                </c:pt>
                <c:pt idx="515">
                  <c:v>10.178957821571245</c:v>
                </c:pt>
                <c:pt idx="516">
                  <c:v>10.178957821571245</c:v>
                </c:pt>
                <c:pt idx="517">
                  <c:v>10.178957821570837</c:v>
                </c:pt>
                <c:pt idx="518">
                  <c:v>10.176307821570543</c:v>
                </c:pt>
                <c:pt idx="519">
                  <c:v>10.176307821570148</c:v>
                </c:pt>
                <c:pt idx="520">
                  <c:v>10.176307821570148</c:v>
                </c:pt>
                <c:pt idx="521">
                  <c:v>10.176324621569833</c:v>
                </c:pt>
                <c:pt idx="522">
                  <c:v>10.176337821569973</c:v>
                </c:pt>
                <c:pt idx="523">
                  <c:v>10.176346821570789</c:v>
                </c:pt>
                <c:pt idx="524">
                  <c:v>10.175068521570868</c:v>
                </c:pt>
                <c:pt idx="525">
                  <c:v>10.174537821570809</c:v>
                </c:pt>
                <c:pt idx="526">
                  <c:v>10.174331003388758</c:v>
                </c:pt>
                <c:pt idx="527">
                  <c:v>10.150427821570517</c:v>
                </c:pt>
                <c:pt idx="528">
                  <c:v>10.150427821569846</c:v>
                </c:pt>
                <c:pt idx="529">
                  <c:v>10.150424621569927</c:v>
                </c:pt>
                <c:pt idx="530">
                  <c:v>10.150368021570468</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10.150323121571345</c:v>
                </c:pt>
                <c:pt idx="560">
                  <c:v>10.150307821571101</c:v>
                </c:pt>
                <c:pt idx="561">
                  <c:v>10.150307821571101</c:v>
                </c:pt>
                <c:pt idx="562">
                  <c:v>10.150307821570525</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10.139487821569729</c:v>
                </c:pt>
                <c:pt idx="574">
                  <c:v>10.139487821569729</c:v>
                </c:pt>
                <c:pt idx="575">
                  <c:v>10.139376621569721</c:v>
                </c:pt>
                <c:pt idx="576">
                  <c:v>10.130418773951291</c:v>
                </c:pt>
                <c:pt idx="577">
                  <c:v>10.130387821570169</c:v>
                </c:pt>
                <c:pt idx="578">
                  <c:v>10.130387821570169</c:v>
                </c:pt>
                <c:pt idx="579">
                  <c:v>10.128300221570862</c:v>
                </c:pt>
                <c:pt idx="580">
                  <c:v>10.126587821570794</c:v>
                </c:pt>
                <c:pt idx="581">
                  <c:v>10.126587821570737</c:v>
                </c:pt>
                <c:pt idx="582">
                  <c:v>10.126587821570851</c:v>
                </c:pt>
                <c:pt idx="583">
                  <c:v>10.126587821570851</c:v>
                </c:pt>
                <c:pt idx="584">
                  <c:v>10.126615121570156</c:v>
                </c:pt>
                <c:pt idx="585">
                  <c:v>10.126657821570001</c:v>
                </c:pt>
                <c:pt idx="586">
                  <c:v>10.126657821570001</c:v>
                </c:pt>
                <c:pt idx="587">
                  <c:v>10.126657821570001</c:v>
                </c:pt>
                <c:pt idx="588">
                  <c:v>10.126629321570745</c:v>
                </c:pt>
                <c:pt idx="589">
                  <c:v>10.126877107284923</c:v>
                </c:pt>
                <c:pt idx="590">
                  <c:v>10.129187821570653</c:v>
                </c:pt>
                <c:pt idx="591">
                  <c:v>10.130765421570878</c:v>
                </c:pt>
                <c:pt idx="592">
                  <c:v>10.131907821570948</c:v>
                </c:pt>
                <c:pt idx="593">
                  <c:v>10.131907821570948</c:v>
                </c:pt>
                <c:pt idx="594">
                  <c:v>10.131907821570948</c:v>
                </c:pt>
                <c:pt idx="595">
                  <c:v>10.131907361800788</c:v>
                </c:pt>
                <c:pt idx="596">
                  <c:v>10.131907821570948</c:v>
                </c:pt>
                <c:pt idx="597">
                  <c:v>10.131907821570875</c:v>
                </c:pt>
                <c:pt idx="598">
                  <c:v>10.131907821570948</c:v>
                </c:pt>
                <c:pt idx="599">
                  <c:v>10.131907821570948</c:v>
                </c:pt>
                <c:pt idx="600">
                  <c:v>10.131907821570948</c:v>
                </c:pt>
                <c:pt idx="601">
                  <c:v>10.131907821570948</c:v>
                </c:pt>
                <c:pt idx="602">
                  <c:v>10.131907821570948</c:v>
                </c:pt>
                <c:pt idx="603">
                  <c:v>10.131907821570948</c:v>
                </c:pt>
                <c:pt idx="604">
                  <c:v>10.133031621571408</c:v>
                </c:pt>
                <c:pt idx="605">
                  <c:v>10.13358782157137</c:v>
                </c:pt>
                <c:pt idx="606">
                  <c:v>10.133587821570515</c:v>
                </c:pt>
                <c:pt idx="607">
                  <c:v>10.133587821570515</c:v>
                </c:pt>
                <c:pt idx="608">
                  <c:v>10.13358782157137</c:v>
                </c:pt>
                <c:pt idx="609">
                  <c:v>10.133644221569964</c:v>
                </c:pt>
                <c:pt idx="610">
                  <c:v>10.133707821570042</c:v>
                </c:pt>
                <c:pt idx="611">
                  <c:v>10.133707821570042</c:v>
                </c:pt>
                <c:pt idx="612">
                  <c:v>10.134404421570114</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10.175339821569938</c:v>
                </c:pt>
                <c:pt idx="622">
                  <c:v>10.179067821570058</c:v>
                </c:pt>
                <c:pt idx="623">
                  <c:v>10.18376640742882</c:v>
                </c:pt>
                <c:pt idx="624">
                  <c:v>10.214285502729624</c:v>
                </c:pt>
                <c:pt idx="625">
                  <c:v>10.231407512292421</c:v>
                </c:pt>
                <c:pt idx="626">
                  <c:v>10.236607221570907</c:v>
                </c:pt>
                <c:pt idx="627">
                  <c:v>10.243571421570685</c:v>
                </c:pt>
                <c:pt idx="628">
                  <c:v>10.252787821569946</c:v>
                </c:pt>
                <c:pt idx="629">
                  <c:v>10.252787821569946</c:v>
                </c:pt>
                <c:pt idx="630">
                  <c:v>10.252787821569946</c:v>
                </c:pt>
                <c:pt idx="631">
                  <c:v>10.252780921570078</c:v>
                </c:pt>
                <c:pt idx="632">
                  <c:v>10.252757821570512</c:v>
                </c:pt>
                <c:pt idx="633">
                  <c:v>10.252757821570512</c:v>
                </c:pt>
                <c:pt idx="634">
                  <c:v>10.252757821570512</c:v>
                </c:pt>
                <c:pt idx="635">
                  <c:v>10.252757821570512</c:v>
                </c:pt>
                <c:pt idx="636">
                  <c:v>10.252722121571351</c:v>
                </c:pt>
                <c:pt idx="637">
                  <c:v>10.252687821571271</c:v>
                </c:pt>
                <c:pt idx="638">
                  <c:v>10.252672221569926</c:v>
                </c:pt>
                <c:pt idx="639">
                  <c:v>10.252686921570273</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10.263256521569929</c:v>
                </c:pt>
                <c:pt idx="648">
                  <c:v>10.264317821570135</c:v>
                </c:pt>
                <c:pt idx="649">
                  <c:v>10.264317821570135</c:v>
                </c:pt>
                <c:pt idx="650">
                  <c:v>10.264313409805748</c:v>
                </c:pt>
                <c:pt idx="651">
                  <c:v>10.271557821570449</c:v>
                </c:pt>
                <c:pt idx="652">
                  <c:v>10.27155782157125</c:v>
                </c:pt>
                <c:pt idx="653">
                  <c:v>10.27155782157125</c:v>
                </c:pt>
                <c:pt idx="654">
                  <c:v>10.273180521570382</c:v>
                </c:pt>
                <c:pt idx="655">
                  <c:v>10.275941188917713</c:v>
                </c:pt>
                <c:pt idx="656">
                  <c:v>10.27780782157058</c:v>
                </c:pt>
                <c:pt idx="657">
                  <c:v>10.27780782157058</c:v>
                </c:pt>
                <c:pt idx="658">
                  <c:v>10.27780782157058</c:v>
                </c:pt>
                <c:pt idx="659">
                  <c:v>10.277807821570521</c:v>
                </c:pt>
                <c:pt idx="660">
                  <c:v>10.292654821570792</c:v>
                </c:pt>
                <c:pt idx="661">
                  <c:v>10.292917821570857</c:v>
                </c:pt>
                <c:pt idx="662">
                  <c:v>10.292917821570857</c:v>
                </c:pt>
                <c:pt idx="663">
                  <c:v>10.292917821570857</c:v>
                </c:pt>
                <c:pt idx="664">
                  <c:v>10.292917821570857</c:v>
                </c:pt>
                <c:pt idx="665">
                  <c:v>10.292917821570857</c:v>
                </c:pt>
                <c:pt idx="666">
                  <c:v>10.292917821570857</c:v>
                </c:pt>
                <c:pt idx="667">
                  <c:v>10.292917821570857</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c:v>
                </c:pt>
                <c:pt idx="679">
                  <c:v>10.362467821570929</c:v>
                </c:pt>
                <c:pt idx="680">
                  <c:v>10.362467821570929</c:v>
                </c:pt>
                <c:pt idx="681">
                  <c:v>10.362508921569946</c:v>
                </c:pt>
                <c:pt idx="682">
                  <c:v>10.366867136639584</c:v>
                </c:pt>
                <c:pt idx="683">
                  <c:v>10.39688782157053</c:v>
                </c:pt>
                <c:pt idx="684">
                  <c:v>10.396887821570871</c:v>
                </c:pt>
                <c:pt idx="685">
                  <c:v>10.398303079303147</c:v>
                </c:pt>
                <c:pt idx="686">
                  <c:v>10.402404621570096</c:v>
                </c:pt>
                <c:pt idx="687">
                  <c:v>10.403267821570111</c:v>
                </c:pt>
                <c:pt idx="688">
                  <c:v>10.403614321570146</c:v>
                </c:pt>
                <c:pt idx="689">
                  <c:v>10.405247821570796</c:v>
                </c:pt>
                <c:pt idx="690">
                  <c:v>10.40524782157075</c:v>
                </c:pt>
                <c:pt idx="691">
                  <c:v>10.405199434473829</c:v>
                </c:pt>
                <c:pt idx="692">
                  <c:v>10.408795154903984</c:v>
                </c:pt>
                <c:pt idx="693">
                  <c:v>10.420399421570863</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10.428004121570412</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10.413086821570342</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10.363587821571059</c:v>
                </c:pt>
                <c:pt idx="743">
                  <c:v>10.363587821571059</c:v>
                </c:pt>
                <c:pt idx="744">
                  <c:v>10.36224088279447</c:v>
                </c:pt>
                <c:pt idx="745">
                  <c:v>10.361667821570833</c:v>
                </c:pt>
                <c:pt idx="746">
                  <c:v>10.361687821570555</c:v>
                </c:pt>
                <c:pt idx="747">
                  <c:v>10.361687821569884</c:v>
                </c:pt>
                <c:pt idx="748">
                  <c:v>10.361687821569884</c:v>
                </c:pt>
                <c:pt idx="749">
                  <c:v>10.361661321570448</c:v>
                </c:pt>
                <c:pt idx="750">
                  <c:v>10.361637821570296</c:v>
                </c:pt>
                <c:pt idx="751">
                  <c:v>10.361637821570296</c:v>
                </c:pt>
                <c:pt idx="752">
                  <c:v>10.361637821570296</c:v>
                </c:pt>
                <c:pt idx="753">
                  <c:v>10.361637821570296</c:v>
                </c:pt>
                <c:pt idx="754">
                  <c:v>10.36164472157013</c:v>
                </c:pt>
                <c:pt idx="755">
                  <c:v>10.361667821570549</c:v>
                </c:pt>
                <c:pt idx="756">
                  <c:v>10.361607821570871</c:v>
                </c:pt>
                <c:pt idx="757">
                  <c:v>10.361607821570939</c:v>
                </c:pt>
                <c:pt idx="758">
                  <c:v>10.361607821570939</c:v>
                </c:pt>
                <c:pt idx="759">
                  <c:v>10.358377221570018</c:v>
                </c:pt>
                <c:pt idx="760">
                  <c:v>10.35778782157001</c:v>
                </c:pt>
                <c:pt idx="761">
                  <c:v>10.35778782157001</c:v>
                </c:pt>
                <c:pt idx="762">
                  <c:v>10.35778782157001</c:v>
                </c:pt>
                <c:pt idx="763">
                  <c:v>10.357790932681381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10.343417821571219</c:v>
                </c:pt>
                <c:pt idx="775">
                  <c:v>10.343417821571219</c:v>
                </c:pt>
                <c:pt idx="776">
                  <c:v>10.343417821571219</c:v>
                </c:pt>
                <c:pt idx="777">
                  <c:v>10.343417821571219</c:v>
                </c:pt>
                <c:pt idx="778">
                  <c:v>10.343417821571219</c:v>
                </c:pt>
                <c:pt idx="779">
                  <c:v>10.343417821571219</c:v>
                </c:pt>
                <c:pt idx="780">
                  <c:v>10.343417821570753</c:v>
                </c:pt>
                <c:pt idx="781">
                  <c:v>10.336337821570496</c:v>
                </c:pt>
                <c:pt idx="782">
                  <c:v>10.336337821569941</c:v>
                </c:pt>
                <c:pt idx="783">
                  <c:v>10.336337821569998</c:v>
                </c:pt>
                <c:pt idx="784">
                  <c:v>10.334728721570313</c:v>
                </c:pt>
                <c:pt idx="785">
                  <c:v>10.333567821570099</c:v>
                </c:pt>
                <c:pt idx="786">
                  <c:v>10.333567821570099</c:v>
                </c:pt>
                <c:pt idx="787">
                  <c:v>10.333567821570099</c:v>
                </c:pt>
                <c:pt idx="788">
                  <c:v>10.333570221570071</c:v>
                </c:pt>
                <c:pt idx="789">
                  <c:v>10.333537821570641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10.329609221570021</c:v>
                </c:pt>
                <c:pt idx="806">
                  <c:v>10.328987821569964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10.310600202522775</c:v>
                </c:pt>
                <c:pt idx="824">
                  <c:v>10.310590488237537</c:v>
                </c:pt>
                <c:pt idx="825">
                  <c:v>10.310617821571029</c:v>
                </c:pt>
                <c:pt idx="826">
                  <c:v>10.310617821571029</c:v>
                </c:pt>
                <c:pt idx="827">
                  <c:v>10.311063021570678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10.312545021570369</c:v>
                </c:pt>
                <c:pt idx="855">
                  <c:v>10.312510821570923</c:v>
                </c:pt>
                <c:pt idx="856">
                  <c:v>10.312487821570928</c:v>
                </c:pt>
                <c:pt idx="857">
                  <c:v>10.32331182157046</c:v>
                </c:pt>
                <c:pt idx="858">
                  <c:v>10.322432921570281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10.304926021569994</c:v>
                </c:pt>
                <c:pt idx="869">
                  <c:v>10.304937821569979</c:v>
                </c:pt>
                <c:pt idx="870">
                  <c:v>10.30496482157092</c:v>
                </c:pt>
                <c:pt idx="871">
                  <c:v>10.303746221569966</c:v>
                </c:pt>
                <c:pt idx="872">
                  <c:v>10.303029154903751</c:v>
                </c:pt>
                <c:pt idx="873">
                  <c:v>10.298407821570523</c:v>
                </c:pt>
                <c:pt idx="874">
                  <c:v>10.298407821570523</c:v>
                </c:pt>
                <c:pt idx="875">
                  <c:v>10.298406996828307</c:v>
                </c:pt>
                <c:pt idx="876">
                  <c:v>10.298465421569841</c:v>
                </c:pt>
                <c:pt idx="877">
                  <c:v>10.296590721570269</c:v>
                </c:pt>
                <c:pt idx="878">
                  <c:v>10.296547821570229</c:v>
                </c:pt>
                <c:pt idx="879">
                  <c:v>10.296547821570229</c:v>
                </c:pt>
                <c:pt idx="880">
                  <c:v>10.296547821570229</c:v>
                </c:pt>
                <c:pt idx="881">
                  <c:v>10.293777720560488</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10.292780833618904</c:v>
                </c:pt>
                <c:pt idx="890">
                  <c:v>10.291869521569922</c:v>
                </c:pt>
                <c:pt idx="891">
                  <c:v>10.29098782156972</c:v>
                </c:pt>
                <c:pt idx="892">
                  <c:v>10.29098782156972</c:v>
                </c:pt>
                <c:pt idx="893">
                  <c:v>10.29098782156972</c:v>
                </c:pt>
                <c:pt idx="894">
                  <c:v>10.290966221570258</c:v>
                </c:pt>
                <c:pt idx="895">
                  <c:v>10.290891306419418</c:v>
                </c:pt>
                <c:pt idx="896">
                  <c:v>10.290867821570462</c:v>
                </c:pt>
                <c:pt idx="897">
                  <c:v>10.290811421570446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c:v>
                </c:pt>
                <c:pt idx="913">
                  <c:v>10.290807821569953</c:v>
                </c:pt>
                <c:pt idx="914">
                  <c:v>10.290807821569885</c:v>
                </c:pt>
                <c:pt idx="915">
                  <c:v>10.290797221570168</c:v>
                </c:pt>
                <c:pt idx="916">
                  <c:v>10.290814621569936</c:v>
                </c:pt>
                <c:pt idx="917">
                  <c:v>10.290807821569953</c:v>
                </c:pt>
                <c:pt idx="918">
                  <c:v>10.290807821569885</c:v>
                </c:pt>
                <c:pt idx="919">
                  <c:v>10.292593421571198</c:v>
                </c:pt>
                <c:pt idx="920">
                  <c:v>10.292727821571233</c:v>
                </c:pt>
                <c:pt idx="921">
                  <c:v>10.292727821570548</c:v>
                </c:pt>
                <c:pt idx="922">
                  <c:v>10.294111483542018</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10.300587821570673</c:v>
                </c:pt>
                <c:pt idx="931">
                  <c:v>10.300547821570873</c:v>
                </c:pt>
                <c:pt idx="932">
                  <c:v>10.300582021570047</c:v>
                </c:pt>
                <c:pt idx="933">
                  <c:v>10.300621721570028</c:v>
                </c:pt>
                <c:pt idx="934">
                  <c:v>10.300607821570154</c:v>
                </c:pt>
                <c:pt idx="935">
                  <c:v>10.300607821570154</c:v>
                </c:pt>
                <c:pt idx="936">
                  <c:v>10.300632696569899</c:v>
                </c:pt>
                <c:pt idx="937">
                  <c:v>10.300612821570256</c:v>
                </c:pt>
                <c:pt idx="938">
                  <c:v>10.30063782156993</c:v>
                </c:pt>
                <c:pt idx="939">
                  <c:v>10.300637521569634</c:v>
                </c:pt>
                <c:pt idx="940">
                  <c:v>10.300581821570622</c:v>
                </c:pt>
                <c:pt idx="941">
                  <c:v>10.300547821570941</c:v>
                </c:pt>
                <c:pt idx="942">
                  <c:v>10.300547821570941</c:v>
                </c:pt>
                <c:pt idx="943">
                  <c:v>10.300547821570941</c:v>
                </c:pt>
                <c:pt idx="944">
                  <c:v>10.300574821570248</c:v>
                </c:pt>
                <c:pt idx="945">
                  <c:v>10.300607821570154</c:v>
                </c:pt>
                <c:pt idx="946">
                  <c:v>10.300607821570496</c:v>
                </c:pt>
                <c:pt idx="947">
                  <c:v>10.300607821570551</c:v>
                </c:pt>
                <c:pt idx="948">
                  <c:v>10.300607821570221</c:v>
                </c:pt>
                <c:pt idx="949">
                  <c:v>10.300563029904524</c:v>
                </c:pt>
                <c:pt idx="950">
                  <c:v>10.300517821571006</c:v>
                </c:pt>
                <c:pt idx="951">
                  <c:v>10.300517821571006</c:v>
                </c:pt>
                <c:pt idx="952">
                  <c:v>10.300517821571006</c:v>
                </c:pt>
                <c:pt idx="953">
                  <c:v>10.300580421570075</c:v>
                </c:pt>
                <c:pt idx="954">
                  <c:v>10.300511779903434</c:v>
                </c:pt>
                <c:pt idx="955">
                  <c:v>10.300587821570614</c:v>
                </c:pt>
                <c:pt idx="956">
                  <c:v>10.300587821570376</c:v>
                </c:pt>
                <c:pt idx="957">
                  <c:v>10.298647821570269</c:v>
                </c:pt>
                <c:pt idx="958">
                  <c:v>10.298587821570251</c:v>
                </c:pt>
                <c:pt idx="959">
                  <c:v>10.298587821570251</c:v>
                </c:pt>
                <c:pt idx="960">
                  <c:v>10.298610021569671</c:v>
                </c:pt>
                <c:pt idx="961">
                  <c:v>10.298661120539712</c:v>
                </c:pt>
                <c:pt idx="962">
                  <c:v>10.298626721569731</c:v>
                </c:pt>
                <c:pt idx="963">
                  <c:v>10.29862382157066</c:v>
                </c:pt>
                <c:pt idx="964">
                  <c:v>10.287856900517951</c:v>
                </c:pt>
                <c:pt idx="965">
                  <c:v>10.257262721570862</c:v>
                </c:pt>
                <c:pt idx="966">
                  <c:v>10.250307821570548</c:v>
                </c:pt>
                <c:pt idx="967">
                  <c:v>10.250307821570548</c:v>
                </c:pt>
                <c:pt idx="968">
                  <c:v>10.250307821570548</c:v>
                </c:pt>
                <c:pt idx="969">
                  <c:v>10.249523421570386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10.248488821570195</c:v>
                </c:pt>
                <c:pt idx="980">
                  <c:v>10.248507821571398</c:v>
                </c:pt>
                <c:pt idx="981">
                  <c:v>10.248507821570541</c:v>
                </c:pt>
                <c:pt idx="982">
                  <c:v>10.248507821570541</c:v>
                </c:pt>
                <c:pt idx="983">
                  <c:v>10.248507821571398</c:v>
                </c:pt>
                <c:pt idx="984">
                  <c:v>10.24849282156997</c:v>
                </c:pt>
                <c:pt idx="985">
                  <c:v>10.248487821570095</c:v>
                </c:pt>
                <c:pt idx="986">
                  <c:v>10.248493021570846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c:v>
                </c:pt>
                <c:pt idx="996">
                  <c:v>10.255687821570056</c:v>
                </c:pt>
                <c:pt idx="997">
                  <c:v>10.255687821570056</c:v>
                </c:pt>
                <c:pt idx="998">
                  <c:v>10.255679521570286</c:v>
                </c:pt>
                <c:pt idx="999">
                  <c:v>10.255587821570472</c:v>
                </c:pt>
                <c:pt idx="1000">
                  <c:v>10.255687821570914</c:v>
                </c:pt>
                <c:pt idx="1001">
                  <c:v>10.255687821570056</c:v>
                </c:pt>
                <c:pt idx="1002">
                  <c:v>10.255687821570056</c:v>
                </c:pt>
                <c:pt idx="1003">
                  <c:v>10.255687821570056</c:v>
                </c:pt>
                <c:pt idx="1004">
                  <c:v>10.255687821570056</c:v>
                </c:pt>
                <c:pt idx="1005">
                  <c:v>10.255687821570106</c:v>
                </c:pt>
                <c:pt idx="1006">
                  <c:v>10.255687821570231</c:v>
                </c:pt>
                <c:pt idx="1007">
                  <c:v>10.255687821570056</c:v>
                </c:pt>
                <c:pt idx="1008">
                  <c:v>10.255687821570676</c:v>
                </c:pt>
                <c:pt idx="1009">
                  <c:v>10.255687821570676</c:v>
                </c:pt>
                <c:pt idx="1010">
                  <c:v>10.255687821570056</c:v>
                </c:pt>
                <c:pt idx="1011">
                  <c:v>10.255687821570056</c:v>
                </c:pt>
                <c:pt idx="1012">
                  <c:v>10.255687821570287</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10.257600563505999</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10.289737821570949</c:v>
                </c:pt>
                <c:pt idx="1068">
                  <c:v>10.289793779017581</c:v>
                </c:pt>
                <c:pt idx="1069">
                  <c:v>10.289867821570891</c:v>
                </c:pt>
                <c:pt idx="1070">
                  <c:v>10.289867821570827</c:v>
                </c:pt>
                <c:pt idx="1071">
                  <c:v>10.289867821570891</c:v>
                </c:pt>
                <c:pt idx="1072">
                  <c:v>10.289864821570902</c:v>
                </c:pt>
                <c:pt idx="1073">
                  <c:v>10.289715721570108</c:v>
                </c:pt>
                <c:pt idx="1074">
                  <c:v>10.285416921570956</c:v>
                </c:pt>
                <c:pt idx="1075">
                  <c:v>10.28531782157015</c:v>
                </c:pt>
                <c:pt idx="1076">
                  <c:v>10.285317821570217</c:v>
                </c:pt>
                <c:pt idx="1077">
                  <c:v>10.285317821570331</c:v>
                </c:pt>
                <c:pt idx="1078">
                  <c:v>10.28531782157015</c:v>
                </c:pt>
                <c:pt idx="1079">
                  <c:v>10.285370621570083</c:v>
                </c:pt>
                <c:pt idx="1080">
                  <c:v>10.284200621570943</c:v>
                </c:pt>
                <c:pt idx="1081">
                  <c:v>10.283547821571</c:v>
                </c:pt>
                <c:pt idx="1082">
                  <c:v>10.283547821571</c:v>
                </c:pt>
                <c:pt idx="1083">
                  <c:v>10.283547821571</c:v>
                </c:pt>
                <c:pt idx="1084">
                  <c:v>10.281846821570909</c:v>
                </c:pt>
                <c:pt idx="1085">
                  <c:v>10.28165782157058</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10.273406996828502</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c:v>
                </c:pt>
                <c:pt idx="1132">
                  <c:v>10.270932121570048</c:v>
                </c:pt>
                <c:pt idx="1133">
                  <c:v>10.269657821570021</c:v>
                </c:pt>
                <c:pt idx="1134">
                  <c:v>10.269657821570078</c:v>
                </c:pt>
                <c:pt idx="1135">
                  <c:v>10.268776121570948</c:v>
                </c:pt>
                <c:pt idx="1136">
                  <c:v>10.267857821570868</c:v>
                </c:pt>
                <c:pt idx="1137">
                  <c:v>10.267887821570568</c:v>
                </c:pt>
                <c:pt idx="1138">
                  <c:v>10.267875821570586</c:v>
                </c:pt>
                <c:pt idx="1139">
                  <c:v>10.267911821570095</c:v>
                </c:pt>
                <c:pt idx="1140">
                  <c:v>10.267948621570927</c:v>
                </c:pt>
                <c:pt idx="1141">
                  <c:v>10.267987821571053</c:v>
                </c:pt>
                <c:pt idx="1142">
                  <c:v>10.267975821570335</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10.274720245812862</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10.247249321570651</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10.235267821571169</c:v>
                </c:pt>
                <c:pt idx="1189">
                  <c:v>10.235267821571011</c:v>
                </c:pt>
                <c:pt idx="1190">
                  <c:v>10.233921392999351</c:v>
                </c:pt>
                <c:pt idx="1191">
                  <c:v>10.230711821570791</c:v>
                </c:pt>
                <c:pt idx="1192">
                  <c:v>10.230688421571156</c:v>
                </c:pt>
                <c:pt idx="1193">
                  <c:v>10.230687821571149</c:v>
                </c:pt>
                <c:pt idx="1194">
                  <c:v>10.230687821571038</c:v>
                </c:pt>
                <c:pt idx="1195">
                  <c:v>10.230717821570549</c:v>
                </c:pt>
                <c:pt idx="1196">
                  <c:v>10.230708421570421</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c:v>
                </c:pt>
                <c:pt idx="1210">
                  <c:v>10.223587821570149</c:v>
                </c:pt>
                <c:pt idx="1211">
                  <c:v>10.223587821569756</c:v>
                </c:pt>
                <c:pt idx="1212">
                  <c:v>10.223587821569819</c:v>
                </c:pt>
                <c:pt idx="1213">
                  <c:v>10.221010421570009</c:v>
                </c:pt>
                <c:pt idx="1214">
                  <c:v>10.220873221571162</c:v>
                </c:pt>
                <c:pt idx="1215">
                  <c:v>10.220867821570991</c:v>
                </c:pt>
                <c:pt idx="1216">
                  <c:v>10.220887821570818</c:v>
                </c:pt>
                <c:pt idx="1217">
                  <c:v>10.211215121570504</c:v>
                </c:pt>
                <c:pt idx="1218">
                  <c:v>10.198217821570179</c:v>
                </c:pt>
                <c:pt idx="1219">
                  <c:v>10.198217821570122</c:v>
                </c:pt>
                <c:pt idx="1220">
                  <c:v>10.198217821570122</c:v>
                </c:pt>
                <c:pt idx="1221">
                  <c:v>10.198217821570122</c:v>
                </c:pt>
                <c:pt idx="1222">
                  <c:v>10.198217821570122</c:v>
                </c:pt>
                <c:pt idx="1223">
                  <c:v>10.198217821570122</c:v>
                </c:pt>
                <c:pt idx="1224">
                  <c:v>10.198217821570463</c:v>
                </c:pt>
                <c:pt idx="1225">
                  <c:v>10.19821782157041</c:v>
                </c:pt>
                <c:pt idx="1226">
                  <c:v>10.198217821570122</c:v>
                </c:pt>
                <c:pt idx="1227">
                  <c:v>10.198217821570122</c:v>
                </c:pt>
                <c:pt idx="1228">
                  <c:v>10.19816442157091</c:v>
                </c:pt>
                <c:pt idx="1229">
                  <c:v>10.198157821570915</c:v>
                </c:pt>
                <c:pt idx="1230">
                  <c:v>10.198212005243235</c:v>
                </c:pt>
                <c:pt idx="1231">
                  <c:v>10.19824782157011</c:v>
                </c:pt>
                <c:pt idx="1232">
                  <c:v>10.198247821570561</c:v>
                </c:pt>
                <c:pt idx="1233">
                  <c:v>10.198247821570508</c:v>
                </c:pt>
                <c:pt idx="1234">
                  <c:v>10.198286221571081</c:v>
                </c:pt>
                <c:pt idx="1235">
                  <c:v>10.198189821570267</c:v>
                </c:pt>
                <c:pt idx="1236">
                  <c:v>10.198187821570269</c:v>
                </c:pt>
                <c:pt idx="1237">
                  <c:v>10.198187821570269</c:v>
                </c:pt>
                <c:pt idx="1238">
                  <c:v>10.198187821570269</c:v>
                </c:pt>
                <c:pt idx="1239">
                  <c:v>10.198187821570269</c:v>
                </c:pt>
                <c:pt idx="1240">
                  <c:v>10.198164221570861</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10.198307821570465</c:v>
                </c:pt>
                <c:pt idx="1258">
                  <c:v>10.198307821570753</c:v>
                </c:pt>
                <c:pt idx="1259">
                  <c:v>10.198307821570753</c:v>
                </c:pt>
                <c:pt idx="1260">
                  <c:v>10.198307821570753</c:v>
                </c:pt>
                <c:pt idx="1261">
                  <c:v>10.198329421570206</c:v>
                </c:pt>
                <c:pt idx="1262">
                  <c:v>10.198367821570033</c:v>
                </c:pt>
                <c:pt idx="1263">
                  <c:v>10.198367821570313</c:v>
                </c:pt>
                <c:pt idx="1264">
                  <c:v>10.198367821570033</c:v>
                </c:pt>
                <c:pt idx="1265">
                  <c:v>10.198367821570033</c:v>
                </c:pt>
                <c:pt idx="1266">
                  <c:v>10.19836782157026</c:v>
                </c:pt>
                <c:pt idx="1267">
                  <c:v>10.198287421570088</c:v>
                </c:pt>
                <c:pt idx="1268">
                  <c:v>10.194528421570649</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10.181987821570576</c:v>
                </c:pt>
                <c:pt idx="1283">
                  <c:v>10.18198782157052</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c:v>
                </c:pt>
                <c:pt idx="1301">
                  <c:v>10.182107821570568</c:v>
                </c:pt>
                <c:pt idx="1302">
                  <c:v>10.182107821569957</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10.167547821570619</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c:v>
                </c:pt>
                <c:pt idx="1320">
                  <c:v>10.179057821569856</c:v>
                </c:pt>
                <c:pt idx="1321">
                  <c:v>10.17905782156998</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10.187357821570888</c:v>
                </c:pt>
                <c:pt idx="1333">
                  <c:v>10.187357821570888</c:v>
                </c:pt>
                <c:pt idx="1334">
                  <c:v>10.187357821570831</c:v>
                </c:pt>
                <c:pt idx="1335">
                  <c:v>10.187357821570615</c:v>
                </c:pt>
                <c:pt idx="1336">
                  <c:v>10.187357821570888</c:v>
                </c:pt>
                <c:pt idx="1337">
                  <c:v>10.187357821570888</c:v>
                </c:pt>
                <c:pt idx="1338">
                  <c:v>10.187357821570888</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10.192878121571052</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10.201207821570366</c:v>
                </c:pt>
                <c:pt idx="1367">
                  <c:v>10.201207821570366</c:v>
                </c:pt>
                <c:pt idx="1368">
                  <c:v>10.201207821570366</c:v>
                </c:pt>
                <c:pt idx="1369">
                  <c:v>10.201207821570366</c:v>
                </c:pt>
                <c:pt idx="1370">
                  <c:v>10.201207821570366</c:v>
                </c:pt>
                <c:pt idx="1371">
                  <c:v>10.20129552157076</c:v>
                </c:pt>
                <c:pt idx="1372">
                  <c:v>10.20132782157085</c:v>
                </c:pt>
                <c:pt idx="1373">
                  <c:v>10.20132782157085</c:v>
                </c:pt>
                <c:pt idx="1374">
                  <c:v>10.201357621571193</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c:v>
                </c:pt>
                <c:pt idx="1411">
                  <c:v>10.1923604215709</c:v>
                </c:pt>
                <c:pt idx="1412">
                  <c:v>10.194247821570841</c:v>
                </c:pt>
                <c:pt idx="1413">
                  <c:v>10.194247821570544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10.196758721570147</c:v>
                </c:pt>
                <c:pt idx="1424">
                  <c:v>10.200830121571105</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10.220258021570112</c:v>
                </c:pt>
                <c:pt idx="1443">
                  <c:v>10.229602453149127</c:v>
                </c:pt>
                <c:pt idx="1444">
                  <c:v>10.230327821570288</c:v>
                </c:pt>
                <c:pt idx="1445">
                  <c:v>10.232917821569956</c:v>
                </c:pt>
                <c:pt idx="1446">
                  <c:v>10.232917821569842</c:v>
                </c:pt>
                <c:pt idx="1447">
                  <c:v>10.23303202156977</c:v>
                </c:pt>
                <c:pt idx="1448">
                  <c:v>10.237307621570348</c:v>
                </c:pt>
                <c:pt idx="1449">
                  <c:v>10.241953221570574</c:v>
                </c:pt>
                <c:pt idx="1450">
                  <c:v>10.242037821571145</c:v>
                </c:pt>
                <c:pt idx="1451">
                  <c:v>10.242010221570848</c:v>
                </c:pt>
                <c:pt idx="1452">
                  <c:v>10.241917821570981</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10.248117821570959</c:v>
                </c:pt>
                <c:pt idx="1462">
                  <c:v>10.248356517222632</c:v>
                </c:pt>
                <c:pt idx="1463">
                  <c:v>10.257727821570514</c:v>
                </c:pt>
                <c:pt idx="1464">
                  <c:v>10.257727821571319</c:v>
                </c:pt>
                <c:pt idx="1465">
                  <c:v>10.257741621570958</c:v>
                </c:pt>
                <c:pt idx="1466">
                  <c:v>10.259066121571081</c:v>
                </c:pt>
                <c:pt idx="1467">
                  <c:v>10.259632521570719</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-4.9759584127007397</c:v>
                </c:pt>
                <c:pt idx="1">
                  <c:v>-5.0187925021517303</c:v>
                </c:pt>
                <c:pt idx="2">
                  <c:v>-5.1051018081436865</c:v>
                </c:pt>
                <c:pt idx="3">
                  <c:v>-5.1476736183304395</c:v>
                </c:pt>
                <c:pt idx="4">
                  <c:v>-5.1911876910584827</c:v>
                </c:pt>
                <c:pt idx="5">
                  <c:v>-5.2004500347009781</c:v>
                </c:pt>
                <c:pt idx="6">
                  <c:v>-5.2443138131149709</c:v>
                </c:pt>
                <c:pt idx="7">
                  <c:v>-5.2857247947067298</c:v>
                </c:pt>
                <c:pt idx="8">
                  <c:v>-5.326980351549202</c:v>
                </c:pt>
                <c:pt idx="9">
                  <c:v>-5.3689547478571784</c:v>
                </c:pt>
                <c:pt idx="10">
                  <c:v>-5.4118568356351631</c:v>
                </c:pt>
                <c:pt idx="11">
                  <c:v>-5.541238225225257</c:v>
                </c:pt>
                <c:pt idx="12">
                  <c:v>-5.58402374444195</c:v>
                </c:pt>
                <c:pt idx="13">
                  <c:v>-5.5943740613282245</c:v>
                </c:pt>
                <c:pt idx="14">
                  <c:v>-5.6371741516154632</c:v>
                </c:pt>
                <c:pt idx="15">
                  <c:v>-5.6806299400627314</c:v>
                </c:pt>
                <c:pt idx="16">
                  <c:v>-5.7226529066042096</c:v>
                </c:pt>
                <c:pt idx="17">
                  <c:v>-5.7665215420416995</c:v>
                </c:pt>
                <c:pt idx="18">
                  <c:v>-5.8965392016979852</c:v>
                </c:pt>
                <c:pt idx="19">
                  <c:v>-5.9401407008477491</c:v>
                </c:pt>
                <c:pt idx="20">
                  <c:v>-5.9823773764192225</c:v>
                </c:pt>
                <c:pt idx="21">
                  <c:v>-5.9917174324364311</c:v>
                </c:pt>
                <c:pt idx="22">
                  <c:v>-6.0351440787432695</c:v>
                </c:pt>
                <c:pt idx="23">
                  <c:v>-6.0781481640134594</c:v>
                </c:pt>
                <c:pt idx="24">
                  <c:v>-6.1221139399187372</c:v>
                </c:pt>
                <c:pt idx="25">
                  <c:v>-6.1643651865607145</c:v>
                </c:pt>
                <c:pt idx="26">
                  <c:v>-6.2064172952427334</c:v>
                </c:pt>
                <c:pt idx="27">
                  <c:v>-6.293877715782477</c:v>
                </c:pt>
                <c:pt idx="28">
                  <c:v>-6.3372509348316894</c:v>
                </c:pt>
                <c:pt idx="29">
                  <c:v>-6.3816149866567091</c:v>
                </c:pt>
                <c:pt idx="30">
                  <c:v>-6.3911978938442271</c:v>
                </c:pt>
                <c:pt idx="31">
                  <c:v>-6.4352413821242447</c:v>
                </c:pt>
                <c:pt idx="32">
                  <c:v>-6.4785320317756874</c:v>
                </c:pt>
                <c:pt idx="33">
                  <c:v>-6.5220461045041898</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-6.9199917465146736</c:v>
                </c:pt>
                <c:pt idx="42">
                  <c:v>-6.9631901127211933</c:v>
                </c:pt>
                <c:pt idx="43">
                  <c:v>-7.0070393200646919</c:v>
                </c:pt>
                <c:pt idx="44">
                  <c:v>-7.0934991937824838</c:v>
                </c:pt>
                <c:pt idx="45">
                  <c:v>-7.1361390022967299</c:v>
                </c:pt>
                <c:pt idx="46">
                  <c:v>-7.1803282012791811</c:v>
                </c:pt>
                <c:pt idx="47">
                  <c:v>-7.1899693927474724</c:v>
                </c:pt>
                <c:pt idx="48">
                  <c:v>-7.2345762957431994</c:v>
                </c:pt>
                <c:pt idx="49">
                  <c:v>-7.2789937748256834</c:v>
                </c:pt>
                <c:pt idx="50">
                  <c:v>-7.3230129779884718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-7.6783673817187346</c:v>
                </c:pt>
                <c:pt idx="59">
                  <c:v>-7.7203223499327152</c:v>
                </c:pt>
                <c:pt idx="60">
                  <c:v>-7.7627338783469266</c:v>
                </c:pt>
                <c:pt idx="61">
                  <c:v>-7.9380141391591925</c:v>
                </c:pt>
                <c:pt idx="62">
                  <c:v>-7.9805665212521903</c:v>
                </c:pt>
                <c:pt idx="63">
                  <c:v>-7.9897074393097318</c:v>
                </c:pt>
                <c:pt idx="64">
                  <c:v>-8.0316478364529367</c:v>
                </c:pt>
                <c:pt idx="65">
                  <c:v>-8.0740642218909926</c:v>
                </c:pt>
                <c:pt idx="66">
                  <c:v>-8.1161357586664327</c:v>
                </c:pt>
                <c:pt idx="67">
                  <c:v>-8.1578284476157137</c:v>
                </c:pt>
                <c:pt idx="68">
                  <c:v>-8.1990548623181922</c:v>
                </c:pt>
                <c:pt idx="69">
                  <c:v>-8.2846453288454569</c:v>
                </c:pt>
                <c:pt idx="70">
                  <c:v>-8.3268917184637008</c:v>
                </c:pt>
                <c:pt idx="71">
                  <c:v>-8.3678655679486553</c:v>
                </c:pt>
                <c:pt idx="72">
                  <c:v>-8.3771133405212055</c:v>
                </c:pt>
                <c:pt idx="73">
                  <c:v>-8.4186068915106667</c:v>
                </c:pt>
                <c:pt idx="74">
                  <c:v>-8.4619703965134487</c:v>
                </c:pt>
                <c:pt idx="75">
                  <c:v>-8.5036825135569796</c:v>
                </c:pt>
                <c:pt idx="76">
                  <c:v>-8.546055185783711</c:v>
                </c:pt>
                <c:pt idx="77">
                  <c:v>-8.5882190060039676</c:v>
                </c:pt>
                <c:pt idx="78">
                  <c:v>-8.6718423780504992</c:v>
                </c:pt>
                <c:pt idx="79">
                  <c:v>-8.714035340410943</c:v>
                </c:pt>
                <c:pt idx="80">
                  <c:v>-8.7552957542774976</c:v>
                </c:pt>
                <c:pt idx="81">
                  <c:v>-8.7642909616321862</c:v>
                </c:pt>
                <c:pt idx="82">
                  <c:v>-8.8059933646287227</c:v>
                </c:pt>
                <c:pt idx="83">
                  <c:v>-8.8481863269892322</c:v>
                </c:pt>
                <c:pt idx="84">
                  <c:v>-8.8906707107547192</c:v>
                </c:pt>
                <c:pt idx="85">
                  <c:v>-8.9326596781326906</c:v>
                </c:pt>
                <c:pt idx="86">
                  <c:v>-8.975114919757484</c:v>
                </c:pt>
                <c:pt idx="87">
                  <c:v>-9.0586022951482352</c:v>
                </c:pt>
                <c:pt idx="88">
                  <c:v>-9.0999015652014492</c:v>
                </c:pt>
                <c:pt idx="89">
                  <c:v>-9.1416233962916618</c:v>
                </c:pt>
                <c:pt idx="90">
                  <c:v>-9.1491809247174416</c:v>
                </c:pt>
                <c:pt idx="91">
                  <c:v>-9.1902179155064943</c:v>
                </c:pt>
                <c:pt idx="92">
                  <c:v>-9.2313229046237097</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-9.6982674211936857</c:v>
                </c:pt>
                <c:pt idx="104">
                  <c:v>-9.8255117204831937</c:v>
                </c:pt>
                <c:pt idx="105">
                  <c:v>-9.8669469871922217</c:v>
                </c:pt>
                <c:pt idx="106">
                  <c:v>-9.9092128049041577</c:v>
                </c:pt>
                <c:pt idx="107">
                  <c:v>-9.9261395314872285</c:v>
                </c:pt>
                <c:pt idx="108">
                  <c:v>-9.9597695615767208</c:v>
                </c:pt>
                <c:pt idx="109">
                  <c:v>-10.002351085810462</c:v>
                </c:pt>
                <c:pt idx="110">
                  <c:v>-10.043917492151481</c:v>
                </c:pt>
                <c:pt idx="111">
                  <c:v>-10.085916173575654</c:v>
                </c:pt>
                <c:pt idx="112">
                  <c:v>-10.12726401386325</c:v>
                </c:pt>
                <c:pt idx="113">
                  <c:v>-10.212436776376965</c:v>
                </c:pt>
                <c:pt idx="114">
                  <c:v>-10.254221748771435</c:v>
                </c:pt>
                <c:pt idx="115">
                  <c:v>-10.296570135881737</c:v>
                </c:pt>
                <c:pt idx="116">
                  <c:v>-10.312574028016998</c:v>
                </c:pt>
                <c:pt idx="117">
                  <c:v>-10.344941232019451</c:v>
                </c:pt>
                <c:pt idx="118">
                  <c:v>-10.385958794715194</c:v>
                </c:pt>
                <c:pt idx="119">
                  <c:v>-10.426670364935731</c:v>
                </c:pt>
                <c:pt idx="120">
                  <c:v>-10.467100227799254</c:v>
                </c:pt>
                <c:pt idx="121">
                  <c:v>-10.50850149534422</c:v>
                </c:pt>
                <c:pt idx="122">
                  <c:v>-10.589905207692222</c:v>
                </c:pt>
                <c:pt idx="123">
                  <c:v>-10.632190453497927</c:v>
                </c:pt>
                <c:pt idx="124">
                  <c:v>-10.674295989437223</c:v>
                </c:pt>
                <c:pt idx="125">
                  <c:v>-10.690625302140703</c:v>
                </c:pt>
                <c:pt idx="126">
                  <c:v>-10.72436704376867</c:v>
                </c:pt>
                <c:pt idx="127">
                  <c:v>-10.766730001948957</c:v>
                </c:pt>
                <c:pt idx="128">
                  <c:v>-10.807912703440437</c:v>
                </c:pt>
                <c:pt idx="129">
                  <c:v>-10.849343113125954</c:v>
                </c:pt>
                <c:pt idx="130">
                  <c:v>-10.891458363112193</c:v>
                </c:pt>
                <c:pt idx="131">
                  <c:v>-10.973673198369704</c:v>
                </c:pt>
                <c:pt idx="132">
                  <c:v>-11.015132750195406</c:v>
                </c:pt>
                <c:pt idx="133">
                  <c:v>-11.057252857205437</c:v>
                </c:pt>
                <c:pt idx="134">
                  <c:v>-11.073140180778418</c:v>
                </c:pt>
                <c:pt idx="135">
                  <c:v>-11.105065395650925</c:v>
                </c:pt>
                <c:pt idx="136">
                  <c:v>-11.145490401490703</c:v>
                </c:pt>
                <c:pt idx="137">
                  <c:v>-11.186571105490948</c:v>
                </c:pt>
                <c:pt idx="138">
                  <c:v>-11.227316674875468</c:v>
                </c:pt>
                <c:pt idx="139">
                  <c:v>-11.268572231718249</c:v>
                </c:pt>
                <c:pt idx="140">
                  <c:v>-11.352924157275961</c:v>
                </c:pt>
                <c:pt idx="141">
                  <c:v>-11.394485706593471</c:v>
                </c:pt>
                <c:pt idx="142">
                  <c:v>-11.435974400559942</c:v>
                </c:pt>
                <c:pt idx="143">
                  <c:v>-11.452031719952711</c:v>
                </c:pt>
                <c:pt idx="144">
                  <c:v>-11.484534920610908</c:v>
                </c:pt>
                <c:pt idx="145">
                  <c:v>-11.527670145513467</c:v>
                </c:pt>
                <c:pt idx="146">
                  <c:v>-11.570513949010959</c:v>
                </c:pt>
                <c:pt idx="147">
                  <c:v>-11.611915216555944</c:v>
                </c:pt>
                <c:pt idx="148">
                  <c:v>-11.652549074402462</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-11.986212011584453</c:v>
                </c:pt>
                <c:pt idx="157">
                  <c:v>-12.027681277457489</c:v>
                </c:pt>
                <c:pt idx="158">
                  <c:v>-12.109152988132973</c:v>
                </c:pt>
                <c:pt idx="159">
                  <c:v>-12.149349713872212</c:v>
                </c:pt>
                <c:pt idx="160">
                  <c:v>-12.18926473225396</c:v>
                </c:pt>
                <c:pt idx="161">
                  <c:v>-12.204321504824463</c:v>
                </c:pt>
                <c:pt idx="162">
                  <c:v>-12.236407001469459</c:v>
                </c:pt>
                <c:pt idx="163">
                  <c:v>-12.277643130218237</c:v>
                </c:pt>
                <c:pt idx="164">
                  <c:v>-12.318539267328992</c:v>
                </c:pt>
                <c:pt idx="165">
                  <c:v>-12.360698230525976</c:v>
                </c:pt>
                <c:pt idx="166">
                  <c:v>-12.401273804091218</c:v>
                </c:pt>
                <c:pt idx="167">
                  <c:v>-12.48560630155546</c:v>
                </c:pt>
                <c:pt idx="168">
                  <c:v>-12.525846740505429</c:v>
                </c:pt>
                <c:pt idx="169">
                  <c:v>-12.56685458915447</c:v>
                </c:pt>
                <c:pt idx="170">
                  <c:v>-12.582231925269721</c:v>
                </c:pt>
                <c:pt idx="171">
                  <c:v>-12.613525727098718</c:v>
                </c:pt>
                <c:pt idx="172">
                  <c:v>-12.653435888457215</c:v>
                </c:pt>
                <c:pt idx="173">
                  <c:v>-12.69401631904574</c:v>
                </c:pt>
                <c:pt idx="174">
                  <c:v>-12.734305328229718</c:v>
                </c:pt>
                <c:pt idx="175">
                  <c:v>-12.775439459487506</c:v>
                </c:pt>
                <c:pt idx="176">
                  <c:v>-12.957538981167454</c:v>
                </c:pt>
                <c:pt idx="177">
                  <c:v>-12.98894449453492</c:v>
                </c:pt>
                <c:pt idx="178">
                  <c:v>-13.029719206059974</c:v>
                </c:pt>
                <c:pt idx="179">
                  <c:v>-13.071902454374214</c:v>
                </c:pt>
                <c:pt idx="180">
                  <c:v>-13.112371173424448</c:v>
                </c:pt>
                <c:pt idx="181">
                  <c:v>-13.317400702621702</c:v>
                </c:pt>
                <c:pt idx="182">
                  <c:v>-13.332559472683702</c:v>
                </c:pt>
                <c:pt idx="183">
                  <c:v>-13.36525209725519</c:v>
                </c:pt>
                <c:pt idx="184">
                  <c:v>-13.405307969315416</c:v>
                </c:pt>
                <c:pt idx="185">
                  <c:v>-13.446582954252179</c:v>
                </c:pt>
                <c:pt idx="186">
                  <c:v>-13.487173098887709</c:v>
                </c:pt>
                <c:pt idx="187">
                  <c:v>-13.651369632278957</c:v>
                </c:pt>
                <c:pt idx="188">
                  <c:v>-13.691236080426178</c:v>
                </c:pt>
                <c:pt idx="189">
                  <c:v>-13.705476873063759</c:v>
                </c:pt>
                <c:pt idx="190">
                  <c:v>-13.7393594683702</c:v>
                </c:pt>
                <c:pt idx="191">
                  <c:v>-13.779721332905709</c:v>
                </c:pt>
                <c:pt idx="192">
                  <c:v>-13.81915550596946</c:v>
                </c:pt>
                <c:pt idx="193">
                  <c:v>-13.858939384719477</c:v>
                </c:pt>
                <c:pt idx="194">
                  <c:v>-13.89951010126147</c:v>
                </c:pt>
                <c:pt idx="195">
                  <c:v>-13.978533872138502</c:v>
                </c:pt>
                <c:pt idx="196">
                  <c:v>-14.017681480821418</c:v>
                </c:pt>
                <c:pt idx="197">
                  <c:v>-14.05773249585874</c:v>
                </c:pt>
                <c:pt idx="198">
                  <c:v>-14.080599362071737</c:v>
                </c:pt>
                <c:pt idx="199">
                  <c:v>-14.104398776779718</c:v>
                </c:pt>
                <c:pt idx="200">
                  <c:v>-14.143473530111699</c:v>
                </c:pt>
                <c:pt idx="201">
                  <c:v>-14.183233123744188</c:v>
                </c:pt>
                <c:pt idx="202">
                  <c:v>-14.222337019216265</c:v>
                </c:pt>
                <c:pt idx="203">
                  <c:v>-14.262101469872235</c:v>
                </c:pt>
                <c:pt idx="204">
                  <c:v>-14.343422612821966</c:v>
                </c:pt>
                <c:pt idx="205">
                  <c:v>-14.382963640401455</c:v>
                </c:pt>
                <c:pt idx="206">
                  <c:v>-14.421674116977229</c:v>
                </c:pt>
                <c:pt idx="207">
                  <c:v>-14.444735264126924</c:v>
                </c:pt>
                <c:pt idx="208">
                  <c:v>-14.468432681343486</c:v>
                </c:pt>
                <c:pt idx="209">
                  <c:v>-14.509576526647695</c:v>
                </c:pt>
                <c:pt idx="210">
                  <c:v>-14.550511519945449</c:v>
                </c:pt>
                <c:pt idx="211">
                  <c:v>-14.590970524948959</c:v>
                </c:pt>
                <c:pt idx="212">
                  <c:v>-14.631419815905724</c:v>
                </c:pt>
                <c:pt idx="213">
                  <c:v>-14.71176469715023</c:v>
                </c:pt>
                <c:pt idx="214">
                  <c:v>-14.751985708006956</c:v>
                </c:pt>
                <c:pt idx="215">
                  <c:v>-14.791925011505501</c:v>
                </c:pt>
                <c:pt idx="216">
                  <c:v>-14.81469473725072</c:v>
                </c:pt>
                <c:pt idx="217">
                  <c:v>-14.838163874366458</c:v>
                </c:pt>
                <c:pt idx="218">
                  <c:v>-14.877670902781929</c:v>
                </c:pt>
                <c:pt idx="219">
                  <c:v>-14.917129360962932</c:v>
                </c:pt>
                <c:pt idx="220">
                  <c:v>-14.956782100080504</c:v>
                </c:pt>
                <c:pt idx="221">
                  <c:v>-15.075584892683743</c:v>
                </c:pt>
                <c:pt idx="222">
                  <c:v>-15.116204179459956</c:v>
                </c:pt>
                <c:pt idx="223">
                  <c:v>-15.155444071587434</c:v>
                </c:pt>
                <c:pt idx="224">
                  <c:v>-15.177742666062002</c:v>
                </c:pt>
                <c:pt idx="225">
                  <c:v>-15.20079895618797</c:v>
                </c:pt>
                <c:pt idx="226">
                  <c:v>-15.241816518883947</c:v>
                </c:pt>
                <c:pt idx="227">
                  <c:v>-15.281590683586458</c:v>
                </c:pt>
                <c:pt idx="228">
                  <c:v>-15.320602295613723</c:v>
                </c:pt>
                <c:pt idx="229">
                  <c:v>-15.359215631721753</c:v>
                </c:pt>
                <c:pt idx="230">
                  <c:v>-15.436510302265246</c:v>
                </c:pt>
                <c:pt idx="231">
                  <c:v>-15.476779883355245</c:v>
                </c:pt>
                <c:pt idx="232">
                  <c:v>-15.517574022974443</c:v>
                </c:pt>
                <c:pt idx="233">
                  <c:v>-15.5404166040707</c:v>
                </c:pt>
                <c:pt idx="234">
                  <c:v>-15.562234353227472</c:v>
                </c:pt>
                <c:pt idx="235">
                  <c:v>-15.602484506224449</c:v>
                </c:pt>
                <c:pt idx="236">
                  <c:v>-15.642822085642431</c:v>
                </c:pt>
                <c:pt idx="237">
                  <c:v>-15.680983718573216</c:v>
                </c:pt>
                <c:pt idx="238">
                  <c:v>-15.795468617365229</c:v>
                </c:pt>
                <c:pt idx="239">
                  <c:v>-15.834902790429183</c:v>
                </c:pt>
                <c:pt idx="240">
                  <c:v>-15.872530150784977</c:v>
                </c:pt>
                <c:pt idx="241">
                  <c:v>-15.893803913319704</c:v>
                </c:pt>
                <c:pt idx="242">
                  <c:v>-15.915733374014987</c:v>
                </c:pt>
                <c:pt idx="243">
                  <c:v>-15.955434683366988</c:v>
                </c:pt>
                <c:pt idx="244">
                  <c:v>-15.995271989373752</c:v>
                </c:pt>
                <c:pt idx="245">
                  <c:v>-16.034579879829202</c:v>
                </c:pt>
                <c:pt idx="246">
                  <c:v>-16.072615230150966</c:v>
                </c:pt>
                <c:pt idx="247">
                  <c:v>-16.228564537792689</c:v>
                </c:pt>
                <c:pt idx="248">
                  <c:v>-16.25107684129695</c:v>
                </c:pt>
                <c:pt idx="249">
                  <c:v>-16.27255945583849</c:v>
                </c:pt>
                <c:pt idx="250">
                  <c:v>-16.311289360507956</c:v>
                </c:pt>
                <c:pt idx="251">
                  <c:v>-16.350806102970196</c:v>
                </c:pt>
                <c:pt idx="252">
                  <c:v>-16.389740002623196</c:v>
                </c:pt>
                <c:pt idx="253">
                  <c:v>-16.429344171506205</c:v>
                </c:pt>
                <c:pt idx="254">
                  <c:v>-16.507445107935727</c:v>
                </c:pt>
                <c:pt idx="255">
                  <c:v>-16.546403292705723</c:v>
                </c:pt>
                <c:pt idx="256">
                  <c:v>-16.583850943195173</c:v>
                </c:pt>
                <c:pt idx="257">
                  <c:v>-16.605158704893974</c:v>
                </c:pt>
                <c:pt idx="258">
                  <c:v>-16.627335873782947</c:v>
                </c:pt>
                <c:pt idx="259">
                  <c:v>-16.665026375442938</c:v>
                </c:pt>
                <c:pt idx="260">
                  <c:v>-16.704033130446717</c:v>
                </c:pt>
                <c:pt idx="261">
                  <c:v>-16.742355045150202</c:v>
                </c:pt>
                <c:pt idx="262">
                  <c:v>-16.85922474243673</c:v>
                </c:pt>
                <c:pt idx="263">
                  <c:v>-16.898124642925421</c:v>
                </c:pt>
                <c:pt idx="264">
                  <c:v>-16.937806524183216</c:v>
                </c:pt>
                <c:pt idx="265">
                  <c:v>-16.95959513119972</c:v>
                </c:pt>
                <c:pt idx="266">
                  <c:v>-16.980524045072166</c:v>
                </c:pt>
                <c:pt idx="267">
                  <c:v>-17.017655989039987</c:v>
                </c:pt>
                <c:pt idx="268">
                  <c:v>-17.054447941369165</c:v>
                </c:pt>
                <c:pt idx="269">
                  <c:v>-17.091837307577929</c:v>
                </c:pt>
                <c:pt idx="270">
                  <c:v>-17.130358360241004</c:v>
                </c:pt>
                <c:pt idx="271">
                  <c:v>-17.245294962209929</c:v>
                </c:pt>
                <c:pt idx="272">
                  <c:v>-17.28281546805071</c:v>
                </c:pt>
                <c:pt idx="273">
                  <c:v>-17.304244655334475</c:v>
                </c:pt>
                <c:pt idx="274">
                  <c:v>-17.326543249808925</c:v>
                </c:pt>
                <c:pt idx="275">
                  <c:v>-17.365656859328208</c:v>
                </c:pt>
                <c:pt idx="276">
                  <c:v>-17.405081318345488</c:v>
                </c:pt>
                <c:pt idx="277">
                  <c:v>-17.443310949603635</c:v>
                </c:pt>
                <c:pt idx="278">
                  <c:v>-17.48164743537691</c:v>
                </c:pt>
                <c:pt idx="279">
                  <c:v>-17.520139345899686</c:v>
                </c:pt>
                <c:pt idx="280">
                  <c:v>-17.557839561606691</c:v>
                </c:pt>
                <c:pt idx="281">
                  <c:v>-17.595845769787914</c:v>
                </c:pt>
                <c:pt idx="282">
                  <c:v>-17.633861692016485</c:v>
                </c:pt>
                <c:pt idx="283">
                  <c:v>-17.655456018096505</c:v>
                </c:pt>
                <c:pt idx="284">
                  <c:v>-17.6770066309657</c:v>
                </c:pt>
                <c:pt idx="285">
                  <c:v>-17.71566368028396</c:v>
                </c:pt>
                <c:pt idx="286">
                  <c:v>-17.755175565722723</c:v>
                </c:pt>
                <c:pt idx="287">
                  <c:v>-17.793837472064986</c:v>
                </c:pt>
                <c:pt idx="288">
                  <c:v>-17.832343953657485</c:v>
                </c:pt>
                <c:pt idx="289">
                  <c:v>-17.871399278895424</c:v>
                </c:pt>
                <c:pt idx="290">
                  <c:v>-17.908604078214687</c:v>
                </c:pt>
                <c:pt idx="291">
                  <c:v>-17.945483456964926</c:v>
                </c:pt>
                <c:pt idx="292">
                  <c:v>-17.983076818156686</c:v>
                </c:pt>
                <c:pt idx="293">
                  <c:v>-18.003320891728709</c:v>
                </c:pt>
                <c:pt idx="294">
                  <c:v>-18.024822934363925</c:v>
                </c:pt>
                <c:pt idx="295">
                  <c:v>-18.062698002913457</c:v>
                </c:pt>
                <c:pt idx="296">
                  <c:v>-18.101539619121482</c:v>
                </c:pt>
                <c:pt idx="297">
                  <c:v>-18.139001840681161</c:v>
                </c:pt>
                <c:pt idx="298">
                  <c:v>-18.176561202709266</c:v>
                </c:pt>
                <c:pt idx="299">
                  <c:v>-18.214829690154691</c:v>
                </c:pt>
                <c:pt idx="300">
                  <c:v>-18.25189363579473</c:v>
                </c:pt>
                <c:pt idx="301">
                  <c:v>-18.288923582270883</c:v>
                </c:pt>
                <c:pt idx="302">
                  <c:v>-18.327770055502199</c:v>
                </c:pt>
                <c:pt idx="303">
                  <c:v>-18.357213331412687</c:v>
                </c:pt>
                <c:pt idx="304">
                  <c:v>-18.369045040438728</c:v>
                </c:pt>
                <c:pt idx="305">
                  <c:v>-18.407235815510219</c:v>
                </c:pt>
                <c:pt idx="306">
                  <c:v>-18.444872889912475</c:v>
                </c:pt>
                <c:pt idx="307">
                  <c:v>-18.482767386555711</c:v>
                </c:pt>
                <c:pt idx="308">
                  <c:v>-18.593609517790483</c:v>
                </c:pt>
                <c:pt idx="309">
                  <c:v>-18.631858577142502</c:v>
                </c:pt>
                <c:pt idx="310">
                  <c:v>-18.66972878866849</c:v>
                </c:pt>
                <c:pt idx="311">
                  <c:v>-18.698691219260986</c:v>
                </c:pt>
                <c:pt idx="312">
                  <c:v>-18.710794921598485</c:v>
                </c:pt>
                <c:pt idx="313">
                  <c:v>-18.74897598262244</c:v>
                </c:pt>
                <c:pt idx="314">
                  <c:v>-18.786375062877724</c:v>
                </c:pt>
                <c:pt idx="315">
                  <c:v>-18.82292902105992</c:v>
                </c:pt>
                <c:pt idx="316">
                  <c:v>-18.859667546131462</c:v>
                </c:pt>
                <c:pt idx="317">
                  <c:v>-18.897659183243221</c:v>
                </c:pt>
                <c:pt idx="318">
                  <c:v>-18.933256307813227</c:v>
                </c:pt>
                <c:pt idx="319">
                  <c:v>-18.968746577868405</c:v>
                </c:pt>
                <c:pt idx="320">
                  <c:v>-19.006903353775947</c:v>
                </c:pt>
                <c:pt idx="321">
                  <c:v>-19.036123206609219</c:v>
                </c:pt>
                <c:pt idx="322">
                  <c:v>-19.04791605944823</c:v>
                </c:pt>
                <c:pt idx="323">
                  <c:v>-19.084873150573475</c:v>
                </c:pt>
                <c:pt idx="324">
                  <c:v>-19.122728791028926</c:v>
                </c:pt>
                <c:pt idx="325">
                  <c:v>-19.159287606234695</c:v>
                </c:pt>
                <c:pt idx="326">
                  <c:v>-19.196851825285748</c:v>
                </c:pt>
                <c:pt idx="327">
                  <c:v>-19.272912811883195</c:v>
                </c:pt>
                <c:pt idx="328">
                  <c:v>-19.310564457355987</c:v>
                </c:pt>
                <c:pt idx="329">
                  <c:v>-19.348633806841672</c:v>
                </c:pt>
                <c:pt idx="330">
                  <c:v>-19.376755972384458</c:v>
                </c:pt>
                <c:pt idx="331">
                  <c:v>-19.38805826585898</c:v>
                </c:pt>
                <c:pt idx="332">
                  <c:v>-19.425622484910182</c:v>
                </c:pt>
                <c:pt idx="333">
                  <c:v>-19.463332414663668</c:v>
                </c:pt>
                <c:pt idx="334">
                  <c:v>-19.50062949742771</c:v>
                </c:pt>
                <c:pt idx="335">
                  <c:v>-19.537999435542204</c:v>
                </c:pt>
                <c:pt idx="336">
                  <c:v>-19.613200728996254</c:v>
                </c:pt>
                <c:pt idx="337">
                  <c:v>-19.649254413767224</c:v>
                </c:pt>
                <c:pt idx="338">
                  <c:v>-19.687858035828054</c:v>
                </c:pt>
                <c:pt idx="339">
                  <c:v>-19.71805900739021</c:v>
                </c:pt>
                <c:pt idx="340">
                  <c:v>-19.730308420429438</c:v>
                </c:pt>
                <c:pt idx="341">
                  <c:v>-19.768266058376909</c:v>
                </c:pt>
                <c:pt idx="342">
                  <c:v>-19.80456259431817</c:v>
                </c:pt>
                <c:pt idx="343">
                  <c:v>-19.841067982266239</c:v>
                </c:pt>
                <c:pt idx="344">
                  <c:v>-19.912684792443443</c:v>
                </c:pt>
                <c:pt idx="345">
                  <c:v>-19.949462173702436</c:v>
                </c:pt>
                <c:pt idx="346">
                  <c:v>-19.987244958807427</c:v>
                </c:pt>
                <c:pt idx="347">
                  <c:v>-20.025163740567443</c:v>
                </c:pt>
                <c:pt idx="348">
                  <c:v>-20.053169337548187</c:v>
                </c:pt>
                <c:pt idx="349">
                  <c:v>-20.063898502260443</c:v>
                </c:pt>
                <c:pt idx="350">
                  <c:v>-20.09997647214843</c:v>
                </c:pt>
                <c:pt idx="351">
                  <c:v>-20.136904421133195</c:v>
                </c:pt>
                <c:pt idx="352">
                  <c:v>-20.174978627642496</c:v>
                </c:pt>
                <c:pt idx="353">
                  <c:v>-20.35989036587624</c:v>
                </c:pt>
                <c:pt idx="354">
                  <c:v>-20.388192241285111</c:v>
                </c:pt>
                <c:pt idx="355">
                  <c:v>-20.39861055649898</c:v>
                </c:pt>
                <c:pt idx="356">
                  <c:v>-20.435421936921696</c:v>
                </c:pt>
                <c:pt idx="357">
                  <c:v>-20.472621879217165</c:v>
                </c:pt>
                <c:pt idx="358">
                  <c:v>-20.508466711981729</c:v>
                </c:pt>
                <c:pt idx="359">
                  <c:v>-20.58329887165651</c:v>
                </c:pt>
                <c:pt idx="360">
                  <c:v>-20.620557098232965</c:v>
                </c:pt>
                <c:pt idx="361">
                  <c:v>-20.657081914274499</c:v>
                </c:pt>
                <c:pt idx="362">
                  <c:v>-20.693091885834491</c:v>
                </c:pt>
                <c:pt idx="363">
                  <c:v>-20.719999795524942</c:v>
                </c:pt>
                <c:pt idx="364">
                  <c:v>-20.728514157562177</c:v>
                </c:pt>
                <c:pt idx="365">
                  <c:v>-20.765456677616889</c:v>
                </c:pt>
                <c:pt idx="366">
                  <c:v>-20.803458028775211</c:v>
                </c:pt>
                <c:pt idx="367">
                  <c:v>-20.840094556355169</c:v>
                </c:pt>
                <c:pt idx="368">
                  <c:v>-20.874972841461002</c:v>
                </c:pt>
                <c:pt idx="369">
                  <c:v>-20.945899954314193</c:v>
                </c:pt>
                <c:pt idx="370">
                  <c:v>-20.981424223532649</c:v>
                </c:pt>
                <c:pt idx="371">
                  <c:v>-21.018308459307221</c:v>
                </c:pt>
                <c:pt idx="372">
                  <c:v>-21.046246057960133</c:v>
                </c:pt>
                <c:pt idx="373">
                  <c:v>-21.056878082204197</c:v>
                </c:pt>
                <c:pt idx="374">
                  <c:v>-21.093339756941429</c:v>
                </c:pt>
                <c:pt idx="375">
                  <c:v>-21.128247184187437</c:v>
                </c:pt>
                <c:pt idx="376">
                  <c:v>-21.161857786183514</c:v>
                </c:pt>
                <c:pt idx="377">
                  <c:v>-21.366173332939482</c:v>
                </c:pt>
                <c:pt idx="378">
                  <c:v>-21.376722787785482</c:v>
                </c:pt>
                <c:pt idx="379">
                  <c:v>-21.41246562305794</c:v>
                </c:pt>
                <c:pt idx="380">
                  <c:v>-21.449694707493972</c:v>
                </c:pt>
                <c:pt idx="381">
                  <c:v>-21.486782938251192</c:v>
                </c:pt>
                <c:pt idx="382">
                  <c:v>-21.522312064493967</c:v>
                </c:pt>
                <c:pt idx="383">
                  <c:v>-21.594681713299771</c:v>
                </c:pt>
                <c:pt idx="384">
                  <c:v>-21.630929679006968</c:v>
                </c:pt>
                <c:pt idx="385">
                  <c:v>-21.667396210767656</c:v>
                </c:pt>
                <c:pt idx="386">
                  <c:v>-21.693842703234015</c:v>
                </c:pt>
                <c:pt idx="387">
                  <c:v>-21.705450989183174</c:v>
                </c:pt>
                <c:pt idx="388">
                  <c:v>-21.742942352883396</c:v>
                </c:pt>
                <c:pt idx="389">
                  <c:v>-21.780040297687425</c:v>
                </c:pt>
                <c:pt idx="390">
                  <c:v>-21.81708481523399</c:v>
                </c:pt>
                <c:pt idx="391">
                  <c:v>-21.924745596135185</c:v>
                </c:pt>
                <c:pt idx="392">
                  <c:v>-21.959604453147229</c:v>
                </c:pt>
                <c:pt idx="393">
                  <c:v>-21.996731540091666</c:v>
                </c:pt>
                <c:pt idx="394">
                  <c:v>-22.024484571854956</c:v>
                </c:pt>
                <c:pt idx="395">
                  <c:v>-22.034256902955761</c:v>
                </c:pt>
                <c:pt idx="396">
                  <c:v>-22.071286849431935</c:v>
                </c:pt>
                <c:pt idx="397">
                  <c:v>-22.10706368386823</c:v>
                </c:pt>
                <c:pt idx="398">
                  <c:v>-22.141461123656494</c:v>
                </c:pt>
                <c:pt idx="399">
                  <c:v>-22.280760555049188</c:v>
                </c:pt>
                <c:pt idx="400">
                  <c:v>-22.315342561726698</c:v>
                </c:pt>
                <c:pt idx="401">
                  <c:v>-22.35082797475873</c:v>
                </c:pt>
                <c:pt idx="402">
                  <c:v>-22.352697928771487</c:v>
                </c:pt>
                <c:pt idx="403">
                  <c:v>-22.389582164545473</c:v>
                </c:pt>
                <c:pt idx="404">
                  <c:v>-22.425213288279423</c:v>
                </c:pt>
                <c:pt idx="405">
                  <c:v>-22.460761842615959</c:v>
                </c:pt>
                <c:pt idx="406">
                  <c:v>-22.495795552470714</c:v>
                </c:pt>
                <c:pt idx="407">
                  <c:v>-22.565892114320672</c:v>
                </c:pt>
                <c:pt idx="408">
                  <c:v>-22.60025555494493</c:v>
                </c:pt>
                <c:pt idx="409">
                  <c:v>-22.634871560786216</c:v>
                </c:pt>
                <c:pt idx="410">
                  <c:v>-22.668686157765176</c:v>
                </c:pt>
                <c:pt idx="411">
                  <c:v>-22.668725013952727</c:v>
                </c:pt>
                <c:pt idx="412">
                  <c:v>-22.703205023138949</c:v>
                </c:pt>
                <c:pt idx="413">
                  <c:v>-22.737670461254535</c:v>
                </c:pt>
                <c:pt idx="414">
                  <c:v>-22.772354465423927</c:v>
                </c:pt>
                <c:pt idx="415">
                  <c:v>-22.879374119235287</c:v>
                </c:pt>
                <c:pt idx="416">
                  <c:v>-22.913742416882727</c:v>
                </c:pt>
                <c:pt idx="417">
                  <c:v>-22.949320113359189</c:v>
                </c:pt>
                <c:pt idx="418">
                  <c:v>-22.984276110839474</c:v>
                </c:pt>
                <c:pt idx="419">
                  <c:v>-22.985043520538426</c:v>
                </c:pt>
                <c:pt idx="420">
                  <c:v>-23.020980636747439</c:v>
                </c:pt>
                <c:pt idx="421">
                  <c:v>-23.055057512990491</c:v>
                </c:pt>
                <c:pt idx="422">
                  <c:v>-23.088580688564697</c:v>
                </c:pt>
                <c:pt idx="423">
                  <c:v>-23.189067645889693</c:v>
                </c:pt>
                <c:pt idx="424">
                  <c:v>-23.222857957751742</c:v>
                </c:pt>
                <c:pt idx="425">
                  <c:v>-23.256944548041716</c:v>
                </c:pt>
                <c:pt idx="426">
                  <c:v>-23.289243753716462</c:v>
                </c:pt>
                <c:pt idx="427">
                  <c:v>-23.289238896693476</c:v>
                </c:pt>
                <c:pt idx="428">
                  <c:v>-23.323257488655731</c:v>
                </c:pt>
                <c:pt idx="429">
                  <c:v>-23.360787708542937</c:v>
                </c:pt>
                <c:pt idx="430">
                  <c:v>-23.39581656137414</c:v>
                </c:pt>
                <c:pt idx="431">
                  <c:v>-23.430131431764487</c:v>
                </c:pt>
                <c:pt idx="432">
                  <c:v>-23.499732577226634</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-23.741835766110718</c:v>
                </c:pt>
                <c:pt idx="441">
                  <c:v>-23.8122723195997</c:v>
                </c:pt>
                <c:pt idx="442">
                  <c:v>-23.846630903200726</c:v>
                </c:pt>
                <c:pt idx="443">
                  <c:v>-23.881669470078421</c:v>
                </c:pt>
                <c:pt idx="444">
                  <c:v>-23.916358331271411</c:v>
                </c:pt>
                <c:pt idx="445">
                  <c:v>-23.915168360536214</c:v>
                </c:pt>
                <c:pt idx="446">
                  <c:v>-23.949201523568426</c:v>
                </c:pt>
                <c:pt idx="447">
                  <c:v>-23.983545536098966</c:v>
                </c:pt>
                <c:pt idx="448">
                  <c:v>-24.017258135586523</c:v>
                </c:pt>
                <c:pt idx="449">
                  <c:v>-24.052422985073161</c:v>
                </c:pt>
                <c:pt idx="450">
                  <c:v>-24.156188433199731</c:v>
                </c:pt>
                <c:pt idx="451">
                  <c:v>-24.18972617984447</c:v>
                </c:pt>
                <c:pt idx="452">
                  <c:v>-24.223613632174679</c:v>
                </c:pt>
                <c:pt idx="453">
                  <c:v>-24.223725343712729</c:v>
                </c:pt>
                <c:pt idx="454">
                  <c:v>-24.257627367113187</c:v>
                </c:pt>
                <c:pt idx="455">
                  <c:v>-24.291048545195956</c:v>
                </c:pt>
                <c:pt idx="456">
                  <c:v>-24.324804857893938</c:v>
                </c:pt>
                <c:pt idx="457">
                  <c:v>-24.494946387938903</c:v>
                </c:pt>
                <c:pt idx="458">
                  <c:v>-24.528828983245447</c:v>
                </c:pt>
                <c:pt idx="459">
                  <c:v>-24.528265568530227</c:v>
                </c:pt>
                <c:pt idx="460">
                  <c:v>-24.562697007481965</c:v>
                </c:pt>
                <c:pt idx="461">
                  <c:v>-24.596730170514199</c:v>
                </c:pt>
                <c:pt idx="462">
                  <c:v>-24.630943043412991</c:v>
                </c:pt>
                <c:pt idx="463">
                  <c:v>-24.733183386188969</c:v>
                </c:pt>
                <c:pt idx="464">
                  <c:v>-24.767255405408491</c:v>
                </c:pt>
                <c:pt idx="465">
                  <c:v>-24.801283711417195</c:v>
                </c:pt>
                <c:pt idx="466">
                  <c:v>-24.836637984817528</c:v>
                </c:pt>
                <c:pt idx="467">
                  <c:v>-24.835807433814217</c:v>
                </c:pt>
                <c:pt idx="468">
                  <c:v>-24.869486034137903</c:v>
                </c:pt>
                <c:pt idx="469">
                  <c:v>-24.903033494828939</c:v>
                </c:pt>
                <c:pt idx="470">
                  <c:v>-24.936250677928733</c:v>
                </c:pt>
                <c:pt idx="471">
                  <c:v>-25.036820204651704</c:v>
                </c:pt>
                <c:pt idx="472">
                  <c:v>-25.069362261497432</c:v>
                </c:pt>
                <c:pt idx="473">
                  <c:v>-25.104060836736693</c:v>
                </c:pt>
                <c:pt idx="474">
                  <c:v>-25.139988238898741</c:v>
                </c:pt>
                <c:pt idx="475">
                  <c:v>-25.138487418665207</c:v>
                </c:pt>
                <c:pt idx="476">
                  <c:v>-25.171801742233221</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-25.672157722839223</c:v>
                </c:pt>
                <c:pt idx="490">
                  <c:v>-25.70501548620647</c:v>
                </c:pt>
                <c:pt idx="491">
                  <c:v>-25.736726992048936</c:v>
                </c:pt>
                <c:pt idx="492">
                  <c:v>-25.74197743435499</c:v>
                </c:pt>
                <c:pt idx="493">
                  <c:v>-25.764654876655026</c:v>
                </c:pt>
                <c:pt idx="494">
                  <c:v>-25.797381500390216</c:v>
                </c:pt>
                <c:pt idx="495">
                  <c:v>-25.831098956900725</c:v>
                </c:pt>
                <c:pt idx="496">
                  <c:v>-25.962413441807911</c:v>
                </c:pt>
                <c:pt idx="497">
                  <c:v>-25.995805477750153</c:v>
                </c:pt>
                <c:pt idx="498">
                  <c:v>-26.029187799645985</c:v>
                </c:pt>
                <c:pt idx="499">
                  <c:v>-26.034957943456735</c:v>
                </c:pt>
                <c:pt idx="500">
                  <c:v>-26.058383367361941</c:v>
                </c:pt>
                <c:pt idx="501">
                  <c:v>-26.089662598120892</c:v>
                </c:pt>
                <c:pt idx="502">
                  <c:v>-26.121981231889734</c:v>
                </c:pt>
                <c:pt idx="503">
                  <c:v>-26.221336502760117</c:v>
                </c:pt>
                <c:pt idx="504">
                  <c:v>-26.253086864790202</c:v>
                </c:pt>
                <c:pt idx="505">
                  <c:v>-26.283724968458969</c:v>
                </c:pt>
                <c:pt idx="506">
                  <c:v>-26.315276192528987</c:v>
                </c:pt>
                <c:pt idx="507">
                  <c:v>-26.320346924968696</c:v>
                </c:pt>
                <c:pt idx="508">
                  <c:v>-26.34432119251969</c:v>
                </c:pt>
                <c:pt idx="509">
                  <c:v>-26.37699438899719</c:v>
                </c:pt>
                <c:pt idx="510">
                  <c:v>-26.410376710892685</c:v>
                </c:pt>
                <c:pt idx="511">
                  <c:v>-26.475834815386229</c:v>
                </c:pt>
                <c:pt idx="512">
                  <c:v>-26.507599748486214</c:v>
                </c:pt>
                <c:pt idx="513">
                  <c:v>-26.540787789445474</c:v>
                </c:pt>
                <c:pt idx="514">
                  <c:v>-26.574160397293987</c:v>
                </c:pt>
                <c:pt idx="515">
                  <c:v>-26.607712715008724</c:v>
                </c:pt>
                <c:pt idx="516">
                  <c:v>-26.611486622198516</c:v>
                </c:pt>
                <c:pt idx="517">
                  <c:v>-26.634154350451801</c:v>
                </c:pt>
                <c:pt idx="518">
                  <c:v>-26.66689554525723</c:v>
                </c:pt>
                <c:pt idx="519">
                  <c:v>-26.699588169828225</c:v>
                </c:pt>
                <c:pt idx="520">
                  <c:v>-26.764206009271948</c:v>
                </c:pt>
                <c:pt idx="521">
                  <c:v>-26.797612616284667</c:v>
                </c:pt>
                <c:pt idx="522">
                  <c:v>-26.831606923129769</c:v>
                </c:pt>
                <c:pt idx="523">
                  <c:v>-26.863823559406924</c:v>
                </c:pt>
                <c:pt idx="524">
                  <c:v>-26.895078505048971</c:v>
                </c:pt>
                <c:pt idx="525">
                  <c:v>-26.899503253375489</c:v>
                </c:pt>
                <c:pt idx="526">
                  <c:v>-26.923302668083171</c:v>
                </c:pt>
                <c:pt idx="527">
                  <c:v>-26.955033602019469</c:v>
                </c:pt>
                <c:pt idx="528">
                  <c:v>-26.986919960704704</c:v>
                </c:pt>
                <c:pt idx="529">
                  <c:v>-27.082613035923835</c:v>
                </c:pt>
                <c:pt idx="530">
                  <c:v>-27.114781101967438</c:v>
                </c:pt>
                <c:pt idx="531">
                  <c:v>-27.14821199409694</c:v>
                </c:pt>
                <c:pt idx="532">
                  <c:v>-27.179656363651681</c:v>
                </c:pt>
                <c:pt idx="533">
                  <c:v>-27.183988828532975</c:v>
                </c:pt>
                <c:pt idx="534">
                  <c:v>-27.207244256619461</c:v>
                </c:pt>
                <c:pt idx="535">
                  <c:v>-27.239771742394488</c:v>
                </c:pt>
                <c:pt idx="536">
                  <c:v>-27.27099754589598</c:v>
                </c:pt>
                <c:pt idx="537">
                  <c:v>-27.302203921304184</c:v>
                </c:pt>
                <c:pt idx="538">
                  <c:v>-27.36451467462819</c:v>
                </c:pt>
                <c:pt idx="539">
                  <c:v>-27.394982782477953</c:v>
                </c:pt>
                <c:pt idx="540">
                  <c:v>-27.426364010728449</c:v>
                </c:pt>
                <c:pt idx="541">
                  <c:v>-27.457803523259731</c:v>
                </c:pt>
                <c:pt idx="542">
                  <c:v>-27.461645428777206</c:v>
                </c:pt>
                <c:pt idx="543">
                  <c:v>-27.483992593485702</c:v>
                </c:pt>
                <c:pt idx="544">
                  <c:v>-27.516626933775669</c:v>
                </c:pt>
                <c:pt idx="545">
                  <c:v>-27.547707026575203</c:v>
                </c:pt>
                <c:pt idx="546">
                  <c:v>-27.580147085929202</c:v>
                </c:pt>
                <c:pt idx="547">
                  <c:v>-27.643987801627262</c:v>
                </c:pt>
                <c:pt idx="548">
                  <c:v>-27.674941611817744</c:v>
                </c:pt>
                <c:pt idx="549">
                  <c:v>-27.706526835051683</c:v>
                </c:pt>
                <c:pt idx="550">
                  <c:v>-27.739705161963983</c:v>
                </c:pt>
                <c:pt idx="551">
                  <c:v>-27.743168219655232</c:v>
                </c:pt>
                <c:pt idx="552">
                  <c:v>-27.765777663627706</c:v>
                </c:pt>
                <c:pt idx="553">
                  <c:v>-27.798484859269177</c:v>
                </c:pt>
                <c:pt idx="554">
                  <c:v>-27.829647521466136</c:v>
                </c:pt>
                <c:pt idx="555">
                  <c:v>-27.861995297375714</c:v>
                </c:pt>
                <c:pt idx="556">
                  <c:v>-27.923475499696497</c:v>
                </c:pt>
                <c:pt idx="557">
                  <c:v>-27.953618186977955</c:v>
                </c:pt>
                <c:pt idx="558">
                  <c:v>-27.985067413556187</c:v>
                </c:pt>
                <c:pt idx="559">
                  <c:v>-28.017157767224763</c:v>
                </c:pt>
                <c:pt idx="560">
                  <c:v>-28.021028814882431</c:v>
                </c:pt>
                <c:pt idx="561">
                  <c:v>-28.04271056738342</c:v>
                </c:pt>
                <c:pt idx="562">
                  <c:v>-28.075174911854429</c:v>
                </c:pt>
                <c:pt idx="563">
                  <c:v>-28.106279289770946</c:v>
                </c:pt>
                <c:pt idx="564">
                  <c:v>-28.137092246282783</c:v>
                </c:pt>
                <c:pt idx="565">
                  <c:v>-28.200928104957214</c:v>
                </c:pt>
                <c:pt idx="566">
                  <c:v>-28.232498757121157</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-28.571358709351486</c:v>
                </c:pt>
                <c:pt idx="579">
                  <c:v>-28.593322169210708</c:v>
                </c:pt>
                <c:pt idx="580">
                  <c:v>-28.624470260337446</c:v>
                </c:pt>
                <c:pt idx="581">
                  <c:v>-28.655118078053206</c:v>
                </c:pt>
                <c:pt idx="582">
                  <c:v>-28.687257001955984</c:v>
                </c:pt>
                <c:pt idx="583">
                  <c:v>-28.750009744410434</c:v>
                </c:pt>
                <c:pt idx="584">
                  <c:v>-28.780302999417177</c:v>
                </c:pt>
                <c:pt idx="585">
                  <c:v>-28.811800796229459</c:v>
                </c:pt>
                <c:pt idx="586">
                  <c:v>-28.842618609764649</c:v>
                </c:pt>
                <c:pt idx="587">
                  <c:v>-28.845163690031487</c:v>
                </c:pt>
                <c:pt idx="588">
                  <c:v>-28.865247481831183</c:v>
                </c:pt>
                <c:pt idx="589">
                  <c:v>-28.893777637340229</c:v>
                </c:pt>
                <c:pt idx="590">
                  <c:v>-28.923386052046183</c:v>
                </c:pt>
                <c:pt idx="591">
                  <c:v>-29.014698092150198</c:v>
                </c:pt>
                <c:pt idx="592">
                  <c:v>-29.045141914882727</c:v>
                </c:pt>
                <c:pt idx="593">
                  <c:v>-29.076309434103443</c:v>
                </c:pt>
                <c:pt idx="594">
                  <c:v>-29.104776448307927</c:v>
                </c:pt>
                <c:pt idx="595">
                  <c:v>-29.116501302819145</c:v>
                </c:pt>
                <c:pt idx="596">
                  <c:v>-29.128031876393873</c:v>
                </c:pt>
                <c:pt idx="597">
                  <c:v>-29.159296536082927</c:v>
                </c:pt>
                <c:pt idx="598">
                  <c:v>-29.188409534401131</c:v>
                </c:pt>
                <c:pt idx="599">
                  <c:v>-29.217488533555485</c:v>
                </c:pt>
                <c:pt idx="600">
                  <c:v>-29.276365371328943</c:v>
                </c:pt>
                <c:pt idx="601">
                  <c:v>-29.305658079513492</c:v>
                </c:pt>
                <c:pt idx="602">
                  <c:v>-29.336315611275964</c:v>
                </c:pt>
                <c:pt idx="603">
                  <c:v>-29.365972596215947</c:v>
                </c:pt>
                <c:pt idx="604">
                  <c:v>-29.377095179824483</c:v>
                </c:pt>
                <c:pt idx="605">
                  <c:v>-29.388110908917934</c:v>
                </c:pt>
                <c:pt idx="606">
                  <c:v>-29.418122456566927</c:v>
                </c:pt>
                <c:pt idx="607">
                  <c:v>-29.448464281807933</c:v>
                </c:pt>
                <c:pt idx="608">
                  <c:v>-29.479379235811209</c:v>
                </c:pt>
                <c:pt idx="609">
                  <c:v>-29.539038054353696</c:v>
                </c:pt>
                <c:pt idx="610">
                  <c:v>-29.567981056852489</c:v>
                </c:pt>
                <c:pt idx="611">
                  <c:v>-29.597764324401489</c:v>
                </c:pt>
                <c:pt idx="612">
                  <c:v>-29.628086721548996</c:v>
                </c:pt>
                <c:pt idx="613">
                  <c:v>-29.639117021712458</c:v>
                </c:pt>
                <c:pt idx="614">
                  <c:v>-29.650302746625187</c:v>
                </c:pt>
                <c:pt idx="615">
                  <c:v>-29.682145392099432</c:v>
                </c:pt>
                <c:pt idx="616">
                  <c:v>-29.712020943093187</c:v>
                </c:pt>
                <c:pt idx="617">
                  <c:v>-29.799262797579686</c:v>
                </c:pt>
                <c:pt idx="618">
                  <c:v>-29.82900720894121</c:v>
                </c:pt>
                <c:pt idx="619">
                  <c:v>-29.859004185520192</c:v>
                </c:pt>
                <c:pt idx="620">
                  <c:v>-29.88804918551067</c:v>
                </c:pt>
                <c:pt idx="621">
                  <c:v>-29.897219245708428</c:v>
                </c:pt>
                <c:pt idx="622">
                  <c:v>-29.906773010755437</c:v>
                </c:pt>
                <c:pt idx="623">
                  <c:v>-29.934370617769726</c:v>
                </c:pt>
                <c:pt idx="624">
                  <c:v>-29.963415617760472</c:v>
                </c:pt>
                <c:pt idx="625">
                  <c:v>-29.993398023268988</c:v>
                </c:pt>
                <c:pt idx="626">
                  <c:v>-30.052216576761353</c:v>
                </c:pt>
                <c:pt idx="627">
                  <c:v>-30.080868157855704</c:v>
                </c:pt>
                <c:pt idx="628">
                  <c:v>-30.111078843464988</c:v>
                </c:pt>
                <c:pt idx="629">
                  <c:v>-30.140381265695925</c:v>
                </c:pt>
                <c:pt idx="630">
                  <c:v>-30.150896721378231</c:v>
                </c:pt>
                <c:pt idx="631">
                  <c:v>-30.162679860169895</c:v>
                </c:pt>
                <c:pt idx="632">
                  <c:v>-30.192361130227496</c:v>
                </c:pt>
                <c:pt idx="633">
                  <c:v>-30.220760146104467</c:v>
                </c:pt>
                <c:pt idx="634">
                  <c:v>-30.250324847599913</c:v>
                </c:pt>
                <c:pt idx="635">
                  <c:v>-30.307647437881933</c:v>
                </c:pt>
                <c:pt idx="636">
                  <c:v>-30.336634153591959</c:v>
                </c:pt>
                <c:pt idx="637">
                  <c:v>-30.364761176157984</c:v>
                </c:pt>
                <c:pt idx="638">
                  <c:v>-30.392698774810711</c:v>
                </c:pt>
                <c:pt idx="639">
                  <c:v>-30.403160803235711</c:v>
                </c:pt>
                <c:pt idx="640">
                  <c:v>-30.41435624219519</c:v>
                </c:pt>
                <c:pt idx="641">
                  <c:v>-30.442774686165674</c:v>
                </c:pt>
                <c:pt idx="642">
                  <c:v>-30.470663714584987</c:v>
                </c:pt>
                <c:pt idx="643">
                  <c:v>-30.499441578287684</c:v>
                </c:pt>
                <c:pt idx="644">
                  <c:v>-30.557997852516191</c:v>
                </c:pt>
                <c:pt idx="645">
                  <c:v>-30.586396868392903</c:v>
                </c:pt>
                <c:pt idx="646">
                  <c:v>-30.614917309855514</c:v>
                </c:pt>
                <c:pt idx="647">
                  <c:v>-30.642869479578692</c:v>
                </c:pt>
                <c:pt idx="648">
                  <c:v>-30.652321247134481</c:v>
                </c:pt>
                <c:pt idx="649">
                  <c:v>-30.662093578234696</c:v>
                </c:pt>
                <c:pt idx="650">
                  <c:v>-30.689156912674164</c:v>
                </c:pt>
                <c:pt idx="651">
                  <c:v>-30.716064822364228</c:v>
                </c:pt>
                <c:pt idx="652">
                  <c:v>-30.74401699208768</c:v>
                </c:pt>
                <c:pt idx="653">
                  <c:v>-30.802412984543409</c:v>
                </c:pt>
                <c:pt idx="654">
                  <c:v>-30.832570242894928</c:v>
                </c:pt>
                <c:pt idx="655">
                  <c:v>-30.861304393387186</c:v>
                </c:pt>
                <c:pt idx="656">
                  <c:v>-30.890329965284266</c:v>
                </c:pt>
                <c:pt idx="657">
                  <c:v>-30.899742876652162</c:v>
                </c:pt>
                <c:pt idx="658">
                  <c:v>-30.908645800562425</c:v>
                </c:pt>
                <c:pt idx="659">
                  <c:v>-30.937214812258482</c:v>
                </c:pt>
                <c:pt idx="660">
                  <c:v>-30.964967844022183</c:v>
                </c:pt>
                <c:pt idx="661">
                  <c:v>-30.994163411738228</c:v>
                </c:pt>
                <c:pt idx="662">
                  <c:v>-31.050373743660217</c:v>
                </c:pt>
                <c:pt idx="663">
                  <c:v>-31.07830162826648</c:v>
                </c:pt>
                <c:pt idx="664">
                  <c:v>-31.107545766216507</c:v>
                </c:pt>
                <c:pt idx="665">
                  <c:v>-31.134623671726153</c:v>
                </c:pt>
                <c:pt idx="666">
                  <c:v>-31.142943752827243</c:v>
                </c:pt>
                <c:pt idx="667">
                  <c:v>-31.151764107338934</c:v>
                </c:pt>
                <c:pt idx="668">
                  <c:v>-31.179585137430458</c:v>
                </c:pt>
                <c:pt idx="669">
                  <c:v>-31.208290145782193</c:v>
                </c:pt>
                <c:pt idx="670">
                  <c:v>-31.23739828707717</c:v>
                </c:pt>
                <c:pt idx="671">
                  <c:v>-31.378460817967657</c:v>
                </c:pt>
                <c:pt idx="672">
                  <c:v>-31.386125200908229</c:v>
                </c:pt>
                <c:pt idx="673">
                  <c:v>-31.393580731842192</c:v>
                </c:pt>
                <c:pt idx="674">
                  <c:v>-31.421809751899744</c:v>
                </c:pt>
                <c:pt idx="675">
                  <c:v>-31.449606496873958</c:v>
                </c:pt>
                <c:pt idx="676">
                  <c:v>-31.533089015241742</c:v>
                </c:pt>
                <c:pt idx="677">
                  <c:v>-31.561390890650227</c:v>
                </c:pt>
                <c:pt idx="678">
                  <c:v>-31.58991133211272</c:v>
                </c:pt>
                <c:pt idx="679">
                  <c:v>-31.617669220899735</c:v>
                </c:pt>
                <c:pt idx="680">
                  <c:v>-31.626538145645966</c:v>
                </c:pt>
                <c:pt idx="681">
                  <c:v>-31.634736801161676</c:v>
                </c:pt>
                <c:pt idx="682">
                  <c:v>-31.661571855500725</c:v>
                </c:pt>
                <c:pt idx="683">
                  <c:v>-31.68897518157873</c:v>
                </c:pt>
                <c:pt idx="684">
                  <c:v>-31.715960803643455</c:v>
                </c:pt>
                <c:pt idx="685">
                  <c:v>-31.802512960805693</c:v>
                </c:pt>
                <c:pt idx="686">
                  <c:v>-31.830445702435455</c:v>
                </c:pt>
                <c:pt idx="687">
                  <c:v>-31.85847558453343</c:v>
                </c:pt>
                <c:pt idx="688">
                  <c:v>-31.867145371319957</c:v>
                </c:pt>
                <c:pt idx="689">
                  <c:v>-31.874834039377461</c:v>
                </c:pt>
                <c:pt idx="690">
                  <c:v>-31.901683664787189</c:v>
                </c:pt>
                <c:pt idx="691">
                  <c:v>-31.929548408088706</c:v>
                </c:pt>
                <c:pt idx="692">
                  <c:v>-32.008460467427724</c:v>
                </c:pt>
                <c:pt idx="693">
                  <c:v>-32.033998696516235</c:v>
                </c:pt>
                <c:pt idx="694">
                  <c:v>-32.061086316072952</c:v>
                </c:pt>
                <c:pt idx="695">
                  <c:v>-32.087537665562408</c:v>
                </c:pt>
                <c:pt idx="696">
                  <c:v>-32.105047234954512</c:v>
                </c:pt>
                <c:pt idx="697">
                  <c:v>-32.101234471577925</c:v>
                </c:pt>
                <c:pt idx="698">
                  <c:v>-32.127899530097395</c:v>
                </c:pt>
                <c:pt idx="699">
                  <c:v>-32.154370307681248</c:v>
                </c:pt>
                <c:pt idx="700">
                  <c:v>-32.180909083592177</c:v>
                </c:pt>
                <c:pt idx="701">
                  <c:v>-32.233384364511451</c:v>
                </c:pt>
                <c:pt idx="702">
                  <c:v>-32.25982114293096</c:v>
                </c:pt>
                <c:pt idx="703">
                  <c:v>-32.286413346099494</c:v>
                </c:pt>
                <c:pt idx="704">
                  <c:v>-32.31229642385042</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-32.536384912907749</c:v>
                </c:pt>
                <c:pt idx="713">
                  <c:v>-32.55242766122992</c:v>
                </c:pt>
                <c:pt idx="714">
                  <c:v>-32.550829700528205</c:v>
                </c:pt>
                <c:pt idx="715">
                  <c:v>-32.577713325101769</c:v>
                </c:pt>
                <c:pt idx="716">
                  <c:v>-32.603761541648183</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-32.984100473798364</c:v>
                </c:pt>
                <c:pt idx="727">
                  <c:v>-32.980967693698901</c:v>
                </c:pt>
                <c:pt idx="728">
                  <c:v>-33.004291120113194</c:v>
                </c:pt>
                <c:pt idx="729">
                  <c:v>-33.027575690339212</c:v>
                </c:pt>
                <c:pt idx="730">
                  <c:v>-33.052084230465255</c:v>
                </c:pt>
                <c:pt idx="731">
                  <c:v>-33.102650701184487</c:v>
                </c:pt>
                <c:pt idx="732">
                  <c:v>-33.126833820741759</c:v>
                </c:pt>
                <c:pt idx="733">
                  <c:v>-33.152750897656475</c:v>
                </c:pt>
                <c:pt idx="734">
                  <c:v>-33.177871422731705</c:v>
                </c:pt>
                <c:pt idx="735">
                  <c:v>-33.193700462024211</c:v>
                </c:pt>
                <c:pt idx="736">
                  <c:v>-33.19070853560369</c:v>
                </c:pt>
                <c:pt idx="737">
                  <c:v>-33.216110768036962</c:v>
                </c:pt>
                <c:pt idx="738">
                  <c:v>-33.240420170203194</c:v>
                </c:pt>
                <c:pt idx="739">
                  <c:v>-33.289626674367653</c:v>
                </c:pt>
                <c:pt idx="740">
                  <c:v>-33.313372661817674</c:v>
                </c:pt>
                <c:pt idx="741">
                  <c:v>-33.337512068164713</c:v>
                </c:pt>
                <c:pt idx="742">
                  <c:v>-33.361146344076765</c:v>
                </c:pt>
                <c:pt idx="743">
                  <c:v>-33.385446032196143</c:v>
                </c:pt>
                <c:pt idx="744">
                  <c:v>-33.40093022282646</c:v>
                </c:pt>
                <c:pt idx="745">
                  <c:v>-33.395835205269478</c:v>
                </c:pt>
                <c:pt idx="746">
                  <c:v>-33.418872067302125</c:v>
                </c:pt>
                <c:pt idx="747">
                  <c:v>-33.442360632511964</c:v>
                </c:pt>
                <c:pt idx="748">
                  <c:v>-33.463935530498212</c:v>
                </c:pt>
                <c:pt idx="749">
                  <c:v>-33.508921281319445</c:v>
                </c:pt>
                <c:pt idx="750">
                  <c:v>-33.531453012917446</c:v>
                </c:pt>
                <c:pt idx="751">
                  <c:v>-33.55517957227444</c:v>
                </c:pt>
                <c:pt idx="752">
                  <c:v>-33.579756110727963</c:v>
                </c:pt>
                <c:pt idx="753">
                  <c:v>-33.593933762060772</c:v>
                </c:pt>
                <c:pt idx="754">
                  <c:v>-33.590786410891454</c:v>
                </c:pt>
                <c:pt idx="755">
                  <c:v>-33.614469257037591</c:v>
                </c:pt>
                <c:pt idx="756">
                  <c:v>-33.637263267899705</c:v>
                </c:pt>
                <c:pt idx="757">
                  <c:v>-33.708472088110746</c:v>
                </c:pt>
                <c:pt idx="758">
                  <c:v>-33.731640089774956</c:v>
                </c:pt>
                <c:pt idx="759">
                  <c:v>-33.754662380737635</c:v>
                </c:pt>
                <c:pt idx="760">
                  <c:v>-33.777092114843938</c:v>
                </c:pt>
                <c:pt idx="761">
                  <c:v>-33.790181792933211</c:v>
                </c:pt>
                <c:pt idx="762">
                  <c:v>-33.785961039590475</c:v>
                </c:pt>
                <c:pt idx="763">
                  <c:v>-33.809614743596001</c:v>
                </c:pt>
                <c:pt idx="764">
                  <c:v>-33.833093594758921</c:v>
                </c:pt>
                <c:pt idx="765">
                  <c:v>-33.856038173346612</c:v>
                </c:pt>
                <c:pt idx="766">
                  <c:v>-33.903020160789723</c:v>
                </c:pt>
                <c:pt idx="767">
                  <c:v>-33.924459062120505</c:v>
                </c:pt>
                <c:pt idx="768">
                  <c:v>-33.946864511109908</c:v>
                </c:pt>
                <c:pt idx="769">
                  <c:v>-33.971275910767474</c:v>
                </c:pt>
                <c:pt idx="770">
                  <c:v>-33.984394730996954</c:v>
                </c:pt>
                <c:pt idx="771">
                  <c:v>-33.978381736015962</c:v>
                </c:pt>
                <c:pt idx="772">
                  <c:v>-34.000486049553743</c:v>
                </c:pt>
                <c:pt idx="773">
                  <c:v>-34.023119778643448</c:v>
                </c:pt>
                <c:pt idx="774">
                  <c:v>-34.069980340501289</c:v>
                </c:pt>
                <c:pt idx="775">
                  <c:v>-34.094474309556475</c:v>
                </c:pt>
                <c:pt idx="776">
                  <c:v>-34.118837138980012</c:v>
                </c:pt>
                <c:pt idx="777">
                  <c:v>-34.143603101346613</c:v>
                </c:pt>
                <c:pt idx="778">
                  <c:v>-34.166683676589933</c:v>
                </c:pt>
                <c:pt idx="779">
                  <c:v>-34.180667046986649</c:v>
                </c:pt>
                <c:pt idx="780">
                  <c:v>-34.175149468392945</c:v>
                </c:pt>
                <c:pt idx="781">
                  <c:v>-34.198744888117972</c:v>
                </c:pt>
                <c:pt idx="782">
                  <c:v>-34.222772582926076</c:v>
                </c:pt>
                <c:pt idx="783">
                  <c:v>-34.271464242609184</c:v>
                </c:pt>
                <c:pt idx="784">
                  <c:v>-34.293796836247466</c:v>
                </c:pt>
                <c:pt idx="785">
                  <c:v>-34.317746818680945</c:v>
                </c:pt>
                <c:pt idx="786">
                  <c:v>-34.342561351281638</c:v>
                </c:pt>
                <c:pt idx="787">
                  <c:v>-34.365627355455004</c:v>
                </c:pt>
                <c:pt idx="788">
                  <c:v>-34.378950170667977</c:v>
                </c:pt>
                <c:pt idx="789">
                  <c:v>-34.372699181539474</c:v>
                </c:pt>
                <c:pt idx="790">
                  <c:v>-34.395289197418194</c:v>
                </c:pt>
                <c:pt idx="791">
                  <c:v>-34.418598052761709</c:v>
                </c:pt>
                <c:pt idx="792">
                  <c:v>-34.486751805247899</c:v>
                </c:pt>
                <c:pt idx="793">
                  <c:v>-34.509244680658654</c:v>
                </c:pt>
                <c:pt idx="794">
                  <c:v>-34.531863838678206</c:v>
                </c:pt>
                <c:pt idx="795">
                  <c:v>-34.553807870443379</c:v>
                </c:pt>
                <c:pt idx="796">
                  <c:v>-34.576232747526461</c:v>
                </c:pt>
                <c:pt idx="797">
                  <c:v>-34.561326542681698</c:v>
                </c:pt>
                <c:pt idx="798">
                  <c:v>-34.584528543510196</c:v>
                </c:pt>
                <c:pt idx="799">
                  <c:v>-34.607497407215163</c:v>
                </c:pt>
                <c:pt idx="800">
                  <c:v>-34.629737717409</c:v>
                </c:pt>
                <c:pt idx="801">
                  <c:v>-34.677176265052424</c:v>
                </c:pt>
                <c:pt idx="802">
                  <c:v>-34.700101415546129</c:v>
                </c:pt>
                <c:pt idx="803">
                  <c:v>-34.723045994134026</c:v>
                </c:pt>
                <c:pt idx="804">
                  <c:v>-34.745971144628243</c:v>
                </c:pt>
                <c:pt idx="805">
                  <c:v>-34.76869230013952</c:v>
                </c:pt>
                <c:pt idx="806">
                  <c:v>-34.752698122051022</c:v>
                </c:pt>
                <c:pt idx="807">
                  <c:v>-34.774967574384632</c:v>
                </c:pt>
                <c:pt idx="808">
                  <c:v>-34.796391904645212</c:v>
                </c:pt>
                <c:pt idx="809">
                  <c:v>-34.866789601946863</c:v>
                </c:pt>
                <c:pt idx="810">
                  <c:v>-34.890589016654715</c:v>
                </c:pt>
                <c:pt idx="811">
                  <c:v>-34.912591332701211</c:v>
                </c:pt>
                <c:pt idx="812">
                  <c:v>-34.93417594473425</c:v>
                </c:pt>
                <c:pt idx="813">
                  <c:v>-34.955235998238962</c:v>
                </c:pt>
                <c:pt idx="814">
                  <c:v>-34.93759528921494</c:v>
                </c:pt>
                <c:pt idx="815">
                  <c:v>-34.958189068472421</c:v>
                </c:pt>
                <c:pt idx="816">
                  <c:v>-34.979185980672476</c:v>
                </c:pt>
                <c:pt idx="817">
                  <c:v>-35.043575540016221</c:v>
                </c:pt>
                <c:pt idx="818">
                  <c:v>-35.063955610243454</c:v>
                </c:pt>
                <c:pt idx="819">
                  <c:v>-35.084248254049619</c:v>
                </c:pt>
                <c:pt idx="820">
                  <c:v>-35.105726011567938</c:v>
                </c:pt>
                <c:pt idx="821">
                  <c:v>-35.127645758216424</c:v>
                </c:pt>
                <c:pt idx="822">
                  <c:v>-35.111909002368705</c:v>
                </c:pt>
                <c:pt idx="823">
                  <c:v>-35.131191385305456</c:v>
                </c:pt>
                <c:pt idx="824">
                  <c:v>-35.151328604362128</c:v>
                </c:pt>
                <c:pt idx="825">
                  <c:v>-35.174098330107462</c:v>
                </c:pt>
                <c:pt idx="826">
                  <c:v>-35.236753932093762</c:v>
                </c:pt>
                <c:pt idx="827">
                  <c:v>-35.257809128574962</c:v>
                </c:pt>
                <c:pt idx="828">
                  <c:v>-35.278436906996788</c:v>
                </c:pt>
                <c:pt idx="829">
                  <c:v>-35.299496960501308</c:v>
                </c:pt>
                <c:pt idx="830">
                  <c:v>-35.281967963015141</c:v>
                </c:pt>
                <c:pt idx="831">
                  <c:v>-35.30214889528294</c:v>
                </c:pt>
                <c:pt idx="832">
                  <c:v>-35.323184663670659</c:v>
                </c:pt>
                <c:pt idx="833">
                  <c:v>-35.385709126024963</c:v>
                </c:pt>
                <c:pt idx="834">
                  <c:v>-35.405520924513453</c:v>
                </c:pt>
                <c:pt idx="835">
                  <c:v>-35.42648869457345</c:v>
                </c:pt>
                <c:pt idx="836">
                  <c:v>-35.447286468814113</c:v>
                </c:pt>
                <c:pt idx="837">
                  <c:v>-35.468312523155276</c:v>
                </c:pt>
                <c:pt idx="838">
                  <c:v>-35.451609219648567</c:v>
                </c:pt>
                <c:pt idx="839">
                  <c:v>-35.472848983019915</c:v>
                </c:pt>
                <c:pt idx="840">
                  <c:v>-35.494423881006149</c:v>
                </c:pt>
                <c:pt idx="841">
                  <c:v>-35.514221108424444</c:v>
                </c:pt>
                <c:pt idx="842">
                  <c:v>-35.554607258076913</c:v>
                </c:pt>
                <c:pt idx="843">
                  <c:v>-35.576857282316944</c:v>
                </c:pt>
                <c:pt idx="844">
                  <c:v>-35.598106759734961</c:v>
                </c:pt>
                <c:pt idx="845">
                  <c:v>-35.616937439494976</c:v>
                </c:pt>
                <c:pt idx="846">
                  <c:v>-35.637254368417942</c:v>
                </c:pt>
                <c:pt idx="847">
                  <c:v>-35.620653062402951</c:v>
                </c:pt>
                <c:pt idx="848">
                  <c:v>-35.642223103366199</c:v>
                </c:pt>
                <c:pt idx="849">
                  <c:v>-35.662491462055257</c:v>
                </c:pt>
                <c:pt idx="850">
                  <c:v>-35.741146099153426</c:v>
                </c:pt>
                <c:pt idx="851">
                  <c:v>-35.762186724564785</c:v>
                </c:pt>
                <c:pt idx="852">
                  <c:v>-35.783251635092604</c:v>
                </c:pt>
                <c:pt idx="853">
                  <c:v>-35.803670561507374</c:v>
                </c:pt>
                <c:pt idx="854">
                  <c:v>-35.785932712015018</c:v>
                </c:pt>
                <c:pt idx="855">
                  <c:v>-35.805210237928463</c:v>
                </c:pt>
                <c:pt idx="856">
                  <c:v>-35.826906561499705</c:v>
                </c:pt>
                <c:pt idx="857">
                  <c:v>-35.846052947781189</c:v>
                </c:pt>
                <c:pt idx="858">
                  <c:v>-35.889125031378981</c:v>
                </c:pt>
                <c:pt idx="859">
                  <c:v>-35.909009685218599</c:v>
                </c:pt>
                <c:pt idx="860">
                  <c:v>-35.928670915981996</c:v>
                </c:pt>
                <c:pt idx="861">
                  <c:v>-35.949143269653639</c:v>
                </c:pt>
                <c:pt idx="862">
                  <c:v>-35.969319344898025</c:v>
                </c:pt>
                <c:pt idx="863">
                  <c:v>-35.952523757947134</c:v>
                </c:pt>
                <c:pt idx="864">
                  <c:v>-35.972534694395691</c:v>
                </c:pt>
                <c:pt idx="865">
                  <c:v>-35.991894789706869</c:v>
                </c:pt>
                <c:pt idx="866">
                  <c:v>-36.048173119956012</c:v>
                </c:pt>
                <c:pt idx="867">
                  <c:v>-36.066926087341194</c:v>
                </c:pt>
                <c:pt idx="868">
                  <c:v>-36.085717910913786</c:v>
                </c:pt>
                <c:pt idx="869">
                  <c:v>-36.10375203883428</c:v>
                </c:pt>
                <c:pt idx="870">
                  <c:v>-36.121572457725009</c:v>
                </c:pt>
                <c:pt idx="871">
                  <c:v>-36.104568018767225</c:v>
                </c:pt>
                <c:pt idx="872">
                  <c:v>-36.122699287155768</c:v>
                </c:pt>
                <c:pt idx="873">
                  <c:v>-36.141146262066428</c:v>
                </c:pt>
                <c:pt idx="874">
                  <c:v>-36.218562358194688</c:v>
                </c:pt>
                <c:pt idx="875">
                  <c:v>-36.238077878255432</c:v>
                </c:pt>
                <c:pt idx="876">
                  <c:v>-36.257855677579961</c:v>
                </c:pt>
                <c:pt idx="877">
                  <c:v>-36.276977778744424</c:v>
                </c:pt>
                <c:pt idx="878">
                  <c:v>-36.259915055505985</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-36.421304229366143</c:v>
                </c:pt>
                <c:pt idx="887">
                  <c:v>-36.441470590563441</c:v>
                </c:pt>
                <c:pt idx="888">
                  <c:v>-36.461049251928472</c:v>
                </c:pt>
                <c:pt idx="889">
                  <c:v>-36.501615111446945</c:v>
                </c:pt>
                <c:pt idx="890">
                  <c:v>-36.520844067126355</c:v>
                </c:pt>
                <c:pt idx="891">
                  <c:v>-36.538606201735959</c:v>
                </c:pt>
                <c:pt idx="892">
                  <c:v>-36.556101200058002</c:v>
                </c:pt>
                <c:pt idx="893">
                  <c:v>-36.573421345537454</c:v>
                </c:pt>
                <c:pt idx="894">
                  <c:v>-36.593597420781478</c:v>
                </c:pt>
                <c:pt idx="895">
                  <c:v>-36.585724185834195</c:v>
                </c:pt>
                <c:pt idx="896">
                  <c:v>-36.595724797035203</c:v>
                </c:pt>
                <c:pt idx="897">
                  <c:v>-36.615162604720759</c:v>
                </c:pt>
                <c:pt idx="898">
                  <c:v>-36.671814925772495</c:v>
                </c:pt>
                <c:pt idx="899">
                  <c:v>-36.69302068998001</c:v>
                </c:pt>
                <c:pt idx="900">
                  <c:v>-36.712249645659206</c:v>
                </c:pt>
                <c:pt idx="901">
                  <c:v>-36.732731713378257</c:v>
                </c:pt>
                <c:pt idx="902">
                  <c:v>-36.75247551353921</c:v>
                </c:pt>
                <c:pt idx="903">
                  <c:v>-36.746049671567974</c:v>
                </c:pt>
                <c:pt idx="904">
                  <c:v>-36.756341704173181</c:v>
                </c:pt>
                <c:pt idx="905">
                  <c:v>-36.775667800320733</c:v>
                </c:pt>
                <c:pt idx="906">
                  <c:v>-36.8357248947827</c:v>
                </c:pt>
                <c:pt idx="907">
                  <c:v>-36.854060158154944</c:v>
                </c:pt>
                <c:pt idx="908">
                  <c:v>-36.873774816175228</c:v>
                </c:pt>
                <c:pt idx="909">
                  <c:v>-36.893334049446395</c:v>
                </c:pt>
                <c:pt idx="910">
                  <c:v>-36.912261869674353</c:v>
                </c:pt>
                <c:pt idx="911">
                  <c:v>-36.905364896432225</c:v>
                </c:pt>
                <c:pt idx="912">
                  <c:v>-36.914933232549743</c:v>
                </c:pt>
                <c:pt idx="913">
                  <c:v>-36.934667318663337</c:v>
                </c:pt>
                <c:pt idx="914">
                  <c:v>-36.953954558623359</c:v>
                </c:pt>
                <c:pt idx="915">
                  <c:v>-36.991421637206948</c:v>
                </c:pt>
                <c:pt idx="916">
                  <c:v>-37.010563166464706</c:v>
                </c:pt>
                <c:pt idx="917">
                  <c:v>-37.030506104585463</c:v>
                </c:pt>
                <c:pt idx="918">
                  <c:v>-37.049667061937143</c:v>
                </c:pt>
                <c:pt idx="919">
                  <c:v>-37.068366602064771</c:v>
                </c:pt>
                <c:pt idx="920">
                  <c:v>-37.060663362936694</c:v>
                </c:pt>
                <c:pt idx="921">
                  <c:v>-37.069804280993722</c:v>
                </c:pt>
                <c:pt idx="922">
                  <c:v>-37.087692698212088</c:v>
                </c:pt>
                <c:pt idx="923">
                  <c:v>-37.105129412253476</c:v>
                </c:pt>
                <c:pt idx="924">
                  <c:v>-37.162034298522485</c:v>
                </c:pt>
                <c:pt idx="925">
                  <c:v>-37.18118554182719</c:v>
                </c:pt>
                <c:pt idx="926">
                  <c:v>-37.198908820249784</c:v>
                </c:pt>
                <c:pt idx="927">
                  <c:v>-37.215714121247245</c:v>
                </c:pt>
                <c:pt idx="928">
                  <c:v>-37.208302303524064</c:v>
                </c:pt>
                <c:pt idx="929">
                  <c:v>-37.218001779273408</c:v>
                </c:pt>
                <c:pt idx="930">
                  <c:v>-37.236929599501501</c:v>
                </c:pt>
                <c:pt idx="931">
                  <c:v>-37.288817180588211</c:v>
                </c:pt>
                <c:pt idx="932">
                  <c:v>-37.305889617873618</c:v>
                </c:pt>
                <c:pt idx="933">
                  <c:v>-37.324006315192179</c:v>
                </c:pt>
                <c:pt idx="934">
                  <c:v>-37.341569311841624</c:v>
                </c:pt>
                <c:pt idx="935">
                  <c:v>-37.357898624545413</c:v>
                </c:pt>
                <c:pt idx="936">
                  <c:v>-37.350049674715351</c:v>
                </c:pt>
                <c:pt idx="937">
                  <c:v>-37.359545155481129</c:v>
                </c:pt>
                <c:pt idx="938">
                  <c:v>-37.376709876211706</c:v>
                </c:pt>
                <c:pt idx="939">
                  <c:v>-37.395185993262494</c:v>
                </c:pt>
                <c:pt idx="940">
                  <c:v>-37.429962280876467</c:v>
                </c:pt>
                <c:pt idx="941">
                  <c:v>-37.447491278362108</c:v>
                </c:pt>
                <c:pt idx="942">
                  <c:v>-37.463189178022972</c:v>
                </c:pt>
                <c:pt idx="943">
                  <c:v>-37.479771055943608</c:v>
                </c:pt>
                <c:pt idx="944">
                  <c:v>-37.494584977343898</c:v>
                </c:pt>
                <c:pt idx="945">
                  <c:v>-37.485594627012134</c:v>
                </c:pt>
                <c:pt idx="946">
                  <c:v>-37.492472172160511</c:v>
                </c:pt>
                <c:pt idx="947">
                  <c:v>-37.509840887873651</c:v>
                </c:pt>
                <c:pt idx="948">
                  <c:v>-37.528045011613706</c:v>
                </c:pt>
                <c:pt idx="949">
                  <c:v>-37.563132148726069</c:v>
                </c:pt>
                <c:pt idx="950">
                  <c:v>-37.579631457248858</c:v>
                </c:pt>
                <c:pt idx="951">
                  <c:v>-37.597393591858712</c:v>
                </c:pt>
                <c:pt idx="952">
                  <c:v>-37.614242606067194</c:v>
                </c:pt>
                <c:pt idx="953">
                  <c:v>-37.632053310910834</c:v>
                </c:pt>
                <c:pt idx="954">
                  <c:v>-37.62082387278771</c:v>
                </c:pt>
                <c:pt idx="955">
                  <c:v>-37.628983672116206</c:v>
                </c:pt>
                <c:pt idx="956">
                  <c:v>-37.644603859401649</c:v>
                </c:pt>
                <c:pt idx="957">
                  <c:v>-37.693193521593471</c:v>
                </c:pt>
                <c:pt idx="958">
                  <c:v>-37.710562237306654</c:v>
                </c:pt>
                <c:pt idx="959">
                  <c:v>-37.727168400344695</c:v>
                </c:pt>
                <c:pt idx="960">
                  <c:v>-37.743424857697363</c:v>
                </c:pt>
                <c:pt idx="961">
                  <c:v>-37.758408774916703</c:v>
                </c:pt>
                <c:pt idx="962">
                  <c:v>-37.748918151173804</c:v>
                </c:pt>
                <c:pt idx="963">
                  <c:v>-37.755965692141459</c:v>
                </c:pt>
                <c:pt idx="964">
                  <c:v>-37.77258642624993</c:v>
                </c:pt>
                <c:pt idx="965">
                  <c:v>-37.789741432933241</c:v>
                </c:pt>
                <c:pt idx="966">
                  <c:v>-37.824177728908481</c:v>
                </c:pt>
                <c:pt idx="967">
                  <c:v>-37.839351070040408</c:v>
                </c:pt>
                <c:pt idx="968">
                  <c:v>-37.854417556657879</c:v>
                </c:pt>
                <c:pt idx="969">
                  <c:v>-37.871504565013318</c:v>
                </c:pt>
                <c:pt idx="970">
                  <c:v>-37.887382174540193</c:v>
                </c:pt>
                <c:pt idx="971">
                  <c:v>-37.879518653639494</c:v>
                </c:pt>
                <c:pt idx="972">
                  <c:v>-37.888460433736888</c:v>
                </c:pt>
                <c:pt idx="973">
                  <c:v>-37.906819982225763</c:v>
                </c:pt>
                <c:pt idx="974">
                  <c:v>-37.922352743090528</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-38.102193748884815</c:v>
                </c:pt>
                <c:pt idx="986">
                  <c:v>-38.118557060752444</c:v>
                </c:pt>
                <c:pt idx="987">
                  <c:v>-38.134240389342374</c:v>
                </c:pt>
                <c:pt idx="988">
                  <c:v>-38.149272876795933</c:v>
                </c:pt>
                <c:pt idx="989">
                  <c:v>-38.148180046528793</c:v>
                </c:pt>
                <c:pt idx="990">
                  <c:v>-38.145644680308706</c:v>
                </c:pt>
                <c:pt idx="991">
                  <c:v>-38.158787785655704</c:v>
                </c:pt>
                <c:pt idx="992">
                  <c:v>-38.172970294011996</c:v>
                </c:pt>
                <c:pt idx="993">
                  <c:v>-38.202753561560961</c:v>
                </c:pt>
                <c:pt idx="994">
                  <c:v>-38.217897760552724</c:v>
                </c:pt>
                <c:pt idx="995">
                  <c:v>-38.233833654360005</c:v>
                </c:pt>
                <c:pt idx="996">
                  <c:v>-38.250570957030234</c:v>
                </c:pt>
                <c:pt idx="997">
                  <c:v>-38.266064861707399</c:v>
                </c:pt>
                <c:pt idx="998">
                  <c:v>-38.264787464550707</c:v>
                </c:pt>
                <c:pt idx="999">
                  <c:v>-38.2652343107045</c:v>
                </c:pt>
                <c:pt idx="1000">
                  <c:v>-38.282977017220446</c:v>
                </c:pt>
                <c:pt idx="1001">
                  <c:v>-38.297868650994715</c:v>
                </c:pt>
                <c:pt idx="1002">
                  <c:v>-38.327715059847954</c:v>
                </c:pt>
                <c:pt idx="1003">
                  <c:v>-38.342630978739479</c:v>
                </c:pt>
                <c:pt idx="1004">
                  <c:v>-38.357678037262858</c:v>
                </c:pt>
                <c:pt idx="1005">
                  <c:v>-38.371889687759904</c:v>
                </c:pt>
                <c:pt idx="1006">
                  <c:v>-38.387480732905196</c:v>
                </c:pt>
                <c:pt idx="1007">
                  <c:v>-38.386975602470763</c:v>
                </c:pt>
                <c:pt idx="1008">
                  <c:v>-38.386543327387386</c:v>
                </c:pt>
                <c:pt idx="1009">
                  <c:v>-38.403338914338292</c:v>
                </c:pt>
                <c:pt idx="1010">
                  <c:v>-38.450704606630694</c:v>
                </c:pt>
                <c:pt idx="1011">
                  <c:v>-38.466242224518467</c:v>
                </c:pt>
                <c:pt idx="1012">
                  <c:v>-38.482581251268627</c:v>
                </c:pt>
                <c:pt idx="1013">
                  <c:v>-38.497652594909439</c:v>
                </c:pt>
                <c:pt idx="1014">
                  <c:v>-38.512077954436421</c:v>
                </c:pt>
                <c:pt idx="1015">
                  <c:v>-38.511563109955205</c:v>
                </c:pt>
                <c:pt idx="1016">
                  <c:v>-38.510771415139445</c:v>
                </c:pt>
                <c:pt idx="1017">
                  <c:v>-38.526746165133957</c:v>
                </c:pt>
                <c:pt idx="1018">
                  <c:v>-38.557000563953636</c:v>
                </c:pt>
                <c:pt idx="1019">
                  <c:v>-38.573121024650675</c:v>
                </c:pt>
                <c:pt idx="1020">
                  <c:v>-38.589158915950073</c:v>
                </c:pt>
                <c:pt idx="1021">
                  <c:v>-38.603812555577477</c:v>
                </c:pt>
                <c:pt idx="1022">
                  <c:v>-38.618024206074232</c:v>
                </c:pt>
                <c:pt idx="1023">
                  <c:v>-38.631798724464453</c:v>
                </c:pt>
                <c:pt idx="1024">
                  <c:v>-38.630132765434681</c:v>
                </c:pt>
                <c:pt idx="1025">
                  <c:v>-38.630579611588431</c:v>
                </c:pt>
                <c:pt idx="1026">
                  <c:v>-38.645189538005212</c:v>
                </c:pt>
                <c:pt idx="1027">
                  <c:v>-38.659284619940408</c:v>
                </c:pt>
                <c:pt idx="1028">
                  <c:v>-38.691442971936446</c:v>
                </c:pt>
                <c:pt idx="1029">
                  <c:v>-38.706820308052009</c:v>
                </c:pt>
                <c:pt idx="1030">
                  <c:v>-38.722037362394488</c:v>
                </c:pt>
                <c:pt idx="1031">
                  <c:v>-38.737215560550467</c:v>
                </c:pt>
                <c:pt idx="1032">
                  <c:v>-38.751135789642944</c:v>
                </c:pt>
                <c:pt idx="1033">
                  <c:v>-38.749693253690118</c:v>
                </c:pt>
                <c:pt idx="1034">
                  <c:v>-38.750431521248395</c:v>
                </c:pt>
                <c:pt idx="1035">
                  <c:v>-38.766522839805063</c:v>
                </c:pt>
                <c:pt idx="1036">
                  <c:v>-38.81206229129517</c:v>
                </c:pt>
                <c:pt idx="1037">
                  <c:v>-38.827901044634444</c:v>
                </c:pt>
                <c:pt idx="1038">
                  <c:v>-38.844249785431913</c:v>
                </c:pt>
                <c:pt idx="1039">
                  <c:v>-38.858301154156408</c:v>
                </c:pt>
                <c:pt idx="1040">
                  <c:v>-38.874237047964158</c:v>
                </c:pt>
                <c:pt idx="1041">
                  <c:v>-38.872235954319208</c:v>
                </c:pt>
                <c:pt idx="1042">
                  <c:v>-38.870676849804404</c:v>
                </c:pt>
                <c:pt idx="1043">
                  <c:v>-38.885947331404694</c:v>
                </c:pt>
                <c:pt idx="1044">
                  <c:v>-38.934405853964364</c:v>
                </c:pt>
                <c:pt idx="1045">
                  <c:v>-38.949967756969194</c:v>
                </c:pt>
                <c:pt idx="1046">
                  <c:v>-38.963999697600372</c:v>
                </c:pt>
                <c:pt idx="1047">
                  <c:v>-38.979022471006687</c:v>
                </c:pt>
                <c:pt idx="1048">
                  <c:v>-38.994477519496385</c:v>
                </c:pt>
                <c:pt idx="1049">
                  <c:v>-38.994098671670457</c:v>
                </c:pt>
                <c:pt idx="1050">
                  <c:v>-38.992952414145996</c:v>
                </c:pt>
                <c:pt idx="1051">
                  <c:v>-39.00740205879017</c:v>
                </c:pt>
                <c:pt idx="1052">
                  <c:v>-39.036733623161979</c:v>
                </c:pt>
                <c:pt idx="1053">
                  <c:v>-39.052567519477705</c:v>
                </c:pt>
                <c:pt idx="1054">
                  <c:v>-39.068153707599492</c:v>
                </c:pt>
                <c:pt idx="1055">
                  <c:v>-39.082486783681944</c:v>
                </c:pt>
                <c:pt idx="1056">
                  <c:v>-39.097417273643586</c:v>
                </c:pt>
                <c:pt idx="1057">
                  <c:v>-39.111012082167711</c:v>
                </c:pt>
                <c:pt idx="1058">
                  <c:v>-39.10931212397427</c:v>
                </c:pt>
                <c:pt idx="1059">
                  <c:v>-39.107388742703691</c:v>
                </c:pt>
                <c:pt idx="1060">
                  <c:v>-39.122406659086955</c:v>
                </c:pt>
                <c:pt idx="1061">
                  <c:v>-39.166576429975521</c:v>
                </c:pt>
                <c:pt idx="1062">
                  <c:v>-39.180632655723429</c:v>
                </c:pt>
                <c:pt idx="1063">
                  <c:v>-39.19497544585245</c:v>
                </c:pt>
                <c:pt idx="1064">
                  <c:v>-39.209148240162463</c:v>
                </c:pt>
                <c:pt idx="1065">
                  <c:v>-39.223296749354979</c:v>
                </c:pt>
                <c:pt idx="1066">
                  <c:v>-39.223690168250961</c:v>
                </c:pt>
                <c:pt idx="1067">
                  <c:v>-39.224287582130742</c:v>
                </c:pt>
                <c:pt idx="1068">
                  <c:v>-39.238363235972265</c:v>
                </c:pt>
                <c:pt idx="1069">
                  <c:v>-39.251972615566643</c:v>
                </c:pt>
                <c:pt idx="1070">
                  <c:v>-39.281736455021715</c:v>
                </c:pt>
                <c:pt idx="1071">
                  <c:v>-39.297206074581993</c:v>
                </c:pt>
                <c:pt idx="1072">
                  <c:v>-39.312515412369478</c:v>
                </c:pt>
                <c:pt idx="1073">
                  <c:v>-39.328048173233924</c:v>
                </c:pt>
                <c:pt idx="1074">
                  <c:v>-39.343537220887939</c:v>
                </c:pt>
                <c:pt idx="1075">
                  <c:v>-39.342798953329478</c:v>
                </c:pt>
                <c:pt idx="1076">
                  <c:v>-39.341910118045192</c:v>
                </c:pt>
                <c:pt idx="1077">
                  <c:v>-39.355135792790193</c:v>
                </c:pt>
                <c:pt idx="1078">
                  <c:v>-39.368487750143622</c:v>
                </c:pt>
                <c:pt idx="1079">
                  <c:v>-39.395687081238627</c:v>
                </c:pt>
                <c:pt idx="1080">
                  <c:v>-39.410481574544853</c:v>
                </c:pt>
                <c:pt idx="1081">
                  <c:v>-39.423304116346657</c:v>
                </c:pt>
                <c:pt idx="1082">
                  <c:v>-39.437365199117956</c:v>
                </c:pt>
                <c:pt idx="1083">
                  <c:v>-39.451911984230463</c:v>
                </c:pt>
                <c:pt idx="1084">
                  <c:v>-39.451824557808862</c:v>
                </c:pt>
                <c:pt idx="1085">
                  <c:v>-39.451800272691877</c:v>
                </c:pt>
                <c:pt idx="1086">
                  <c:v>-39.466133348774278</c:v>
                </c:pt>
                <c:pt idx="1087">
                  <c:v>-39.48091812803375</c:v>
                </c:pt>
                <c:pt idx="1088">
                  <c:v>-39.508588590399157</c:v>
                </c:pt>
                <c:pt idx="1089">
                  <c:v>-39.522542818655559</c:v>
                </c:pt>
                <c:pt idx="1090">
                  <c:v>-39.537264456610558</c:v>
                </c:pt>
                <c:pt idx="1091">
                  <c:v>-39.550086998412119</c:v>
                </c:pt>
                <c:pt idx="1092">
                  <c:v>-39.562443265966706</c:v>
                </c:pt>
                <c:pt idx="1093">
                  <c:v>-39.569354810279044</c:v>
                </c:pt>
                <c:pt idx="1094">
                  <c:v>-39.562569548575496</c:v>
                </c:pt>
                <c:pt idx="1095">
                  <c:v>-39.576484920644667</c:v>
                </c:pt>
                <c:pt idx="1096">
                  <c:v>-39.591172559435762</c:v>
                </c:pt>
                <c:pt idx="1097">
                  <c:v>-39.618813879660948</c:v>
                </c:pt>
                <c:pt idx="1098">
                  <c:v>-39.632117266780462</c:v>
                </c:pt>
                <c:pt idx="1099">
                  <c:v>-39.64669805105617</c:v>
                </c:pt>
                <c:pt idx="1100">
                  <c:v>-39.662342523459529</c:v>
                </c:pt>
                <c:pt idx="1101">
                  <c:v>-39.676539602886201</c:v>
                </c:pt>
                <c:pt idx="1102">
                  <c:v>-39.684903397197971</c:v>
                </c:pt>
                <c:pt idx="1103">
                  <c:v>-39.67982780773464</c:v>
                </c:pt>
                <c:pt idx="1104">
                  <c:v>-39.694491161408976</c:v>
                </c:pt>
                <c:pt idx="1105">
                  <c:v>-39.72245790220218</c:v>
                </c:pt>
                <c:pt idx="1106">
                  <c:v>-39.737942092832739</c:v>
                </c:pt>
                <c:pt idx="1107">
                  <c:v>-39.752751157209225</c:v>
                </c:pt>
                <c:pt idx="1108">
                  <c:v>-39.767263943157459</c:v>
                </c:pt>
                <c:pt idx="1109">
                  <c:v>-39.780222481614913</c:v>
                </c:pt>
                <c:pt idx="1110">
                  <c:v>-39.793948429770978</c:v>
                </c:pt>
                <c:pt idx="1111">
                  <c:v>-39.802763927259733</c:v>
                </c:pt>
                <c:pt idx="1112">
                  <c:v>-39.798382892144019</c:v>
                </c:pt>
                <c:pt idx="1113">
                  <c:v>-39.812084555183127</c:v>
                </c:pt>
                <c:pt idx="1114">
                  <c:v>-39.869285719880224</c:v>
                </c:pt>
                <c:pt idx="1115">
                  <c:v>-39.884337635426895</c:v>
                </c:pt>
                <c:pt idx="1116">
                  <c:v>-39.899156413850179</c:v>
                </c:pt>
                <c:pt idx="1117">
                  <c:v>-39.914985453142627</c:v>
                </c:pt>
                <c:pt idx="1118">
                  <c:v>-39.923873805982694</c:v>
                </c:pt>
                <c:pt idx="1119">
                  <c:v>-39.917263397122177</c:v>
                </c:pt>
                <c:pt idx="1120">
                  <c:v>-39.932223029224204</c:v>
                </c:pt>
                <c:pt idx="1121">
                  <c:v>-39.94573041132665</c:v>
                </c:pt>
                <c:pt idx="1122">
                  <c:v>-39.974216853625194</c:v>
                </c:pt>
                <c:pt idx="1123">
                  <c:v>-39.987928230710651</c:v>
                </c:pt>
                <c:pt idx="1124">
                  <c:v>-40.002606155455446</c:v>
                </c:pt>
                <c:pt idx="1125">
                  <c:v>-40.017041229029424</c:v>
                </c:pt>
                <c:pt idx="1126">
                  <c:v>-40.031301449760427</c:v>
                </c:pt>
                <c:pt idx="1127">
                  <c:v>-40.038441274172676</c:v>
                </c:pt>
                <c:pt idx="1128">
                  <c:v>-40.030291188891184</c:v>
                </c:pt>
                <c:pt idx="1129">
                  <c:v>-40.04229775076012</c:v>
                </c:pt>
                <c:pt idx="1130">
                  <c:v>-40.06950679590166</c:v>
                </c:pt>
                <c:pt idx="1131">
                  <c:v>-40.0835921637902</c:v>
                </c:pt>
                <c:pt idx="1132">
                  <c:v>-40.098440084353932</c:v>
                </c:pt>
                <c:pt idx="1133">
                  <c:v>-40.112753732342426</c:v>
                </c:pt>
                <c:pt idx="1134">
                  <c:v>-40.125338279997493</c:v>
                </c:pt>
                <c:pt idx="1135">
                  <c:v>-40.13974906845398</c:v>
                </c:pt>
                <c:pt idx="1136">
                  <c:v>-40.146636327649176</c:v>
                </c:pt>
                <c:pt idx="1137">
                  <c:v>-40.139438218955831</c:v>
                </c:pt>
                <c:pt idx="1138">
                  <c:v>-40.151692489018863</c:v>
                </c:pt>
                <c:pt idx="1139">
                  <c:v>-40.211846723948945</c:v>
                </c:pt>
                <c:pt idx="1140">
                  <c:v>-40.225208395349469</c:v>
                </c:pt>
                <c:pt idx="1141">
                  <c:v>-40.239352047518487</c:v>
                </c:pt>
                <c:pt idx="1142">
                  <c:v>-40.247220425442364</c:v>
                </c:pt>
                <c:pt idx="1143">
                  <c:v>-40.242173978120022</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-40.445357838421508</c:v>
                </c:pt>
                <c:pt idx="1157">
                  <c:v>-40.459030359319648</c:v>
                </c:pt>
                <c:pt idx="1158">
                  <c:v>-40.467637004801951</c:v>
                </c:pt>
                <c:pt idx="1159">
                  <c:v>-40.461774577546123</c:v>
                </c:pt>
                <c:pt idx="1160">
                  <c:v>-40.475034251454943</c:v>
                </c:pt>
                <c:pt idx="1161">
                  <c:v>-40.51492498471994</c:v>
                </c:pt>
                <c:pt idx="1162">
                  <c:v>-40.528369225518013</c:v>
                </c:pt>
                <c:pt idx="1163">
                  <c:v>-40.541546330029007</c:v>
                </c:pt>
                <c:pt idx="1164">
                  <c:v>-40.552630057449633</c:v>
                </c:pt>
                <c:pt idx="1165">
                  <c:v>-40.566802851759476</c:v>
                </c:pt>
                <c:pt idx="1166">
                  <c:v>-40.574918937877271</c:v>
                </c:pt>
                <c:pt idx="1167">
                  <c:v>-40.571368453764642</c:v>
                </c:pt>
                <c:pt idx="1168">
                  <c:v>-40.586808931184422</c:v>
                </c:pt>
                <c:pt idx="1169">
                  <c:v>-40.660193697882917</c:v>
                </c:pt>
                <c:pt idx="1170">
                  <c:v>-40.675255327476776</c:v>
                </c:pt>
                <c:pt idx="1171">
                  <c:v>-40.688772423626396</c:v>
                </c:pt>
                <c:pt idx="1172">
                  <c:v>-40.696859367603444</c:v>
                </c:pt>
                <c:pt idx="1173">
                  <c:v>-40.690943513090204</c:v>
                </c:pt>
                <c:pt idx="1174">
                  <c:v>-40.704159473788394</c:v>
                </c:pt>
                <c:pt idx="1175">
                  <c:v>-40.718050560740224</c:v>
                </c:pt>
                <c:pt idx="1176">
                  <c:v>-40.756173337483744</c:v>
                </c:pt>
                <c:pt idx="1177">
                  <c:v>-40.768257611727464</c:v>
                </c:pt>
                <c:pt idx="1178">
                  <c:v>-40.780570166071023</c:v>
                </c:pt>
                <c:pt idx="1179">
                  <c:v>-40.794378683625453</c:v>
                </c:pt>
                <c:pt idx="1180">
                  <c:v>-40.802004210378428</c:v>
                </c:pt>
                <c:pt idx="1181">
                  <c:v>-40.79789516857398</c:v>
                </c:pt>
                <c:pt idx="1182">
                  <c:v>-40.810091154355895</c:v>
                </c:pt>
                <c:pt idx="1183">
                  <c:v>-40.889683196971717</c:v>
                </c:pt>
                <c:pt idx="1184">
                  <c:v>-40.902976870044732</c:v>
                </c:pt>
                <c:pt idx="1185">
                  <c:v>-40.917096237096899</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-41.092371640885794</c:v>
                </c:pt>
                <c:pt idx="1197">
                  <c:v>-41.104698766299705</c:v>
                </c:pt>
                <c:pt idx="1198">
                  <c:v>-41.11730274204821</c:v>
                </c:pt>
                <c:pt idx="1199">
                  <c:v>-41.132315801408055</c:v>
                </c:pt>
                <c:pt idx="1200">
                  <c:v>-41.146041749563736</c:v>
                </c:pt>
                <c:pt idx="1201">
                  <c:v>-41.137065970302643</c:v>
                </c:pt>
                <c:pt idx="1202">
                  <c:v>-41.15127276377639</c:v>
                </c:pt>
                <c:pt idx="1203">
                  <c:v>-41.2212624711117</c:v>
                </c:pt>
                <c:pt idx="1204">
                  <c:v>-41.233958730304742</c:v>
                </c:pt>
                <c:pt idx="1205">
                  <c:v>-41.246504421771952</c:v>
                </c:pt>
                <c:pt idx="1206">
                  <c:v>-41.260196370764262</c:v>
                </c:pt>
                <c:pt idx="1207">
                  <c:v>-41.252395991168214</c:v>
                </c:pt>
                <c:pt idx="1208">
                  <c:v>-41.266306506213425</c:v>
                </c:pt>
                <c:pt idx="1209">
                  <c:v>-41.307290069745626</c:v>
                </c:pt>
                <c:pt idx="1210">
                  <c:v>-41.320195180945213</c:v>
                </c:pt>
                <c:pt idx="1211">
                  <c:v>-41.333581137462687</c:v>
                </c:pt>
                <c:pt idx="1212">
                  <c:v>-41.347365369899393</c:v>
                </c:pt>
                <c:pt idx="1213">
                  <c:v>-41.361756730262705</c:v>
                </c:pt>
                <c:pt idx="1214">
                  <c:v>-41.376060664204687</c:v>
                </c:pt>
                <c:pt idx="1215">
                  <c:v>-41.367191739458477</c:v>
                </c:pt>
                <c:pt idx="1216">
                  <c:v>-41.380791405005724</c:v>
                </c:pt>
                <c:pt idx="1217">
                  <c:v>-41.393647945971466</c:v>
                </c:pt>
                <c:pt idx="1218">
                  <c:v>-41.431600726895404</c:v>
                </c:pt>
                <c:pt idx="1219">
                  <c:v>-41.445346103145205</c:v>
                </c:pt>
                <c:pt idx="1220">
                  <c:v>-41.459348901635444</c:v>
                </c:pt>
                <c:pt idx="1221">
                  <c:v>-41.473366271196163</c:v>
                </c:pt>
                <c:pt idx="1222">
                  <c:v>-41.486810511994975</c:v>
                </c:pt>
                <c:pt idx="1223">
                  <c:v>-41.477455884907457</c:v>
                </c:pt>
                <c:pt idx="1224">
                  <c:v>-41.489783010321226</c:v>
                </c:pt>
                <c:pt idx="1225">
                  <c:v>-41.502595838076239</c:v>
                </c:pt>
                <c:pt idx="1226">
                  <c:v>-41.528935476027776</c:v>
                </c:pt>
                <c:pt idx="1227">
                  <c:v>-41.541607450103868</c:v>
                </c:pt>
                <c:pt idx="1228">
                  <c:v>-41.55448341916312</c:v>
                </c:pt>
                <c:pt idx="1229">
                  <c:v>-41.567199106449763</c:v>
                </c:pt>
                <c:pt idx="1230">
                  <c:v>-41.57871996597801</c:v>
                </c:pt>
                <c:pt idx="1231">
                  <c:v>-41.590818811291697</c:v>
                </c:pt>
                <c:pt idx="1232">
                  <c:v>-41.582134453435174</c:v>
                </c:pt>
                <c:pt idx="1233">
                  <c:v>-41.595190132360244</c:v>
                </c:pt>
                <c:pt idx="1234">
                  <c:v>-41.633599473485177</c:v>
                </c:pt>
                <c:pt idx="1235">
                  <c:v>-41.646198592210176</c:v>
                </c:pt>
                <c:pt idx="1236">
                  <c:v>-41.659783686687447</c:v>
                </c:pt>
                <c:pt idx="1237">
                  <c:v>-41.672018528656466</c:v>
                </c:pt>
                <c:pt idx="1238">
                  <c:v>-41.684782786177678</c:v>
                </c:pt>
                <c:pt idx="1239">
                  <c:v>-41.696930201725536</c:v>
                </c:pt>
                <c:pt idx="1240">
                  <c:v>-41.688338127313457</c:v>
                </c:pt>
                <c:pt idx="1241">
                  <c:v>-41.700009554567444</c:v>
                </c:pt>
                <c:pt idx="1242">
                  <c:v>-41.73791376525692</c:v>
                </c:pt>
                <c:pt idx="1243">
                  <c:v>-41.751513430804678</c:v>
                </c:pt>
                <c:pt idx="1244">
                  <c:v>-41.763767700867675</c:v>
                </c:pt>
                <c:pt idx="1245">
                  <c:v>-41.777343081297914</c:v>
                </c:pt>
                <c:pt idx="1246">
                  <c:v>-41.79136045085842</c:v>
                </c:pt>
                <c:pt idx="1247">
                  <c:v>-41.804289847175205</c:v>
                </c:pt>
                <c:pt idx="1248">
                  <c:v>-41.794216380623666</c:v>
                </c:pt>
                <c:pt idx="1249">
                  <c:v>-41.806966067074114</c:v>
                </c:pt>
                <c:pt idx="1250">
                  <c:v>-41.831999165728142</c:v>
                </c:pt>
                <c:pt idx="1251">
                  <c:v>-41.845088843817749</c:v>
                </c:pt>
                <c:pt idx="1252">
                  <c:v>-41.85714397592065</c:v>
                </c:pt>
                <c:pt idx="1253">
                  <c:v>-41.869849949160731</c:v>
                </c:pt>
                <c:pt idx="1254">
                  <c:v>-41.881837082935974</c:v>
                </c:pt>
                <c:pt idx="1255">
                  <c:v>-41.89408163895196</c:v>
                </c:pt>
                <c:pt idx="1256">
                  <c:v>-41.906826468379421</c:v>
                </c:pt>
                <c:pt idx="1257">
                  <c:v>-41.899672072896706</c:v>
                </c:pt>
                <c:pt idx="1258">
                  <c:v>-41.912120623895952</c:v>
                </c:pt>
                <c:pt idx="1259">
                  <c:v>-41.947591465857592</c:v>
                </c:pt>
                <c:pt idx="1260">
                  <c:v>-41.95936489060314</c:v>
                </c:pt>
                <c:pt idx="1261">
                  <c:v>-41.972532281066961</c:v>
                </c:pt>
                <c:pt idx="1262">
                  <c:v>-41.984951689925722</c:v>
                </c:pt>
                <c:pt idx="1263">
                  <c:v>-41.996914538584292</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-42.100325424001994</c:v>
                </c:pt>
                <c:pt idx="1275">
                  <c:v>-42.112370842058255</c:v>
                </c:pt>
                <c:pt idx="1276">
                  <c:v>-42.137661362953175</c:v>
                </c:pt>
                <c:pt idx="1277">
                  <c:v>-42.147657117130422</c:v>
                </c:pt>
                <c:pt idx="1278">
                  <c:v>-42.157550873815936</c:v>
                </c:pt>
                <c:pt idx="1279">
                  <c:v>-42.168911451571461</c:v>
                </c:pt>
                <c:pt idx="1280">
                  <c:v>-42.182370263440006</c:v>
                </c:pt>
                <c:pt idx="1281">
                  <c:v>-42.195887359589456</c:v>
                </c:pt>
                <c:pt idx="1282">
                  <c:v>-42.208782756742444</c:v>
                </c:pt>
                <c:pt idx="1283">
                  <c:v>-42.206932230823313</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-42.301760755876153</c:v>
                </c:pt>
                <c:pt idx="1293">
                  <c:v>-42.310430542662175</c:v>
                </c:pt>
                <c:pt idx="1294">
                  <c:v>-42.336687611215879</c:v>
                </c:pt>
                <c:pt idx="1295">
                  <c:v>-42.348422179773721</c:v>
                </c:pt>
                <c:pt idx="1296">
                  <c:v>-42.361176723247745</c:v>
                </c:pt>
                <c:pt idx="1297">
                  <c:v>-42.374285829430974</c:v>
                </c:pt>
                <c:pt idx="1298">
                  <c:v>-42.385743547654414</c:v>
                </c:pt>
                <c:pt idx="1299">
                  <c:v>-42.396448427249425</c:v>
                </c:pt>
                <c:pt idx="1300">
                  <c:v>-42.409402108683722</c:v>
                </c:pt>
                <c:pt idx="1301">
                  <c:v>-42.408163567714169</c:v>
                </c:pt>
                <c:pt idx="1302">
                  <c:v>-42.416182513363673</c:v>
                </c:pt>
                <c:pt idx="1303">
                  <c:v>-42.443979258337734</c:v>
                </c:pt>
                <c:pt idx="1304">
                  <c:v>-42.45771492054071</c:v>
                </c:pt>
                <c:pt idx="1305">
                  <c:v>-42.471703147961207</c:v>
                </c:pt>
                <c:pt idx="1306">
                  <c:v>-42.483627140432148</c:v>
                </c:pt>
                <c:pt idx="1307">
                  <c:v>-42.495706557652191</c:v>
                </c:pt>
                <c:pt idx="1308">
                  <c:v>-42.509413077714619</c:v>
                </c:pt>
                <c:pt idx="1309">
                  <c:v>-42.522255047609988</c:v>
                </c:pt>
                <c:pt idx="1310">
                  <c:v>-42.520249096941654</c:v>
                </c:pt>
                <c:pt idx="1311">
                  <c:v>-42.528724602791968</c:v>
                </c:pt>
                <c:pt idx="1312">
                  <c:v>-42.58028676331034</c:v>
                </c:pt>
                <c:pt idx="1313">
                  <c:v>-42.592477892068757</c:v>
                </c:pt>
                <c:pt idx="1314">
                  <c:v>-42.602988490727455</c:v>
                </c:pt>
                <c:pt idx="1315">
                  <c:v>-42.615626465639664</c:v>
                </c:pt>
                <c:pt idx="1316">
                  <c:v>-42.629221274163982</c:v>
                </c:pt>
                <c:pt idx="1317">
                  <c:v>-42.626200205602984</c:v>
                </c:pt>
                <c:pt idx="1318">
                  <c:v>-42.632038347741769</c:v>
                </c:pt>
                <c:pt idx="1319">
                  <c:v>-42.655599768302444</c:v>
                </c:pt>
                <c:pt idx="1320">
                  <c:v>-42.668373739870304</c:v>
                </c:pt>
                <c:pt idx="1321">
                  <c:v>-42.682531963109469</c:v>
                </c:pt>
                <c:pt idx="1322">
                  <c:v>-42.696175341867566</c:v>
                </c:pt>
                <c:pt idx="1323">
                  <c:v>-42.70957586945525</c:v>
                </c:pt>
                <c:pt idx="1324">
                  <c:v>-42.721431863598475</c:v>
                </c:pt>
                <c:pt idx="1325">
                  <c:v>-42.732632159581463</c:v>
                </c:pt>
                <c:pt idx="1326">
                  <c:v>-42.728037415435779</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-42.828388376105472</c:v>
                </c:pt>
                <c:pt idx="1335">
                  <c:v>-42.825289595170204</c:v>
                </c:pt>
                <c:pt idx="1336">
                  <c:v>-42.832633414565713</c:v>
                </c:pt>
                <c:pt idx="1337">
                  <c:v>-42.869639075924923</c:v>
                </c:pt>
                <c:pt idx="1338">
                  <c:v>-42.881917631104415</c:v>
                </c:pt>
                <c:pt idx="1339">
                  <c:v>-42.894740172906445</c:v>
                </c:pt>
                <c:pt idx="1340">
                  <c:v>-42.908043560025718</c:v>
                </c:pt>
                <c:pt idx="1341">
                  <c:v>-42.919316711360196</c:v>
                </c:pt>
                <c:pt idx="1342">
                  <c:v>-42.931080422058706</c:v>
                </c:pt>
                <c:pt idx="1343">
                  <c:v>-42.929701027410445</c:v>
                </c:pt>
                <c:pt idx="1344">
                  <c:v>-42.93788511185565</c:v>
                </c:pt>
                <c:pt idx="1345">
                  <c:v>-42.960256561680893</c:v>
                </c:pt>
                <c:pt idx="1346">
                  <c:v>-42.970713733082761</c:v>
                </c:pt>
                <c:pt idx="1347">
                  <c:v>-42.981438040771209</c:v>
                </c:pt>
                <c:pt idx="1348">
                  <c:v>-42.991569791604171</c:v>
                </c:pt>
                <c:pt idx="1349">
                  <c:v>-43.002731231399963</c:v>
                </c:pt>
                <c:pt idx="1350">
                  <c:v>-43.014135522365983</c:v>
                </c:pt>
                <c:pt idx="1351">
                  <c:v>-43.025734094268458</c:v>
                </c:pt>
                <c:pt idx="1352">
                  <c:v>-43.023713572530212</c:v>
                </c:pt>
                <c:pt idx="1353">
                  <c:v>-43.030634830889213</c:v>
                </c:pt>
                <c:pt idx="1354">
                  <c:v>-43.041257141086433</c:v>
                </c:pt>
                <c:pt idx="1355">
                  <c:v>-43.062472619340227</c:v>
                </c:pt>
                <c:pt idx="1356">
                  <c:v>-43.073624345089186</c:v>
                </c:pt>
                <c:pt idx="1357">
                  <c:v>-43.085839758964731</c:v>
                </c:pt>
                <c:pt idx="1358">
                  <c:v>-43.098249453776369</c:v>
                </c:pt>
                <c:pt idx="1359">
                  <c:v>-43.110741717986429</c:v>
                </c:pt>
                <c:pt idx="1360">
                  <c:v>-43.121869158618694</c:v>
                </c:pt>
                <c:pt idx="1361">
                  <c:v>-43.117342412800454</c:v>
                </c:pt>
                <c:pt idx="1362">
                  <c:v>-43.123583687882224</c:v>
                </c:pt>
                <c:pt idx="1363">
                  <c:v>-43.171226230508758</c:v>
                </c:pt>
                <c:pt idx="1364">
                  <c:v>-43.182246816625437</c:v>
                </c:pt>
                <c:pt idx="1365">
                  <c:v>-43.193884244715449</c:v>
                </c:pt>
                <c:pt idx="1366">
                  <c:v>-43.206536790698202</c:v>
                </c:pt>
                <c:pt idx="1367">
                  <c:v>-43.218446212098698</c:v>
                </c:pt>
                <c:pt idx="1368">
                  <c:v>-43.21684825139662</c:v>
                </c:pt>
                <c:pt idx="1369">
                  <c:v>-43.224561204571508</c:v>
                </c:pt>
                <c:pt idx="1370">
                  <c:v>-43.24852090105199</c:v>
                </c:pt>
                <c:pt idx="1371">
                  <c:v>-43.260056331650233</c:v>
                </c:pt>
                <c:pt idx="1372">
                  <c:v>-43.272174605057785</c:v>
                </c:pt>
                <c:pt idx="1373">
                  <c:v>-43.283943172779473</c:v>
                </c:pt>
                <c:pt idx="1374">
                  <c:v>-43.295381462909759</c:v>
                </c:pt>
                <c:pt idx="1375">
                  <c:v>-43.305858062404425</c:v>
                </c:pt>
                <c:pt idx="1376">
                  <c:v>-43.316917504708634</c:v>
                </c:pt>
                <c:pt idx="1377">
                  <c:v>-43.316558084976201</c:v>
                </c:pt>
                <c:pt idx="1378">
                  <c:v>-43.326592695340949</c:v>
                </c:pt>
                <c:pt idx="1379">
                  <c:v>-43.348012168577966</c:v>
                </c:pt>
                <c:pt idx="1380">
                  <c:v>-43.360140156032244</c:v>
                </c:pt>
                <c:pt idx="1381">
                  <c:v>-43.372438139305658</c:v>
                </c:pt>
                <c:pt idx="1382">
                  <c:v>-43.384080424419153</c:v>
                </c:pt>
                <c:pt idx="1383">
                  <c:v>-43.395334147659767</c:v>
                </c:pt>
                <c:pt idx="1384">
                  <c:v>-43.407520419394892</c:v>
                </c:pt>
                <c:pt idx="1385">
                  <c:v>-43.419774689457725</c:v>
                </c:pt>
                <c:pt idx="1386">
                  <c:v>-43.422494622567186</c:v>
                </c:pt>
                <c:pt idx="1387">
                  <c:v>-43.426156818218217</c:v>
                </c:pt>
                <c:pt idx="1388">
                  <c:v>-43.449140252993445</c:v>
                </c:pt>
                <c:pt idx="1389">
                  <c:v>-43.461039960347392</c:v>
                </c:pt>
                <c:pt idx="1390">
                  <c:v>-43.474668768034974</c:v>
                </c:pt>
                <c:pt idx="1391">
                  <c:v>-43.487355313181432</c:v>
                </c:pt>
                <c:pt idx="1392">
                  <c:v>-43.498973313177814</c:v>
                </c:pt>
                <c:pt idx="1393">
                  <c:v>-43.511426721200387</c:v>
                </c:pt>
                <c:pt idx="1394">
                  <c:v>-43.52361299293554</c:v>
                </c:pt>
                <c:pt idx="1395">
                  <c:v>-43.526289212834243</c:v>
                </c:pt>
                <c:pt idx="1396">
                  <c:v>-43.529494848284699</c:v>
                </c:pt>
                <c:pt idx="1397">
                  <c:v>-43.552978556471217</c:v>
                </c:pt>
                <c:pt idx="1398">
                  <c:v>-43.564275992922788</c:v>
                </c:pt>
                <c:pt idx="1399">
                  <c:v>-43.57604941766764</c:v>
                </c:pt>
                <c:pt idx="1400">
                  <c:v>-43.587851984553154</c:v>
                </c:pt>
                <c:pt idx="1401">
                  <c:v>-43.600455960301765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-43.712750341536207</c:v>
                </c:pt>
                <c:pt idx="1410">
                  <c:v>-43.723236655078011</c:v>
                </c:pt>
                <c:pt idx="1411">
                  <c:v>-43.726257723639002</c:v>
                </c:pt>
                <c:pt idx="1412">
                  <c:v>-43.730148199389994</c:v>
                </c:pt>
                <c:pt idx="1413">
                  <c:v>-43.764710777974038</c:v>
                </c:pt>
                <c:pt idx="1414">
                  <c:v>-43.775847932652425</c:v>
                </c:pt>
                <c:pt idx="1415">
                  <c:v>-43.785217130810238</c:v>
                </c:pt>
                <c:pt idx="1416">
                  <c:v>-43.795907439335181</c:v>
                </c:pt>
                <c:pt idx="1417">
                  <c:v>-43.806588033813135</c:v>
                </c:pt>
                <c:pt idx="1418">
                  <c:v>-43.817608619930148</c:v>
                </c:pt>
                <c:pt idx="1419">
                  <c:v>-43.820148843173229</c:v>
                </c:pt>
                <c:pt idx="1420">
                  <c:v>-43.824049032971416</c:v>
                </c:pt>
                <c:pt idx="1421">
                  <c:v>-43.846833329786705</c:v>
                </c:pt>
                <c:pt idx="1422">
                  <c:v>-43.857601350686089</c:v>
                </c:pt>
                <c:pt idx="1423">
                  <c:v>-43.869437916735961</c:v>
                </c:pt>
                <c:pt idx="1424">
                  <c:v>-43.880147653354115</c:v>
                </c:pt>
                <c:pt idx="1425">
                  <c:v>-43.89187736488897</c:v>
                </c:pt>
                <c:pt idx="1426">
                  <c:v>-43.903223371574498</c:v>
                </c:pt>
                <c:pt idx="1427">
                  <c:v>-43.914841371570397</c:v>
                </c:pt>
                <c:pt idx="1428">
                  <c:v>-43.916512187623425</c:v>
                </c:pt>
                <c:pt idx="1429">
                  <c:v>-43.918620135783463</c:v>
                </c:pt>
                <c:pt idx="1430">
                  <c:v>-43.951560468548386</c:v>
                </c:pt>
                <c:pt idx="1431">
                  <c:v>-43.963421319715195</c:v>
                </c:pt>
                <c:pt idx="1432">
                  <c:v>-43.974898466032343</c:v>
                </c:pt>
                <c:pt idx="1433">
                  <c:v>-43.985991907500491</c:v>
                </c:pt>
                <c:pt idx="1434">
                  <c:v>-43.997979041276004</c:v>
                </c:pt>
                <c:pt idx="1435">
                  <c:v>-44.010291595619364</c:v>
                </c:pt>
                <c:pt idx="1436">
                  <c:v>-44.01314266836097</c:v>
                </c:pt>
                <c:pt idx="1437">
                  <c:v>-44.016217164179807</c:v>
                </c:pt>
                <c:pt idx="1438">
                  <c:v>-44.051950285405674</c:v>
                </c:pt>
                <c:pt idx="1439">
                  <c:v>-44.06297572854551</c:v>
                </c:pt>
                <c:pt idx="1440">
                  <c:v>-44.07321919091693</c:v>
                </c:pt>
                <c:pt idx="1441">
                  <c:v>-44.084749764491413</c:v>
                </c:pt>
                <c:pt idx="1442">
                  <c:v>-44.096829181711726</c:v>
                </c:pt>
                <c:pt idx="1443">
                  <c:v>-44.106577227695205</c:v>
                </c:pt>
                <c:pt idx="1444">
                  <c:v>-44.108486037895204</c:v>
                </c:pt>
                <c:pt idx="1445">
                  <c:v>-44.110788266991406</c:v>
                </c:pt>
                <c:pt idx="1446">
                  <c:v>-44.132703156616174</c:v>
                </c:pt>
                <c:pt idx="1447">
                  <c:v>-44.142820336379273</c:v>
                </c:pt>
                <c:pt idx="1448">
                  <c:v>-44.153408647412455</c:v>
                </c:pt>
                <c:pt idx="1449">
                  <c:v>-44.165726058779768</c:v>
                </c:pt>
                <c:pt idx="1450">
                  <c:v>-44.17602780543173</c:v>
                </c:pt>
                <c:pt idx="1451">
                  <c:v>-44.186436406598958</c:v>
                </c:pt>
                <c:pt idx="1452">
                  <c:v>-44.197267568802594</c:v>
                </c:pt>
                <c:pt idx="1453">
                  <c:v>-44.199506656594693</c:v>
                </c:pt>
                <c:pt idx="1454">
                  <c:v>-44.202430584687434</c:v>
                </c:pt>
                <c:pt idx="1455">
                  <c:v>-44.214636284516445</c:v>
                </c:pt>
                <c:pt idx="1456">
                  <c:v>-44.23528834805451</c:v>
                </c:pt>
                <c:pt idx="1457">
                  <c:v>-44.246202079656392</c:v>
                </c:pt>
                <c:pt idx="1458">
                  <c:v>-44.256639822964203</c:v>
                </c:pt>
                <c:pt idx="1459">
                  <c:v>-44.267368987676448</c:v>
                </c:pt>
                <c:pt idx="1460">
                  <c:v>-44.277962155732894</c:v>
                </c:pt>
                <c:pt idx="1461">
                  <c:v>-44.289633582986731</c:v>
                </c:pt>
                <c:pt idx="1462">
                  <c:v>-44.291454966765471</c:v>
                </c:pt>
                <c:pt idx="1463">
                  <c:v>-44.293805766095673</c:v>
                </c:pt>
                <c:pt idx="1464">
                  <c:v>-44.328965758559264</c:v>
                </c:pt>
                <c:pt idx="1465">
                  <c:v>-44.339690066247847</c:v>
                </c:pt>
                <c:pt idx="1466">
                  <c:v>-44.349632393167965</c:v>
                </c:pt>
                <c:pt idx="1467">
                  <c:v>-44.360648122260955</c:v>
                </c:pt>
                <c:pt idx="1468">
                  <c:v>-44.371124721756139</c:v>
                </c:pt>
                <c:pt idx="1469">
                  <c:v>-44.381343899010133</c:v>
                </c:pt>
                <c:pt idx="1470">
                  <c:v>-44.382242448341174</c:v>
                </c:pt>
                <c:pt idx="1471">
                  <c:v>-44.384088117236644</c:v>
                </c:pt>
                <c:pt idx="1472">
                  <c:v>-44.39466671422317</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20812800"/>
        <c:axId val="228663680"/>
        <c:extLst xmlns:c16r2="http://schemas.microsoft.com/office/drawing/2015/06/chart"/>
      </c:lineChart>
      <c:catAx>
        <c:axId val="2208128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8663680"/>
        <c:crosses val="autoZero"/>
        <c:auto val="1"/>
        <c:lblAlgn val="ctr"/>
        <c:lblOffset val="100"/>
      </c:catAx>
      <c:valAx>
        <c:axId val="2286636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08128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0.15997990616946853</c:v>
                </c:pt>
                <c:pt idx="2">
                  <c:v>0.16000452616944472</c:v>
                </c:pt>
                <c:pt idx="3">
                  <c:v>0.16017031616935637</c:v>
                </c:pt>
                <c:pt idx="4">
                  <c:v>0.16003052616946434</c:v>
                </c:pt>
                <c:pt idx="5">
                  <c:v>0.16115960555089259</c:v>
                </c:pt>
                <c:pt idx="6">
                  <c:v>0.15934766616953774</c:v>
                </c:pt>
                <c:pt idx="7">
                  <c:v>0.15740765616931207</c:v>
                </c:pt>
                <c:pt idx="8">
                  <c:v>0.15831799759804738</c:v>
                </c:pt>
                <c:pt idx="9">
                  <c:v>0.15563952616942361</c:v>
                </c:pt>
                <c:pt idx="10">
                  <c:v>0.15798315616940817</c:v>
                </c:pt>
                <c:pt idx="11">
                  <c:v>0.15784598616946305</c:v>
                </c:pt>
                <c:pt idx="12">
                  <c:v>0.15642776902652161</c:v>
                </c:pt>
                <c:pt idx="13">
                  <c:v>0.15473247616938601</c:v>
                </c:pt>
                <c:pt idx="14">
                  <c:v>0.15407928616933508</c:v>
                </c:pt>
                <c:pt idx="15">
                  <c:v>0.154141636169385</c:v>
                </c:pt>
                <c:pt idx="16">
                  <c:v>0.15205690616957671</c:v>
                </c:pt>
                <c:pt idx="17">
                  <c:v>0.15090104592245293</c:v>
                </c:pt>
                <c:pt idx="18">
                  <c:v>0.14649365181053059</c:v>
                </c:pt>
                <c:pt idx="19">
                  <c:v>0.14618594616949587</c:v>
                </c:pt>
                <c:pt idx="20">
                  <c:v>0.14423339616946901</c:v>
                </c:pt>
                <c:pt idx="21">
                  <c:v>0.14372960616944414</c:v>
                </c:pt>
                <c:pt idx="22">
                  <c:v>0.14269198616942477</c:v>
                </c:pt>
                <c:pt idx="23">
                  <c:v>0.14061571616952051</c:v>
                </c:pt>
                <c:pt idx="24">
                  <c:v>0.14179402876683883</c:v>
                </c:pt>
                <c:pt idx="25">
                  <c:v>0.13823908853504493</c:v>
                </c:pt>
                <c:pt idx="26">
                  <c:v>0.13885978616946229</c:v>
                </c:pt>
                <c:pt idx="27">
                  <c:v>0.13726535616955021</c:v>
                </c:pt>
                <c:pt idx="28">
                  <c:v>0.13692488616939644</c:v>
                </c:pt>
                <c:pt idx="29">
                  <c:v>0.13572093616950553</c:v>
                </c:pt>
                <c:pt idx="30">
                  <c:v>0.13402696616957138</c:v>
                </c:pt>
                <c:pt idx="31">
                  <c:v>0.13451407616943831</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0.12746982616940289</c:v>
                </c:pt>
                <c:pt idx="40">
                  <c:v>0.12723729283619925</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0.12218695950281253</c:v>
                </c:pt>
                <c:pt idx="51">
                  <c:v>0.12269674381656179</c:v>
                </c:pt>
                <c:pt idx="52">
                  <c:v>0.1223086661693456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0.12043384238569402</c:v>
                </c:pt>
                <c:pt idx="61">
                  <c:v>0.11786130616943068</c:v>
                </c:pt>
                <c:pt idx="62">
                  <c:v>0.11754208616949308</c:v>
                </c:pt>
                <c:pt idx="63">
                  <c:v>0.11551894616950165</c:v>
                </c:pt>
                <c:pt idx="64">
                  <c:v>0.11496496616939557</c:v>
                </c:pt>
                <c:pt idx="65">
                  <c:v>0.11309194616940489</c:v>
                </c:pt>
                <c:pt idx="66">
                  <c:v>0.11199251616956464</c:v>
                </c:pt>
                <c:pt idx="67">
                  <c:v>0.11260843386187959</c:v>
                </c:pt>
                <c:pt idx="68">
                  <c:v>0.11005800798763232</c:v>
                </c:pt>
                <c:pt idx="69">
                  <c:v>0.10905711616952364</c:v>
                </c:pt>
                <c:pt idx="70">
                  <c:v>0.10868423616948072</c:v>
                </c:pt>
                <c:pt idx="71">
                  <c:v>0.10750517616941135</c:v>
                </c:pt>
                <c:pt idx="72">
                  <c:v>0.1065874561696063</c:v>
                </c:pt>
                <c:pt idx="73">
                  <c:v>0.10673926616944128</c:v>
                </c:pt>
                <c:pt idx="74">
                  <c:v>0.10851741616963295</c:v>
                </c:pt>
                <c:pt idx="75">
                  <c:v>0.10836740394721302</c:v>
                </c:pt>
                <c:pt idx="76">
                  <c:v>0.10824593526029976</c:v>
                </c:pt>
                <c:pt idx="77">
                  <c:v>0.10963407616952746</c:v>
                </c:pt>
                <c:pt idx="78">
                  <c:v>0.10882759616951887</c:v>
                </c:pt>
                <c:pt idx="79">
                  <c:v>0.11104883235505261</c:v>
                </c:pt>
                <c:pt idx="80">
                  <c:v>0.10840654616940526</c:v>
                </c:pt>
                <c:pt idx="81">
                  <c:v>0.10897485616958144</c:v>
                </c:pt>
                <c:pt idx="82">
                  <c:v>0.11004097616944354</c:v>
                </c:pt>
                <c:pt idx="83">
                  <c:v>0.10982343616956314</c:v>
                </c:pt>
                <c:pt idx="84">
                  <c:v>0.10850871312598542</c:v>
                </c:pt>
                <c:pt idx="85">
                  <c:v>0.1061062159131298</c:v>
                </c:pt>
                <c:pt idx="86">
                  <c:v>0.10618640616954167</c:v>
                </c:pt>
                <c:pt idx="87">
                  <c:v>0.10780518616947177</c:v>
                </c:pt>
                <c:pt idx="88">
                  <c:v>0.1070343061694671</c:v>
                </c:pt>
                <c:pt idx="89">
                  <c:v>0.10640844616951028</c:v>
                </c:pt>
                <c:pt idx="90">
                  <c:v>0.10805580142721299</c:v>
                </c:pt>
                <c:pt idx="91">
                  <c:v>0.10616951616950132</c:v>
                </c:pt>
                <c:pt idx="92">
                  <c:v>0.10655788616931253</c:v>
                </c:pt>
                <c:pt idx="93">
                  <c:v>0.10552232616950619</c:v>
                </c:pt>
                <c:pt idx="94">
                  <c:v>0.10271462616948669</c:v>
                </c:pt>
                <c:pt idx="95">
                  <c:v>0.10288211616958165</c:v>
                </c:pt>
                <c:pt idx="96">
                  <c:v>0.10142417825277059</c:v>
                </c:pt>
                <c:pt idx="97">
                  <c:v>0.10213893616942463</c:v>
                </c:pt>
                <c:pt idx="98">
                  <c:v>0.10177842616936053</c:v>
                </c:pt>
                <c:pt idx="99">
                  <c:v>0.10120377616939892</c:v>
                </c:pt>
                <c:pt idx="100">
                  <c:v>0.10289647616950506</c:v>
                </c:pt>
                <c:pt idx="101">
                  <c:v>0.10322163669570728</c:v>
                </c:pt>
                <c:pt idx="102">
                  <c:v>0.10221262616948949</c:v>
                </c:pt>
                <c:pt idx="103">
                  <c:v>0.10417069513498239</c:v>
                </c:pt>
                <c:pt idx="104">
                  <c:v>0.10293826616950241</c:v>
                </c:pt>
                <c:pt idx="105">
                  <c:v>0.10094418616941425</c:v>
                </c:pt>
                <c:pt idx="106">
                  <c:v>0.10339741616937193</c:v>
                </c:pt>
                <c:pt idx="107">
                  <c:v>0.10481280616947676</c:v>
                </c:pt>
                <c:pt idx="108">
                  <c:v>0.10343489616946036</c:v>
                </c:pt>
                <c:pt idx="109">
                  <c:v>0.10487862616955113</c:v>
                </c:pt>
                <c:pt idx="110">
                  <c:v>0.10328025882255076</c:v>
                </c:pt>
                <c:pt idx="111">
                  <c:v>0.10578326253309464</c:v>
                </c:pt>
                <c:pt idx="112">
                  <c:v>0.10334128241949259</c:v>
                </c:pt>
                <c:pt idx="113">
                  <c:v>0.10515367616947921</c:v>
                </c:pt>
                <c:pt idx="114">
                  <c:v>0.10581115616952275</c:v>
                </c:pt>
                <c:pt idx="115">
                  <c:v>0.10631181616959387</c:v>
                </c:pt>
                <c:pt idx="116">
                  <c:v>0.10645601000791771</c:v>
                </c:pt>
                <c:pt idx="117">
                  <c:v>0.1065927761695066</c:v>
                </c:pt>
                <c:pt idx="118">
                  <c:v>0.10779440616951785</c:v>
                </c:pt>
                <c:pt idx="119">
                  <c:v>0.10827325116949295</c:v>
                </c:pt>
                <c:pt idx="120">
                  <c:v>0.11066937616946845</c:v>
                </c:pt>
                <c:pt idx="121">
                  <c:v>0.10921864616940979</c:v>
                </c:pt>
                <c:pt idx="122">
                  <c:v>0.11046668866949005</c:v>
                </c:pt>
                <c:pt idx="123">
                  <c:v>0.11080676616953156</c:v>
                </c:pt>
                <c:pt idx="124">
                  <c:v>0.10832977616948369</c:v>
                </c:pt>
                <c:pt idx="125">
                  <c:v>0.10923335616945452</c:v>
                </c:pt>
                <c:pt idx="126">
                  <c:v>0.10797154616950877</c:v>
                </c:pt>
                <c:pt idx="127">
                  <c:v>0.10788474616943243</c:v>
                </c:pt>
                <c:pt idx="128">
                  <c:v>0.10610762616947511</c:v>
                </c:pt>
                <c:pt idx="129">
                  <c:v>0.10842444435137123</c:v>
                </c:pt>
                <c:pt idx="130">
                  <c:v>0.10889466616951902</c:v>
                </c:pt>
                <c:pt idx="131">
                  <c:v>0.10898765616956041</c:v>
                </c:pt>
                <c:pt idx="132">
                  <c:v>0.10887512616955072</c:v>
                </c:pt>
                <c:pt idx="133">
                  <c:v>0.10807692616944564</c:v>
                </c:pt>
                <c:pt idx="134">
                  <c:v>0.10849621616961273</c:v>
                </c:pt>
                <c:pt idx="135">
                  <c:v>0.10844791616949563</c:v>
                </c:pt>
                <c:pt idx="136">
                  <c:v>0.10652878616943448</c:v>
                </c:pt>
                <c:pt idx="137">
                  <c:v>0.10952502967818155</c:v>
                </c:pt>
                <c:pt idx="138">
                  <c:v>0.10545862616946507</c:v>
                </c:pt>
                <c:pt idx="139">
                  <c:v>0.10581083047055997</c:v>
                </c:pt>
                <c:pt idx="140">
                  <c:v>0.10657637616948543</c:v>
                </c:pt>
                <c:pt idx="141">
                  <c:v>0.10663092616948697</c:v>
                </c:pt>
                <c:pt idx="142">
                  <c:v>0.10735209616947811</c:v>
                </c:pt>
                <c:pt idx="143">
                  <c:v>0.10605854536142098</c:v>
                </c:pt>
                <c:pt idx="144">
                  <c:v>0.10604911616955801</c:v>
                </c:pt>
                <c:pt idx="145">
                  <c:v>0.1058494661695447</c:v>
                </c:pt>
                <c:pt idx="146">
                  <c:v>0.10360382616950403</c:v>
                </c:pt>
                <c:pt idx="147">
                  <c:v>0.10426617880112604</c:v>
                </c:pt>
                <c:pt idx="148">
                  <c:v>0.10432729283613194</c:v>
                </c:pt>
                <c:pt idx="149">
                  <c:v>0.10546130616938854</c:v>
                </c:pt>
                <c:pt idx="150">
                  <c:v>0.10454384616950563</c:v>
                </c:pt>
                <c:pt idx="151">
                  <c:v>0.10374597616959144</c:v>
                </c:pt>
                <c:pt idx="152">
                  <c:v>0.1045048461694195</c:v>
                </c:pt>
                <c:pt idx="153">
                  <c:v>0.10561077616942782</c:v>
                </c:pt>
                <c:pt idx="154">
                  <c:v>0.10453465616953404</c:v>
                </c:pt>
                <c:pt idx="155">
                  <c:v>0.10484631037999748</c:v>
                </c:pt>
                <c:pt idx="156">
                  <c:v>0.10849878001562285</c:v>
                </c:pt>
                <c:pt idx="157">
                  <c:v>0.10918462616943719</c:v>
                </c:pt>
                <c:pt idx="158">
                  <c:v>0.10971670616946491</c:v>
                </c:pt>
                <c:pt idx="159">
                  <c:v>0.11208519616953083</c:v>
                </c:pt>
                <c:pt idx="160">
                  <c:v>0.11502519616946927</c:v>
                </c:pt>
                <c:pt idx="161">
                  <c:v>0.11587431366946517</c:v>
                </c:pt>
                <c:pt idx="162">
                  <c:v>0.11714018616940791</c:v>
                </c:pt>
                <c:pt idx="163">
                  <c:v>0.12057535616963841</c:v>
                </c:pt>
                <c:pt idx="164">
                  <c:v>0.12168186426470128</c:v>
                </c:pt>
                <c:pt idx="165">
                  <c:v>0.12765516463095122</c:v>
                </c:pt>
                <c:pt idx="166">
                  <c:v>0.13051233616947433</c:v>
                </c:pt>
                <c:pt idx="167">
                  <c:v>0.13156712616934391</c:v>
                </c:pt>
                <c:pt idx="168">
                  <c:v>0.13234914744614934</c:v>
                </c:pt>
                <c:pt idx="169">
                  <c:v>0.13668458616953669</c:v>
                </c:pt>
                <c:pt idx="170">
                  <c:v>0.13922502616934196</c:v>
                </c:pt>
                <c:pt idx="171">
                  <c:v>0.14103379616935291</c:v>
                </c:pt>
                <c:pt idx="172">
                  <c:v>0.14225906616954376</c:v>
                </c:pt>
                <c:pt idx="173">
                  <c:v>0.14088095950280891</c:v>
                </c:pt>
                <c:pt idx="174">
                  <c:v>0.14881355209544739</c:v>
                </c:pt>
                <c:pt idx="175">
                  <c:v>0.14891511616943412</c:v>
                </c:pt>
                <c:pt idx="176">
                  <c:v>0.1507212561695184</c:v>
                </c:pt>
                <c:pt idx="177">
                  <c:v>0.14701992616959123</c:v>
                </c:pt>
                <c:pt idx="178">
                  <c:v>0.15158182616944771</c:v>
                </c:pt>
                <c:pt idx="179">
                  <c:v>0.15310489616945241</c:v>
                </c:pt>
                <c:pt idx="180">
                  <c:v>0.15285395270007029</c:v>
                </c:pt>
                <c:pt idx="181">
                  <c:v>0.15424684616952819</c:v>
                </c:pt>
                <c:pt idx="182">
                  <c:v>0.15591986529986482</c:v>
                </c:pt>
                <c:pt idx="183">
                  <c:v>0.15957572911065637</c:v>
                </c:pt>
                <c:pt idx="184">
                  <c:v>0.16287494616943834</c:v>
                </c:pt>
                <c:pt idx="185">
                  <c:v>0.16162097616945897</c:v>
                </c:pt>
                <c:pt idx="186">
                  <c:v>0.16183321616946972</c:v>
                </c:pt>
                <c:pt idx="187">
                  <c:v>0.16321989421062721</c:v>
                </c:pt>
                <c:pt idx="188">
                  <c:v>0.16299434045522829</c:v>
                </c:pt>
                <c:pt idx="189">
                  <c:v>0.16392555616955917</c:v>
                </c:pt>
                <c:pt idx="190">
                  <c:v>0.16506129616951171</c:v>
                </c:pt>
                <c:pt idx="191">
                  <c:v>0.16308802616943296</c:v>
                </c:pt>
                <c:pt idx="192">
                  <c:v>0.16259890452003861</c:v>
                </c:pt>
                <c:pt idx="193">
                  <c:v>0.1640913274680571</c:v>
                </c:pt>
                <c:pt idx="194">
                  <c:v>0.16185884839170228</c:v>
                </c:pt>
                <c:pt idx="195">
                  <c:v>0.16315580616941361</c:v>
                </c:pt>
                <c:pt idx="196">
                  <c:v>0.16095310616943004</c:v>
                </c:pt>
                <c:pt idx="197">
                  <c:v>0.1616972961695213</c:v>
                </c:pt>
                <c:pt idx="198">
                  <c:v>0.16096160555082428</c:v>
                </c:pt>
                <c:pt idx="199">
                  <c:v>0.16198950616946228</c:v>
                </c:pt>
                <c:pt idx="200">
                  <c:v>0.16379008616951296</c:v>
                </c:pt>
                <c:pt idx="201">
                  <c:v>0.16378941188372684</c:v>
                </c:pt>
                <c:pt idx="202">
                  <c:v>0.1622026518104179</c:v>
                </c:pt>
                <c:pt idx="203">
                  <c:v>0.16331644249604013</c:v>
                </c:pt>
                <c:pt idx="204">
                  <c:v>0.16374649616945225</c:v>
                </c:pt>
                <c:pt idx="205">
                  <c:v>0.16237212101482612</c:v>
                </c:pt>
                <c:pt idx="206">
                  <c:v>0.16285361616938587</c:v>
                </c:pt>
                <c:pt idx="207">
                  <c:v>0.16197837616945776</c:v>
                </c:pt>
                <c:pt idx="208">
                  <c:v>0.16123365616948604</c:v>
                </c:pt>
                <c:pt idx="209">
                  <c:v>0.16195987616936244</c:v>
                </c:pt>
                <c:pt idx="210">
                  <c:v>0.16028993526029486</c:v>
                </c:pt>
                <c:pt idx="211">
                  <c:v>0.16354862616948651</c:v>
                </c:pt>
                <c:pt idx="212">
                  <c:v>0.16232888932742656</c:v>
                </c:pt>
                <c:pt idx="213">
                  <c:v>0.1604745061693649</c:v>
                </c:pt>
                <c:pt idx="214">
                  <c:v>0.15999824616955069</c:v>
                </c:pt>
                <c:pt idx="215">
                  <c:v>0.15985357616952456</c:v>
                </c:pt>
                <c:pt idx="216">
                  <c:v>0.1609556061693809</c:v>
                </c:pt>
                <c:pt idx="217">
                  <c:v>0.16023466616955767</c:v>
                </c:pt>
                <c:pt idx="218">
                  <c:v>0.16041953526037406</c:v>
                </c:pt>
                <c:pt idx="219">
                  <c:v>0.15874459586642381</c:v>
                </c:pt>
                <c:pt idx="220">
                  <c:v>0.15896880264004684</c:v>
                </c:pt>
                <c:pt idx="221">
                  <c:v>0.15888747616953941</c:v>
                </c:pt>
                <c:pt idx="222">
                  <c:v>0.15849907616954811</c:v>
                </c:pt>
                <c:pt idx="223">
                  <c:v>0.15899067616940979</c:v>
                </c:pt>
                <c:pt idx="224">
                  <c:v>0.15893494531833624</c:v>
                </c:pt>
                <c:pt idx="225">
                  <c:v>0.15921719616950752</c:v>
                </c:pt>
                <c:pt idx="226">
                  <c:v>0.15838549616945863</c:v>
                </c:pt>
                <c:pt idx="227">
                  <c:v>0.1585357641005915</c:v>
                </c:pt>
                <c:pt idx="228">
                  <c:v>0.16255662616948988</c:v>
                </c:pt>
                <c:pt idx="229">
                  <c:v>0.16078654616950416</c:v>
                </c:pt>
                <c:pt idx="230">
                  <c:v>0.16011570616946375</c:v>
                </c:pt>
                <c:pt idx="231">
                  <c:v>0.16126045616950091</c:v>
                </c:pt>
                <c:pt idx="232">
                  <c:v>0.16223424616949012</c:v>
                </c:pt>
                <c:pt idx="233">
                  <c:v>0.16262394616953202</c:v>
                </c:pt>
                <c:pt idx="234">
                  <c:v>0.16319666616946904</c:v>
                </c:pt>
                <c:pt idx="235">
                  <c:v>0.16544384616948118</c:v>
                </c:pt>
                <c:pt idx="236">
                  <c:v>0.16251450116948271</c:v>
                </c:pt>
                <c:pt idx="237">
                  <c:v>0.16697928241949037</c:v>
                </c:pt>
                <c:pt idx="238">
                  <c:v>0.16814967993293806</c:v>
                </c:pt>
                <c:pt idx="239">
                  <c:v>0.16895238616950808</c:v>
                </c:pt>
                <c:pt idx="240">
                  <c:v>0.17014346616953446</c:v>
                </c:pt>
                <c:pt idx="241">
                  <c:v>0.17044290616945568</c:v>
                </c:pt>
                <c:pt idx="242">
                  <c:v>0.17174550616948644</c:v>
                </c:pt>
                <c:pt idx="243">
                  <c:v>0.17275429283606092</c:v>
                </c:pt>
                <c:pt idx="244">
                  <c:v>0.17165103526043879</c:v>
                </c:pt>
                <c:pt idx="245">
                  <c:v>0.17336851380979121</c:v>
                </c:pt>
                <c:pt idx="246">
                  <c:v>0.17454217616941056</c:v>
                </c:pt>
                <c:pt idx="247">
                  <c:v>0.17551528616947151</c:v>
                </c:pt>
                <c:pt idx="248">
                  <c:v>0.17544469616945008</c:v>
                </c:pt>
                <c:pt idx="249">
                  <c:v>0.17698914744609376</c:v>
                </c:pt>
                <c:pt idx="250">
                  <c:v>0.17608432616944486</c:v>
                </c:pt>
                <c:pt idx="251">
                  <c:v>0.17707187616956332</c:v>
                </c:pt>
                <c:pt idx="252">
                  <c:v>0.17628239616958299</c:v>
                </c:pt>
                <c:pt idx="253">
                  <c:v>0.17792270950280928</c:v>
                </c:pt>
                <c:pt idx="254">
                  <c:v>0.17805961541677109</c:v>
                </c:pt>
                <c:pt idx="255">
                  <c:v>0.1784719419590175</c:v>
                </c:pt>
                <c:pt idx="256">
                  <c:v>0.17732319616956721</c:v>
                </c:pt>
                <c:pt idx="257">
                  <c:v>0.17702735616953191</c:v>
                </c:pt>
                <c:pt idx="258">
                  <c:v>0.17865082616934558</c:v>
                </c:pt>
                <c:pt idx="259">
                  <c:v>0.17774413616946605</c:v>
                </c:pt>
                <c:pt idx="260">
                  <c:v>0.17720262616947491</c:v>
                </c:pt>
                <c:pt idx="261">
                  <c:v>0.17821448728071254</c:v>
                </c:pt>
                <c:pt idx="262">
                  <c:v>0.17804804283612485</c:v>
                </c:pt>
                <c:pt idx="263">
                  <c:v>0.17749030616944625</c:v>
                </c:pt>
                <c:pt idx="264">
                  <c:v>0.17785004616941091</c:v>
                </c:pt>
                <c:pt idx="265">
                  <c:v>0.17742094616950521</c:v>
                </c:pt>
                <c:pt idx="266">
                  <c:v>0.17798070616947842</c:v>
                </c:pt>
                <c:pt idx="267">
                  <c:v>0.17674563680782326</c:v>
                </c:pt>
                <c:pt idx="268">
                  <c:v>0.17635370309268689</c:v>
                </c:pt>
                <c:pt idx="269">
                  <c:v>0.17809269283614548</c:v>
                </c:pt>
                <c:pt idx="270">
                  <c:v>0.17852208616929513</c:v>
                </c:pt>
                <c:pt idx="271">
                  <c:v>0.17963523616946056</c:v>
                </c:pt>
                <c:pt idx="272">
                  <c:v>0.17824691616938557</c:v>
                </c:pt>
                <c:pt idx="273">
                  <c:v>0.17801446616942976</c:v>
                </c:pt>
                <c:pt idx="274">
                  <c:v>0.17789980616954892</c:v>
                </c:pt>
                <c:pt idx="275">
                  <c:v>0.17781629616951039</c:v>
                </c:pt>
                <c:pt idx="276">
                  <c:v>0.17871794616951336</c:v>
                </c:pt>
                <c:pt idx="277">
                  <c:v>0.17841059675771495</c:v>
                </c:pt>
                <c:pt idx="278">
                  <c:v>0.17549690741940113</c:v>
                </c:pt>
                <c:pt idx="279">
                  <c:v>0.17848512111893924</c:v>
                </c:pt>
                <c:pt idx="280">
                  <c:v>0.1776436361694495</c:v>
                </c:pt>
                <c:pt idx="281">
                  <c:v>0.17813438616951771</c:v>
                </c:pt>
                <c:pt idx="282">
                  <c:v>0.17791994616935403</c:v>
                </c:pt>
                <c:pt idx="283">
                  <c:v>0.17716339616947638</c:v>
                </c:pt>
                <c:pt idx="284">
                  <c:v>0.17779069934022143</c:v>
                </c:pt>
                <c:pt idx="285">
                  <c:v>0.17846430616950237</c:v>
                </c:pt>
                <c:pt idx="286">
                  <c:v>0.17849223616947585</c:v>
                </c:pt>
                <c:pt idx="287">
                  <c:v>0.17783282616959184</c:v>
                </c:pt>
                <c:pt idx="288">
                  <c:v>0.17847081616945104</c:v>
                </c:pt>
                <c:pt idx="289">
                  <c:v>0.17791387869466746</c:v>
                </c:pt>
                <c:pt idx="290">
                  <c:v>0.17796752616942543</c:v>
                </c:pt>
                <c:pt idx="291">
                  <c:v>0.17744953616936282</c:v>
                </c:pt>
                <c:pt idx="292">
                  <c:v>0.17770215616940302</c:v>
                </c:pt>
                <c:pt idx="293">
                  <c:v>0.17852619616961371</c:v>
                </c:pt>
                <c:pt idx="294">
                  <c:v>0.17846259616948168</c:v>
                </c:pt>
                <c:pt idx="295">
                  <c:v>0.17863513154577529</c:v>
                </c:pt>
                <c:pt idx="296">
                  <c:v>0.17926087616953623</c:v>
                </c:pt>
                <c:pt idx="297">
                  <c:v>0.17720385616948436</c:v>
                </c:pt>
                <c:pt idx="298">
                  <c:v>0.17701676616944456</c:v>
                </c:pt>
                <c:pt idx="299">
                  <c:v>0.17743857616943634</c:v>
                </c:pt>
                <c:pt idx="300">
                  <c:v>0.17805224233110567</c:v>
                </c:pt>
                <c:pt idx="301">
                  <c:v>0.17626369616932919</c:v>
                </c:pt>
                <c:pt idx="302">
                  <c:v>0.17692664616956238</c:v>
                </c:pt>
                <c:pt idx="303">
                  <c:v>0.17745221616954154</c:v>
                </c:pt>
                <c:pt idx="304">
                  <c:v>0.1775124361692807</c:v>
                </c:pt>
                <c:pt idx="305">
                  <c:v>0.17499151253306891</c:v>
                </c:pt>
                <c:pt idx="306">
                  <c:v>0.17617250616939373</c:v>
                </c:pt>
                <c:pt idx="307">
                  <c:v>0.1741759061694382</c:v>
                </c:pt>
                <c:pt idx="308">
                  <c:v>0.1748014761694778</c:v>
                </c:pt>
                <c:pt idx="309">
                  <c:v>0.17531957616955637</c:v>
                </c:pt>
                <c:pt idx="310">
                  <c:v>0.17440034957370207</c:v>
                </c:pt>
                <c:pt idx="311">
                  <c:v>0.17331736616944252</c:v>
                </c:pt>
                <c:pt idx="312">
                  <c:v>0.17418288616943323</c:v>
                </c:pt>
                <c:pt idx="313">
                  <c:v>0.17515198616948174</c:v>
                </c:pt>
                <c:pt idx="314">
                  <c:v>0.17385747563174903</c:v>
                </c:pt>
                <c:pt idx="315">
                  <c:v>0.1765213761695322</c:v>
                </c:pt>
                <c:pt idx="316">
                  <c:v>0.17487602616947129</c:v>
                </c:pt>
                <c:pt idx="317">
                  <c:v>0.17616470616943064</c:v>
                </c:pt>
                <c:pt idx="318">
                  <c:v>0.17576892616948234</c:v>
                </c:pt>
                <c:pt idx="319">
                  <c:v>0.17485832616924321</c:v>
                </c:pt>
                <c:pt idx="320">
                  <c:v>0.17435315616941693</c:v>
                </c:pt>
                <c:pt idx="321">
                  <c:v>0.17333889985359024</c:v>
                </c:pt>
                <c:pt idx="322">
                  <c:v>0.17294574616950359</c:v>
                </c:pt>
                <c:pt idx="323">
                  <c:v>0.17364970616948491</c:v>
                </c:pt>
                <c:pt idx="324">
                  <c:v>0.17185743616957441</c:v>
                </c:pt>
                <c:pt idx="325">
                  <c:v>0.17232758616944471</c:v>
                </c:pt>
                <c:pt idx="326">
                  <c:v>0.17088045950281144</c:v>
                </c:pt>
                <c:pt idx="327">
                  <c:v>0.16995029616953181</c:v>
                </c:pt>
                <c:pt idx="328">
                  <c:v>0.16921950616955428</c:v>
                </c:pt>
                <c:pt idx="329">
                  <c:v>0.16990235616948746</c:v>
                </c:pt>
                <c:pt idx="330">
                  <c:v>0.16902969687653524</c:v>
                </c:pt>
                <c:pt idx="331">
                  <c:v>0.16842792616947139</c:v>
                </c:pt>
                <c:pt idx="332">
                  <c:v>0.16764867616963386</c:v>
                </c:pt>
                <c:pt idx="333">
                  <c:v>0.16803129283614757</c:v>
                </c:pt>
                <c:pt idx="334">
                  <c:v>0.16701071847715809</c:v>
                </c:pt>
                <c:pt idx="335">
                  <c:v>0.16541673616947639</c:v>
                </c:pt>
                <c:pt idx="336">
                  <c:v>0.16552234195899021</c:v>
                </c:pt>
                <c:pt idx="337">
                  <c:v>0.16354768616946588</c:v>
                </c:pt>
                <c:pt idx="338">
                  <c:v>0.16173408616940346</c:v>
                </c:pt>
                <c:pt idx="339">
                  <c:v>0.16196347616946158</c:v>
                </c:pt>
                <c:pt idx="340">
                  <c:v>0.16070132616954425</c:v>
                </c:pt>
                <c:pt idx="341">
                  <c:v>0.16025815425939541</c:v>
                </c:pt>
                <c:pt idx="342">
                  <c:v>0.15917908770796904</c:v>
                </c:pt>
                <c:pt idx="343">
                  <c:v>0.15701637616948041</c:v>
                </c:pt>
                <c:pt idx="344">
                  <c:v>0.15781117718975679</c:v>
                </c:pt>
                <c:pt idx="345">
                  <c:v>0.15655424616944943</c:v>
                </c:pt>
                <c:pt idx="346">
                  <c:v>0.15594353616955933</c:v>
                </c:pt>
                <c:pt idx="347">
                  <c:v>0.1553167861695785</c:v>
                </c:pt>
                <c:pt idx="348">
                  <c:v>0.15545652515943703</c:v>
                </c:pt>
                <c:pt idx="349">
                  <c:v>0.15523084616955884</c:v>
                </c:pt>
                <c:pt idx="350">
                  <c:v>0.15440280798773659</c:v>
                </c:pt>
                <c:pt idx="351">
                  <c:v>0.15169797911065075</c:v>
                </c:pt>
                <c:pt idx="352">
                  <c:v>0.15145072616942934</c:v>
                </c:pt>
                <c:pt idx="353">
                  <c:v>0.15213065647245133</c:v>
                </c:pt>
                <c:pt idx="354">
                  <c:v>0.15082328616941279</c:v>
                </c:pt>
                <c:pt idx="355">
                  <c:v>0.14961084616955134</c:v>
                </c:pt>
                <c:pt idx="356">
                  <c:v>0.14806475616943288</c:v>
                </c:pt>
                <c:pt idx="357">
                  <c:v>0.14632825616942596</c:v>
                </c:pt>
                <c:pt idx="358">
                  <c:v>0.1442451756198864</c:v>
                </c:pt>
                <c:pt idx="359">
                  <c:v>0.14457042277960852</c:v>
                </c:pt>
                <c:pt idx="360">
                  <c:v>0.13498789777449388</c:v>
                </c:pt>
                <c:pt idx="361">
                  <c:v>0.13283424616943784</c:v>
                </c:pt>
                <c:pt idx="362">
                  <c:v>0.13160633616948322</c:v>
                </c:pt>
                <c:pt idx="363">
                  <c:v>0.13005177616946639</c:v>
                </c:pt>
                <c:pt idx="364">
                  <c:v>0.12859247723324072</c:v>
                </c:pt>
                <c:pt idx="365">
                  <c:v>0.12784528001559201</c:v>
                </c:pt>
                <c:pt idx="366">
                  <c:v>0.12314394435131264</c:v>
                </c:pt>
                <c:pt idx="367">
                  <c:v>0.12259584616947458</c:v>
                </c:pt>
                <c:pt idx="368">
                  <c:v>0.12089023616945839</c:v>
                </c:pt>
                <c:pt idx="369">
                  <c:v>0.12117930616952315</c:v>
                </c:pt>
                <c:pt idx="370">
                  <c:v>0.11983053526043363</c:v>
                </c:pt>
                <c:pt idx="371">
                  <c:v>0.11955939616954935</c:v>
                </c:pt>
                <c:pt idx="372">
                  <c:v>0.11829052616954527</c:v>
                </c:pt>
                <c:pt idx="373">
                  <c:v>0.1177776661694451</c:v>
                </c:pt>
                <c:pt idx="374">
                  <c:v>0.11660137616948418</c:v>
                </c:pt>
                <c:pt idx="375">
                  <c:v>0.11627762616946311</c:v>
                </c:pt>
                <c:pt idx="376">
                  <c:v>0.11770030870914638</c:v>
                </c:pt>
                <c:pt idx="377">
                  <c:v>0.11868288703905705</c:v>
                </c:pt>
                <c:pt idx="378">
                  <c:v>0.11885400616948515</c:v>
                </c:pt>
                <c:pt idx="379">
                  <c:v>0.11876674616939924</c:v>
                </c:pt>
                <c:pt idx="380">
                  <c:v>0.11985502616948909</c:v>
                </c:pt>
                <c:pt idx="381">
                  <c:v>0.11851200616955282</c:v>
                </c:pt>
                <c:pt idx="382">
                  <c:v>0.11743607671895992</c:v>
                </c:pt>
                <c:pt idx="383">
                  <c:v>0.1192080739306932</c:v>
                </c:pt>
                <c:pt idx="384">
                  <c:v>0.12222055400461344</c:v>
                </c:pt>
                <c:pt idx="385">
                  <c:v>0.1213207561695242</c:v>
                </c:pt>
                <c:pt idx="386">
                  <c:v>0.12124774616934532</c:v>
                </c:pt>
                <c:pt idx="387">
                  <c:v>0.12265393616947051</c:v>
                </c:pt>
                <c:pt idx="388">
                  <c:v>0.12329749675770074</c:v>
                </c:pt>
                <c:pt idx="389">
                  <c:v>0.12503262616945668</c:v>
                </c:pt>
                <c:pt idx="390">
                  <c:v>0.1251011261695536</c:v>
                </c:pt>
                <c:pt idx="391">
                  <c:v>0.12607857616944768</c:v>
                </c:pt>
                <c:pt idx="392">
                  <c:v>0.124915406169535</c:v>
                </c:pt>
                <c:pt idx="393">
                  <c:v>0.12577004616940721</c:v>
                </c:pt>
                <c:pt idx="394">
                  <c:v>0.12765068616950243</c:v>
                </c:pt>
                <c:pt idx="395">
                  <c:v>0.1263896369220987</c:v>
                </c:pt>
                <c:pt idx="396">
                  <c:v>0.12685412616943381</c:v>
                </c:pt>
                <c:pt idx="397">
                  <c:v>0.12838513178742553</c:v>
                </c:pt>
                <c:pt idx="398">
                  <c:v>0.13003476410058568</c:v>
                </c:pt>
                <c:pt idx="399">
                  <c:v>0.13003095616947746</c:v>
                </c:pt>
                <c:pt idx="400">
                  <c:v>0.12800004839171208</c:v>
                </c:pt>
                <c:pt idx="401">
                  <c:v>0.13032708616958638</c:v>
                </c:pt>
                <c:pt idx="402">
                  <c:v>0.13015250616948038</c:v>
                </c:pt>
                <c:pt idx="403">
                  <c:v>0.13040446616945206</c:v>
                </c:pt>
                <c:pt idx="404">
                  <c:v>0.13155725616944391</c:v>
                </c:pt>
                <c:pt idx="405">
                  <c:v>0.13301343569327193</c:v>
                </c:pt>
                <c:pt idx="406">
                  <c:v>0.13415773728061692</c:v>
                </c:pt>
                <c:pt idx="407">
                  <c:v>0.13577804616953421</c:v>
                </c:pt>
                <c:pt idx="408">
                  <c:v>0.13608598616951895</c:v>
                </c:pt>
                <c:pt idx="409">
                  <c:v>0.13701347616942913</c:v>
                </c:pt>
                <c:pt idx="410">
                  <c:v>0.13741452616947941</c:v>
                </c:pt>
                <c:pt idx="411">
                  <c:v>0.13705474738149825</c:v>
                </c:pt>
                <c:pt idx="412">
                  <c:v>0.1383315461694537</c:v>
                </c:pt>
                <c:pt idx="413">
                  <c:v>0.14022423907269427</c:v>
                </c:pt>
                <c:pt idx="414">
                  <c:v>0.1384198569386399</c:v>
                </c:pt>
                <c:pt idx="415">
                  <c:v>0.14032352616948168</c:v>
                </c:pt>
                <c:pt idx="416">
                  <c:v>0.14052896616955468</c:v>
                </c:pt>
                <c:pt idx="417">
                  <c:v>0.1405683961693999</c:v>
                </c:pt>
                <c:pt idx="418">
                  <c:v>0.14096774738149556</c:v>
                </c:pt>
                <c:pt idx="419">
                  <c:v>0.1421581061694184</c:v>
                </c:pt>
                <c:pt idx="420">
                  <c:v>0.14285833616943958</c:v>
                </c:pt>
                <c:pt idx="421">
                  <c:v>0.14440434768846475</c:v>
                </c:pt>
                <c:pt idx="422">
                  <c:v>0.14522613154588293</c:v>
                </c:pt>
                <c:pt idx="423">
                  <c:v>0.14617254536149471</c:v>
                </c:pt>
                <c:pt idx="424">
                  <c:v>0.14664529616943903</c:v>
                </c:pt>
                <c:pt idx="425">
                  <c:v>0.14692948616952642</c:v>
                </c:pt>
                <c:pt idx="426">
                  <c:v>0.14743685616944932</c:v>
                </c:pt>
                <c:pt idx="427">
                  <c:v>0.14740484616943694</c:v>
                </c:pt>
                <c:pt idx="428">
                  <c:v>0.14744198331241912</c:v>
                </c:pt>
                <c:pt idx="429">
                  <c:v>0.14944116105323274</c:v>
                </c:pt>
                <c:pt idx="430">
                  <c:v>0.15004956998969021</c:v>
                </c:pt>
                <c:pt idx="431">
                  <c:v>0.15024557616948203</c:v>
                </c:pt>
                <c:pt idx="432">
                  <c:v>0.15008518616934938</c:v>
                </c:pt>
                <c:pt idx="433">
                  <c:v>0.15091997616957559</c:v>
                </c:pt>
                <c:pt idx="434">
                  <c:v>0.15194004031094746</c:v>
                </c:pt>
                <c:pt idx="435">
                  <c:v>0.15138063616942102</c:v>
                </c:pt>
                <c:pt idx="436">
                  <c:v>0.15191022616956243</c:v>
                </c:pt>
                <c:pt idx="437">
                  <c:v>0.15167892616949541</c:v>
                </c:pt>
                <c:pt idx="438">
                  <c:v>0.15225662616947491</c:v>
                </c:pt>
                <c:pt idx="439">
                  <c:v>0.15409439809927539</c:v>
                </c:pt>
                <c:pt idx="440">
                  <c:v>0.15383999695599493</c:v>
                </c:pt>
                <c:pt idx="441">
                  <c:v>0.1552613661694412</c:v>
                </c:pt>
                <c:pt idx="442">
                  <c:v>0.15277036616949177</c:v>
                </c:pt>
                <c:pt idx="443">
                  <c:v>0.15551534616936677</c:v>
                </c:pt>
                <c:pt idx="444">
                  <c:v>0.15363517616944491</c:v>
                </c:pt>
                <c:pt idx="445">
                  <c:v>0.15520657566449378</c:v>
                </c:pt>
                <c:pt idx="446">
                  <c:v>0.15409459616945773</c:v>
                </c:pt>
                <c:pt idx="447">
                  <c:v>0.1526007595027892</c:v>
                </c:pt>
                <c:pt idx="448">
                  <c:v>0.15605168866943603</c:v>
                </c:pt>
                <c:pt idx="449">
                  <c:v>0.15591888616957342</c:v>
                </c:pt>
                <c:pt idx="450">
                  <c:v>0.15573240616953427</c:v>
                </c:pt>
                <c:pt idx="451">
                  <c:v>0.15668507616953775</c:v>
                </c:pt>
                <c:pt idx="452">
                  <c:v>0.15665884839172881</c:v>
                </c:pt>
                <c:pt idx="453">
                  <c:v>0.15709492616946394</c:v>
                </c:pt>
                <c:pt idx="454">
                  <c:v>0.15722206616950984</c:v>
                </c:pt>
                <c:pt idx="455">
                  <c:v>0.15740769616951431</c:v>
                </c:pt>
                <c:pt idx="456">
                  <c:v>0.15879981535869109</c:v>
                </c:pt>
                <c:pt idx="457">
                  <c:v>0.15719590741940709</c:v>
                </c:pt>
                <c:pt idx="458">
                  <c:v>0.15769531434155226</c:v>
                </c:pt>
                <c:pt idx="459">
                  <c:v>0.15807120616949563</c:v>
                </c:pt>
                <c:pt idx="460">
                  <c:v>0.15752379616945691</c:v>
                </c:pt>
                <c:pt idx="461">
                  <c:v>0.15753548616945107</c:v>
                </c:pt>
                <c:pt idx="462">
                  <c:v>0.15799013616940322</c:v>
                </c:pt>
                <c:pt idx="463">
                  <c:v>0.15766549573466213</c:v>
                </c:pt>
                <c:pt idx="464">
                  <c:v>0.15597446199038262</c:v>
                </c:pt>
                <c:pt idx="465">
                  <c:v>0.15617136616943145</c:v>
                </c:pt>
                <c:pt idx="466">
                  <c:v>0.15677462616950777</c:v>
                </c:pt>
                <c:pt idx="467">
                  <c:v>0.1558084461694737</c:v>
                </c:pt>
                <c:pt idx="468">
                  <c:v>0.15697184616951176</c:v>
                </c:pt>
                <c:pt idx="469">
                  <c:v>0.15861452389671626</c:v>
                </c:pt>
                <c:pt idx="470">
                  <c:v>0.15345705474079838</c:v>
                </c:pt>
                <c:pt idx="471">
                  <c:v>0.15655314657767888</c:v>
                </c:pt>
                <c:pt idx="472">
                  <c:v>0.15447527616939313</c:v>
                </c:pt>
                <c:pt idx="473">
                  <c:v>0.15536120616957322</c:v>
                </c:pt>
                <c:pt idx="474">
                  <c:v>0.15587853616960956</c:v>
                </c:pt>
                <c:pt idx="475">
                  <c:v>0.15446011616946045</c:v>
                </c:pt>
                <c:pt idx="476">
                  <c:v>0.15546110616946901</c:v>
                </c:pt>
                <c:pt idx="477">
                  <c:v>0.15729313703900547</c:v>
                </c:pt>
                <c:pt idx="478">
                  <c:v>0.15537332887218724</c:v>
                </c:pt>
                <c:pt idx="479">
                  <c:v>0.15337791616941843</c:v>
                </c:pt>
                <c:pt idx="480">
                  <c:v>0.15446547616944917</c:v>
                </c:pt>
                <c:pt idx="481">
                  <c:v>0.15488217616949404</c:v>
                </c:pt>
                <c:pt idx="482">
                  <c:v>0.15423136616954042</c:v>
                </c:pt>
                <c:pt idx="483">
                  <c:v>0.15301188127152462</c:v>
                </c:pt>
                <c:pt idx="484">
                  <c:v>0.15330530616955684</c:v>
                </c:pt>
                <c:pt idx="485">
                  <c:v>0.15254368616962244</c:v>
                </c:pt>
                <c:pt idx="486">
                  <c:v>0.1511430261694075</c:v>
                </c:pt>
                <c:pt idx="487">
                  <c:v>0.15086893172502897</c:v>
                </c:pt>
                <c:pt idx="488">
                  <c:v>0.1512468961694399</c:v>
                </c:pt>
                <c:pt idx="489">
                  <c:v>0.14984946455328463</c:v>
                </c:pt>
                <c:pt idx="490">
                  <c:v>0.15049866616944052</c:v>
                </c:pt>
                <c:pt idx="491">
                  <c:v>0.15074882616951871</c:v>
                </c:pt>
                <c:pt idx="492">
                  <c:v>0.15027844616950878</c:v>
                </c:pt>
                <c:pt idx="493">
                  <c:v>0.15036386616938571</c:v>
                </c:pt>
                <c:pt idx="494">
                  <c:v>0.14951973143263364</c:v>
                </c:pt>
                <c:pt idx="495">
                  <c:v>0.15194833849824405</c:v>
                </c:pt>
                <c:pt idx="496">
                  <c:v>0.15283092616957106</c:v>
                </c:pt>
                <c:pt idx="497">
                  <c:v>0.15236472616945221</c:v>
                </c:pt>
                <c:pt idx="498">
                  <c:v>0.15259370616944093</c:v>
                </c:pt>
                <c:pt idx="499">
                  <c:v>0.1550078961693945</c:v>
                </c:pt>
                <c:pt idx="500">
                  <c:v>0.15230622616948625</c:v>
                </c:pt>
                <c:pt idx="501">
                  <c:v>0.15595567718996525</c:v>
                </c:pt>
                <c:pt idx="502">
                  <c:v>0.1565750379341182</c:v>
                </c:pt>
                <c:pt idx="503">
                  <c:v>0.15711911847716953</c:v>
                </c:pt>
                <c:pt idx="504">
                  <c:v>0.1585142161694936</c:v>
                </c:pt>
                <c:pt idx="505">
                  <c:v>0.15746314616951929</c:v>
                </c:pt>
                <c:pt idx="506">
                  <c:v>0.15788780616961171</c:v>
                </c:pt>
                <c:pt idx="507">
                  <c:v>0.15716294138688641</c:v>
                </c:pt>
                <c:pt idx="508">
                  <c:v>0.15883758616945459</c:v>
                </c:pt>
                <c:pt idx="509">
                  <c:v>0.15852148692900433</c:v>
                </c:pt>
                <c:pt idx="510">
                  <c:v>0.15827807182179779</c:v>
                </c:pt>
                <c:pt idx="511">
                  <c:v>0.15826560616943686</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0.15843246122101132</c:v>
                </c:pt>
                <c:pt idx="520">
                  <c:v>0.15756923616945107</c:v>
                </c:pt>
                <c:pt idx="521">
                  <c:v>0.15744692616958406</c:v>
                </c:pt>
                <c:pt idx="522">
                  <c:v>0.15780275616944567</c:v>
                </c:pt>
                <c:pt idx="523">
                  <c:v>0.15753622616956892</c:v>
                </c:pt>
                <c:pt idx="524">
                  <c:v>0.15754767616944343</c:v>
                </c:pt>
                <c:pt idx="525">
                  <c:v>0.15764230058810849</c:v>
                </c:pt>
                <c:pt idx="526">
                  <c:v>0.15774968677550338</c:v>
                </c:pt>
                <c:pt idx="527">
                  <c:v>0.16100762616947861</c:v>
                </c:pt>
                <c:pt idx="528">
                  <c:v>0.15799737616949067</c:v>
                </c:pt>
                <c:pt idx="529">
                  <c:v>0.15764064616941217</c:v>
                </c:pt>
                <c:pt idx="530">
                  <c:v>0.15708866616950001</c:v>
                </c:pt>
                <c:pt idx="531">
                  <c:v>0.1579843161694473</c:v>
                </c:pt>
                <c:pt idx="532">
                  <c:v>0.15984260511675091</c:v>
                </c:pt>
                <c:pt idx="533">
                  <c:v>0.15829694616951448</c:v>
                </c:pt>
                <c:pt idx="534">
                  <c:v>0.15815898616949686</c:v>
                </c:pt>
                <c:pt idx="535">
                  <c:v>0.15910697616939748</c:v>
                </c:pt>
                <c:pt idx="536">
                  <c:v>0.15640365877827395</c:v>
                </c:pt>
                <c:pt idx="537">
                  <c:v>0.15762786616943478</c:v>
                </c:pt>
                <c:pt idx="538">
                  <c:v>0.15771163715840009</c:v>
                </c:pt>
                <c:pt idx="539">
                  <c:v>0.15633483616944963</c:v>
                </c:pt>
                <c:pt idx="540">
                  <c:v>0.15621166616946908</c:v>
                </c:pt>
                <c:pt idx="541">
                  <c:v>0.15925986616959184</c:v>
                </c:pt>
                <c:pt idx="542">
                  <c:v>0.15602328616950012</c:v>
                </c:pt>
                <c:pt idx="543">
                  <c:v>0.15557204616946788</c:v>
                </c:pt>
                <c:pt idx="544">
                  <c:v>0.15902869759811739</c:v>
                </c:pt>
                <c:pt idx="545">
                  <c:v>0.15549953526037569</c:v>
                </c:pt>
                <c:pt idx="546">
                  <c:v>0.15659230616942957</c:v>
                </c:pt>
                <c:pt idx="547">
                  <c:v>0.1570183261694357</c:v>
                </c:pt>
                <c:pt idx="548">
                  <c:v>0.15672428616950657</c:v>
                </c:pt>
                <c:pt idx="549">
                  <c:v>0.15693491616941938</c:v>
                </c:pt>
                <c:pt idx="550">
                  <c:v>0.15854954106318095</c:v>
                </c:pt>
                <c:pt idx="551">
                  <c:v>0.15661552616948884</c:v>
                </c:pt>
                <c:pt idx="552">
                  <c:v>0.15594288616945601</c:v>
                </c:pt>
                <c:pt idx="553">
                  <c:v>0.15563299653982227</c:v>
                </c:pt>
                <c:pt idx="554">
                  <c:v>0.15651093386176776</c:v>
                </c:pt>
                <c:pt idx="555">
                  <c:v>0.15756965616944307</c:v>
                </c:pt>
                <c:pt idx="556">
                  <c:v>0.15529376616947863</c:v>
                </c:pt>
                <c:pt idx="557">
                  <c:v>0.15671577923076541</c:v>
                </c:pt>
                <c:pt idx="558">
                  <c:v>0.15728904616943887</c:v>
                </c:pt>
                <c:pt idx="559">
                  <c:v>0.15728716616949651</c:v>
                </c:pt>
                <c:pt idx="560">
                  <c:v>0.15691883616949606</c:v>
                </c:pt>
                <c:pt idx="561">
                  <c:v>0.15850747616953259</c:v>
                </c:pt>
                <c:pt idx="562">
                  <c:v>0.15860076902659159</c:v>
                </c:pt>
                <c:pt idx="563">
                  <c:v>0.15920890276527219</c:v>
                </c:pt>
                <c:pt idx="564">
                  <c:v>0.15835098616949525</c:v>
                </c:pt>
                <c:pt idx="565">
                  <c:v>0.15709169616941687</c:v>
                </c:pt>
                <c:pt idx="566">
                  <c:v>0.15830820616952246</c:v>
                </c:pt>
                <c:pt idx="567">
                  <c:v>0.15886335616943406</c:v>
                </c:pt>
                <c:pt idx="568">
                  <c:v>0.1600542461695369</c:v>
                </c:pt>
                <c:pt idx="569">
                  <c:v>0.15922233025106919</c:v>
                </c:pt>
                <c:pt idx="570">
                  <c:v>0.15963330616943977</c:v>
                </c:pt>
                <c:pt idx="571">
                  <c:v>0.16274262616947521</c:v>
                </c:pt>
                <c:pt idx="572">
                  <c:v>0.16048394045517983</c:v>
                </c:pt>
                <c:pt idx="573">
                  <c:v>0.16013234616960403</c:v>
                </c:pt>
                <c:pt idx="574">
                  <c:v>0.16192832616948749</c:v>
                </c:pt>
                <c:pt idx="575">
                  <c:v>0.16187012616953195</c:v>
                </c:pt>
                <c:pt idx="576">
                  <c:v>0.16384454283614519</c:v>
                </c:pt>
                <c:pt idx="577">
                  <c:v>0.16302088616960475</c:v>
                </c:pt>
                <c:pt idx="578">
                  <c:v>0.1637598061695229</c:v>
                </c:pt>
                <c:pt idx="579">
                  <c:v>0.16364929616950974</c:v>
                </c:pt>
                <c:pt idx="580">
                  <c:v>0.16571676253306591</c:v>
                </c:pt>
                <c:pt idx="581">
                  <c:v>0.16573298331235284</c:v>
                </c:pt>
                <c:pt idx="582">
                  <c:v>0.16655966616934847</c:v>
                </c:pt>
                <c:pt idx="583">
                  <c:v>0.16467467718983625</c:v>
                </c:pt>
                <c:pt idx="584">
                  <c:v>0.16375290616950622</c:v>
                </c:pt>
                <c:pt idx="585">
                  <c:v>0.16449976616949896</c:v>
                </c:pt>
                <c:pt idx="586">
                  <c:v>0.1638719561695437</c:v>
                </c:pt>
                <c:pt idx="587">
                  <c:v>0.16503472616935255</c:v>
                </c:pt>
                <c:pt idx="588">
                  <c:v>0.1660788961695232</c:v>
                </c:pt>
                <c:pt idx="589">
                  <c:v>0.16424705474094045</c:v>
                </c:pt>
                <c:pt idx="590">
                  <c:v>0.16346104722214266</c:v>
                </c:pt>
                <c:pt idx="591">
                  <c:v>0.16397808616943646</c:v>
                </c:pt>
                <c:pt idx="592">
                  <c:v>0.16171784616956594</c:v>
                </c:pt>
                <c:pt idx="593">
                  <c:v>0.16313466616941238</c:v>
                </c:pt>
                <c:pt idx="594">
                  <c:v>0.16243676616939257</c:v>
                </c:pt>
                <c:pt idx="595">
                  <c:v>0.16169491352582099</c:v>
                </c:pt>
                <c:pt idx="596">
                  <c:v>0.1606364761695005</c:v>
                </c:pt>
                <c:pt idx="597">
                  <c:v>0.16221759985371875</c:v>
                </c:pt>
                <c:pt idx="598">
                  <c:v>0.16193023486512495</c:v>
                </c:pt>
                <c:pt idx="599">
                  <c:v>0.16189783616951559</c:v>
                </c:pt>
                <c:pt idx="600">
                  <c:v>0.16326141616956141</c:v>
                </c:pt>
                <c:pt idx="601">
                  <c:v>0.16308750495731772</c:v>
                </c:pt>
                <c:pt idx="602">
                  <c:v>0.16220870616952254</c:v>
                </c:pt>
                <c:pt idx="603">
                  <c:v>0.16369565616933821</c:v>
                </c:pt>
                <c:pt idx="604">
                  <c:v>0.16449144616954942</c:v>
                </c:pt>
                <c:pt idx="605">
                  <c:v>0.16347447616942662</c:v>
                </c:pt>
                <c:pt idx="606">
                  <c:v>0.16618636529990738</c:v>
                </c:pt>
                <c:pt idx="607">
                  <c:v>0.16470039212693197</c:v>
                </c:pt>
                <c:pt idx="608">
                  <c:v>0.16456149616946936</c:v>
                </c:pt>
                <c:pt idx="609">
                  <c:v>0.16471002616947336</c:v>
                </c:pt>
                <c:pt idx="610">
                  <c:v>0.16644746616941603</c:v>
                </c:pt>
                <c:pt idx="611">
                  <c:v>0.16476378616943094</c:v>
                </c:pt>
                <c:pt idx="612">
                  <c:v>0.16440187616952073</c:v>
                </c:pt>
                <c:pt idx="613">
                  <c:v>0.16579815558124303</c:v>
                </c:pt>
                <c:pt idx="614">
                  <c:v>0.16466066616960967</c:v>
                </c:pt>
                <c:pt idx="615">
                  <c:v>0.16589147232333801</c:v>
                </c:pt>
                <c:pt idx="616">
                  <c:v>0.16386105754206445</c:v>
                </c:pt>
                <c:pt idx="617">
                  <c:v>0.16432322616944361</c:v>
                </c:pt>
                <c:pt idx="618">
                  <c:v>0.16372704616948414</c:v>
                </c:pt>
                <c:pt idx="619">
                  <c:v>0.16323398100810493</c:v>
                </c:pt>
                <c:pt idx="620">
                  <c:v>0.16308684957365918</c:v>
                </c:pt>
                <c:pt idx="621">
                  <c:v>0.16219642616957231</c:v>
                </c:pt>
                <c:pt idx="622">
                  <c:v>0.1605016261694204</c:v>
                </c:pt>
                <c:pt idx="623">
                  <c:v>0.16080444435134231</c:v>
                </c:pt>
                <c:pt idx="624">
                  <c:v>0.15627413341580643</c:v>
                </c:pt>
                <c:pt idx="625">
                  <c:v>0.15637751276739231</c:v>
                </c:pt>
                <c:pt idx="626">
                  <c:v>0.15571627616935782</c:v>
                </c:pt>
                <c:pt idx="627">
                  <c:v>0.1554885761695175</c:v>
                </c:pt>
                <c:pt idx="628">
                  <c:v>0.15483357616946591</c:v>
                </c:pt>
                <c:pt idx="629">
                  <c:v>0.15192267616959043</c:v>
                </c:pt>
                <c:pt idx="630">
                  <c:v>0.15298418739392647</c:v>
                </c:pt>
                <c:pt idx="631">
                  <c:v>0.15003808616933195</c:v>
                </c:pt>
                <c:pt idx="632">
                  <c:v>0.14959548331232547</c:v>
                </c:pt>
                <c:pt idx="633">
                  <c:v>0.14856646199032786</c:v>
                </c:pt>
                <c:pt idx="634">
                  <c:v>0.14894405616952644</c:v>
                </c:pt>
                <c:pt idx="635">
                  <c:v>0.14782346616947012</c:v>
                </c:pt>
                <c:pt idx="636">
                  <c:v>0.14748310616938931</c:v>
                </c:pt>
                <c:pt idx="637">
                  <c:v>0.14676452200276921</c:v>
                </c:pt>
                <c:pt idx="638">
                  <c:v>0.14777674616948391</c:v>
                </c:pt>
                <c:pt idx="639">
                  <c:v>0.14672980616956027</c:v>
                </c:pt>
                <c:pt idx="640">
                  <c:v>0.14660565616952681</c:v>
                </c:pt>
                <c:pt idx="641">
                  <c:v>0.14222012616946261</c:v>
                </c:pt>
                <c:pt idx="642">
                  <c:v>0.14317692467690787</c:v>
                </c:pt>
                <c:pt idx="643">
                  <c:v>0.14457326747377408</c:v>
                </c:pt>
                <c:pt idx="644">
                  <c:v>0.14316310852244407</c:v>
                </c:pt>
                <c:pt idx="645">
                  <c:v>0.14490625616952033</c:v>
                </c:pt>
                <c:pt idx="646">
                  <c:v>0.14402858616941233</c:v>
                </c:pt>
                <c:pt idx="647">
                  <c:v>0.14365062616943192</c:v>
                </c:pt>
                <c:pt idx="648">
                  <c:v>0.14554808616954087</c:v>
                </c:pt>
                <c:pt idx="649">
                  <c:v>0.14599521800627743</c:v>
                </c:pt>
                <c:pt idx="650">
                  <c:v>0.14362497911066888</c:v>
                </c:pt>
                <c:pt idx="651">
                  <c:v>0.14673457061391557</c:v>
                </c:pt>
                <c:pt idx="652">
                  <c:v>0.14551355616949052</c:v>
                </c:pt>
                <c:pt idx="653">
                  <c:v>0.14482192616945611</c:v>
                </c:pt>
                <c:pt idx="654">
                  <c:v>0.1455384361694744</c:v>
                </c:pt>
                <c:pt idx="655">
                  <c:v>0.14539267718990345</c:v>
                </c:pt>
                <c:pt idx="656">
                  <c:v>0.14513269616952584</c:v>
                </c:pt>
                <c:pt idx="657">
                  <c:v>0.14356815616939436</c:v>
                </c:pt>
                <c:pt idx="658">
                  <c:v>0.14398372616949492</c:v>
                </c:pt>
                <c:pt idx="659">
                  <c:v>0.14687262616946839</c:v>
                </c:pt>
                <c:pt idx="660">
                  <c:v>0.14554106902670591</c:v>
                </c:pt>
                <c:pt idx="661">
                  <c:v>0.14417584616938939</c:v>
                </c:pt>
                <c:pt idx="662">
                  <c:v>0.14304306946839093</c:v>
                </c:pt>
                <c:pt idx="663">
                  <c:v>0.14503271616942487</c:v>
                </c:pt>
                <c:pt idx="664">
                  <c:v>0.14307053616943224</c:v>
                </c:pt>
                <c:pt idx="665">
                  <c:v>0.14397419616955176</c:v>
                </c:pt>
                <c:pt idx="666">
                  <c:v>0.14309361616946623</c:v>
                </c:pt>
                <c:pt idx="667">
                  <c:v>0.14438233269123682</c:v>
                </c:pt>
                <c:pt idx="668">
                  <c:v>0.14351538374522518</c:v>
                </c:pt>
                <c:pt idx="669">
                  <c:v>0.14466199759807821</c:v>
                </c:pt>
                <c:pt idx="670">
                  <c:v>0.14341270616940024</c:v>
                </c:pt>
                <c:pt idx="671">
                  <c:v>0.14186551616948861</c:v>
                </c:pt>
                <c:pt idx="672">
                  <c:v>0.14367598616952648</c:v>
                </c:pt>
                <c:pt idx="673">
                  <c:v>0.14081518739395449</c:v>
                </c:pt>
                <c:pt idx="674">
                  <c:v>0.14145226616939538</c:v>
                </c:pt>
                <c:pt idx="675">
                  <c:v>0.1400753761694489</c:v>
                </c:pt>
                <c:pt idx="676">
                  <c:v>0.13989059616952204</c:v>
                </c:pt>
                <c:pt idx="677">
                  <c:v>0.14025219138690681</c:v>
                </c:pt>
                <c:pt idx="678">
                  <c:v>0.13871449826258714</c:v>
                </c:pt>
                <c:pt idx="679">
                  <c:v>0.13962070950289274</c:v>
                </c:pt>
                <c:pt idx="680">
                  <c:v>0.13951009616937449</c:v>
                </c:pt>
                <c:pt idx="681">
                  <c:v>0.13806120616956721</c:v>
                </c:pt>
                <c:pt idx="682">
                  <c:v>0.13751310562149427</c:v>
                </c:pt>
                <c:pt idx="683">
                  <c:v>0.13647262616947842</c:v>
                </c:pt>
                <c:pt idx="684">
                  <c:v>0.13393397616952996</c:v>
                </c:pt>
                <c:pt idx="685">
                  <c:v>0.13299523441693886</c:v>
                </c:pt>
                <c:pt idx="686">
                  <c:v>0.13275784616945441</c:v>
                </c:pt>
                <c:pt idx="687">
                  <c:v>0.130903226169508</c:v>
                </c:pt>
                <c:pt idx="688">
                  <c:v>0.12945063616943744</c:v>
                </c:pt>
                <c:pt idx="689">
                  <c:v>0.12951129616946874</c:v>
                </c:pt>
                <c:pt idx="690">
                  <c:v>0.1284959932580847</c:v>
                </c:pt>
                <c:pt idx="691">
                  <c:v>0.13021623907268087</c:v>
                </c:pt>
                <c:pt idx="692">
                  <c:v>0.127274692836224</c:v>
                </c:pt>
                <c:pt idx="693">
                  <c:v>0.12454408616939361</c:v>
                </c:pt>
                <c:pt idx="694">
                  <c:v>0.12626470616953611</c:v>
                </c:pt>
                <c:pt idx="695">
                  <c:v>0.1244223861693996</c:v>
                </c:pt>
                <c:pt idx="696">
                  <c:v>0.12567305474090062</c:v>
                </c:pt>
                <c:pt idx="697">
                  <c:v>0.12505438616943837</c:v>
                </c:pt>
                <c:pt idx="698">
                  <c:v>0.1258160472221164</c:v>
                </c:pt>
                <c:pt idx="699">
                  <c:v>0.12407866616953811</c:v>
                </c:pt>
                <c:pt idx="700">
                  <c:v>0.12400049616940118</c:v>
                </c:pt>
                <c:pt idx="701">
                  <c:v>0.1226376494252578</c:v>
                </c:pt>
                <c:pt idx="702">
                  <c:v>0.12372075616947609</c:v>
                </c:pt>
                <c:pt idx="703">
                  <c:v>0.12320957616933016</c:v>
                </c:pt>
                <c:pt idx="704">
                  <c:v>0.12360222616939609</c:v>
                </c:pt>
                <c:pt idx="705">
                  <c:v>0.12392108616947439</c:v>
                </c:pt>
                <c:pt idx="706">
                  <c:v>0.12269507061407137</c:v>
                </c:pt>
                <c:pt idx="707">
                  <c:v>0.12220950116945062</c:v>
                </c:pt>
                <c:pt idx="708">
                  <c:v>0.12192262616947859</c:v>
                </c:pt>
                <c:pt idx="709">
                  <c:v>0.12348562616951153</c:v>
                </c:pt>
                <c:pt idx="710">
                  <c:v>0.12040335616947564</c:v>
                </c:pt>
                <c:pt idx="711">
                  <c:v>0.12054290616954688</c:v>
                </c:pt>
                <c:pt idx="712">
                  <c:v>0.12012912616953045</c:v>
                </c:pt>
                <c:pt idx="713">
                  <c:v>0.12113415678172162</c:v>
                </c:pt>
                <c:pt idx="714">
                  <c:v>0.12103253616939465</c:v>
                </c:pt>
                <c:pt idx="715">
                  <c:v>0.12228643438865573</c:v>
                </c:pt>
                <c:pt idx="716">
                  <c:v>0.12382723592564562</c:v>
                </c:pt>
                <c:pt idx="717">
                  <c:v>0.12336569616952886</c:v>
                </c:pt>
                <c:pt idx="718">
                  <c:v>0.12467156616952478</c:v>
                </c:pt>
                <c:pt idx="719">
                  <c:v>0.12382610576133871</c:v>
                </c:pt>
                <c:pt idx="720">
                  <c:v>0.12145210616938584</c:v>
                </c:pt>
                <c:pt idx="721">
                  <c:v>0.12368259616961552</c:v>
                </c:pt>
                <c:pt idx="722">
                  <c:v>0.12301020616948222</c:v>
                </c:pt>
                <c:pt idx="723">
                  <c:v>0.12343906452561272</c:v>
                </c:pt>
                <c:pt idx="724">
                  <c:v>0.12577234045515695</c:v>
                </c:pt>
                <c:pt idx="725">
                  <c:v>0.12488949103439484</c:v>
                </c:pt>
                <c:pt idx="726">
                  <c:v>0.12480292616942278</c:v>
                </c:pt>
                <c:pt idx="727">
                  <c:v>0.1249667261695607</c:v>
                </c:pt>
                <c:pt idx="728">
                  <c:v>0.12492032616953005</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0.1274452561694378</c:v>
                </c:pt>
                <c:pt idx="737">
                  <c:v>0.12816512616947764</c:v>
                </c:pt>
                <c:pt idx="738">
                  <c:v>0.12711889482613986</c:v>
                </c:pt>
                <c:pt idx="739">
                  <c:v>0.1291916570973797</c:v>
                </c:pt>
                <c:pt idx="740">
                  <c:v>0.12880215616948476</c:v>
                </c:pt>
                <c:pt idx="741">
                  <c:v>0.12928250616941739</c:v>
                </c:pt>
                <c:pt idx="742">
                  <c:v>0.12852200616939075</c:v>
                </c:pt>
                <c:pt idx="743">
                  <c:v>0.12907378616947091</c:v>
                </c:pt>
                <c:pt idx="744">
                  <c:v>0.12809413637350531</c:v>
                </c:pt>
                <c:pt idx="745">
                  <c:v>0.12964105754205946</c:v>
                </c:pt>
                <c:pt idx="746">
                  <c:v>0.13072262616947228</c:v>
                </c:pt>
                <c:pt idx="747">
                  <c:v>0.12898462616945489</c:v>
                </c:pt>
                <c:pt idx="748">
                  <c:v>0.12896208616942356</c:v>
                </c:pt>
                <c:pt idx="749">
                  <c:v>0.12988282616947797</c:v>
                </c:pt>
                <c:pt idx="750">
                  <c:v>0.12995597616952639</c:v>
                </c:pt>
                <c:pt idx="751">
                  <c:v>0.12893885297351915</c:v>
                </c:pt>
                <c:pt idx="752">
                  <c:v>0.12890247616945771</c:v>
                </c:pt>
                <c:pt idx="753">
                  <c:v>0.12750929616963463</c:v>
                </c:pt>
                <c:pt idx="754">
                  <c:v>0.13000652616948116</c:v>
                </c:pt>
                <c:pt idx="755">
                  <c:v>0.12918262616948067</c:v>
                </c:pt>
                <c:pt idx="756">
                  <c:v>0.13016498980576341</c:v>
                </c:pt>
                <c:pt idx="757">
                  <c:v>0.12817547674427487</c:v>
                </c:pt>
                <c:pt idx="758">
                  <c:v>0.12975950914820089</c:v>
                </c:pt>
                <c:pt idx="759">
                  <c:v>0.13041242616948542</c:v>
                </c:pt>
                <c:pt idx="760">
                  <c:v>0.12988812616950438</c:v>
                </c:pt>
                <c:pt idx="761">
                  <c:v>0.1307778861695397</c:v>
                </c:pt>
                <c:pt idx="762">
                  <c:v>0.13182109616940368</c:v>
                </c:pt>
                <c:pt idx="763">
                  <c:v>0.13201950394730491</c:v>
                </c:pt>
                <c:pt idx="764">
                  <c:v>0.13231075869953202</c:v>
                </c:pt>
                <c:pt idx="765">
                  <c:v>0.13439057616938038</c:v>
                </c:pt>
                <c:pt idx="766">
                  <c:v>0.13435587616957873</c:v>
                </c:pt>
                <c:pt idx="767">
                  <c:v>0.13443966616942782</c:v>
                </c:pt>
                <c:pt idx="768">
                  <c:v>0.13703342616946682</c:v>
                </c:pt>
                <c:pt idx="769">
                  <c:v>0.13637435812825061</c:v>
                </c:pt>
                <c:pt idx="770">
                  <c:v>0.13787677616957675</c:v>
                </c:pt>
                <c:pt idx="771">
                  <c:v>0.13618970616930426</c:v>
                </c:pt>
                <c:pt idx="772">
                  <c:v>0.1384746261694545</c:v>
                </c:pt>
                <c:pt idx="773">
                  <c:v>0.13958341048322631</c:v>
                </c:pt>
                <c:pt idx="774">
                  <c:v>0.13904477616949884</c:v>
                </c:pt>
                <c:pt idx="775">
                  <c:v>0.1401291861695029</c:v>
                </c:pt>
                <c:pt idx="776">
                  <c:v>0.13997428596314876</c:v>
                </c:pt>
                <c:pt idx="777">
                  <c:v>0.14153299616940296</c:v>
                </c:pt>
                <c:pt idx="778">
                  <c:v>0.1411387061694569</c:v>
                </c:pt>
                <c:pt idx="779">
                  <c:v>0.14227734616950741</c:v>
                </c:pt>
                <c:pt idx="780">
                  <c:v>0.14263074557253236</c:v>
                </c:pt>
                <c:pt idx="781">
                  <c:v>0.14571637616947475</c:v>
                </c:pt>
                <c:pt idx="782">
                  <c:v>0.14354781616960124</c:v>
                </c:pt>
                <c:pt idx="783">
                  <c:v>0.14394845091173664</c:v>
                </c:pt>
                <c:pt idx="784">
                  <c:v>0.14291082616944112</c:v>
                </c:pt>
                <c:pt idx="785">
                  <c:v>0.14410128616960094</c:v>
                </c:pt>
                <c:pt idx="786">
                  <c:v>0.14453767616943491</c:v>
                </c:pt>
                <c:pt idx="787">
                  <c:v>0.14585584616949654</c:v>
                </c:pt>
                <c:pt idx="788">
                  <c:v>0.14549794616951336</c:v>
                </c:pt>
                <c:pt idx="789">
                  <c:v>0.14588679283612319</c:v>
                </c:pt>
                <c:pt idx="790">
                  <c:v>0.14842662616946731</c:v>
                </c:pt>
                <c:pt idx="791">
                  <c:v>0.14744349616945879</c:v>
                </c:pt>
                <c:pt idx="792">
                  <c:v>0.14756573616949742</c:v>
                </c:pt>
                <c:pt idx="793">
                  <c:v>0.14754252616943137</c:v>
                </c:pt>
                <c:pt idx="794">
                  <c:v>0.14860534616957471</c:v>
                </c:pt>
                <c:pt idx="795">
                  <c:v>0.14995398616932257</c:v>
                </c:pt>
                <c:pt idx="796">
                  <c:v>0.14976992028707081</c:v>
                </c:pt>
                <c:pt idx="797">
                  <c:v>0.15010881616947824</c:v>
                </c:pt>
                <c:pt idx="798">
                  <c:v>0.14997683129773537</c:v>
                </c:pt>
                <c:pt idx="799">
                  <c:v>0.15105158493231841</c:v>
                </c:pt>
                <c:pt idx="800">
                  <c:v>0.15132601616939234</c:v>
                </c:pt>
                <c:pt idx="801">
                  <c:v>0.15162508616941767</c:v>
                </c:pt>
                <c:pt idx="802">
                  <c:v>0.15196814163341824</c:v>
                </c:pt>
                <c:pt idx="803">
                  <c:v>0.15224974616950274</c:v>
                </c:pt>
                <c:pt idx="804">
                  <c:v>0.15222880616951784</c:v>
                </c:pt>
                <c:pt idx="805">
                  <c:v>0.15183769616949438</c:v>
                </c:pt>
                <c:pt idx="806">
                  <c:v>0.1540568261695939</c:v>
                </c:pt>
                <c:pt idx="807">
                  <c:v>0.14979105474088791</c:v>
                </c:pt>
                <c:pt idx="808">
                  <c:v>0.15127762616947393</c:v>
                </c:pt>
                <c:pt idx="809">
                  <c:v>0.15277644616958241</c:v>
                </c:pt>
                <c:pt idx="810">
                  <c:v>0.15000889616946753</c:v>
                </c:pt>
                <c:pt idx="811">
                  <c:v>0.15184715616952388</c:v>
                </c:pt>
                <c:pt idx="812">
                  <c:v>0.15026376616941681</c:v>
                </c:pt>
                <c:pt idx="813">
                  <c:v>0.15231446616944344</c:v>
                </c:pt>
                <c:pt idx="814">
                  <c:v>0.15201882204576139</c:v>
                </c:pt>
                <c:pt idx="815">
                  <c:v>0.15154840558116739</c:v>
                </c:pt>
                <c:pt idx="816">
                  <c:v>0.1514207961694895</c:v>
                </c:pt>
                <c:pt idx="817">
                  <c:v>0.15189554616948459</c:v>
                </c:pt>
                <c:pt idx="818">
                  <c:v>0.15163761616948079</c:v>
                </c:pt>
                <c:pt idx="819">
                  <c:v>0.15165018616946244</c:v>
                </c:pt>
                <c:pt idx="820">
                  <c:v>0.15103078080871071</c:v>
                </c:pt>
                <c:pt idx="821">
                  <c:v>0.15228850616948383</c:v>
                </c:pt>
                <c:pt idx="822">
                  <c:v>0.15346685616953004</c:v>
                </c:pt>
                <c:pt idx="823">
                  <c:v>0.15223583251865591</c:v>
                </c:pt>
                <c:pt idx="824">
                  <c:v>0.15066843728054391</c:v>
                </c:pt>
                <c:pt idx="825">
                  <c:v>0.15046317616953794</c:v>
                </c:pt>
                <c:pt idx="826">
                  <c:v>0.15052328596344483</c:v>
                </c:pt>
                <c:pt idx="827">
                  <c:v>0.15032787616937071</c:v>
                </c:pt>
                <c:pt idx="828">
                  <c:v>0.15007996616944314</c:v>
                </c:pt>
                <c:pt idx="829">
                  <c:v>0.14964726616950941</c:v>
                </c:pt>
                <c:pt idx="830">
                  <c:v>0.14911639616940453</c:v>
                </c:pt>
                <c:pt idx="831">
                  <c:v>0.14810176019012999</c:v>
                </c:pt>
                <c:pt idx="832">
                  <c:v>0.14837862616948883</c:v>
                </c:pt>
                <c:pt idx="833">
                  <c:v>0.14693726616941688</c:v>
                </c:pt>
                <c:pt idx="834">
                  <c:v>0.14708960616944483</c:v>
                </c:pt>
                <c:pt idx="835">
                  <c:v>0.14591112616963658</c:v>
                </c:pt>
                <c:pt idx="836">
                  <c:v>0.14781441616943908</c:v>
                </c:pt>
                <c:pt idx="837">
                  <c:v>0.1466281061695156</c:v>
                </c:pt>
                <c:pt idx="838">
                  <c:v>0.14585263658624134</c:v>
                </c:pt>
                <c:pt idx="839">
                  <c:v>0.14316188331235941</c:v>
                </c:pt>
                <c:pt idx="840">
                  <c:v>0.14808913132399956</c:v>
                </c:pt>
                <c:pt idx="841">
                  <c:v>0.14561494616948795</c:v>
                </c:pt>
                <c:pt idx="842">
                  <c:v>0.14664159616953043</c:v>
                </c:pt>
                <c:pt idx="843">
                  <c:v>0.14652774616951092</c:v>
                </c:pt>
                <c:pt idx="844">
                  <c:v>0.14600628596333837</c:v>
                </c:pt>
                <c:pt idx="845">
                  <c:v>0.14676011616947474</c:v>
                </c:pt>
                <c:pt idx="846">
                  <c:v>0.14684530616942523</c:v>
                </c:pt>
                <c:pt idx="847">
                  <c:v>0.1474499161694216</c:v>
                </c:pt>
                <c:pt idx="848">
                  <c:v>0.14942595950280713</c:v>
                </c:pt>
                <c:pt idx="849">
                  <c:v>0.14841673526032687</c:v>
                </c:pt>
                <c:pt idx="850">
                  <c:v>0.14646936616942743</c:v>
                </c:pt>
                <c:pt idx="851">
                  <c:v>0.14692400279277276</c:v>
                </c:pt>
                <c:pt idx="852">
                  <c:v>0.14759215616950891</c:v>
                </c:pt>
                <c:pt idx="853">
                  <c:v>0.14780368616945341</c:v>
                </c:pt>
                <c:pt idx="854">
                  <c:v>0.14587207616942521</c:v>
                </c:pt>
                <c:pt idx="855">
                  <c:v>0.14548936616954239</c:v>
                </c:pt>
                <c:pt idx="856">
                  <c:v>0.1460514537556323</c:v>
                </c:pt>
                <c:pt idx="857">
                  <c:v>0.14304611950288429</c:v>
                </c:pt>
                <c:pt idx="858">
                  <c:v>0.14288101616944004</c:v>
                </c:pt>
                <c:pt idx="859">
                  <c:v>0.14219801616950178</c:v>
                </c:pt>
                <c:pt idx="860">
                  <c:v>0.14174366616947531</c:v>
                </c:pt>
                <c:pt idx="861">
                  <c:v>0.14093651616948941</c:v>
                </c:pt>
                <c:pt idx="862">
                  <c:v>0.14022339936529729</c:v>
                </c:pt>
                <c:pt idx="863">
                  <c:v>0.13979282616953981</c:v>
                </c:pt>
                <c:pt idx="864">
                  <c:v>0.1418526261694808</c:v>
                </c:pt>
                <c:pt idx="865">
                  <c:v>0.1388448547408814</c:v>
                </c:pt>
                <c:pt idx="866">
                  <c:v>0.13685411616943099</c:v>
                </c:pt>
                <c:pt idx="867">
                  <c:v>0.13612549616956926</c:v>
                </c:pt>
                <c:pt idx="868">
                  <c:v>0.13789113616948634</c:v>
                </c:pt>
                <c:pt idx="869">
                  <c:v>0.13643276019003298</c:v>
                </c:pt>
                <c:pt idx="870">
                  <c:v>0.13612370616947089</c:v>
                </c:pt>
                <c:pt idx="871">
                  <c:v>0.13559137616952921</c:v>
                </c:pt>
                <c:pt idx="872">
                  <c:v>0.13672967061390287</c:v>
                </c:pt>
                <c:pt idx="873">
                  <c:v>0.13810945571501071</c:v>
                </c:pt>
                <c:pt idx="874">
                  <c:v>0.13876430616940669</c:v>
                </c:pt>
                <c:pt idx="875">
                  <c:v>0.13842074988089356</c:v>
                </c:pt>
                <c:pt idx="876">
                  <c:v>0.13923434616947397</c:v>
                </c:pt>
                <c:pt idx="877">
                  <c:v>0.13984974616950296</c:v>
                </c:pt>
                <c:pt idx="878">
                  <c:v>0.14033693616949025</c:v>
                </c:pt>
                <c:pt idx="879">
                  <c:v>0.13873306616964953</c:v>
                </c:pt>
                <c:pt idx="880">
                  <c:v>0.14098120858713548</c:v>
                </c:pt>
                <c:pt idx="881">
                  <c:v>0.14246733324023386</c:v>
                </c:pt>
                <c:pt idx="882">
                  <c:v>0.14188392616939893</c:v>
                </c:pt>
                <c:pt idx="883">
                  <c:v>0.14089728616944827</c:v>
                </c:pt>
                <c:pt idx="884">
                  <c:v>0.14205501616952176</c:v>
                </c:pt>
                <c:pt idx="885">
                  <c:v>0.14199694616947095</c:v>
                </c:pt>
                <c:pt idx="886">
                  <c:v>0.14342691482916356</c:v>
                </c:pt>
                <c:pt idx="887">
                  <c:v>0.14240644616954534</c:v>
                </c:pt>
                <c:pt idx="888">
                  <c:v>0.14316229283615223</c:v>
                </c:pt>
                <c:pt idx="889">
                  <c:v>0.14351793942250901</c:v>
                </c:pt>
                <c:pt idx="890">
                  <c:v>0.14307816616955887</c:v>
                </c:pt>
                <c:pt idx="891">
                  <c:v>0.14280267616943831</c:v>
                </c:pt>
                <c:pt idx="892">
                  <c:v>0.14326784266431519</c:v>
                </c:pt>
                <c:pt idx="893">
                  <c:v>0.14275413616948657</c:v>
                </c:pt>
                <c:pt idx="894">
                  <c:v>0.1428099261695622</c:v>
                </c:pt>
                <c:pt idx="895">
                  <c:v>0.14259823223007137</c:v>
                </c:pt>
                <c:pt idx="896">
                  <c:v>0.1423528761694684</c:v>
                </c:pt>
                <c:pt idx="897">
                  <c:v>0.14280665616938393</c:v>
                </c:pt>
                <c:pt idx="898">
                  <c:v>0.14334905616964039</c:v>
                </c:pt>
                <c:pt idx="899">
                  <c:v>0.14422809008699775</c:v>
                </c:pt>
                <c:pt idx="900">
                  <c:v>0.14398116616949638</c:v>
                </c:pt>
                <c:pt idx="901">
                  <c:v>0.14516968616949588</c:v>
                </c:pt>
                <c:pt idx="902">
                  <c:v>0.14422374616948741</c:v>
                </c:pt>
                <c:pt idx="903">
                  <c:v>0.14471112616945464</c:v>
                </c:pt>
                <c:pt idx="904">
                  <c:v>0.14524476410042586</c:v>
                </c:pt>
                <c:pt idx="905">
                  <c:v>0.14590433108757883</c:v>
                </c:pt>
                <c:pt idx="906">
                  <c:v>0.14691422616952843</c:v>
                </c:pt>
                <c:pt idx="907">
                  <c:v>0.14572194616953041</c:v>
                </c:pt>
                <c:pt idx="908">
                  <c:v>0.14608630616952234</c:v>
                </c:pt>
                <c:pt idx="909">
                  <c:v>0.14718369616953453</c:v>
                </c:pt>
                <c:pt idx="910">
                  <c:v>0.14787788616959574</c:v>
                </c:pt>
                <c:pt idx="911">
                  <c:v>0.14729094575719195</c:v>
                </c:pt>
                <c:pt idx="912">
                  <c:v>0.14796565356681438</c:v>
                </c:pt>
                <c:pt idx="913">
                  <c:v>0.14597184266423824</c:v>
                </c:pt>
                <c:pt idx="914">
                  <c:v>0.14615129616942144</c:v>
                </c:pt>
                <c:pt idx="915">
                  <c:v>0.14546525616948744</c:v>
                </c:pt>
                <c:pt idx="916">
                  <c:v>0.14718067616949781</c:v>
                </c:pt>
                <c:pt idx="917">
                  <c:v>0.14441423441692838</c:v>
                </c:pt>
                <c:pt idx="918">
                  <c:v>0.14647738616939457</c:v>
                </c:pt>
                <c:pt idx="919">
                  <c:v>0.14509812616951479</c:v>
                </c:pt>
                <c:pt idx="920">
                  <c:v>0.14501951616958308</c:v>
                </c:pt>
                <c:pt idx="921">
                  <c:v>0.13910262616947477</c:v>
                </c:pt>
                <c:pt idx="922">
                  <c:v>0.14417718954985048</c:v>
                </c:pt>
                <c:pt idx="923">
                  <c:v>0.14237753616950488</c:v>
                </c:pt>
                <c:pt idx="924">
                  <c:v>0.14127119317981851</c:v>
                </c:pt>
                <c:pt idx="925">
                  <c:v>0.14067725616949661</c:v>
                </c:pt>
                <c:pt idx="926">
                  <c:v>0.14047531616950001</c:v>
                </c:pt>
                <c:pt idx="927">
                  <c:v>0.14103560616939625</c:v>
                </c:pt>
                <c:pt idx="928">
                  <c:v>0.14243612616945731</c:v>
                </c:pt>
                <c:pt idx="929">
                  <c:v>0.14133564616950878</c:v>
                </c:pt>
                <c:pt idx="930">
                  <c:v>0.14259395950283277</c:v>
                </c:pt>
                <c:pt idx="931">
                  <c:v>0.14321950616955803</c:v>
                </c:pt>
                <c:pt idx="932">
                  <c:v>0.14129621616943697</c:v>
                </c:pt>
                <c:pt idx="933">
                  <c:v>0.14150925616947094</c:v>
                </c:pt>
                <c:pt idx="934">
                  <c:v>0.14072794616953391</c:v>
                </c:pt>
                <c:pt idx="935">
                  <c:v>0.14225545616950799</c:v>
                </c:pt>
                <c:pt idx="936">
                  <c:v>0.14314585116940767</c:v>
                </c:pt>
                <c:pt idx="937">
                  <c:v>0.14148336021209243</c:v>
                </c:pt>
                <c:pt idx="938">
                  <c:v>0.14434132237194336</c:v>
                </c:pt>
                <c:pt idx="939">
                  <c:v>0.14317268616946421</c:v>
                </c:pt>
                <c:pt idx="940">
                  <c:v>0.14546507616952928</c:v>
                </c:pt>
                <c:pt idx="941">
                  <c:v>0.14492404616950694</c:v>
                </c:pt>
                <c:pt idx="942">
                  <c:v>0.14473438905604069</c:v>
                </c:pt>
                <c:pt idx="943">
                  <c:v>0.14495641616949262</c:v>
                </c:pt>
                <c:pt idx="944">
                  <c:v>0.14612167616947147</c:v>
                </c:pt>
                <c:pt idx="945">
                  <c:v>0.14614917616948744</c:v>
                </c:pt>
                <c:pt idx="946">
                  <c:v>0.14421262616947689</c:v>
                </c:pt>
                <c:pt idx="947">
                  <c:v>0.14385393651429038</c:v>
                </c:pt>
                <c:pt idx="948">
                  <c:v>0.14461142616947614</c:v>
                </c:pt>
                <c:pt idx="949">
                  <c:v>0.14625976158610879</c:v>
                </c:pt>
                <c:pt idx="950">
                  <c:v>0.1442613061695539</c:v>
                </c:pt>
                <c:pt idx="951">
                  <c:v>0.14547684616952949</c:v>
                </c:pt>
                <c:pt idx="952">
                  <c:v>0.14760595616944289</c:v>
                </c:pt>
                <c:pt idx="953">
                  <c:v>0.14604626616953476</c:v>
                </c:pt>
                <c:pt idx="954">
                  <c:v>0.14625986575279645</c:v>
                </c:pt>
                <c:pt idx="955">
                  <c:v>0.14258262616951339</c:v>
                </c:pt>
                <c:pt idx="956">
                  <c:v>0.14683350989047048</c:v>
                </c:pt>
                <c:pt idx="957">
                  <c:v>0.14859247616945501</c:v>
                </c:pt>
                <c:pt idx="958">
                  <c:v>0.14875239616939986</c:v>
                </c:pt>
                <c:pt idx="959">
                  <c:v>0.14844982616948268</c:v>
                </c:pt>
                <c:pt idx="960">
                  <c:v>0.14921791616943414</c:v>
                </c:pt>
                <c:pt idx="961">
                  <c:v>0.15072019317976548</c:v>
                </c:pt>
                <c:pt idx="962">
                  <c:v>0.14810733616947436</c:v>
                </c:pt>
                <c:pt idx="963">
                  <c:v>0.14930751616941509</c:v>
                </c:pt>
                <c:pt idx="964">
                  <c:v>0.15127938932734286</c:v>
                </c:pt>
                <c:pt idx="965">
                  <c:v>0.1521288361696094</c:v>
                </c:pt>
                <c:pt idx="966">
                  <c:v>0.15524379616938719</c:v>
                </c:pt>
                <c:pt idx="967">
                  <c:v>0.15609930658182286</c:v>
                </c:pt>
                <c:pt idx="968">
                  <c:v>0.15814959616932392</c:v>
                </c:pt>
                <c:pt idx="969">
                  <c:v>0.15887932616941233</c:v>
                </c:pt>
                <c:pt idx="970">
                  <c:v>0.15952073616951171</c:v>
                </c:pt>
                <c:pt idx="971">
                  <c:v>0.16137522616938327</c:v>
                </c:pt>
                <c:pt idx="972">
                  <c:v>0.15717400116947999</c:v>
                </c:pt>
                <c:pt idx="973">
                  <c:v>0.16264448331227782</c:v>
                </c:pt>
                <c:pt idx="974">
                  <c:v>0.16259142616949893</c:v>
                </c:pt>
                <c:pt idx="975">
                  <c:v>0.16048225616951584</c:v>
                </c:pt>
                <c:pt idx="976">
                  <c:v>0.16158950616956247</c:v>
                </c:pt>
                <c:pt idx="977">
                  <c:v>0.16137290616950387</c:v>
                </c:pt>
                <c:pt idx="978">
                  <c:v>0.16174721379830734</c:v>
                </c:pt>
                <c:pt idx="979">
                  <c:v>0.16175203616937511</c:v>
                </c:pt>
                <c:pt idx="980">
                  <c:v>0.16168183616954918</c:v>
                </c:pt>
                <c:pt idx="981">
                  <c:v>0.15953810443032557</c:v>
                </c:pt>
                <c:pt idx="982">
                  <c:v>0.16135121440477462</c:v>
                </c:pt>
                <c:pt idx="983">
                  <c:v>0.1622683361694616</c:v>
                </c:pt>
                <c:pt idx="984">
                  <c:v>0.16275403616955939</c:v>
                </c:pt>
                <c:pt idx="985">
                  <c:v>0.16201048033612186</c:v>
                </c:pt>
                <c:pt idx="986">
                  <c:v>0.16056093616938941</c:v>
                </c:pt>
                <c:pt idx="987">
                  <c:v>0.16326212616938571</c:v>
                </c:pt>
                <c:pt idx="988">
                  <c:v>0.16255614616950709</c:v>
                </c:pt>
                <c:pt idx="989">
                  <c:v>0.16331100495736467</c:v>
                </c:pt>
                <c:pt idx="990">
                  <c:v>0.16130647232334638</c:v>
                </c:pt>
                <c:pt idx="991">
                  <c:v>0.16261358616941379</c:v>
                </c:pt>
                <c:pt idx="992">
                  <c:v>0.16156932887223294</c:v>
                </c:pt>
                <c:pt idx="993">
                  <c:v>0.16109395616949504</c:v>
                </c:pt>
                <c:pt idx="994">
                  <c:v>0.162113966169386</c:v>
                </c:pt>
                <c:pt idx="995">
                  <c:v>0.16144826616945832</c:v>
                </c:pt>
                <c:pt idx="996">
                  <c:v>0.16109074616942132</c:v>
                </c:pt>
                <c:pt idx="997">
                  <c:v>0.16084546616959036</c:v>
                </c:pt>
                <c:pt idx="998">
                  <c:v>0.15948848616947994</c:v>
                </c:pt>
                <c:pt idx="999">
                  <c:v>0.1615206261694766</c:v>
                </c:pt>
                <c:pt idx="1000">
                  <c:v>0.16116706095205302</c:v>
                </c:pt>
                <c:pt idx="1001">
                  <c:v>0.16103913616946414</c:v>
                </c:pt>
                <c:pt idx="1002">
                  <c:v>0.15960871616955785</c:v>
                </c:pt>
                <c:pt idx="1003">
                  <c:v>0.15839776616944354</c:v>
                </c:pt>
                <c:pt idx="1004">
                  <c:v>0.15812961616958887</c:v>
                </c:pt>
                <c:pt idx="1005">
                  <c:v>0.15964618999930758</c:v>
                </c:pt>
                <c:pt idx="1006">
                  <c:v>0.1609544595029323</c:v>
                </c:pt>
                <c:pt idx="1007">
                  <c:v>0.1604524061695117</c:v>
                </c:pt>
                <c:pt idx="1008">
                  <c:v>0.15926225116948026</c:v>
                </c:pt>
                <c:pt idx="1009">
                  <c:v>0.16092424685909654</c:v>
                </c:pt>
                <c:pt idx="1010">
                  <c:v>0.15841307616949549</c:v>
                </c:pt>
                <c:pt idx="1011">
                  <c:v>0.15807188616942397</c:v>
                </c:pt>
                <c:pt idx="1012">
                  <c:v>0.1573814656755417</c:v>
                </c:pt>
                <c:pt idx="1013">
                  <c:v>0.15871452616944756</c:v>
                </c:pt>
                <c:pt idx="1014">
                  <c:v>0.15741038616957362</c:v>
                </c:pt>
                <c:pt idx="1015">
                  <c:v>0.1581408861693209</c:v>
                </c:pt>
                <c:pt idx="1016">
                  <c:v>0.15752721616956941</c:v>
                </c:pt>
                <c:pt idx="1017">
                  <c:v>0.1578597372806457</c:v>
                </c:pt>
                <c:pt idx="1018">
                  <c:v>0.16026941783624712</c:v>
                </c:pt>
                <c:pt idx="1019">
                  <c:v>0.15574808616945329</c:v>
                </c:pt>
                <c:pt idx="1020">
                  <c:v>0.15729216616944119</c:v>
                </c:pt>
                <c:pt idx="1021">
                  <c:v>0.1583266461695417</c:v>
                </c:pt>
                <c:pt idx="1022">
                  <c:v>0.15652282616945001</c:v>
                </c:pt>
                <c:pt idx="1023">
                  <c:v>0.15822837616946156</c:v>
                </c:pt>
                <c:pt idx="1024">
                  <c:v>0.15772243262111399</c:v>
                </c:pt>
                <c:pt idx="1025">
                  <c:v>0.15845562616947031</c:v>
                </c:pt>
                <c:pt idx="1026">
                  <c:v>0.15626610616948292</c:v>
                </c:pt>
                <c:pt idx="1027">
                  <c:v>0.15689274616934787</c:v>
                </c:pt>
                <c:pt idx="1028">
                  <c:v>0.15773880616944802</c:v>
                </c:pt>
                <c:pt idx="1029">
                  <c:v>0.15604890616950251</c:v>
                </c:pt>
                <c:pt idx="1030">
                  <c:v>0.15732722410760419</c:v>
                </c:pt>
                <c:pt idx="1031">
                  <c:v>0.15665340616944001</c:v>
                </c:pt>
                <c:pt idx="1032">
                  <c:v>0.15680494616947296</c:v>
                </c:pt>
                <c:pt idx="1033">
                  <c:v>0.15678668616929803</c:v>
                </c:pt>
                <c:pt idx="1034">
                  <c:v>0.15825829283612386</c:v>
                </c:pt>
                <c:pt idx="1035">
                  <c:v>0.15586490485794996</c:v>
                </c:pt>
                <c:pt idx="1036">
                  <c:v>0.15686645616949635</c:v>
                </c:pt>
                <c:pt idx="1037">
                  <c:v>0.15644138905609903</c:v>
                </c:pt>
                <c:pt idx="1038">
                  <c:v>0.15622857616953922</c:v>
                </c:pt>
                <c:pt idx="1039">
                  <c:v>0.15664361616934741</c:v>
                </c:pt>
                <c:pt idx="1040">
                  <c:v>0.15598367616949838</c:v>
                </c:pt>
                <c:pt idx="1041">
                  <c:v>0.15512693616955175</c:v>
                </c:pt>
                <c:pt idx="1042">
                  <c:v>0.15608454045525391</c:v>
                </c:pt>
                <c:pt idx="1043">
                  <c:v>0.15335855546244681</c:v>
                </c:pt>
                <c:pt idx="1044">
                  <c:v>0.15385244616939564</c:v>
                </c:pt>
                <c:pt idx="1045">
                  <c:v>0.15280069616954961</c:v>
                </c:pt>
                <c:pt idx="1046">
                  <c:v>0.15221036616949885</c:v>
                </c:pt>
                <c:pt idx="1047">
                  <c:v>0.15225852307675325</c:v>
                </c:pt>
                <c:pt idx="1048">
                  <c:v>0.15063688616946563</c:v>
                </c:pt>
                <c:pt idx="1049">
                  <c:v>0.15027942616940512</c:v>
                </c:pt>
                <c:pt idx="1050">
                  <c:v>0.15078194759804844</c:v>
                </c:pt>
                <c:pt idx="1051">
                  <c:v>0.15043453825742892</c:v>
                </c:pt>
                <c:pt idx="1052">
                  <c:v>0.14941260616947744</c:v>
                </c:pt>
                <c:pt idx="1053">
                  <c:v>0.15022883235509732</c:v>
                </c:pt>
                <c:pt idx="1054">
                  <c:v>0.14825084616944673</c:v>
                </c:pt>
                <c:pt idx="1055">
                  <c:v>0.14890741616940806</c:v>
                </c:pt>
                <c:pt idx="1056">
                  <c:v>0.14922059616954186</c:v>
                </c:pt>
                <c:pt idx="1057">
                  <c:v>0.14854054616947138</c:v>
                </c:pt>
                <c:pt idx="1058">
                  <c:v>0.14688238479007532</c:v>
                </c:pt>
                <c:pt idx="1059">
                  <c:v>0.14478562616946541</c:v>
                </c:pt>
                <c:pt idx="1060">
                  <c:v>0.14682767667447638</c:v>
                </c:pt>
                <c:pt idx="1061">
                  <c:v>0.14698014616956834</c:v>
                </c:pt>
                <c:pt idx="1062">
                  <c:v>0.1462118061695464</c:v>
                </c:pt>
                <c:pt idx="1063">
                  <c:v>0.14528076616942107</c:v>
                </c:pt>
                <c:pt idx="1064">
                  <c:v>0.1457086461695099</c:v>
                </c:pt>
                <c:pt idx="1065">
                  <c:v>0.14557150245816786</c:v>
                </c:pt>
                <c:pt idx="1066">
                  <c:v>0.14559590616950419</c:v>
                </c:pt>
                <c:pt idx="1067">
                  <c:v>0.14588696400737441</c:v>
                </c:pt>
                <c:pt idx="1068">
                  <c:v>0.14462305170133066</c:v>
                </c:pt>
                <c:pt idx="1069">
                  <c:v>0.14471622616949312</c:v>
                </c:pt>
                <c:pt idx="1070">
                  <c:v>0.14265615194263148</c:v>
                </c:pt>
                <c:pt idx="1071">
                  <c:v>0.14446813616949378</c:v>
                </c:pt>
                <c:pt idx="1072">
                  <c:v>0.14438098616942363</c:v>
                </c:pt>
                <c:pt idx="1073">
                  <c:v>0.14310021616952895</c:v>
                </c:pt>
                <c:pt idx="1074">
                  <c:v>0.14341697616941948</c:v>
                </c:pt>
                <c:pt idx="1075">
                  <c:v>0.14523453241953641</c:v>
                </c:pt>
                <c:pt idx="1076">
                  <c:v>0.14509178172508541</c:v>
                </c:pt>
                <c:pt idx="1077">
                  <c:v>0.14456610765100228</c:v>
                </c:pt>
                <c:pt idx="1078">
                  <c:v>0.14413742616947917</c:v>
                </c:pt>
                <c:pt idx="1079">
                  <c:v>0.14578146616956644</c:v>
                </c:pt>
                <c:pt idx="1080">
                  <c:v>0.14527421616941191</c:v>
                </c:pt>
                <c:pt idx="1081">
                  <c:v>0.14513458616940531</c:v>
                </c:pt>
                <c:pt idx="1082">
                  <c:v>0.14535173033615933</c:v>
                </c:pt>
                <c:pt idx="1083">
                  <c:v>0.14409849616940601</c:v>
                </c:pt>
                <c:pt idx="1084">
                  <c:v>0.1441247261694798</c:v>
                </c:pt>
                <c:pt idx="1085">
                  <c:v>0.14353857855040544</c:v>
                </c:pt>
                <c:pt idx="1086">
                  <c:v>0.14616844435134649</c:v>
                </c:pt>
                <c:pt idx="1087">
                  <c:v>0.1456074661695938</c:v>
                </c:pt>
                <c:pt idx="1088">
                  <c:v>0.14424042616943247</c:v>
                </c:pt>
                <c:pt idx="1089">
                  <c:v>0.14317331038007808</c:v>
                </c:pt>
                <c:pt idx="1090">
                  <c:v>0.14436081616942451</c:v>
                </c:pt>
                <c:pt idx="1091">
                  <c:v>0.14324043616947829</c:v>
                </c:pt>
                <c:pt idx="1092">
                  <c:v>0.14226171616948591</c:v>
                </c:pt>
                <c:pt idx="1093">
                  <c:v>0.14480817616957609</c:v>
                </c:pt>
                <c:pt idx="1094">
                  <c:v>0.14061512616947891</c:v>
                </c:pt>
                <c:pt idx="1095">
                  <c:v>0.14290813637354921</c:v>
                </c:pt>
                <c:pt idx="1096">
                  <c:v>0.14268347880098986</c:v>
                </c:pt>
                <c:pt idx="1097">
                  <c:v>0.14215087616946676</c:v>
                </c:pt>
                <c:pt idx="1098">
                  <c:v>0.14372717616946343</c:v>
                </c:pt>
                <c:pt idx="1099">
                  <c:v>0.14342827616933132</c:v>
                </c:pt>
                <c:pt idx="1100">
                  <c:v>0.14295722616951423</c:v>
                </c:pt>
                <c:pt idx="1101">
                  <c:v>0.14294870616954841</c:v>
                </c:pt>
                <c:pt idx="1102">
                  <c:v>0.14173077200283046</c:v>
                </c:pt>
                <c:pt idx="1103">
                  <c:v>0.14491012616947807</c:v>
                </c:pt>
                <c:pt idx="1104">
                  <c:v>0.1418212928361415</c:v>
                </c:pt>
                <c:pt idx="1105">
                  <c:v>0.14499202616946183</c:v>
                </c:pt>
                <c:pt idx="1106">
                  <c:v>0.14072445616945137</c:v>
                </c:pt>
                <c:pt idx="1107">
                  <c:v>0.14258664616943428</c:v>
                </c:pt>
                <c:pt idx="1108">
                  <c:v>0.14232491616954235</c:v>
                </c:pt>
                <c:pt idx="1109">
                  <c:v>0.14429961616943407</c:v>
                </c:pt>
                <c:pt idx="1110">
                  <c:v>0.1431605849324315</c:v>
                </c:pt>
                <c:pt idx="1111">
                  <c:v>0.14452062616953737</c:v>
                </c:pt>
                <c:pt idx="1112">
                  <c:v>0.14484131038003079</c:v>
                </c:pt>
                <c:pt idx="1113">
                  <c:v>0.14285756616945378</c:v>
                </c:pt>
                <c:pt idx="1114">
                  <c:v>0.14399810616943434</c:v>
                </c:pt>
                <c:pt idx="1115">
                  <c:v>0.14408404616942538</c:v>
                </c:pt>
                <c:pt idx="1116">
                  <c:v>0.14312650116950465</c:v>
                </c:pt>
                <c:pt idx="1117">
                  <c:v>0.14158868616958389</c:v>
                </c:pt>
                <c:pt idx="1118">
                  <c:v>0.1437716961695088</c:v>
                </c:pt>
                <c:pt idx="1119">
                  <c:v>0.14357293616937741</c:v>
                </c:pt>
                <c:pt idx="1120">
                  <c:v>0.14140723616937156</c:v>
                </c:pt>
                <c:pt idx="1121">
                  <c:v>0.14403991188378029</c:v>
                </c:pt>
                <c:pt idx="1122">
                  <c:v>0.14455361301155267</c:v>
                </c:pt>
                <c:pt idx="1123">
                  <c:v>0.14337698616941469</c:v>
                </c:pt>
                <c:pt idx="1124">
                  <c:v>0.14243338616955742</c:v>
                </c:pt>
                <c:pt idx="1125">
                  <c:v>0.14283622616935079</c:v>
                </c:pt>
                <c:pt idx="1126">
                  <c:v>0.1422976961694932</c:v>
                </c:pt>
                <c:pt idx="1127">
                  <c:v>0.14029148616955939</c:v>
                </c:pt>
                <c:pt idx="1128">
                  <c:v>0.14324252616947336</c:v>
                </c:pt>
                <c:pt idx="1129">
                  <c:v>0.14309048124185628</c:v>
                </c:pt>
                <c:pt idx="1130">
                  <c:v>0.14289324616939358</c:v>
                </c:pt>
                <c:pt idx="1131">
                  <c:v>0.14199945616951501</c:v>
                </c:pt>
                <c:pt idx="1132">
                  <c:v>0.14183356616953802</c:v>
                </c:pt>
                <c:pt idx="1133">
                  <c:v>0.14265007616953085</c:v>
                </c:pt>
                <c:pt idx="1134">
                  <c:v>0.14196402823122886</c:v>
                </c:pt>
                <c:pt idx="1135">
                  <c:v>0.14307439616948181</c:v>
                </c:pt>
                <c:pt idx="1136">
                  <c:v>0.14225482616943469</c:v>
                </c:pt>
                <c:pt idx="1137">
                  <c:v>0.14255615558124668</c:v>
                </c:pt>
                <c:pt idx="1138">
                  <c:v>0.14306518616952274</c:v>
                </c:pt>
                <c:pt idx="1139">
                  <c:v>0.14373752616943153</c:v>
                </c:pt>
                <c:pt idx="1140">
                  <c:v>0.14318352616946584</c:v>
                </c:pt>
                <c:pt idx="1141">
                  <c:v>0.14231744195895146</c:v>
                </c:pt>
                <c:pt idx="1142">
                  <c:v>0.14168442616946228</c:v>
                </c:pt>
                <c:pt idx="1143">
                  <c:v>0.14179708616950412</c:v>
                </c:pt>
                <c:pt idx="1144">
                  <c:v>0.14176381616945841</c:v>
                </c:pt>
                <c:pt idx="1145">
                  <c:v>0.14067829283618494</c:v>
                </c:pt>
                <c:pt idx="1146">
                  <c:v>0.13832095950282072</c:v>
                </c:pt>
                <c:pt idx="1147">
                  <c:v>0.13804457616953414</c:v>
                </c:pt>
                <c:pt idx="1148">
                  <c:v>0.13523038616961022</c:v>
                </c:pt>
                <c:pt idx="1149">
                  <c:v>0.13621124616950925</c:v>
                </c:pt>
                <c:pt idx="1150">
                  <c:v>0.13522764616952543</c:v>
                </c:pt>
                <c:pt idx="1151">
                  <c:v>0.13462638479023797</c:v>
                </c:pt>
                <c:pt idx="1152">
                  <c:v>0.13136972420870999</c:v>
                </c:pt>
                <c:pt idx="1153">
                  <c:v>0.13306577616950219</c:v>
                </c:pt>
                <c:pt idx="1154">
                  <c:v>0.13317648616941824</c:v>
                </c:pt>
                <c:pt idx="1155">
                  <c:v>0.13245245616941781</c:v>
                </c:pt>
                <c:pt idx="1156">
                  <c:v>0.13154954616933898</c:v>
                </c:pt>
                <c:pt idx="1157">
                  <c:v>0.13217900616955075</c:v>
                </c:pt>
                <c:pt idx="1158">
                  <c:v>0.13236731366949092</c:v>
                </c:pt>
                <c:pt idx="1159">
                  <c:v>0.13008587616943146</c:v>
                </c:pt>
                <c:pt idx="1160">
                  <c:v>0.13169074381647777</c:v>
                </c:pt>
                <c:pt idx="1161">
                  <c:v>0.13153161616942571</c:v>
                </c:pt>
                <c:pt idx="1162">
                  <c:v>0.13185480616937184</c:v>
                </c:pt>
                <c:pt idx="1163">
                  <c:v>0.1292600961695598</c:v>
                </c:pt>
                <c:pt idx="1164">
                  <c:v>0.13055545616951747</c:v>
                </c:pt>
                <c:pt idx="1165">
                  <c:v>0.13125148033610423</c:v>
                </c:pt>
                <c:pt idx="1166">
                  <c:v>0.13136664616942556</c:v>
                </c:pt>
                <c:pt idx="1167">
                  <c:v>0.13170408071493983</c:v>
                </c:pt>
                <c:pt idx="1168">
                  <c:v>0.13011421379836471</c:v>
                </c:pt>
                <c:pt idx="1169">
                  <c:v>0.1303638461693879</c:v>
                </c:pt>
                <c:pt idx="1170">
                  <c:v>0.13217922616949809</c:v>
                </c:pt>
                <c:pt idx="1171">
                  <c:v>0.13234575116946723</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0.13910314616946118</c:v>
                </c:pt>
                <c:pt idx="1182">
                  <c:v>0.14064182616947121</c:v>
                </c:pt>
                <c:pt idx="1183">
                  <c:v>0.14334514997904091</c:v>
                </c:pt>
                <c:pt idx="1184">
                  <c:v>0.14286322616945321</c:v>
                </c:pt>
                <c:pt idx="1185">
                  <c:v>0.14416156616952938</c:v>
                </c:pt>
                <c:pt idx="1186">
                  <c:v>0.14496220616946726</c:v>
                </c:pt>
                <c:pt idx="1187">
                  <c:v>0.14568522616950472</c:v>
                </c:pt>
                <c:pt idx="1188">
                  <c:v>0.14571536575284963</c:v>
                </c:pt>
                <c:pt idx="1189">
                  <c:v>0.14605077431760088</c:v>
                </c:pt>
                <c:pt idx="1190">
                  <c:v>0.14853393229188341</c:v>
                </c:pt>
                <c:pt idx="1191">
                  <c:v>0.1476103061695114</c:v>
                </c:pt>
                <c:pt idx="1192">
                  <c:v>0.14929506616950067</c:v>
                </c:pt>
                <c:pt idx="1193">
                  <c:v>0.14827371991950128</c:v>
                </c:pt>
                <c:pt idx="1194">
                  <c:v>0.14836687616940494</c:v>
                </c:pt>
                <c:pt idx="1195">
                  <c:v>0.14890486426475036</c:v>
                </c:pt>
                <c:pt idx="1196">
                  <c:v>0.14726982616943496</c:v>
                </c:pt>
                <c:pt idx="1197">
                  <c:v>0.14756732616953641</c:v>
                </c:pt>
                <c:pt idx="1198">
                  <c:v>0.14888621616958631</c:v>
                </c:pt>
                <c:pt idx="1199">
                  <c:v>0.14720703616946235</c:v>
                </c:pt>
                <c:pt idx="1200">
                  <c:v>0.14730102200282164</c:v>
                </c:pt>
                <c:pt idx="1201">
                  <c:v>0.14739945616949551</c:v>
                </c:pt>
                <c:pt idx="1202">
                  <c:v>0.14686721876216802</c:v>
                </c:pt>
                <c:pt idx="1203">
                  <c:v>0.14760642616950292</c:v>
                </c:pt>
                <c:pt idx="1204">
                  <c:v>0.14676927616942276</c:v>
                </c:pt>
                <c:pt idx="1205">
                  <c:v>0.14766237616956346</c:v>
                </c:pt>
                <c:pt idx="1206">
                  <c:v>0.14933319908620057</c:v>
                </c:pt>
                <c:pt idx="1207">
                  <c:v>0.14663757616938256</c:v>
                </c:pt>
                <c:pt idx="1208">
                  <c:v>0.14746241616937569</c:v>
                </c:pt>
                <c:pt idx="1209">
                  <c:v>0.14797366842296375</c:v>
                </c:pt>
                <c:pt idx="1210">
                  <c:v>0.14746474045512095</c:v>
                </c:pt>
                <c:pt idx="1211">
                  <c:v>0.14911023616950578</c:v>
                </c:pt>
                <c:pt idx="1212">
                  <c:v>0.1479844386695108</c:v>
                </c:pt>
                <c:pt idx="1213">
                  <c:v>0.14878487616941541</c:v>
                </c:pt>
                <c:pt idx="1214">
                  <c:v>0.14897376616944771</c:v>
                </c:pt>
                <c:pt idx="1215">
                  <c:v>0.15002511366941471</c:v>
                </c:pt>
                <c:pt idx="1216">
                  <c:v>0.14997767936102946</c:v>
                </c:pt>
                <c:pt idx="1217">
                  <c:v>0.14916220616952122</c:v>
                </c:pt>
                <c:pt idx="1218">
                  <c:v>0.1508062928361657</c:v>
                </c:pt>
                <c:pt idx="1219">
                  <c:v>0.15150111616954121</c:v>
                </c:pt>
                <c:pt idx="1220">
                  <c:v>0.15258190616953021</c:v>
                </c:pt>
                <c:pt idx="1221">
                  <c:v>0.15247958616949156</c:v>
                </c:pt>
                <c:pt idx="1222">
                  <c:v>0.1537327861694994</c:v>
                </c:pt>
                <c:pt idx="1223">
                  <c:v>0.15276288879574929</c:v>
                </c:pt>
                <c:pt idx="1224">
                  <c:v>0.1542629791106549</c:v>
                </c:pt>
                <c:pt idx="1225">
                  <c:v>0.15523035344219285</c:v>
                </c:pt>
                <c:pt idx="1226">
                  <c:v>0.15526982616948734</c:v>
                </c:pt>
                <c:pt idx="1227">
                  <c:v>0.15598077616945721</c:v>
                </c:pt>
                <c:pt idx="1228">
                  <c:v>0.15552835616941282</c:v>
                </c:pt>
                <c:pt idx="1229">
                  <c:v>0.15615941616940202</c:v>
                </c:pt>
                <c:pt idx="1230">
                  <c:v>0.1545852282102233</c:v>
                </c:pt>
                <c:pt idx="1231">
                  <c:v>0.15206934258733948</c:v>
                </c:pt>
                <c:pt idx="1232">
                  <c:v>0.15663223401261933</c:v>
                </c:pt>
                <c:pt idx="1233">
                  <c:v>0.15530262616947271</c:v>
                </c:pt>
                <c:pt idx="1234">
                  <c:v>0.1549458861695289</c:v>
                </c:pt>
                <c:pt idx="1235">
                  <c:v>0.15568844616961999</c:v>
                </c:pt>
                <c:pt idx="1236">
                  <c:v>0.15779422616938654</c:v>
                </c:pt>
                <c:pt idx="1237">
                  <c:v>0.15619848616952969</c:v>
                </c:pt>
                <c:pt idx="1238">
                  <c:v>0.15655346455331223</c:v>
                </c:pt>
                <c:pt idx="1239">
                  <c:v>0.15757424075276594</c:v>
                </c:pt>
                <c:pt idx="1240">
                  <c:v>0.15600975950285106</c:v>
                </c:pt>
                <c:pt idx="1241">
                  <c:v>0.15732577200283521</c:v>
                </c:pt>
                <c:pt idx="1242">
                  <c:v>0.15623645616936743</c:v>
                </c:pt>
                <c:pt idx="1243">
                  <c:v>0.15425702616940404</c:v>
                </c:pt>
                <c:pt idx="1244">
                  <c:v>0.15562286616953713</c:v>
                </c:pt>
                <c:pt idx="1245">
                  <c:v>0.15550895248522106</c:v>
                </c:pt>
                <c:pt idx="1246">
                  <c:v>0.15597311616957654</c:v>
                </c:pt>
                <c:pt idx="1247">
                  <c:v>0.15512585616946256</c:v>
                </c:pt>
                <c:pt idx="1248">
                  <c:v>0.15482236301158989</c:v>
                </c:pt>
                <c:pt idx="1249">
                  <c:v>0.15566814132093063</c:v>
                </c:pt>
                <c:pt idx="1250">
                  <c:v>0.15544835616948705</c:v>
                </c:pt>
                <c:pt idx="1251">
                  <c:v>0.15477927880112952</c:v>
                </c:pt>
                <c:pt idx="1252">
                  <c:v>0.15559516616950492</c:v>
                </c:pt>
                <c:pt idx="1253">
                  <c:v>0.15563316616943743</c:v>
                </c:pt>
                <c:pt idx="1254">
                  <c:v>0.15611426616932564</c:v>
                </c:pt>
                <c:pt idx="1255">
                  <c:v>0.15543636616963882</c:v>
                </c:pt>
                <c:pt idx="1256">
                  <c:v>0.15507245950281878</c:v>
                </c:pt>
                <c:pt idx="1257">
                  <c:v>0.15639262616947749</c:v>
                </c:pt>
                <c:pt idx="1258">
                  <c:v>0.15483271616945171</c:v>
                </c:pt>
                <c:pt idx="1259">
                  <c:v>0.15580877616942268</c:v>
                </c:pt>
                <c:pt idx="1260">
                  <c:v>0.1552652461695917</c:v>
                </c:pt>
                <c:pt idx="1261">
                  <c:v>0.15462867616936649</c:v>
                </c:pt>
                <c:pt idx="1262">
                  <c:v>0.15556089616949045</c:v>
                </c:pt>
                <c:pt idx="1263">
                  <c:v>0.15552432479964295</c:v>
                </c:pt>
                <c:pt idx="1264">
                  <c:v>0.15543787616941551</c:v>
                </c:pt>
                <c:pt idx="1265">
                  <c:v>0.15547867667457638</c:v>
                </c:pt>
                <c:pt idx="1266">
                  <c:v>0.15567207353792886</c:v>
                </c:pt>
                <c:pt idx="1267">
                  <c:v>0.15716387616940625</c:v>
                </c:pt>
                <c:pt idx="1268">
                  <c:v>0.15625000616952894</c:v>
                </c:pt>
                <c:pt idx="1269">
                  <c:v>0.15525893866956172</c:v>
                </c:pt>
                <c:pt idx="1270">
                  <c:v>0.15624064616955041</c:v>
                </c:pt>
                <c:pt idx="1271">
                  <c:v>0.1566762261695232</c:v>
                </c:pt>
                <c:pt idx="1272">
                  <c:v>0.15650651616944344</c:v>
                </c:pt>
                <c:pt idx="1273">
                  <c:v>0.15728496487913926</c:v>
                </c:pt>
                <c:pt idx="1274">
                  <c:v>0.15898093386178436</c:v>
                </c:pt>
                <c:pt idx="1275">
                  <c:v>0.15717497616955695</c:v>
                </c:pt>
                <c:pt idx="1276">
                  <c:v>0.15837396301147083</c:v>
                </c:pt>
                <c:pt idx="1277">
                  <c:v>0.15824406616940256</c:v>
                </c:pt>
                <c:pt idx="1278">
                  <c:v>0.15665939616940283</c:v>
                </c:pt>
                <c:pt idx="1279">
                  <c:v>0.15888555616942338</c:v>
                </c:pt>
                <c:pt idx="1280">
                  <c:v>0.15660195616949601</c:v>
                </c:pt>
                <c:pt idx="1281">
                  <c:v>0.15633761616938119</c:v>
                </c:pt>
                <c:pt idx="1282">
                  <c:v>0.15785072294374894</c:v>
                </c:pt>
                <c:pt idx="1283">
                  <c:v>0.15553262616947466</c:v>
                </c:pt>
                <c:pt idx="1284">
                  <c:v>0.15709374616949426</c:v>
                </c:pt>
                <c:pt idx="1285">
                  <c:v>0.15759265616947032</c:v>
                </c:pt>
                <c:pt idx="1286">
                  <c:v>0.15801754616944694</c:v>
                </c:pt>
                <c:pt idx="1287">
                  <c:v>0.15784835616955228</c:v>
                </c:pt>
                <c:pt idx="1288">
                  <c:v>0.15693246616952225</c:v>
                </c:pt>
                <c:pt idx="1289">
                  <c:v>0.15896906366937488</c:v>
                </c:pt>
                <c:pt idx="1290">
                  <c:v>0.15961155616960809</c:v>
                </c:pt>
                <c:pt idx="1291">
                  <c:v>0.15969782259806231</c:v>
                </c:pt>
                <c:pt idx="1292">
                  <c:v>0.15936762616946984</c:v>
                </c:pt>
                <c:pt idx="1293">
                  <c:v>0.15770080616934498</c:v>
                </c:pt>
                <c:pt idx="1294">
                  <c:v>0.15897272616950886</c:v>
                </c:pt>
                <c:pt idx="1295">
                  <c:v>0.15842900116949504</c:v>
                </c:pt>
                <c:pt idx="1296">
                  <c:v>0.15782139616941063</c:v>
                </c:pt>
                <c:pt idx="1297">
                  <c:v>0.15888722616951156</c:v>
                </c:pt>
                <c:pt idx="1298">
                  <c:v>0.15850755616943982</c:v>
                </c:pt>
                <c:pt idx="1299">
                  <c:v>0.15893698616956475</c:v>
                </c:pt>
                <c:pt idx="1300">
                  <c:v>0.1592082363390265</c:v>
                </c:pt>
                <c:pt idx="1301">
                  <c:v>0.15854387616948903</c:v>
                </c:pt>
                <c:pt idx="1302">
                  <c:v>0.15760403042479279</c:v>
                </c:pt>
                <c:pt idx="1303">
                  <c:v>0.15825796616960036</c:v>
                </c:pt>
                <c:pt idx="1304">
                  <c:v>0.1556394061694707</c:v>
                </c:pt>
                <c:pt idx="1305">
                  <c:v>0.15732510616943804</c:v>
                </c:pt>
                <c:pt idx="1306">
                  <c:v>0.15690330616961054</c:v>
                </c:pt>
                <c:pt idx="1307">
                  <c:v>0.15919754616945186</c:v>
                </c:pt>
                <c:pt idx="1308">
                  <c:v>0.15831790741934548</c:v>
                </c:pt>
                <c:pt idx="1309">
                  <c:v>0.15754141305461644</c:v>
                </c:pt>
                <c:pt idx="1310">
                  <c:v>0.15504044435128642</c:v>
                </c:pt>
                <c:pt idx="1311">
                  <c:v>0.15540247616948508</c:v>
                </c:pt>
                <c:pt idx="1312">
                  <c:v>0.15768459616933245</c:v>
                </c:pt>
                <c:pt idx="1313">
                  <c:v>0.15710238616958366</c:v>
                </c:pt>
                <c:pt idx="1314">
                  <c:v>0.15638234616940877</c:v>
                </c:pt>
                <c:pt idx="1315">
                  <c:v>0.15650235248531907</c:v>
                </c:pt>
                <c:pt idx="1316">
                  <c:v>0.15563145616947363</c:v>
                </c:pt>
                <c:pt idx="1317">
                  <c:v>0.15457967616944759</c:v>
                </c:pt>
                <c:pt idx="1318">
                  <c:v>0.15655853921293791</c:v>
                </c:pt>
                <c:pt idx="1319">
                  <c:v>0.15519700454774493</c:v>
                </c:pt>
                <c:pt idx="1320">
                  <c:v>0.15364564616943738</c:v>
                </c:pt>
                <c:pt idx="1321">
                  <c:v>0.15415934839171541</c:v>
                </c:pt>
                <c:pt idx="1322">
                  <c:v>0.15489739147555801</c:v>
                </c:pt>
                <c:pt idx="1323">
                  <c:v>0.15333268616952034</c:v>
                </c:pt>
                <c:pt idx="1324">
                  <c:v>0.15455125616948373</c:v>
                </c:pt>
                <c:pt idx="1325">
                  <c:v>0.15304407444537588</c:v>
                </c:pt>
                <c:pt idx="1326">
                  <c:v>0.15462595950282343</c:v>
                </c:pt>
                <c:pt idx="1327">
                  <c:v>0.15341708616949798</c:v>
                </c:pt>
                <c:pt idx="1328">
                  <c:v>0.15230380511678734</c:v>
                </c:pt>
                <c:pt idx="1329">
                  <c:v>0.15377369616945219</c:v>
                </c:pt>
                <c:pt idx="1330">
                  <c:v>0.15313455616954738</c:v>
                </c:pt>
                <c:pt idx="1331">
                  <c:v>0.15346123616949164</c:v>
                </c:pt>
                <c:pt idx="1332">
                  <c:v>0.15318860616946511</c:v>
                </c:pt>
                <c:pt idx="1333">
                  <c:v>0.15442746616957964</c:v>
                </c:pt>
                <c:pt idx="1334">
                  <c:v>0.15218716616951156</c:v>
                </c:pt>
                <c:pt idx="1335">
                  <c:v>0.15272180264005897</c:v>
                </c:pt>
                <c:pt idx="1336">
                  <c:v>0.15305964616948151</c:v>
                </c:pt>
                <c:pt idx="1337">
                  <c:v>0.15237978616939099</c:v>
                </c:pt>
                <c:pt idx="1338">
                  <c:v>0.14973552616946528</c:v>
                </c:pt>
                <c:pt idx="1339">
                  <c:v>0.15106116616942733</c:v>
                </c:pt>
                <c:pt idx="1340">
                  <c:v>0.15139564616944787</c:v>
                </c:pt>
                <c:pt idx="1341">
                  <c:v>0.15109383669580742</c:v>
                </c:pt>
                <c:pt idx="1342">
                  <c:v>0.15012422616943871</c:v>
                </c:pt>
                <c:pt idx="1343">
                  <c:v>0.15030911673548544</c:v>
                </c:pt>
                <c:pt idx="1344">
                  <c:v>0.14789088257975891</c:v>
                </c:pt>
                <c:pt idx="1345">
                  <c:v>0.14791822616943801</c:v>
                </c:pt>
                <c:pt idx="1346">
                  <c:v>0.14862971616943821</c:v>
                </c:pt>
                <c:pt idx="1347">
                  <c:v>0.14706656983146643</c:v>
                </c:pt>
                <c:pt idx="1348">
                  <c:v>0.14641697616941957</c:v>
                </c:pt>
                <c:pt idx="1349">
                  <c:v>0.14736864616936904</c:v>
                </c:pt>
                <c:pt idx="1350">
                  <c:v>0.14742010616953394</c:v>
                </c:pt>
                <c:pt idx="1351">
                  <c:v>0.14692116854233497</c:v>
                </c:pt>
                <c:pt idx="1352">
                  <c:v>0.14679525116946518</c:v>
                </c:pt>
                <c:pt idx="1353">
                  <c:v>0.14630447616949058</c:v>
                </c:pt>
                <c:pt idx="1354">
                  <c:v>0.14623915808444138</c:v>
                </c:pt>
                <c:pt idx="1355">
                  <c:v>0.14542709616954141</c:v>
                </c:pt>
                <c:pt idx="1356">
                  <c:v>0.14623785616949225</c:v>
                </c:pt>
                <c:pt idx="1357">
                  <c:v>0.14582030616938371</c:v>
                </c:pt>
                <c:pt idx="1358">
                  <c:v>0.14554304616952182</c:v>
                </c:pt>
                <c:pt idx="1359">
                  <c:v>0.14398760511680583</c:v>
                </c:pt>
                <c:pt idx="1360">
                  <c:v>0.14286163616947098</c:v>
                </c:pt>
                <c:pt idx="1361">
                  <c:v>0.14312001078482695</c:v>
                </c:pt>
                <c:pt idx="1362">
                  <c:v>0.14107527834339351</c:v>
                </c:pt>
                <c:pt idx="1363">
                  <c:v>0.13927019616959074</c:v>
                </c:pt>
                <c:pt idx="1364">
                  <c:v>0.13978024616946558</c:v>
                </c:pt>
                <c:pt idx="1365">
                  <c:v>0.13803472616945101</c:v>
                </c:pt>
                <c:pt idx="1366">
                  <c:v>0.13973736575272289</c:v>
                </c:pt>
                <c:pt idx="1367">
                  <c:v>0.13802165616947093</c:v>
                </c:pt>
                <c:pt idx="1368">
                  <c:v>0.13784403616941202</c:v>
                </c:pt>
                <c:pt idx="1369">
                  <c:v>0.13773069759798792</c:v>
                </c:pt>
                <c:pt idx="1370">
                  <c:v>0.13517669396605908</c:v>
                </c:pt>
                <c:pt idx="1371">
                  <c:v>0.13486984616938019</c:v>
                </c:pt>
                <c:pt idx="1372">
                  <c:v>0.1356700061694909</c:v>
                </c:pt>
                <c:pt idx="1373">
                  <c:v>0.13374806827476959</c:v>
                </c:pt>
                <c:pt idx="1374">
                  <c:v>0.13491052616949184</c:v>
                </c:pt>
                <c:pt idx="1375">
                  <c:v>0.13556894616940007</c:v>
                </c:pt>
                <c:pt idx="1376">
                  <c:v>0.13507378331223671</c:v>
                </c:pt>
                <c:pt idx="1377">
                  <c:v>0.13539912616946048</c:v>
                </c:pt>
                <c:pt idx="1378">
                  <c:v>0.13446852616937124</c:v>
                </c:pt>
                <c:pt idx="1379">
                  <c:v>0.13238691616956538</c:v>
                </c:pt>
                <c:pt idx="1380">
                  <c:v>0.13335326827478849</c:v>
                </c:pt>
                <c:pt idx="1381">
                  <c:v>0.13322062616941818</c:v>
                </c:pt>
                <c:pt idx="1382">
                  <c:v>0.13266966616949122</c:v>
                </c:pt>
                <c:pt idx="1383">
                  <c:v>0.13415529616948171</c:v>
                </c:pt>
                <c:pt idx="1384">
                  <c:v>0.13402509616943822</c:v>
                </c:pt>
                <c:pt idx="1385">
                  <c:v>0.13295775116938571</c:v>
                </c:pt>
                <c:pt idx="1386">
                  <c:v>0.13240462616947471</c:v>
                </c:pt>
                <c:pt idx="1387">
                  <c:v>0.13319953616948521</c:v>
                </c:pt>
                <c:pt idx="1388">
                  <c:v>0.13403528616945004</c:v>
                </c:pt>
                <c:pt idx="1389">
                  <c:v>0.13259227616951819</c:v>
                </c:pt>
                <c:pt idx="1390">
                  <c:v>0.13457084616939596</c:v>
                </c:pt>
                <c:pt idx="1391">
                  <c:v>0.13232305616946871</c:v>
                </c:pt>
                <c:pt idx="1392">
                  <c:v>0.13479915248525759</c:v>
                </c:pt>
                <c:pt idx="1393">
                  <c:v>0.13270113616950141</c:v>
                </c:pt>
                <c:pt idx="1394">
                  <c:v>0.13145709675764294</c:v>
                </c:pt>
                <c:pt idx="1395">
                  <c:v>0.13444970950278923</c:v>
                </c:pt>
                <c:pt idx="1396">
                  <c:v>0.13287972616954824</c:v>
                </c:pt>
                <c:pt idx="1397">
                  <c:v>0.13226741616956889</c:v>
                </c:pt>
                <c:pt idx="1398">
                  <c:v>0.13362683616952609</c:v>
                </c:pt>
                <c:pt idx="1399">
                  <c:v>0.13287699075281978</c:v>
                </c:pt>
                <c:pt idx="1400">
                  <c:v>0.13471587616936651</c:v>
                </c:pt>
                <c:pt idx="1401">
                  <c:v>0.1349546261694457</c:v>
                </c:pt>
                <c:pt idx="1402">
                  <c:v>0.13442502616936741</c:v>
                </c:pt>
                <c:pt idx="1403">
                  <c:v>0.13497294561392439</c:v>
                </c:pt>
                <c:pt idx="1404">
                  <c:v>0.13302262616947758</c:v>
                </c:pt>
                <c:pt idx="1405">
                  <c:v>0.13422826616938721</c:v>
                </c:pt>
                <c:pt idx="1406">
                  <c:v>0.13490304616948398</c:v>
                </c:pt>
                <c:pt idx="1407">
                  <c:v>0.13495805774829267</c:v>
                </c:pt>
                <c:pt idx="1408">
                  <c:v>0.13612342616934825</c:v>
                </c:pt>
                <c:pt idx="1409">
                  <c:v>0.13502040616947414</c:v>
                </c:pt>
                <c:pt idx="1410">
                  <c:v>0.13497152616935182</c:v>
                </c:pt>
                <c:pt idx="1411">
                  <c:v>0.13370096616954186</c:v>
                </c:pt>
                <c:pt idx="1412">
                  <c:v>0.13459640616943633</c:v>
                </c:pt>
                <c:pt idx="1413">
                  <c:v>0.13449062616949464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0.12936637616947183</c:v>
                </c:pt>
                <c:pt idx="1429">
                  <c:v>0.1331170561695672</c:v>
                </c:pt>
                <c:pt idx="1430">
                  <c:v>0.13380466616941078</c:v>
                </c:pt>
                <c:pt idx="1431">
                  <c:v>0.13385440616946218</c:v>
                </c:pt>
                <c:pt idx="1432">
                  <c:v>0.13220574195891288</c:v>
                </c:pt>
                <c:pt idx="1433">
                  <c:v>0.13285740616946404</c:v>
                </c:pt>
                <c:pt idx="1434">
                  <c:v>0.13349558616944554</c:v>
                </c:pt>
                <c:pt idx="1435">
                  <c:v>0.13476916616943443</c:v>
                </c:pt>
                <c:pt idx="1436">
                  <c:v>0.13213463915658963</c:v>
                </c:pt>
                <c:pt idx="1437">
                  <c:v>0.13414457353793821</c:v>
                </c:pt>
                <c:pt idx="1438">
                  <c:v>0.13644062616955918</c:v>
                </c:pt>
                <c:pt idx="1439">
                  <c:v>0.13610935616955538</c:v>
                </c:pt>
                <c:pt idx="1440">
                  <c:v>0.13714178616949396</c:v>
                </c:pt>
                <c:pt idx="1441">
                  <c:v>0.13743709616957744</c:v>
                </c:pt>
                <c:pt idx="1442">
                  <c:v>0.13589228616953636</c:v>
                </c:pt>
                <c:pt idx="1443">
                  <c:v>0.13753209985362971</c:v>
                </c:pt>
                <c:pt idx="1444">
                  <c:v>0.13878963692218349</c:v>
                </c:pt>
                <c:pt idx="1445">
                  <c:v>0.13688872339170638</c:v>
                </c:pt>
                <c:pt idx="1446">
                  <c:v>0.1383719461694142</c:v>
                </c:pt>
                <c:pt idx="1447">
                  <c:v>0.13698910616946619</c:v>
                </c:pt>
                <c:pt idx="1448">
                  <c:v>0.13507398616941671</c:v>
                </c:pt>
                <c:pt idx="1449">
                  <c:v>0.13821598616949907</c:v>
                </c:pt>
                <c:pt idx="1450">
                  <c:v>0.1376577630115321</c:v>
                </c:pt>
                <c:pt idx="1451">
                  <c:v>0.13948302616944391</c:v>
                </c:pt>
                <c:pt idx="1452">
                  <c:v>0.13993144098434152</c:v>
                </c:pt>
                <c:pt idx="1453">
                  <c:v>0.14095291188375825</c:v>
                </c:pt>
                <c:pt idx="1454">
                  <c:v>0.13896608616946127</c:v>
                </c:pt>
                <c:pt idx="1455">
                  <c:v>0.13763426616939986</c:v>
                </c:pt>
                <c:pt idx="1456">
                  <c:v>0.13901247153033608</c:v>
                </c:pt>
                <c:pt idx="1457">
                  <c:v>0.13935484839166179</c:v>
                </c:pt>
                <c:pt idx="1458">
                  <c:v>0.13969306616947125</c:v>
                </c:pt>
                <c:pt idx="1459">
                  <c:v>0.13916583616956771</c:v>
                </c:pt>
                <c:pt idx="1460">
                  <c:v>0.13946702616954099</c:v>
                </c:pt>
                <c:pt idx="1461">
                  <c:v>0.13994118616949483</c:v>
                </c:pt>
                <c:pt idx="1462">
                  <c:v>0.13863910443035371</c:v>
                </c:pt>
                <c:pt idx="1463">
                  <c:v>0.13946528654683774</c:v>
                </c:pt>
                <c:pt idx="1464">
                  <c:v>0.13919806616944191</c:v>
                </c:pt>
                <c:pt idx="1465">
                  <c:v>0.13993736616950533</c:v>
                </c:pt>
                <c:pt idx="1466">
                  <c:v>0.13826202616951377</c:v>
                </c:pt>
                <c:pt idx="1467">
                  <c:v>0.14014726616932224</c:v>
                </c:pt>
                <c:pt idx="1468">
                  <c:v>0.13847435616951034</c:v>
                </c:pt>
                <c:pt idx="1469">
                  <c:v>0.13846588932739257</c:v>
                </c:pt>
                <c:pt idx="1470">
                  <c:v>0.13985413703906618</c:v>
                </c:pt>
                <c:pt idx="1471">
                  <c:v>0.13997703580798793</c:v>
                </c:pt>
                <c:pt idx="1472">
                  <c:v>0.13907959616935273</c:v>
                </c:pt>
                <c:pt idx="1473">
                  <c:v>0.13854630616940292</c:v>
                </c:pt>
                <c:pt idx="1474">
                  <c:v>0.13970436616932633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c:v>
                </c:pt>
                <c:pt idx="4">
                  <c:v>1.3337057861695456</c:v>
                </c:pt>
                <c:pt idx="5">
                  <c:v>1.3318999045202133</c:v>
                </c:pt>
                <c:pt idx="6">
                  <c:v>1.3313076861695095</c:v>
                </c:pt>
                <c:pt idx="7">
                  <c:v>1.3310207461694556</c:v>
                </c:pt>
                <c:pt idx="8">
                  <c:v>1.3305575975980033</c:v>
                </c:pt>
                <c:pt idx="9">
                  <c:v>1.3275862928361435</c:v>
                </c:pt>
                <c:pt idx="10">
                  <c:v>1.3264240661693798</c:v>
                </c:pt>
                <c:pt idx="11">
                  <c:v>1.3253499261695083</c:v>
                </c:pt>
                <c:pt idx="12">
                  <c:v>1.325714769026618</c:v>
                </c:pt>
                <c:pt idx="13">
                  <c:v>1.3236460361694626</c:v>
                </c:pt>
                <c:pt idx="14">
                  <c:v>1.3229218661693658</c:v>
                </c:pt>
                <c:pt idx="15">
                  <c:v>1.3227656661692748</c:v>
                </c:pt>
                <c:pt idx="16">
                  <c:v>1.3227428361693401</c:v>
                </c:pt>
                <c:pt idx="17">
                  <c:v>1.3200649718483821</c:v>
                </c:pt>
                <c:pt idx="18">
                  <c:v>1.3187993056566818</c:v>
                </c:pt>
                <c:pt idx="19">
                  <c:v>1.3174977961694605</c:v>
                </c:pt>
                <c:pt idx="20">
                  <c:v>1.3160098761695167</c:v>
                </c:pt>
                <c:pt idx="21">
                  <c:v>1.3148488661693563</c:v>
                </c:pt>
                <c:pt idx="22">
                  <c:v>1.314775106169435</c:v>
                </c:pt>
                <c:pt idx="23">
                  <c:v>1.3146337161695518</c:v>
                </c:pt>
                <c:pt idx="24">
                  <c:v>1.3126642625331173</c:v>
                </c:pt>
                <c:pt idx="25">
                  <c:v>1.310710002513588</c:v>
                </c:pt>
                <c:pt idx="26">
                  <c:v>1.310902326169554</c:v>
                </c:pt>
                <c:pt idx="27">
                  <c:v>1.3097236761695386</c:v>
                </c:pt>
                <c:pt idx="28">
                  <c:v>1.3084182861694698</c:v>
                </c:pt>
                <c:pt idx="29">
                  <c:v>1.3068336161695542</c:v>
                </c:pt>
                <c:pt idx="30">
                  <c:v>1.3065544261694271</c:v>
                </c:pt>
                <c:pt idx="31">
                  <c:v>1.3057775861694694</c:v>
                </c:pt>
                <c:pt idx="32">
                  <c:v>1.3037367261694881</c:v>
                </c:pt>
                <c:pt idx="33">
                  <c:v>1.3018086261695174</c:v>
                </c:pt>
                <c:pt idx="34">
                  <c:v>1.30209936902665</c:v>
                </c:pt>
                <c:pt idx="35">
                  <c:v>1.3005593961694744</c:v>
                </c:pt>
                <c:pt idx="36">
                  <c:v>1.3003992361693675</c:v>
                </c:pt>
                <c:pt idx="37">
                  <c:v>1.2994114561694075</c:v>
                </c:pt>
                <c:pt idx="38">
                  <c:v>1.2980193961694355</c:v>
                </c:pt>
                <c:pt idx="39">
                  <c:v>1.2979494561695746</c:v>
                </c:pt>
                <c:pt idx="40">
                  <c:v>1.2971497095026898</c:v>
                </c:pt>
                <c:pt idx="41">
                  <c:v>1.2965370620669461</c:v>
                </c:pt>
                <c:pt idx="42">
                  <c:v>1.2939403404552359</c:v>
                </c:pt>
                <c:pt idx="43">
                  <c:v>1.293023286169483</c:v>
                </c:pt>
                <c:pt idx="44">
                  <c:v>1.2922600461694174</c:v>
                </c:pt>
                <c:pt idx="45">
                  <c:v>1.2910489761695771</c:v>
                </c:pt>
                <c:pt idx="46">
                  <c:v>1.2899452461693512</c:v>
                </c:pt>
                <c:pt idx="47">
                  <c:v>1.28972001616948</c:v>
                </c:pt>
                <c:pt idx="48">
                  <c:v>1.2883954061693998</c:v>
                </c:pt>
                <c:pt idx="49">
                  <c:v>1.2884287261694698</c:v>
                </c:pt>
                <c:pt idx="50">
                  <c:v>1.2883381023598872</c:v>
                </c:pt>
                <c:pt idx="51">
                  <c:v>1.2850065967576818</c:v>
                </c:pt>
                <c:pt idx="52">
                  <c:v>1.2843129861695259</c:v>
                </c:pt>
                <c:pt idx="53">
                  <c:v>1.2832293061694715</c:v>
                </c:pt>
                <c:pt idx="54">
                  <c:v>1.28256342616956</c:v>
                </c:pt>
                <c:pt idx="55">
                  <c:v>1.281956346169393</c:v>
                </c:pt>
                <c:pt idx="56">
                  <c:v>1.28076286328286</c:v>
                </c:pt>
                <c:pt idx="57">
                  <c:v>1.2798462061695077</c:v>
                </c:pt>
                <c:pt idx="58">
                  <c:v>1.2784284961694945</c:v>
                </c:pt>
                <c:pt idx="59">
                  <c:v>1.2776370315748551</c:v>
                </c:pt>
                <c:pt idx="60">
                  <c:v>1.2752206261694832</c:v>
                </c:pt>
                <c:pt idx="61">
                  <c:v>1.2745100961694775</c:v>
                </c:pt>
                <c:pt idx="62">
                  <c:v>1.2729479861694131</c:v>
                </c:pt>
                <c:pt idx="63">
                  <c:v>1.2714712661694403</c:v>
                </c:pt>
                <c:pt idx="64">
                  <c:v>1.2702172661694817</c:v>
                </c:pt>
                <c:pt idx="65">
                  <c:v>1.2696935661694497</c:v>
                </c:pt>
                <c:pt idx="66">
                  <c:v>1.268437626169316</c:v>
                </c:pt>
                <c:pt idx="67">
                  <c:v>1.2680380748874853</c:v>
                </c:pt>
                <c:pt idx="68">
                  <c:v>1.2624279534422413</c:v>
                </c:pt>
                <c:pt idx="69">
                  <c:v>1.2607688061694788</c:v>
                </c:pt>
                <c:pt idx="70">
                  <c:v>1.2597751361694236</c:v>
                </c:pt>
                <c:pt idx="71">
                  <c:v>1.2584431661694992</c:v>
                </c:pt>
                <c:pt idx="72">
                  <c:v>1.2573306761696428</c:v>
                </c:pt>
                <c:pt idx="73">
                  <c:v>1.2566864861694982</c:v>
                </c:pt>
                <c:pt idx="74">
                  <c:v>1.255682106169502</c:v>
                </c:pt>
                <c:pt idx="75">
                  <c:v>1.2559834595027866</c:v>
                </c:pt>
                <c:pt idx="76">
                  <c:v>1.2521492625330239</c:v>
                </c:pt>
                <c:pt idx="77">
                  <c:v>1.25098370616942</c:v>
                </c:pt>
                <c:pt idx="78">
                  <c:v>1.249308666169439</c:v>
                </c:pt>
                <c:pt idx="79">
                  <c:v>1.2476275024582009</c:v>
                </c:pt>
                <c:pt idx="80">
                  <c:v>1.245382176169457</c:v>
                </c:pt>
                <c:pt idx="81">
                  <c:v>1.2450757861694215</c:v>
                </c:pt>
                <c:pt idx="82">
                  <c:v>1.2427322761694752</c:v>
                </c:pt>
                <c:pt idx="83">
                  <c:v>1.2409989561694188</c:v>
                </c:pt>
                <c:pt idx="84">
                  <c:v>1.2397139305172828</c:v>
                </c:pt>
                <c:pt idx="85">
                  <c:v>1.2384806518104898</c:v>
                </c:pt>
                <c:pt idx="86">
                  <c:v>1.2364377961694812</c:v>
                </c:pt>
                <c:pt idx="87">
                  <c:v>1.2372295961695965</c:v>
                </c:pt>
                <c:pt idx="88">
                  <c:v>1.2354115861693618</c:v>
                </c:pt>
                <c:pt idx="89">
                  <c:v>1.234808456169459</c:v>
                </c:pt>
                <c:pt idx="90">
                  <c:v>1.2335325849323766</c:v>
                </c:pt>
                <c:pt idx="91">
                  <c:v>1.2330893461694485</c:v>
                </c:pt>
                <c:pt idx="92">
                  <c:v>1.2318934661694649</c:v>
                </c:pt>
                <c:pt idx="93">
                  <c:v>1.2311509761695163</c:v>
                </c:pt>
                <c:pt idx="94">
                  <c:v>1.2296936261694615</c:v>
                </c:pt>
                <c:pt idx="95">
                  <c:v>1.228086226169566</c:v>
                </c:pt>
                <c:pt idx="96">
                  <c:v>1.2275863761694534</c:v>
                </c:pt>
                <c:pt idx="97">
                  <c:v>1.2269912661693758</c:v>
                </c:pt>
                <c:pt idx="98">
                  <c:v>1.2262262761694254</c:v>
                </c:pt>
                <c:pt idx="99">
                  <c:v>1.2253849461694826</c:v>
                </c:pt>
                <c:pt idx="100">
                  <c:v>1.2246086561695775</c:v>
                </c:pt>
                <c:pt idx="101">
                  <c:v>1.2229322261694748</c:v>
                </c:pt>
                <c:pt idx="102">
                  <c:v>1.2219576261694698</c:v>
                </c:pt>
                <c:pt idx="103">
                  <c:v>1.2202751434108601</c:v>
                </c:pt>
                <c:pt idx="104">
                  <c:v>1.218942966169422</c:v>
                </c:pt>
                <c:pt idx="105">
                  <c:v>1.2179799661693658</c:v>
                </c:pt>
                <c:pt idx="106">
                  <c:v>1.2168110061694208</c:v>
                </c:pt>
                <c:pt idx="107">
                  <c:v>1.2147496761696162</c:v>
                </c:pt>
                <c:pt idx="108">
                  <c:v>1.2142421261695107</c:v>
                </c:pt>
                <c:pt idx="109">
                  <c:v>1.2133614661693302</c:v>
                </c:pt>
                <c:pt idx="110">
                  <c:v>1.2132318812715113</c:v>
                </c:pt>
                <c:pt idx="111">
                  <c:v>1.20738437941624</c:v>
                </c:pt>
                <c:pt idx="112">
                  <c:v>1.2072431886695512</c:v>
                </c:pt>
                <c:pt idx="113">
                  <c:v>1.2061865661694782</c:v>
                </c:pt>
                <c:pt idx="114">
                  <c:v>1.2053921961695118</c:v>
                </c:pt>
                <c:pt idx="115">
                  <c:v>1.2041126361695547</c:v>
                </c:pt>
                <c:pt idx="116">
                  <c:v>1.2039343736440999</c:v>
                </c:pt>
                <c:pt idx="117">
                  <c:v>1.2015892561694101</c:v>
                </c:pt>
                <c:pt idx="118">
                  <c:v>1.2010230061694758</c:v>
                </c:pt>
                <c:pt idx="119">
                  <c:v>1.2003417928360978</c:v>
                </c:pt>
                <c:pt idx="120">
                  <c:v>1.1975385011694897</c:v>
                </c:pt>
                <c:pt idx="121">
                  <c:v>1.1972149861694839</c:v>
                </c:pt>
                <c:pt idx="122">
                  <c:v>1.1972170845027414</c:v>
                </c:pt>
                <c:pt idx="123">
                  <c:v>1.1956729261694081</c:v>
                </c:pt>
                <c:pt idx="124">
                  <c:v>1.1947179161695392</c:v>
                </c:pt>
                <c:pt idx="125">
                  <c:v>1.1940083761693927</c:v>
                </c:pt>
                <c:pt idx="126">
                  <c:v>1.1923612861696418</c:v>
                </c:pt>
                <c:pt idx="127">
                  <c:v>1.1912855461692842</c:v>
                </c:pt>
                <c:pt idx="128">
                  <c:v>1.1914201261694757</c:v>
                </c:pt>
                <c:pt idx="129">
                  <c:v>1.187759595866396</c:v>
                </c:pt>
                <c:pt idx="130">
                  <c:v>1.1876418061695659</c:v>
                </c:pt>
                <c:pt idx="131">
                  <c:v>1.1859967461696059</c:v>
                </c:pt>
                <c:pt idx="132">
                  <c:v>1.1850648302510791</c:v>
                </c:pt>
                <c:pt idx="133">
                  <c:v>1.1842507761695644</c:v>
                </c:pt>
                <c:pt idx="134">
                  <c:v>1.1831591161694774</c:v>
                </c:pt>
                <c:pt idx="135">
                  <c:v>1.1824192261695301</c:v>
                </c:pt>
                <c:pt idx="136">
                  <c:v>1.181601926169435</c:v>
                </c:pt>
                <c:pt idx="137">
                  <c:v>1.1807699770467379</c:v>
                </c:pt>
                <c:pt idx="138">
                  <c:v>1.1762409595028076</c:v>
                </c:pt>
                <c:pt idx="139">
                  <c:v>1.1764715939114021</c:v>
                </c:pt>
                <c:pt idx="140">
                  <c:v>1.1771314361694878</c:v>
                </c:pt>
                <c:pt idx="141">
                  <c:v>1.1751587761695541</c:v>
                </c:pt>
                <c:pt idx="142">
                  <c:v>1.174805326169448</c:v>
                </c:pt>
                <c:pt idx="143">
                  <c:v>1.1751591413210905</c:v>
                </c:pt>
                <c:pt idx="144">
                  <c:v>1.1737551261696679</c:v>
                </c:pt>
                <c:pt idx="145">
                  <c:v>1.1726909361694169</c:v>
                </c:pt>
                <c:pt idx="146">
                  <c:v>1.1725875404552564</c:v>
                </c:pt>
                <c:pt idx="147">
                  <c:v>1.1698427840642864</c:v>
                </c:pt>
                <c:pt idx="148">
                  <c:v>1.1696059089978521</c:v>
                </c:pt>
                <c:pt idx="149">
                  <c:v>1.1682717061694206</c:v>
                </c:pt>
                <c:pt idx="150">
                  <c:v>1.1674347061694006</c:v>
                </c:pt>
                <c:pt idx="151">
                  <c:v>1.1661380161694552</c:v>
                </c:pt>
                <c:pt idx="152">
                  <c:v>1.1649819761695155</c:v>
                </c:pt>
                <c:pt idx="153">
                  <c:v>1.1639779661695273</c:v>
                </c:pt>
                <c:pt idx="154">
                  <c:v>1.1635212161693267</c:v>
                </c:pt>
                <c:pt idx="155">
                  <c:v>1.1627434156431917</c:v>
                </c:pt>
                <c:pt idx="156">
                  <c:v>1.160502856938793</c:v>
                </c:pt>
                <c:pt idx="157">
                  <c:v>1.1593144861695919</c:v>
                </c:pt>
                <c:pt idx="158">
                  <c:v>1.1579213361694352</c:v>
                </c:pt>
                <c:pt idx="159">
                  <c:v>1.1586024461694959</c:v>
                </c:pt>
                <c:pt idx="160">
                  <c:v>1.1573690361694262</c:v>
                </c:pt>
                <c:pt idx="161">
                  <c:v>1.1567571782528341</c:v>
                </c:pt>
                <c:pt idx="162">
                  <c:v>1.155234666169447</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1.1413962561695694</c:v>
                </c:pt>
                <c:pt idx="176">
                  <c:v>1.1395939461693132</c:v>
                </c:pt>
                <c:pt idx="177">
                  <c:v>1.1392457561695153</c:v>
                </c:pt>
                <c:pt idx="178">
                  <c:v>1.1382268161694356</c:v>
                </c:pt>
                <c:pt idx="179">
                  <c:v>1.1371344961694074</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1.1149978014272377</c:v>
                </c:pt>
                <c:pt idx="193">
                  <c:v>1.1143079768188526</c:v>
                </c:pt>
                <c:pt idx="194">
                  <c:v>1.1095243669102499</c:v>
                </c:pt>
                <c:pt idx="195">
                  <c:v>1.1090970861694978</c:v>
                </c:pt>
                <c:pt idx="196">
                  <c:v>1.1081858961694877</c:v>
                </c:pt>
                <c:pt idx="197">
                  <c:v>1.1067118961695002</c:v>
                </c:pt>
                <c:pt idx="198">
                  <c:v>1.1050224921489602</c:v>
                </c:pt>
                <c:pt idx="199">
                  <c:v>1.1052257561693735</c:v>
                </c:pt>
                <c:pt idx="200">
                  <c:v>1.1034883261693977</c:v>
                </c:pt>
                <c:pt idx="201">
                  <c:v>1.1036363761694743</c:v>
                </c:pt>
                <c:pt idx="202">
                  <c:v>1.102599138990016</c:v>
                </c:pt>
                <c:pt idx="203">
                  <c:v>1.1017231771898666</c:v>
                </c:pt>
                <c:pt idx="204">
                  <c:v>1.0998278161693518</c:v>
                </c:pt>
                <c:pt idx="205">
                  <c:v>1.0998658426641568</c:v>
                </c:pt>
                <c:pt idx="206">
                  <c:v>1.0984262961694475</c:v>
                </c:pt>
                <c:pt idx="207">
                  <c:v>1.0977642261695018</c:v>
                </c:pt>
                <c:pt idx="208">
                  <c:v>1.0971644661694442</c:v>
                </c:pt>
                <c:pt idx="209">
                  <c:v>1.0961345461696226</c:v>
                </c:pt>
                <c:pt idx="210">
                  <c:v>1.0948620443512469</c:v>
                </c:pt>
                <c:pt idx="211">
                  <c:v>1.0927376261694659</c:v>
                </c:pt>
                <c:pt idx="212">
                  <c:v>1.0920328788011076</c:v>
                </c:pt>
                <c:pt idx="213">
                  <c:v>1.0921629161694142</c:v>
                </c:pt>
                <c:pt idx="214">
                  <c:v>1.0918733161694247</c:v>
                </c:pt>
                <c:pt idx="215">
                  <c:v>1.0911040861694075</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1.0855367561693876</c:v>
                </c:pt>
                <c:pt idx="224">
                  <c:v>1.0838341580843414</c:v>
                </c:pt>
                <c:pt idx="225">
                  <c:v>1.0829928761694558</c:v>
                </c:pt>
                <c:pt idx="226">
                  <c:v>1.0822637461695166</c:v>
                </c:pt>
                <c:pt idx="227">
                  <c:v>1.0817923732959398</c:v>
                </c:pt>
                <c:pt idx="228">
                  <c:v>1.0811812928361335</c:v>
                </c:pt>
                <c:pt idx="229">
                  <c:v>1.0794733261694058</c:v>
                </c:pt>
                <c:pt idx="230">
                  <c:v>1.0789314861695232</c:v>
                </c:pt>
                <c:pt idx="231">
                  <c:v>1.0779073061696058</c:v>
                </c:pt>
                <c:pt idx="232">
                  <c:v>1.0779613261694134</c:v>
                </c:pt>
                <c:pt idx="233">
                  <c:v>1.0767802061695448</c:v>
                </c:pt>
                <c:pt idx="234">
                  <c:v>1.0764830161694758</c:v>
                </c:pt>
                <c:pt idx="235">
                  <c:v>1.0755127861693268</c:v>
                </c:pt>
                <c:pt idx="236">
                  <c:v>1.0769926261694698</c:v>
                </c:pt>
                <c:pt idx="237">
                  <c:v>1.0736206417945056</c:v>
                </c:pt>
                <c:pt idx="238">
                  <c:v>1.0725485186425203</c:v>
                </c:pt>
                <c:pt idx="239">
                  <c:v>1.0725447461694544</c:v>
                </c:pt>
                <c:pt idx="240">
                  <c:v>1.0716240961694126</c:v>
                </c:pt>
                <c:pt idx="241">
                  <c:v>1.0710070861694159</c:v>
                </c:pt>
                <c:pt idx="242">
                  <c:v>1.0700363561695379</c:v>
                </c:pt>
                <c:pt idx="243">
                  <c:v>1.0699756369221234</c:v>
                </c:pt>
                <c:pt idx="244">
                  <c:v>1.0698914329877018</c:v>
                </c:pt>
                <c:pt idx="245">
                  <c:v>1.0667392553829393</c:v>
                </c:pt>
                <c:pt idx="246">
                  <c:v>1.0665791761694119</c:v>
                </c:pt>
                <c:pt idx="247">
                  <c:v>1.0662240261695217</c:v>
                </c:pt>
                <c:pt idx="248">
                  <c:v>1.0652786961694836</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1.0584129461695129</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1.0533471661695457</c:v>
                </c:pt>
                <c:pt idx="266">
                  <c:v>1.0532014061693773</c:v>
                </c:pt>
                <c:pt idx="267">
                  <c:v>1.0516213070205234</c:v>
                </c:pt>
                <c:pt idx="268">
                  <c:v>1.0509567287336241</c:v>
                </c:pt>
                <c:pt idx="269">
                  <c:v>1.0491322928361058</c:v>
                </c:pt>
                <c:pt idx="270">
                  <c:v>1.0492313461694613</c:v>
                </c:pt>
                <c:pt idx="271">
                  <c:v>1.0488678261693991</c:v>
                </c:pt>
                <c:pt idx="272">
                  <c:v>1.0482334061694718</c:v>
                </c:pt>
                <c:pt idx="273">
                  <c:v>1.0478116261695476</c:v>
                </c:pt>
                <c:pt idx="274">
                  <c:v>1.0470684861695077</c:v>
                </c:pt>
                <c:pt idx="275">
                  <c:v>1.0466590461694658</c:v>
                </c:pt>
                <c:pt idx="276">
                  <c:v>1.0452466261694142</c:v>
                </c:pt>
                <c:pt idx="277">
                  <c:v>1.045173655581179</c:v>
                </c:pt>
                <c:pt idx="278">
                  <c:v>1.044281480336211</c:v>
                </c:pt>
                <c:pt idx="279">
                  <c:v>1.0428141615230557</c:v>
                </c:pt>
                <c:pt idx="280">
                  <c:v>1.0425456161694338</c:v>
                </c:pt>
                <c:pt idx="281">
                  <c:v>1.041423106169445</c:v>
                </c:pt>
                <c:pt idx="282">
                  <c:v>1.041378996169398</c:v>
                </c:pt>
                <c:pt idx="283">
                  <c:v>1.0401881661694019</c:v>
                </c:pt>
                <c:pt idx="284">
                  <c:v>1.0397184432426898</c:v>
                </c:pt>
                <c:pt idx="285">
                  <c:v>1.0394701661695507</c:v>
                </c:pt>
                <c:pt idx="286">
                  <c:v>1.0394374161694331</c:v>
                </c:pt>
                <c:pt idx="287">
                  <c:v>1.0390542061694799</c:v>
                </c:pt>
                <c:pt idx="288">
                  <c:v>1.0377345961695834</c:v>
                </c:pt>
                <c:pt idx="289">
                  <c:v>1.0370945352604493</c:v>
                </c:pt>
                <c:pt idx="290">
                  <c:v>1.0363616861695406</c:v>
                </c:pt>
                <c:pt idx="291">
                  <c:v>1.0362376261695381</c:v>
                </c:pt>
                <c:pt idx="292">
                  <c:v>1.0357395461693939</c:v>
                </c:pt>
                <c:pt idx="293">
                  <c:v>1.0348650861694735</c:v>
                </c:pt>
                <c:pt idx="294">
                  <c:v>1.0349549161694958</c:v>
                </c:pt>
                <c:pt idx="295">
                  <c:v>1.0340138304706001</c:v>
                </c:pt>
                <c:pt idx="296">
                  <c:v>1.0337564361693978</c:v>
                </c:pt>
                <c:pt idx="297">
                  <c:v>1.0332525261694769</c:v>
                </c:pt>
                <c:pt idx="298">
                  <c:v>1.0323242261694909</c:v>
                </c:pt>
                <c:pt idx="299">
                  <c:v>1.0317216561694766</c:v>
                </c:pt>
                <c:pt idx="300">
                  <c:v>1.0310143635432361</c:v>
                </c:pt>
                <c:pt idx="301">
                  <c:v>1.0303135461695381</c:v>
                </c:pt>
                <c:pt idx="302">
                  <c:v>1.0303641861693777</c:v>
                </c:pt>
                <c:pt idx="303">
                  <c:v>1.02888541616953</c:v>
                </c:pt>
                <c:pt idx="304">
                  <c:v>1.0290745661694274</c:v>
                </c:pt>
                <c:pt idx="305">
                  <c:v>1.0281490466240655</c:v>
                </c:pt>
                <c:pt idx="306">
                  <c:v>1.0279949261694394</c:v>
                </c:pt>
                <c:pt idx="307">
                  <c:v>1.0267695161694221</c:v>
                </c:pt>
                <c:pt idx="308">
                  <c:v>1.0260871261694307</c:v>
                </c:pt>
                <c:pt idx="309">
                  <c:v>1.0263380461693572</c:v>
                </c:pt>
                <c:pt idx="310">
                  <c:v>1.0257976474460677</c:v>
                </c:pt>
                <c:pt idx="311">
                  <c:v>1.024993036169505</c:v>
                </c:pt>
                <c:pt idx="312">
                  <c:v>1.0247733061694773</c:v>
                </c:pt>
                <c:pt idx="313">
                  <c:v>1.0238135461695634</c:v>
                </c:pt>
                <c:pt idx="314">
                  <c:v>1.024153346599562</c:v>
                </c:pt>
                <c:pt idx="315">
                  <c:v>1.0224336105444092</c:v>
                </c:pt>
                <c:pt idx="316">
                  <c:v>1.0217546161695434</c:v>
                </c:pt>
                <c:pt idx="317">
                  <c:v>1.0209583761694878</c:v>
                </c:pt>
                <c:pt idx="318">
                  <c:v>1.0201571361694461</c:v>
                </c:pt>
                <c:pt idx="319">
                  <c:v>1.0198316461693906</c:v>
                </c:pt>
                <c:pt idx="320">
                  <c:v>1.0189228861694049</c:v>
                </c:pt>
                <c:pt idx="321">
                  <c:v>1.0187013419589732</c:v>
                </c:pt>
                <c:pt idx="322">
                  <c:v>1.0180563961694418</c:v>
                </c:pt>
                <c:pt idx="323">
                  <c:v>1.0172966961694212</c:v>
                </c:pt>
                <c:pt idx="324">
                  <c:v>1.0170045961694834</c:v>
                </c:pt>
                <c:pt idx="325">
                  <c:v>1.0163982461693863</c:v>
                </c:pt>
                <c:pt idx="326">
                  <c:v>1.0157864483917507</c:v>
                </c:pt>
                <c:pt idx="327">
                  <c:v>1.0149161061694798</c:v>
                </c:pt>
                <c:pt idx="328">
                  <c:v>1.0152819961693909</c:v>
                </c:pt>
                <c:pt idx="329">
                  <c:v>1.0138687261694612</c:v>
                </c:pt>
                <c:pt idx="330">
                  <c:v>1.0136507170784468</c:v>
                </c:pt>
                <c:pt idx="331">
                  <c:v>1.0132052861694356</c:v>
                </c:pt>
                <c:pt idx="332">
                  <c:v>1.0134214561694648</c:v>
                </c:pt>
                <c:pt idx="333">
                  <c:v>1.0127126261694739</c:v>
                </c:pt>
                <c:pt idx="334">
                  <c:v>1.0111474723233584</c:v>
                </c:pt>
                <c:pt idx="335">
                  <c:v>1.0099856061694918</c:v>
                </c:pt>
                <c:pt idx="336">
                  <c:v>1.0095176261696537</c:v>
                </c:pt>
                <c:pt idx="337">
                  <c:v>1.0089068761694606</c:v>
                </c:pt>
                <c:pt idx="338">
                  <c:v>1.0083423261695261</c:v>
                </c:pt>
                <c:pt idx="339">
                  <c:v>1.0071141561694912</c:v>
                </c:pt>
                <c:pt idx="340">
                  <c:v>1.0067217161694204</c:v>
                </c:pt>
                <c:pt idx="341">
                  <c:v>1.0067958284165721</c:v>
                </c:pt>
                <c:pt idx="342">
                  <c:v>1.0070400300156166</c:v>
                </c:pt>
                <c:pt idx="343">
                  <c:v>1.0039472095028117</c:v>
                </c:pt>
                <c:pt idx="344">
                  <c:v>1.0036808404551039</c:v>
                </c:pt>
                <c:pt idx="345">
                  <c:v>1.003356976169357</c:v>
                </c:pt>
                <c:pt idx="346">
                  <c:v>1.0029307061694352</c:v>
                </c:pt>
                <c:pt idx="347">
                  <c:v>1.0018212761693772</c:v>
                </c:pt>
                <c:pt idx="348">
                  <c:v>1.0014351817250002</c:v>
                </c:pt>
                <c:pt idx="349">
                  <c:v>1.0011721061694618</c:v>
                </c:pt>
                <c:pt idx="350">
                  <c:v>1.0003647170785526</c:v>
                </c:pt>
                <c:pt idx="351">
                  <c:v>0.99938262616947782</c:v>
                </c:pt>
                <c:pt idx="352">
                  <c:v>0.99823500616940963</c:v>
                </c:pt>
                <c:pt idx="353">
                  <c:v>0.99816062616943668</c:v>
                </c:pt>
                <c:pt idx="354">
                  <c:v>0.9972267461694031</c:v>
                </c:pt>
                <c:pt idx="355">
                  <c:v>0.99619795616949691</c:v>
                </c:pt>
                <c:pt idx="356">
                  <c:v>0.99606677616949924</c:v>
                </c:pt>
                <c:pt idx="357">
                  <c:v>0.99507714616952114</c:v>
                </c:pt>
                <c:pt idx="358">
                  <c:v>0.99443634045500939</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0.98473271707857246</c:v>
                </c:pt>
                <c:pt idx="367">
                  <c:v>0.98423406616953468</c:v>
                </c:pt>
                <c:pt idx="368">
                  <c:v>0.98362171616948202</c:v>
                </c:pt>
                <c:pt idx="369">
                  <c:v>0.98224847616948918</c:v>
                </c:pt>
                <c:pt idx="370">
                  <c:v>0.98228893930071559</c:v>
                </c:pt>
                <c:pt idx="371">
                  <c:v>0.98238278616952357</c:v>
                </c:pt>
                <c:pt idx="372">
                  <c:v>0.98163606616947163</c:v>
                </c:pt>
                <c:pt idx="373">
                  <c:v>0.98048603616945229</c:v>
                </c:pt>
                <c:pt idx="374">
                  <c:v>0.97915501616943035</c:v>
                </c:pt>
                <c:pt idx="375">
                  <c:v>0.9784192928361507</c:v>
                </c:pt>
                <c:pt idx="376">
                  <c:v>0.97786561029657715</c:v>
                </c:pt>
                <c:pt idx="377">
                  <c:v>0.97723721312598921</c:v>
                </c:pt>
                <c:pt idx="378">
                  <c:v>0.97614482616951803</c:v>
                </c:pt>
                <c:pt idx="379">
                  <c:v>0.97567146616953127</c:v>
                </c:pt>
                <c:pt idx="380">
                  <c:v>0.97472867616929337</c:v>
                </c:pt>
                <c:pt idx="381">
                  <c:v>0.97442400616947256</c:v>
                </c:pt>
                <c:pt idx="382">
                  <c:v>0.9741940107847723</c:v>
                </c:pt>
                <c:pt idx="383">
                  <c:v>0.97345232766190259</c:v>
                </c:pt>
                <c:pt idx="384">
                  <c:v>0.96971893544777354</c:v>
                </c:pt>
                <c:pt idx="385">
                  <c:v>0.96937473616945702</c:v>
                </c:pt>
                <c:pt idx="386">
                  <c:v>0.96860662616949034</c:v>
                </c:pt>
                <c:pt idx="387">
                  <c:v>0.96730109616949411</c:v>
                </c:pt>
                <c:pt idx="388">
                  <c:v>0.96650947322825753</c:v>
                </c:pt>
                <c:pt idx="389">
                  <c:v>0.96671326902661259</c:v>
                </c:pt>
                <c:pt idx="390">
                  <c:v>0.96491612616945588</c:v>
                </c:pt>
                <c:pt idx="391">
                  <c:v>0.96428754616950163</c:v>
                </c:pt>
                <c:pt idx="392">
                  <c:v>0.96419412616953171</c:v>
                </c:pt>
                <c:pt idx="393">
                  <c:v>0.96348579616938035</c:v>
                </c:pt>
                <c:pt idx="394">
                  <c:v>0.96244194616953482</c:v>
                </c:pt>
                <c:pt idx="395">
                  <c:v>0.96287850788985463</c:v>
                </c:pt>
                <c:pt idx="396">
                  <c:v>0.96221986616944899</c:v>
                </c:pt>
                <c:pt idx="397">
                  <c:v>0.96075222167512264</c:v>
                </c:pt>
                <c:pt idx="398">
                  <c:v>0.960113660652268</c:v>
                </c:pt>
                <c:pt idx="399">
                  <c:v>0.95883529616944074</c:v>
                </c:pt>
                <c:pt idx="400">
                  <c:v>0.95832458172495105</c:v>
                </c:pt>
                <c:pt idx="401">
                  <c:v>0.95838043616944979</c:v>
                </c:pt>
                <c:pt idx="402">
                  <c:v>0.95719539616949734</c:v>
                </c:pt>
                <c:pt idx="403">
                  <c:v>0.95658568616956074</c:v>
                </c:pt>
                <c:pt idx="404">
                  <c:v>0.95614580616948974</c:v>
                </c:pt>
                <c:pt idx="405">
                  <c:v>0.9559591261695044</c:v>
                </c:pt>
                <c:pt idx="406">
                  <c:v>0.95354340394725057</c:v>
                </c:pt>
                <c:pt idx="407">
                  <c:v>0.95343895616946384</c:v>
                </c:pt>
                <c:pt idx="408">
                  <c:v>0.95246682616929945</c:v>
                </c:pt>
                <c:pt idx="409">
                  <c:v>0.95222317616952601</c:v>
                </c:pt>
                <c:pt idx="410">
                  <c:v>0.95188617616955185</c:v>
                </c:pt>
                <c:pt idx="411">
                  <c:v>0.95156569687647163</c:v>
                </c:pt>
                <c:pt idx="412">
                  <c:v>0.95160280616949111</c:v>
                </c:pt>
                <c:pt idx="413">
                  <c:v>0.95021278745976157</c:v>
                </c:pt>
                <c:pt idx="414">
                  <c:v>0.94876034411818533</c:v>
                </c:pt>
                <c:pt idx="415">
                  <c:v>0.94909045616950205</c:v>
                </c:pt>
                <c:pt idx="416">
                  <c:v>0.94855252616952168</c:v>
                </c:pt>
                <c:pt idx="417">
                  <c:v>0.94790329616954316</c:v>
                </c:pt>
                <c:pt idx="418">
                  <c:v>0.94798693930069078</c:v>
                </c:pt>
                <c:pt idx="419">
                  <c:v>0.94715185616941389</c:v>
                </c:pt>
                <c:pt idx="420">
                  <c:v>0.94628945616948246</c:v>
                </c:pt>
                <c:pt idx="421">
                  <c:v>0.9459128160428496</c:v>
                </c:pt>
                <c:pt idx="422">
                  <c:v>0.94525433584691076</c:v>
                </c:pt>
                <c:pt idx="423">
                  <c:v>0.94402696960376886</c:v>
                </c:pt>
                <c:pt idx="424">
                  <c:v>0.94373907616945119</c:v>
                </c:pt>
                <c:pt idx="425">
                  <c:v>0.9430835761694718</c:v>
                </c:pt>
                <c:pt idx="426">
                  <c:v>0.94333517616965423</c:v>
                </c:pt>
                <c:pt idx="427">
                  <c:v>0.94195772616950613</c:v>
                </c:pt>
                <c:pt idx="428">
                  <c:v>0.94228282855029022</c:v>
                </c:pt>
                <c:pt idx="429">
                  <c:v>0.94220189361132689</c:v>
                </c:pt>
                <c:pt idx="430">
                  <c:v>0.93951804189983057</c:v>
                </c:pt>
                <c:pt idx="431">
                  <c:v>0.93910958616955065</c:v>
                </c:pt>
                <c:pt idx="432">
                  <c:v>0.93910569616954953</c:v>
                </c:pt>
                <c:pt idx="433">
                  <c:v>0.93843504616953122</c:v>
                </c:pt>
                <c:pt idx="434">
                  <c:v>0.93803663627052536</c:v>
                </c:pt>
                <c:pt idx="435">
                  <c:v>0.93698813616931953</c:v>
                </c:pt>
                <c:pt idx="436">
                  <c:v>0.93621345616938434</c:v>
                </c:pt>
                <c:pt idx="437">
                  <c:v>0.93563268616956963</c:v>
                </c:pt>
                <c:pt idx="438">
                  <c:v>0.9363529595027984</c:v>
                </c:pt>
                <c:pt idx="439">
                  <c:v>0.9341535910816241</c:v>
                </c:pt>
                <c:pt idx="440">
                  <c:v>0.93407418796718389</c:v>
                </c:pt>
                <c:pt idx="441">
                  <c:v>0.93328996616941162</c:v>
                </c:pt>
                <c:pt idx="442">
                  <c:v>0.93329976616955512</c:v>
                </c:pt>
                <c:pt idx="443">
                  <c:v>0.93232492616955664</c:v>
                </c:pt>
                <c:pt idx="444">
                  <c:v>0.93259343616959856</c:v>
                </c:pt>
                <c:pt idx="445">
                  <c:v>0.93139452515933352</c:v>
                </c:pt>
                <c:pt idx="446">
                  <c:v>0.93027662616962914</c:v>
                </c:pt>
                <c:pt idx="447">
                  <c:v>0.93071229283611967</c:v>
                </c:pt>
                <c:pt idx="448">
                  <c:v>0.92866762616948606</c:v>
                </c:pt>
                <c:pt idx="449">
                  <c:v>0.92781998616929684</c:v>
                </c:pt>
                <c:pt idx="450">
                  <c:v>0.92757221616948105</c:v>
                </c:pt>
                <c:pt idx="451">
                  <c:v>0.92692965616935052</c:v>
                </c:pt>
                <c:pt idx="452">
                  <c:v>0.92669518172493759</c:v>
                </c:pt>
                <c:pt idx="453">
                  <c:v>0.92644603616932453</c:v>
                </c:pt>
                <c:pt idx="454">
                  <c:v>0.92653149616946062</c:v>
                </c:pt>
                <c:pt idx="455">
                  <c:v>0.92500266616954763</c:v>
                </c:pt>
                <c:pt idx="456">
                  <c:v>0.9251098423857238</c:v>
                </c:pt>
                <c:pt idx="457">
                  <c:v>0.92290278241937074</c:v>
                </c:pt>
                <c:pt idx="458">
                  <c:v>0.92376851864261766</c:v>
                </c:pt>
                <c:pt idx="459">
                  <c:v>0.92286251616948856</c:v>
                </c:pt>
                <c:pt idx="460">
                  <c:v>0.92259380616935971</c:v>
                </c:pt>
                <c:pt idx="461">
                  <c:v>0.92124948616938795</c:v>
                </c:pt>
                <c:pt idx="462">
                  <c:v>0.92063856616950168</c:v>
                </c:pt>
                <c:pt idx="463">
                  <c:v>0.92054048486505669</c:v>
                </c:pt>
                <c:pt idx="464">
                  <c:v>0.9183925366172474</c:v>
                </c:pt>
                <c:pt idx="465">
                  <c:v>0.91794754616950136</c:v>
                </c:pt>
                <c:pt idx="466">
                  <c:v>0.91757317616934131</c:v>
                </c:pt>
                <c:pt idx="467">
                  <c:v>0.91611051616952532</c:v>
                </c:pt>
                <c:pt idx="468">
                  <c:v>0.91574217616934561</c:v>
                </c:pt>
                <c:pt idx="469">
                  <c:v>0.91526117162391052</c:v>
                </c:pt>
                <c:pt idx="470">
                  <c:v>0.91444998331228078</c:v>
                </c:pt>
                <c:pt idx="471">
                  <c:v>0.91420354453669006</c:v>
                </c:pt>
                <c:pt idx="472">
                  <c:v>0.91322866616953124</c:v>
                </c:pt>
                <c:pt idx="473">
                  <c:v>0.91291159616949435</c:v>
                </c:pt>
                <c:pt idx="474">
                  <c:v>0.91232648616949064</c:v>
                </c:pt>
                <c:pt idx="475">
                  <c:v>0.91197754616945303</c:v>
                </c:pt>
                <c:pt idx="476">
                  <c:v>0.91121962616938468</c:v>
                </c:pt>
                <c:pt idx="477">
                  <c:v>0.91084165877816836</c:v>
                </c:pt>
                <c:pt idx="478">
                  <c:v>0.90880451806127382</c:v>
                </c:pt>
                <c:pt idx="479">
                  <c:v>0.90806463616948563</c:v>
                </c:pt>
                <c:pt idx="480">
                  <c:v>0.9077699061695349</c:v>
                </c:pt>
                <c:pt idx="481">
                  <c:v>0.90770974616950284</c:v>
                </c:pt>
                <c:pt idx="482">
                  <c:v>0.90759522616954835</c:v>
                </c:pt>
                <c:pt idx="483">
                  <c:v>0.90650367718981784</c:v>
                </c:pt>
                <c:pt idx="484">
                  <c:v>0.90559918616955315</c:v>
                </c:pt>
                <c:pt idx="485">
                  <c:v>0.90564996616943538</c:v>
                </c:pt>
                <c:pt idx="486">
                  <c:v>0.9055325861694562</c:v>
                </c:pt>
                <c:pt idx="487">
                  <c:v>0.90408984839167772</c:v>
                </c:pt>
                <c:pt idx="488">
                  <c:v>0.90274759616961864</c:v>
                </c:pt>
                <c:pt idx="489">
                  <c:v>0.9035358988966915</c:v>
                </c:pt>
                <c:pt idx="490">
                  <c:v>0.90297822616953816</c:v>
                </c:pt>
                <c:pt idx="491">
                  <c:v>0.90210117616941043</c:v>
                </c:pt>
                <c:pt idx="492">
                  <c:v>0.90155316616942116</c:v>
                </c:pt>
                <c:pt idx="493">
                  <c:v>0.90092183616946064</c:v>
                </c:pt>
                <c:pt idx="494">
                  <c:v>0.90060247880107624</c:v>
                </c:pt>
                <c:pt idx="495">
                  <c:v>0.8990456124709012</c:v>
                </c:pt>
                <c:pt idx="496">
                  <c:v>0.89795620616953964</c:v>
                </c:pt>
                <c:pt idx="497">
                  <c:v>0.89780526616938605</c:v>
                </c:pt>
                <c:pt idx="498">
                  <c:v>0.89722709616951668</c:v>
                </c:pt>
                <c:pt idx="499">
                  <c:v>0.89656806616950768</c:v>
                </c:pt>
                <c:pt idx="500">
                  <c:v>0.89598082616954922</c:v>
                </c:pt>
                <c:pt idx="501">
                  <c:v>0.89620850372048722</c:v>
                </c:pt>
                <c:pt idx="502">
                  <c:v>0.89563153205188073</c:v>
                </c:pt>
                <c:pt idx="503">
                  <c:v>0.89309618001571756</c:v>
                </c:pt>
                <c:pt idx="504">
                  <c:v>0.89324373616939634</c:v>
                </c:pt>
                <c:pt idx="505">
                  <c:v>0.89251270616944056</c:v>
                </c:pt>
                <c:pt idx="506">
                  <c:v>0.891831206169443</c:v>
                </c:pt>
                <c:pt idx="507">
                  <c:v>0.89151277834332565</c:v>
                </c:pt>
                <c:pt idx="508">
                  <c:v>0.89086923616960756</c:v>
                </c:pt>
                <c:pt idx="509">
                  <c:v>0.89046967680236766</c:v>
                </c:pt>
                <c:pt idx="510">
                  <c:v>0.88992820225651403</c:v>
                </c:pt>
                <c:pt idx="511">
                  <c:v>0.88938234616938416</c:v>
                </c:pt>
                <c:pt idx="512">
                  <c:v>0.88844904616951315</c:v>
                </c:pt>
                <c:pt idx="513">
                  <c:v>0.8887882690266331</c:v>
                </c:pt>
                <c:pt idx="514">
                  <c:v>0.88739239616940324</c:v>
                </c:pt>
                <c:pt idx="515">
                  <c:v>0.88674441616945066</c:v>
                </c:pt>
                <c:pt idx="516">
                  <c:v>0.88676191616951971</c:v>
                </c:pt>
                <c:pt idx="517">
                  <c:v>0.88595648532444216</c:v>
                </c:pt>
                <c:pt idx="518">
                  <c:v>0.88433137616947088</c:v>
                </c:pt>
                <c:pt idx="519">
                  <c:v>0.88437017256116235</c:v>
                </c:pt>
                <c:pt idx="520">
                  <c:v>0.88409294616944578</c:v>
                </c:pt>
                <c:pt idx="521">
                  <c:v>0.88344551616931777</c:v>
                </c:pt>
                <c:pt idx="522">
                  <c:v>0.88285889616955227</c:v>
                </c:pt>
                <c:pt idx="523">
                  <c:v>0.8825616261696041</c:v>
                </c:pt>
                <c:pt idx="524">
                  <c:v>0.88255009616949565</c:v>
                </c:pt>
                <c:pt idx="525">
                  <c:v>0.8820520564020029</c:v>
                </c:pt>
                <c:pt idx="526">
                  <c:v>0.88076633829071227</c:v>
                </c:pt>
                <c:pt idx="527">
                  <c:v>0.88027262616947222</c:v>
                </c:pt>
                <c:pt idx="528">
                  <c:v>0.87967050616949105</c:v>
                </c:pt>
                <c:pt idx="529">
                  <c:v>0.87961949616944113</c:v>
                </c:pt>
                <c:pt idx="530">
                  <c:v>0.878729876169418</c:v>
                </c:pt>
                <c:pt idx="531">
                  <c:v>0.87842626616958452</c:v>
                </c:pt>
                <c:pt idx="532">
                  <c:v>0.87781493143265266</c:v>
                </c:pt>
                <c:pt idx="533">
                  <c:v>0.87738387616941882</c:v>
                </c:pt>
                <c:pt idx="534">
                  <c:v>0.87764220616955557</c:v>
                </c:pt>
                <c:pt idx="535">
                  <c:v>0.87710300116943074</c:v>
                </c:pt>
                <c:pt idx="536">
                  <c:v>0.87505316964757185</c:v>
                </c:pt>
                <c:pt idx="537">
                  <c:v>0.87454074616948774</c:v>
                </c:pt>
                <c:pt idx="538">
                  <c:v>0.87473778001560731</c:v>
                </c:pt>
                <c:pt idx="539">
                  <c:v>0.87363870616941708</c:v>
                </c:pt>
                <c:pt idx="540">
                  <c:v>0.87364949616950804</c:v>
                </c:pt>
                <c:pt idx="541">
                  <c:v>0.87274154616950905</c:v>
                </c:pt>
                <c:pt idx="542">
                  <c:v>0.87212783616946976</c:v>
                </c:pt>
                <c:pt idx="543">
                  <c:v>0.87248962616931258</c:v>
                </c:pt>
                <c:pt idx="544">
                  <c:v>0.87163198331239822</c:v>
                </c:pt>
                <c:pt idx="545">
                  <c:v>0.87206262616949548</c:v>
                </c:pt>
                <c:pt idx="546">
                  <c:v>0.87089665616947987</c:v>
                </c:pt>
                <c:pt idx="547">
                  <c:v>0.87015107616945064</c:v>
                </c:pt>
                <c:pt idx="548">
                  <c:v>0.86970466616942721</c:v>
                </c:pt>
                <c:pt idx="549">
                  <c:v>0.86858979616938914</c:v>
                </c:pt>
                <c:pt idx="550">
                  <c:v>0.86800627510575623</c:v>
                </c:pt>
                <c:pt idx="551">
                  <c:v>0.86841091616948163</c:v>
                </c:pt>
                <c:pt idx="552">
                  <c:v>0.86777534616959595</c:v>
                </c:pt>
                <c:pt idx="553">
                  <c:v>0.86784651505836063</c:v>
                </c:pt>
                <c:pt idx="554">
                  <c:v>0.86687631847718283</c:v>
                </c:pt>
                <c:pt idx="555">
                  <c:v>0.86640342616949895</c:v>
                </c:pt>
                <c:pt idx="556">
                  <c:v>0.86554132616942137</c:v>
                </c:pt>
                <c:pt idx="557">
                  <c:v>0.86516742208779362</c:v>
                </c:pt>
                <c:pt idx="558">
                  <c:v>0.864357706169401</c:v>
                </c:pt>
                <c:pt idx="559">
                  <c:v>0.86433845616954941</c:v>
                </c:pt>
                <c:pt idx="560">
                  <c:v>0.86376370616956488</c:v>
                </c:pt>
                <c:pt idx="561">
                  <c:v>0.86315784616945812</c:v>
                </c:pt>
                <c:pt idx="562">
                  <c:v>0.86425934045517838</c:v>
                </c:pt>
                <c:pt idx="563">
                  <c:v>0.86177564744613866</c:v>
                </c:pt>
                <c:pt idx="564">
                  <c:v>0.86164642616940212</c:v>
                </c:pt>
                <c:pt idx="565">
                  <c:v>0.86099126616946475</c:v>
                </c:pt>
                <c:pt idx="566">
                  <c:v>0.8611927661694958</c:v>
                </c:pt>
                <c:pt idx="567">
                  <c:v>0.86006428616957575</c:v>
                </c:pt>
                <c:pt idx="568">
                  <c:v>0.85945052616951123</c:v>
                </c:pt>
                <c:pt idx="569">
                  <c:v>0.85936890167965851</c:v>
                </c:pt>
                <c:pt idx="570">
                  <c:v>0.85826872616945593</c:v>
                </c:pt>
                <c:pt idx="571">
                  <c:v>0.85596262616947261</c:v>
                </c:pt>
                <c:pt idx="572">
                  <c:v>0.85704301188369036</c:v>
                </c:pt>
                <c:pt idx="573">
                  <c:v>0.85653336616941544</c:v>
                </c:pt>
                <c:pt idx="574">
                  <c:v>0.85593304616952626</c:v>
                </c:pt>
                <c:pt idx="575">
                  <c:v>0.85632983616935243</c:v>
                </c:pt>
                <c:pt idx="576">
                  <c:v>0.85535637616942495</c:v>
                </c:pt>
                <c:pt idx="577">
                  <c:v>0.85480695616944125</c:v>
                </c:pt>
                <c:pt idx="578">
                  <c:v>0.85419128616932571</c:v>
                </c:pt>
                <c:pt idx="579">
                  <c:v>0.85408393616947476</c:v>
                </c:pt>
                <c:pt idx="580">
                  <c:v>0.85444471707853731</c:v>
                </c:pt>
                <c:pt idx="581">
                  <c:v>0.85197241188370765</c:v>
                </c:pt>
                <c:pt idx="582">
                  <c:v>0.85254818616938688</c:v>
                </c:pt>
                <c:pt idx="583">
                  <c:v>0.8518115955572797</c:v>
                </c:pt>
                <c:pt idx="584">
                  <c:v>0.85166023616948106</c:v>
                </c:pt>
                <c:pt idx="585">
                  <c:v>0.8513161661695392</c:v>
                </c:pt>
                <c:pt idx="586">
                  <c:v>0.85061224616943365</c:v>
                </c:pt>
                <c:pt idx="587">
                  <c:v>0.85030532616937726</c:v>
                </c:pt>
                <c:pt idx="588">
                  <c:v>0.84987856616938118</c:v>
                </c:pt>
                <c:pt idx="589">
                  <c:v>0.84908730474094707</c:v>
                </c:pt>
                <c:pt idx="590">
                  <c:v>0.8478350472220918</c:v>
                </c:pt>
                <c:pt idx="591">
                  <c:v>0.84779379616954165</c:v>
                </c:pt>
                <c:pt idx="592">
                  <c:v>0.84732784616943568</c:v>
                </c:pt>
                <c:pt idx="593">
                  <c:v>0.84638122616957023</c:v>
                </c:pt>
                <c:pt idx="594">
                  <c:v>0.84629827616940789</c:v>
                </c:pt>
                <c:pt idx="595">
                  <c:v>0.84537243076717061</c:v>
                </c:pt>
                <c:pt idx="596">
                  <c:v>0.84447345616946812</c:v>
                </c:pt>
                <c:pt idx="597">
                  <c:v>0.84506887616947923</c:v>
                </c:pt>
                <c:pt idx="598">
                  <c:v>0.84326576747382442</c:v>
                </c:pt>
                <c:pt idx="599">
                  <c:v>0.84411610616953681</c:v>
                </c:pt>
                <c:pt idx="600">
                  <c:v>0.84264722616953391</c:v>
                </c:pt>
                <c:pt idx="601">
                  <c:v>0.84201635344210501</c:v>
                </c:pt>
                <c:pt idx="602">
                  <c:v>0.84193035616949985</c:v>
                </c:pt>
                <c:pt idx="603">
                  <c:v>0.84149401616950714</c:v>
                </c:pt>
                <c:pt idx="604">
                  <c:v>0.84077785616951117</c:v>
                </c:pt>
                <c:pt idx="605">
                  <c:v>0.84072094616942739</c:v>
                </c:pt>
                <c:pt idx="606">
                  <c:v>0.84051823486510102</c:v>
                </c:pt>
                <c:pt idx="607">
                  <c:v>0.8385920942545656</c:v>
                </c:pt>
                <c:pt idx="608">
                  <c:v>0.83878846616943381</c:v>
                </c:pt>
                <c:pt idx="609">
                  <c:v>0.83756470616947365</c:v>
                </c:pt>
                <c:pt idx="610">
                  <c:v>0.83805712616955963</c:v>
                </c:pt>
                <c:pt idx="611">
                  <c:v>0.8374284761693227</c:v>
                </c:pt>
                <c:pt idx="612">
                  <c:v>0.83639305616944248</c:v>
                </c:pt>
                <c:pt idx="613">
                  <c:v>0.83678759087545951</c:v>
                </c:pt>
                <c:pt idx="614">
                  <c:v>0.8362561261695447</c:v>
                </c:pt>
                <c:pt idx="615">
                  <c:v>0.83549262616949793</c:v>
                </c:pt>
                <c:pt idx="616">
                  <c:v>0.83437103793429024</c:v>
                </c:pt>
                <c:pt idx="617">
                  <c:v>0.83436442616950124</c:v>
                </c:pt>
                <c:pt idx="618">
                  <c:v>0.83290717616932863</c:v>
                </c:pt>
                <c:pt idx="619">
                  <c:v>0.8332937874598656</c:v>
                </c:pt>
                <c:pt idx="620">
                  <c:v>0.83198206233969074</c:v>
                </c:pt>
                <c:pt idx="621">
                  <c:v>0.8324089861694266</c:v>
                </c:pt>
                <c:pt idx="622">
                  <c:v>0.8313746561696016</c:v>
                </c:pt>
                <c:pt idx="623">
                  <c:v>0.83187688879566157</c:v>
                </c:pt>
                <c:pt idx="624">
                  <c:v>0.82979162616951097</c:v>
                </c:pt>
                <c:pt idx="625">
                  <c:v>0.8289718014272156</c:v>
                </c:pt>
                <c:pt idx="626">
                  <c:v>0.82926862616949482</c:v>
                </c:pt>
                <c:pt idx="627">
                  <c:v>0.82830880616941815</c:v>
                </c:pt>
                <c:pt idx="628">
                  <c:v>0.8286821761693659</c:v>
                </c:pt>
                <c:pt idx="629">
                  <c:v>0.82774776616950974</c:v>
                </c:pt>
                <c:pt idx="630">
                  <c:v>0.8267177180062788</c:v>
                </c:pt>
                <c:pt idx="631">
                  <c:v>0.82687343616950815</c:v>
                </c:pt>
                <c:pt idx="632">
                  <c:v>0.82747262616946671</c:v>
                </c:pt>
                <c:pt idx="633">
                  <c:v>0.82504586497536569</c:v>
                </c:pt>
                <c:pt idx="634">
                  <c:v>0.82551679616955198</c:v>
                </c:pt>
                <c:pt idx="635">
                  <c:v>0.82434688616949436</c:v>
                </c:pt>
                <c:pt idx="636">
                  <c:v>0.8244681561694307</c:v>
                </c:pt>
                <c:pt idx="637">
                  <c:v>0.82467381366943615</c:v>
                </c:pt>
                <c:pt idx="638">
                  <c:v>0.82337566616945501</c:v>
                </c:pt>
                <c:pt idx="639">
                  <c:v>0.82302414616945962</c:v>
                </c:pt>
                <c:pt idx="640">
                  <c:v>0.82319220616943833</c:v>
                </c:pt>
                <c:pt idx="641">
                  <c:v>0.82345262616946968</c:v>
                </c:pt>
                <c:pt idx="642">
                  <c:v>0.82090335751283305</c:v>
                </c:pt>
                <c:pt idx="643">
                  <c:v>0.82100043051740179</c:v>
                </c:pt>
                <c:pt idx="644">
                  <c:v>0.81967708499295999</c:v>
                </c:pt>
                <c:pt idx="645">
                  <c:v>0.81974240616944005</c:v>
                </c:pt>
                <c:pt idx="646">
                  <c:v>0.81924922616953344</c:v>
                </c:pt>
                <c:pt idx="647">
                  <c:v>0.81922163616948918</c:v>
                </c:pt>
                <c:pt idx="648">
                  <c:v>0.81810157616955426</c:v>
                </c:pt>
                <c:pt idx="649">
                  <c:v>0.81738367719007965</c:v>
                </c:pt>
                <c:pt idx="650">
                  <c:v>0.8175258614636367</c:v>
                </c:pt>
                <c:pt idx="651">
                  <c:v>0.81586515394729986</c:v>
                </c:pt>
                <c:pt idx="652">
                  <c:v>0.81622252616946867</c:v>
                </c:pt>
                <c:pt idx="653">
                  <c:v>0.8155423361694436</c:v>
                </c:pt>
                <c:pt idx="654">
                  <c:v>0.81519272616945671</c:v>
                </c:pt>
                <c:pt idx="655">
                  <c:v>0.81442258535324108</c:v>
                </c:pt>
                <c:pt idx="656">
                  <c:v>0.81401584616938383</c:v>
                </c:pt>
                <c:pt idx="657">
                  <c:v>0.81433080616945164</c:v>
                </c:pt>
                <c:pt idx="658">
                  <c:v>0.81265330616948106</c:v>
                </c:pt>
                <c:pt idx="659">
                  <c:v>0.81313262616947735</c:v>
                </c:pt>
                <c:pt idx="660">
                  <c:v>0.81189975474084974</c:v>
                </c:pt>
                <c:pt idx="661">
                  <c:v>0.81148670616953211</c:v>
                </c:pt>
                <c:pt idx="662">
                  <c:v>0.81125273957152899</c:v>
                </c:pt>
                <c:pt idx="663">
                  <c:v>0.81005204616947502</c:v>
                </c:pt>
                <c:pt idx="664">
                  <c:v>0.80931687616937664</c:v>
                </c:pt>
                <c:pt idx="665">
                  <c:v>0.80878568616947311</c:v>
                </c:pt>
                <c:pt idx="666">
                  <c:v>0.8082836961696106</c:v>
                </c:pt>
                <c:pt idx="667">
                  <c:v>0.80811981095199314</c:v>
                </c:pt>
                <c:pt idx="668">
                  <c:v>0.8074020807148935</c:v>
                </c:pt>
                <c:pt idx="669">
                  <c:v>0.80708119759801</c:v>
                </c:pt>
                <c:pt idx="670">
                  <c:v>0.80662863616947988</c:v>
                </c:pt>
                <c:pt idx="671">
                  <c:v>0.80616969616957734</c:v>
                </c:pt>
                <c:pt idx="672">
                  <c:v>0.80613450616934301</c:v>
                </c:pt>
                <c:pt idx="673">
                  <c:v>0.80435190167962389</c:v>
                </c:pt>
                <c:pt idx="674">
                  <c:v>0.80375457616936785</c:v>
                </c:pt>
                <c:pt idx="675">
                  <c:v>0.80360688616940545</c:v>
                </c:pt>
                <c:pt idx="676">
                  <c:v>0.80198252616955301</c:v>
                </c:pt>
                <c:pt idx="677">
                  <c:v>0.80216671312597043</c:v>
                </c:pt>
                <c:pt idx="678">
                  <c:v>0.79899152151827546</c:v>
                </c:pt>
                <c:pt idx="679">
                  <c:v>0.79943292825284029</c:v>
                </c:pt>
                <c:pt idx="680">
                  <c:v>0.79913313616950243</c:v>
                </c:pt>
                <c:pt idx="681">
                  <c:v>0.79841929616956975</c:v>
                </c:pt>
                <c:pt idx="682">
                  <c:v>0.79835029740235086</c:v>
                </c:pt>
                <c:pt idx="683">
                  <c:v>0.79449262616947258</c:v>
                </c:pt>
                <c:pt idx="684">
                  <c:v>0.79537512616958939</c:v>
                </c:pt>
                <c:pt idx="685">
                  <c:v>0.79538915194262827</c:v>
                </c:pt>
                <c:pt idx="686">
                  <c:v>0.79498157616947762</c:v>
                </c:pt>
                <c:pt idx="687">
                  <c:v>0.79477434616944764</c:v>
                </c:pt>
                <c:pt idx="688">
                  <c:v>0.79503108616941665</c:v>
                </c:pt>
                <c:pt idx="689">
                  <c:v>0.79372305616952721</c:v>
                </c:pt>
                <c:pt idx="690">
                  <c:v>0.79355242363767786</c:v>
                </c:pt>
                <c:pt idx="691">
                  <c:v>0.7937040777823654</c:v>
                </c:pt>
                <c:pt idx="692">
                  <c:v>0.79135007061394469</c:v>
                </c:pt>
                <c:pt idx="693">
                  <c:v>0.79071043616953418</c:v>
                </c:pt>
                <c:pt idx="694">
                  <c:v>0.79062133616950947</c:v>
                </c:pt>
                <c:pt idx="695">
                  <c:v>0.79029424616955235</c:v>
                </c:pt>
                <c:pt idx="696">
                  <c:v>0.78952244759794532</c:v>
                </c:pt>
                <c:pt idx="697">
                  <c:v>0.78954289616959372</c:v>
                </c:pt>
                <c:pt idx="698">
                  <c:v>0.7883110472221655</c:v>
                </c:pt>
                <c:pt idx="699">
                  <c:v>0.78668136616950413</c:v>
                </c:pt>
                <c:pt idx="700">
                  <c:v>0.78734935616937318</c:v>
                </c:pt>
                <c:pt idx="701">
                  <c:v>0.78633680058801769</c:v>
                </c:pt>
                <c:pt idx="702">
                  <c:v>0.78640939616950412</c:v>
                </c:pt>
                <c:pt idx="703">
                  <c:v>0.7855372661694987</c:v>
                </c:pt>
                <c:pt idx="704">
                  <c:v>0.78547060616942654</c:v>
                </c:pt>
                <c:pt idx="705">
                  <c:v>0.78524167616954921</c:v>
                </c:pt>
                <c:pt idx="706">
                  <c:v>0.78436075950277451</c:v>
                </c:pt>
                <c:pt idx="707">
                  <c:v>0.78475525116947276</c:v>
                </c:pt>
                <c:pt idx="708">
                  <c:v>0.78282262616947751</c:v>
                </c:pt>
                <c:pt idx="709">
                  <c:v>0.78292456616959871</c:v>
                </c:pt>
                <c:pt idx="710">
                  <c:v>0.78249162616944623</c:v>
                </c:pt>
                <c:pt idx="711">
                  <c:v>0.78165387616947313</c:v>
                </c:pt>
                <c:pt idx="712">
                  <c:v>0.7811871361694791</c:v>
                </c:pt>
                <c:pt idx="713">
                  <c:v>0.78030737106735049</c:v>
                </c:pt>
                <c:pt idx="714">
                  <c:v>0.77983877616947117</c:v>
                </c:pt>
                <c:pt idx="715">
                  <c:v>0.78025676315573356</c:v>
                </c:pt>
                <c:pt idx="716">
                  <c:v>0.7790468944621276</c:v>
                </c:pt>
                <c:pt idx="717">
                  <c:v>0.7779088861695429</c:v>
                </c:pt>
                <c:pt idx="718">
                  <c:v>0.77734406616947793</c:v>
                </c:pt>
                <c:pt idx="719">
                  <c:v>0.77740424861848256</c:v>
                </c:pt>
                <c:pt idx="720">
                  <c:v>0.77671709616964868</c:v>
                </c:pt>
                <c:pt idx="721">
                  <c:v>0.77634135616951183</c:v>
                </c:pt>
                <c:pt idx="722">
                  <c:v>0.77534624616936365</c:v>
                </c:pt>
                <c:pt idx="723">
                  <c:v>0.77552966726534645</c:v>
                </c:pt>
                <c:pt idx="724">
                  <c:v>0.77271745474090003</c:v>
                </c:pt>
                <c:pt idx="725">
                  <c:v>0.77301045049371575</c:v>
                </c:pt>
                <c:pt idx="726">
                  <c:v>0.77350140616950269</c:v>
                </c:pt>
                <c:pt idx="727">
                  <c:v>0.77291734616946461</c:v>
                </c:pt>
                <c:pt idx="728">
                  <c:v>0.77193159616953855</c:v>
                </c:pt>
                <c:pt idx="729">
                  <c:v>0.77206202616939446</c:v>
                </c:pt>
                <c:pt idx="730">
                  <c:v>0.77145968616948013</c:v>
                </c:pt>
                <c:pt idx="731">
                  <c:v>0.76920262616947488</c:v>
                </c:pt>
                <c:pt idx="732">
                  <c:v>0.76712262616942528</c:v>
                </c:pt>
                <c:pt idx="733">
                  <c:v>0.76829645616955289</c:v>
                </c:pt>
                <c:pt idx="734">
                  <c:v>0.76735502616959805</c:v>
                </c:pt>
                <c:pt idx="735">
                  <c:v>0.76695531616947421</c:v>
                </c:pt>
                <c:pt idx="736">
                  <c:v>0.76694616616949063</c:v>
                </c:pt>
                <c:pt idx="737">
                  <c:v>0.76476262616947244</c:v>
                </c:pt>
                <c:pt idx="738">
                  <c:v>0.76463190975165651</c:v>
                </c:pt>
                <c:pt idx="739">
                  <c:v>0.76445389421073173</c:v>
                </c:pt>
                <c:pt idx="740">
                  <c:v>0.76377672616944015</c:v>
                </c:pt>
                <c:pt idx="741">
                  <c:v>0.76315094616943291</c:v>
                </c:pt>
                <c:pt idx="742">
                  <c:v>0.76358339616948079</c:v>
                </c:pt>
                <c:pt idx="743">
                  <c:v>0.76252121616940527</c:v>
                </c:pt>
                <c:pt idx="744">
                  <c:v>0.76276178943476225</c:v>
                </c:pt>
                <c:pt idx="745">
                  <c:v>0.76218756734594706</c:v>
                </c:pt>
                <c:pt idx="746">
                  <c:v>0.76273862616948129</c:v>
                </c:pt>
                <c:pt idx="747">
                  <c:v>0.76095089616944867</c:v>
                </c:pt>
                <c:pt idx="748">
                  <c:v>0.76063346616945271</c:v>
                </c:pt>
                <c:pt idx="749">
                  <c:v>0.75985230616953536</c:v>
                </c:pt>
                <c:pt idx="750">
                  <c:v>0.75941448616944762</c:v>
                </c:pt>
                <c:pt idx="751">
                  <c:v>0.75877363647879514</c:v>
                </c:pt>
                <c:pt idx="752">
                  <c:v>0.75817446616949413</c:v>
                </c:pt>
                <c:pt idx="753">
                  <c:v>0.7579061261696296</c:v>
                </c:pt>
                <c:pt idx="754">
                  <c:v>0.75694994616938682</c:v>
                </c:pt>
                <c:pt idx="755">
                  <c:v>0.75700862616948139</c:v>
                </c:pt>
                <c:pt idx="756">
                  <c:v>0.75614468677548641</c:v>
                </c:pt>
                <c:pt idx="757">
                  <c:v>0.75588543076715164</c:v>
                </c:pt>
                <c:pt idx="758">
                  <c:v>0.75572794531846965</c:v>
                </c:pt>
                <c:pt idx="759">
                  <c:v>0.75437149616941357</c:v>
                </c:pt>
                <c:pt idx="760">
                  <c:v>0.75514228616944545</c:v>
                </c:pt>
                <c:pt idx="761">
                  <c:v>0.75460935616942637</c:v>
                </c:pt>
                <c:pt idx="762">
                  <c:v>0.75377037616945708</c:v>
                </c:pt>
                <c:pt idx="763">
                  <c:v>0.75242168172511015</c:v>
                </c:pt>
                <c:pt idx="764">
                  <c:v>0.75286572255501572</c:v>
                </c:pt>
                <c:pt idx="765">
                  <c:v>0.75195912616945382</c:v>
                </c:pt>
                <c:pt idx="766">
                  <c:v>0.75170368616962058</c:v>
                </c:pt>
                <c:pt idx="767">
                  <c:v>0.75178245616946615</c:v>
                </c:pt>
                <c:pt idx="768">
                  <c:v>0.75078578616933178</c:v>
                </c:pt>
                <c:pt idx="769">
                  <c:v>0.75080865709732425</c:v>
                </c:pt>
                <c:pt idx="770">
                  <c:v>0.74993544616950347</c:v>
                </c:pt>
                <c:pt idx="771">
                  <c:v>0.74954665616954352</c:v>
                </c:pt>
                <c:pt idx="772">
                  <c:v>0.74783762616950034</c:v>
                </c:pt>
                <c:pt idx="773">
                  <c:v>0.7479098614636408</c:v>
                </c:pt>
                <c:pt idx="774">
                  <c:v>0.74791154616957711</c:v>
                </c:pt>
                <c:pt idx="775">
                  <c:v>0.74786077616957569</c:v>
                </c:pt>
                <c:pt idx="776">
                  <c:v>0.74735880142722522</c:v>
                </c:pt>
                <c:pt idx="777">
                  <c:v>0.74720879616946045</c:v>
                </c:pt>
                <c:pt idx="778">
                  <c:v>0.74666741616944543</c:v>
                </c:pt>
                <c:pt idx="779">
                  <c:v>0.74593686616958743</c:v>
                </c:pt>
                <c:pt idx="780">
                  <c:v>0.74518359631875364</c:v>
                </c:pt>
                <c:pt idx="781">
                  <c:v>0.74456762616947092</c:v>
                </c:pt>
                <c:pt idx="782">
                  <c:v>0.74455955616947866</c:v>
                </c:pt>
                <c:pt idx="783">
                  <c:v>0.74438411070559662</c:v>
                </c:pt>
                <c:pt idx="784">
                  <c:v>0.74418629616954568</c:v>
                </c:pt>
                <c:pt idx="785">
                  <c:v>0.74435579616944458</c:v>
                </c:pt>
                <c:pt idx="786">
                  <c:v>0.74314212616944564</c:v>
                </c:pt>
                <c:pt idx="787">
                  <c:v>0.74366481616960034</c:v>
                </c:pt>
                <c:pt idx="788">
                  <c:v>0.74199203616942233</c:v>
                </c:pt>
                <c:pt idx="789">
                  <c:v>0.74215553526033773</c:v>
                </c:pt>
                <c:pt idx="790">
                  <c:v>0.74291662616947562</c:v>
                </c:pt>
                <c:pt idx="791">
                  <c:v>0.74142245616948921</c:v>
                </c:pt>
                <c:pt idx="792">
                  <c:v>0.74046913616942411</c:v>
                </c:pt>
                <c:pt idx="793">
                  <c:v>0.73985255616958212</c:v>
                </c:pt>
                <c:pt idx="794">
                  <c:v>0.74026383616937719</c:v>
                </c:pt>
                <c:pt idx="795">
                  <c:v>0.73923128616942868</c:v>
                </c:pt>
                <c:pt idx="796">
                  <c:v>0.73864987322822795</c:v>
                </c:pt>
                <c:pt idx="797">
                  <c:v>0.73855803616942328</c:v>
                </c:pt>
                <c:pt idx="798">
                  <c:v>0.73832660052841081</c:v>
                </c:pt>
                <c:pt idx="799">
                  <c:v>0.73649100761262853</c:v>
                </c:pt>
                <c:pt idx="800">
                  <c:v>0.73672871616946756</c:v>
                </c:pt>
                <c:pt idx="801">
                  <c:v>0.73626691616951312</c:v>
                </c:pt>
                <c:pt idx="802">
                  <c:v>0.73590712101491818</c:v>
                </c:pt>
                <c:pt idx="803">
                  <c:v>0.73535164616952065</c:v>
                </c:pt>
                <c:pt idx="804">
                  <c:v>0.73573284616939905</c:v>
                </c:pt>
                <c:pt idx="805">
                  <c:v>0.73540335616941443</c:v>
                </c:pt>
                <c:pt idx="806">
                  <c:v>0.73436522616950228</c:v>
                </c:pt>
                <c:pt idx="807">
                  <c:v>0.73410262616948885</c:v>
                </c:pt>
                <c:pt idx="808">
                  <c:v>0.73399516854249303</c:v>
                </c:pt>
                <c:pt idx="809">
                  <c:v>0.73416631616950734</c:v>
                </c:pt>
                <c:pt idx="810">
                  <c:v>0.73339648616955411</c:v>
                </c:pt>
                <c:pt idx="811">
                  <c:v>0.73277682616952822</c:v>
                </c:pt>
                <c:pt idx="812">
                  <c:v>0.73220519616940383</c:v>
                </c:pt>
                <c:pt idx="813">
                  <c:v>0.73243962616942415</c:v>
                </c:pt>
                <c:pt idx="814">
                  <c:v>0.73147380142717178</c:v>
                </c:pt>
                <c:pt idx="815">
                  <c:v>0.73126342028707825</c:v>
                </c:pt>
                <c:pt idx="816">
                  <c:v>0.73025029616964365</c:v>
                </c:pt>
                <c:pt idx="817">
                  <c:v>0.72962702616948305</c:v>
                </c:pt>
                <c:pt idx="818">
                  <c:v>0.7293775361694812</c:v>
                </c:pt>
                <c:pt idx="819">
                  <c:v>0.72912116616943545</c:v>
                </c:pt>
                <c:pt idx="820">
                  <c:v>0.72899458493232316</c:v>
                </c:pt>
                <c:pt idx="821">
                  <c:v>0.72864530616946976</c:v>
                </c:pt>
                <c:pt idx="822">
                  <c:v>0.72759710616938444</c:v>
                </c:pt>
                <c:pt idx="823">
                  <c:v>0.72785248331231855</c:v>
                </c:pt>
                <c:pt idx="824">
                  <c:v>0.72675061505839411</c:v>
                </c:pt>
                <c:pt idx="825">
                  <c:v>0.72641025616944499</c:v>
                </c:pt>
                <c:pt idx="826">
                  <c:v>0.72636051276734259</c:v>
                </c:pt>
                <c:pt idx="827">
                  <c:v>0.72580113616948128</c:v>
                </c:pt>
                <c:pt idx="828">
                  <c:v>0.72432159616957537</c:v>
                </c:pt>
                <c:pt idx="829">
                  <c:v>0.72399590616940812</c:v>
                </c:pt>
                <c:pt idx="830">
                  <c:v>0.7241442861694064</c:v>
                </c:pt>
                <c:pt idx="831">
                  <c:v>0.72335059524161238</c:v>
                </c:pt>
                <c:pt idx="832">
                  <c:v>0.72327262616949028</c:v>
                </c:pt>
                <c:pt idx="833">
                  <c:v>0.72141028616941583</c:v>
                </c:pt>
                <c:pt idx="834">
                  <c:v>0.72106706616953953</c:v>
                </c:pt>
                <c:pt idx="835">
                  <c:v>0.72224101616940739</c:v>
                </c:pt>
                <c:pt idx="836">
                  <c:v>0.72120251616937114</c:v>
                </c:pt>
                <c:pt idx="837">
                  <c:v>0.72017931616936526</c:v>
                </c:pt>
                <c:pt idx="838">
                  <c:v>0.7196672720027526</c:v>
                </c:pt>
                <c:pt idx="839">
                  <c:v>0.71894224045519295</c:v>
                </c:pt>
                <c:pt idx="840">
                  <c:v>0.71840456431378663</c:v>
                </c:pt>
                <c:pt idx="841">
                  <c:v>0.71741333616952863</c:v>
                </c:pt>
                <c:pt idx="842">
                  <c:v>0.71735799616942653</c:v>
                </c:pt>
                <c:pt idx="843">
                  <c:v>0.71690025616949682</c:v>
                </c:pt>
                <c:pt idx="844">
                  <c:v>0.71618103854061199</c:v>
                </c:pt>
                <c:pt idx="845">
                  <c:v>0.71530273616939222</c:v>
                </c:pt>
                <c:pt idx="846">
                  <c:v>0.71549106616947844</c:v>
                </c:pt>
                <c:pt idx="847">
                  <c:v>0.71569752616935112</c:v>
                </c:pt>
                <c:pt idx="848">
                  <c:v>0.71512568172504132</c:v>
                </c:pt>
                <c:pt idx="849">
                  <c:v>0.71477331707856806</c:v>
                </c:pt>
                <c:pt idx="850">
                  <c:v>0.71377929616945013</c:v>
                </c:pt>
                <c:pt idx="851">
                  <c:v>0.71317214564986386</c:v>
                </c:pt>
                <c:pt idx="852">
                  <c:v>0.71277254616940477</c:v>
                </c:pt>
                <c:pt idx="853">
                  <c:v>0.71223139616941533</c:v>
                </c:pt>
                <c:pt idx="854">
                  <c:v>0.71115626616948269</c:v>
                </c:pt>
                <c:pt idx="855">
                  <c:v>0.71039673616945764</c:v>
                </c:pt>
                <c:pt idx="856">
                  <c:v>0.70992176410047225</c:v>
                </c:pt>
                <c:pt idx="857">
                  <c:v>0.70706531950283169</c:v>
                </c:pt>
                <c:pt idx="858">
                  <c:v>0.70680847616947229</c:v>
                </c:pt>
                <c:pt idx="859">
                  <c:v>0.70525085616954308</c:v>
                </c:pt>
                <c:pt idx="860">
                  <c:v>0.70553503616953706</c:v>
                </c:pt>
                <c:pt idx="861">
                  <c:v>0.70467451616939214</c:v>
                </c:pt>
                <c:pt idx="862">
                  <c:v>0.70448837874678816</c:v>
                </c:pt>
                <c:pt idx="863">
                  <c:v>0.70354119616958277</c:v>
                </c:pt>
                <c:pt idx="864">
                  <c:v>0.70368262616946764</c:v>
                </c:pt>
                <c:pt idx="865">
                  <c:v>0.70228434045523558</c:v>
                </c:pt>
                <c:pt idx="866">
                  <c:v>0.7018506561694563</c:v>
                </c:pt>
                <c:pt idx="867">
                  <c:v>0.70179593616941982</c:v>
                </c:pt>
                <c:pt idx="868">
                  <c:v>0.70127633616951435</c:v>
                </c:pt>
                <c:pt idx="869">
                  <c:v>0.70048863647882464</c:v>
                </c:pt>
                <c:pt idx="870">
                  <c:v>0.70064355616948304</c:v>
                </c:pt>
                <c:pt idx="871">
                  <c:v>0.70073820616934834</c:v>
                </c:pt>
                <c:pt idx="872">
                  <c:v>0.70003522616949121</c:v>
                </c:pt>
                <c:pt idx="873">
                  <c:v>0.69845497844227111</c:v>
                </c:pt>
                <c:pt idx="874">
                  <c:v>0.69813256616954789</c:v>
                </c:pt>
                <c:pt idx="875">
                  <c:v>0.69800787359219041</c:v>
                </c:pt>
                <c:pt idx="876">
                  <c:v>0.69748903616951563</c:v>
                </c:pt>
                <c:pt idx="877">
                  <c:v>0.6970298561694237</c:v>
                </c:pt>
                <c:pt idx="878">
                  <c:v>0.69715828616946862</c:v>
                </c:pt>
                <c:pt idx="879">
                  <c:v>0.69713554616949214</c:v>
                </c:pt>
                <c:pt idx="880">
                  <c:v>0.69664873605961586</c:v>
                </c:pt>
                <c:pt idx="881">
                  <c:v>0.69489280798774189</c:v>
                </c:pt>
                <c:pt idx="882">
                  <c:v>0.69455991616948276</c:v>
                </c:pt>
                <c:pt idx="883">
                  <c:v>0.69411512616939364</c:v>
                </c:pt>
                <c:pt idx="884">
                  <c:v>0.69308868616951791</c:v>
                </c:pt>
                <c:pt idx="885">
                  <c:v>0.69236457616946723</c:v>
                </c:pt>
                <c:pt idx="886">
                  <c:v>0.69238738905597963</c:v>
                </c:pt>
                <c:pt idx="887">
                  <c:v>0.69133083616954216</c:v>
                </c:pt>
                <c:pt idx="888">
                  <c:v>0.69012262616946884</c:v>
                </c:pt>
                <c:pt idx="889">
                  <c:v>0.69001331291643453</c:v>
                </c:pt>
                <c:pt idx="890">
                  <c:v>0.69031331616946545</c:v>
                </c:pt>
                <c:pt idx="891">
                  <c:v>0.68989482616956499</c:v>
                </c:pt>
                <c:pt idx="892">
                  <c:v>0.68967478080861611</c:v>
                </c:pt>
                <c:pt idx="893">
                  <c:v>0.68870050616938361</c:v>
                </c:pt>
                <c:pt idx="894">
                  <c:v>0.68849480616943115</c:v>
                </c:pt>
                <c:pt idx="895">
                  <c:v>0.6884587928361583</c:v>
                </c:pt>
                <c:pt idx="896">
                  <c:v>0.68629262616947628</c:v>
                </c:pt>
                <c:pt idx="897">
                  <c:v>0.68656062616942393</c:v>
                </c:pt>
                <c:pt idx="898">
                  <c:v>0.6862461261696069</c:v>
                </c:pt>
                <c:pt idx="899">
                  <c:v>0.6857838014272204</c:v>
                </c:pt>
                <c:pt idx="900">
                  <c:v>0.6855370261695416</c:v>
                </c:pt>
                <c:pt idx="901">
                  <c:v>0.68442833616949006</c:v>
                </c:pt>
                <c:pt idx="902">
                  <c:v>0.68513262616960469</c:v>
                </c:pt>
                <c:pt idx="903">
                  <c:v>0.68406361616943989</c:v>
                </c:pt>
                <c:pt idx="904">
                  <c:v>0.68291220088202842</c:v>
                </c:pt>
                <c:pt idx="905">
                  <c:v>0.68345729830065238</c:v>
                </c:pt>
                <c:pt idx="906">
                  <c:v>0.68219950616944025</c:v>
                </c:pt>
                <c:pt idx="907">
                  <c:v>0.68181719616939063</c:v>
                </c:pt>
                <c:pt idx="908">
                  <c:v>0.68109872616945277</c:v>
                </c:pt>
                <c:pt idx="909">
                  <c:v>0.68038756616931551</c:v>
                </c:pt>
                <c:pt idx="910">
                  <c:v>0.68056465616939543</c:v>
                </c:pt>
                <c:pt idx="911">
                  <c:v>0.67993468802512846</c:v>
                </c:pt>
                <c:pt idx="912">
                  <c:v>0.67980899603243561</c:v>
                </c:pt>
                <c:pt idx="913">
                  <c:v>0.67904545091161694</c:v>
                </c:pt>
                <c:pt idx="914">
                  <c:v>0.67834162616942884</c:v>
                </c:pt>
                <c:pt idx="915">
                  <c:v>0.67847222616953307</c:v>
                </c:pt>
                <c:pt idx="916">
                  <c:v>0.67744205616935538</c:v>
                </c:pt>
                <c:pt idx="917">
                  <c:v>0.67648345091164686</c:v>
                </c:pt>
                <c:pt idx="918">
                  <c:v>0.67737396616929935</c:v>
                </c:pt>
                <c:pt idx="919">
                  <c:v>0.67590511616947635</c:v>
                </c:pt>
                <c:pt idx="920">
                  <c:v>0.67566198616951711</c:v>
                </c:pt>
                <c:pt idx="921">
                  <c:v>0.67602262616947095</c:v>
                </c:pt>
                <c:pt idx="922">
                  <c:v>0.67401058391594348</c:v>
                </c:pt>
                <c:pt idx="923">
                  <c:v>0.67401978616942504</c:v>
                </c:pt>
                <c:pt idx="924">
                  <c:v>0.67415723441693864</c:v>
                </c:pt>
                <c:pt idx="925">
                  <c:v>0.67386040616952569</c:v>
                </c:pt>
                <c:pt idx="926">
                  <c:v>0.67335412616952894</c:v>
                </c:pt>
                <c:pt idx="927">
                  <c:v>0.67336794616943563</c:v>
                </c:pt>
                <c:pt idx="928">
                  <c:v>0.67277337616950383</c:v>
                </c:pt>
                <c:pt idx="929">
                  <c:v>0.67312527616951667</c:v>
                </c:pt>
                <c:pt idx="930">
                  <c:v>0.67228833450282433</c:v>
                </c:pt>
                <c:pt idx="931">
                  <c:v>0.67111227950280761</c:v>
                </c:pt>
                <c:pt idx="932">
                  <c:v>0.67047596616950633</c:v>
                </c:pt>
                <c:pt idx="933">
                  <c:v>0.67007762616947453</c:v>
                </c:pt>
                <c:pt idx="934">
                  <c:v>0.67013107616946976</c:v>
                </c:pt>
                <c:pt idx="935">
                  <c:v>0.66934158616948181</c:v>
                </c:pt>
                <c:pt idx="936">
                  <c:v>0.66978037616934305</c:v>
                </c:pt>
                <c:pt idx="937">
                  <c:v>0.6688746048928359</c:v>
                </c:pt>
                <c:pt idx="938">
                  <c:v>0.66717562616952553</c:v>
                </c:pt>
                <c:pt idx="939">
                  <c:v>0.66703462616946863</c:v>
                </c:pt>
                <c:pt idx="940">
                  <c:v>0.66665941616945401</c:v>
                </c:pt>
                <c:pt idx="941">
                  <c:v>0.6669410561694652</c:v>
                </c:pt>
                <c:pt idx="942">
                  <c:v>0.66571314163346074</c:v>
                </c:pt>
                <c:pt idx="943">
                  <c:v>0.66677162616936569</c:v>
                </c:pt>
                <c:pt idx="944">
                  <c:v>0.66505837616944175</c:v>
                </c:pt>
                <c:pt idx="945">
                  <c:v>0.66513527616941015</c:v>
                </c:pt>
                <c:pt idx="946">
                  <c:v>0.6645269595028227</c:v>
                </c:pt>
                <c:pt idx="947">
                  <c:v>0.66556262616951833</c:v>
                </c:pt>
                <c:pt idx="948">
                  <c:v>0.66362948932730692</c:v>
                </c:pt>
                <c:pt idx="949">
                  <c:v>0.6630025220027711</c:v>
                </c:pt>
                <c:pt idx="950">
                  <c:v>0.66309737616946163</c:v>
                </c:pt>
                <c:pt idx="951">
                  <c:v>0.66255281616949602</c:v>
                </c:pt>
                <c:pt idx="952">
                  <c:v>0.66217370616942706</c:v>
                </c:pt>
                <c:pt idx="953">
                  <c:v>0.66184774616951514</c:v>
                </c:pt>
                <c:pt idx="954">
                  <c:v>0.66177249075293787</c:v>
                </c:pt>
                <c:pt idx="955">
                  <c:v>0.66235887616949363</c:v>
                </c:pt>
                <c:pt idx="956">
                  <c:v>0.6605160215182766</c:v>
                </c:pt>
                <c:pt idx="957">
                  <c:v>0.66009156616958553</c:v>
                </c:pt>
                <c:pt idx="958">
                  <c:v>0.65940953616949283</c:v>
                </c:pt>
                <c:pt idx="959">
                  <c:v>0.65911738616941362</c:v>
                </c:pt>
                <c:pt idx="960">
                  <c:v>0.65898690616954614</c:v>
                </c:pt>
                <c:pt idx="961">
                  <c:v>0.65853400761282965</c:v>
                </c:pt>
                <c:pt idx="962">
                  <c:v>0.65806762616948467</c:v>
                </c:pt>
                <c:pt idx="963">
                  <c:v>0.65748813616940616</c:v>
                </c:pt>
                <c:pt idx="964">
                  <c:v>0.65599053406421692</c:v>
                </c:pt>
                <c:pt idx="965">
                  <c:v>0.65559257616946864</c:v>
                </c:pt>
                <c:pt idx="966">
                  <c:v>0.65562855616947702</c:v>
                </c:pt>
                <c:pt idx="967">
                  <c:v>0.65499234781893279</c:v>
                </c:pt>
                <c:pt idx="968">
                  <c:v>0.65461687616942876</c:v>
                </c:pt>
                <c:pt idx="969">
                  <c:v>0.65441368616940565</c:v>
                </c:pt>
                <c:pt idx="970">
                  <c:v>0.65370017616956622</c:v>
                </c:pt>
                <c:pt idx="971">
                  <c:v>0.65412267616952291</c:v>
                </c:pt>
                <c:pt idx="972">
                  <c:v>0.65315137616949115</c:v>
                </c:pt>
                <c:pt idx="973">
                  <c:v>0.65164448331239688</c:v>
                </c:pt>
                <c:pt idx="974">
                  <c:v>0.65098696616965412</c:v>
                </c:pt>
                <c:pt idx="975">
                  <c:v>0.65123239616959083</c:v>
                </c:pt>
                <c:pt idx="976">
                  <c:v>0.65063475616942557</c:v>
                </c:pt>
                <c:pt idx="977">
                  <c:v>0.65082377616944709</c:v>
                </c:pt>
                <c:pt idx="978">
                  <c:v>0.64965206946843135</c:v>
                </c:pt>
                <c:pt idx="979">
                  <c:v>0.64941954616962505</c:v>
                </c:pt>
                <c:pt idx="980">
                  <c:v>0.64826017616943044</c:v>
                </c:pt>
                <c:pt idx="981">
                  <c:v>0.64960549573467674</c:v>
                </c:pt>
                <c:pt idx="982">
                  <c:v>0.64859035165973533</c:v>
                </c:pt>
                <c:pt idx="983">
                  <c:v>0.64806200616948306</c:v>
                </c:pt>
                <c:pt idx="984">
                  <c:v>0.64775306616958694</c:v>
                </c:pt>
                <c:pt idx="985">
                  <c:v>0.64772684491944754</c:v>
                </c:pt>
                <c:pt idx="986">
                  <c:v>0.64751203616960162</c:v>
                </c:pt>
                <c:pt idx="987">
                  <c:v>0.64662600616951404</c:v>
                </c:pt>
                <c:pt idx="988">
                  <c:v>0.64647680616953196</c:v>
                </c:pt>
                <c:pt idx="989">
                  <c:v>0.64596289889671255</c:v>
                </c:pt>
                <c:pt idx="990">
                  <c:v>0.64563231847716962</c:v>
                </c:pt>
                <c:pt idx="991">
                  <c:v>0.64504808616951137</c:v>
                </c:pt>
                <c:pt idx="992">
                  <c:v>0.64473961265579982</c:v>
                </c:pt>
                <c:pt idx="993">
                  <c:v>0.64449762616951189</c:v>
                </c:pt>
                <c:pt idx="994">
                  <c:v>0.64473420616930488</c:v>
                </c:pt>
                <c:pt idx="995">
                  <c:v>0.64458600616959039</c:v>
                </c:pt>
                <c:pt idx="996">
                  <c:v>0.64348612616950662</c:v>
                </c:pt>
                <c:pt idx="997">
                  <c:v>0.64334225616947704</c:v>
                </c:pt>
                <c:pt idx="998">
                  <c:v>0.64312340616946628</c:v>
                </c:pt>
                <c:pt idx="999">
                  <c:v>0.64434880798766869</c:v>
                </c:pt>
                <c:pt idx="1000">
                  <c:v>0.6412985609520655</c:v>
                </c:pt>
                <c:pt idx="1001">
                  <c:v>0.64164486616935934</c:v>
                </c:pt>
                <c:pt idx="1002">
                  <c:v>0.64103689616952531</c:v>
                </c:pt>
                <c:pt idx="1003">
                  <c:v>0.64079906616940896</c:v>
                </c:pt>
                <c:pt idx="1004">
                  <c:v>0.6409802161693976</c:v>
                </c:pt>
                <c:pt idx="1005">
                  <c:v>0.6401523176588324</c:v>
                </c:pt>
                <c:pt idx="1006">
                  <c:v>0.63992193569325295</c:v>
                </c:pt>
                <c:pt idx="1007">
                  <c:v>0.63888760616959117</c:v>
                </c:pt>
                <c:pt idx="1008">
                  <c:v>0.63903775116946804</c:v>
                </c:pt>
                <c:pt idx="1009">
                  <c:v>0.63815076410058746</c:v>
                </c:pt>
                <c:pt idx="1010">
                  <c:v>0.63823586616941108</c:v>
                </c:pt>
                <c:pt idx="1011">
                  <c:v>0.63805926616945052</c:v>
                </c:pt>
                <c:pt idx="1012">
                  <c:v>0.6374088237002411</c:v>
                </c:pt>
                <c:pt idx="1013">
                  <c:v>0.63675537616950517</c:v>
                </c:pt>
                <c:pt idx="1014">
                  <c:v>0.63707362616945407</c:v>
                </c:pt>
                <c:pt idx="1015">
                  <c:v>0.63623932616940315</c:v>
                </c:pt>
                <c:pt idx="1016">
                  <c:v>0.63639687616940099</c:v>
                </c:pt>
                <c:pt idx="1017">
                  <c:v>0.63494069561397892</c:v>
                </c:pt>
                <c:pt idx="1018">
                  <c:v>0.63542736575267544</c:v>
                </c:pt>
                <c:pt idx="1019">
                  <c:v>0.63480954616950813</c:v>
                </c:pt>
                <c:pt idx="1020">
                  <c:v>0.63453155616950696</c:v>
                </c:pt>
                <c:pt idx="1021">
                  <c:v>0.634213316169565</c:v>
                </c:pt>
                <c:pt idx="1022">
                  <c:v>0.63364513616959306</c:v>
                </c:pt>
                <c:pt idx="1023">
                  <c:v>0.6329708161693921</c:v>
                </c:pt>
                <c:pt idx="1024">
                  <c:v>0.63282804552429284</c:v>
                </c:pt>
                <c:pt idx="1025">
                  <c:v>0.63280595950281882</c:v>
                </c:pt>
                <c:pt idx="1026">
                  <c:v>0.632999206169503</c:v>
                </c:pt>
                <c:pt idx="1027">
                  <c:v>0.63200133616949628</c:v>
                </c:pt>
                <c:pt idx="1028">
                  <c:v>0.63201707616947678</c:v>
                </c:pt>
                <c:pt idx="1029">
                  <c:v>0.63131464616950084</c:v>
                </c:pt>
                <c:pt idx="1030">
                  <c:v>0.63093259524163159</c:v>
                </c:pt>
                <c:pt idx="1031">
                  <c:v>0.6312002861694892</c:v>
                </c:pt>
                <c:pt idx="1032">
                  <c:v>0.63067020616951386</c:v>
                </c:pt>
                <c:pt idx="1033">
                  <c:v>0.63046391616949016</c:v>
                </c:pt>
                <c:pt idx="1034">
                  <c:v>0.63140702616946964</c:v>
                </c:pt>
                <c:pt idx="1035">
                  <c:v>0.62921715075971452</c:v>
                </c:pt>
                <c:pt idx="1036">
                  <c:v>0.62965436616950521</c:v>
                </c:pt>
                <c:pt idx="1037">
                  <c:v>0.6291519973035109</c:v>
                </c:pt>
                <c:pt idx="1038">
                  <c:v>0.62835063616957343</c:v>
                </c:pt>
                <c:pt idx="1039">
                  <c:v>0.6281437861694894</c:v>
                </c:pt>
                <c:pt idx="1040">
                  <c:v>0.62767862616947145</c:v>
                </c:pt>
                <c:pt idx="1041">
                  <c:v>0.62762062616951853</c:v>
                </c:pt>
                <c:pt idx="1042">
                  <c:v>0.62772546902661475</c:v>
                </c:pt>
                <c:pt idx="1043">
                  <c:v>0.62524272717944063</c:v>
                </c:pt>
                <c:pt idx="1044">
                  <c:v>0.62621167616949125</c:v>
                </c:pt>
                <c:pt idx="1045">
                  <c:v>0.62655617616945869</c:v>
                </c:pt>
                <c:pt idx="1046">
                  <c:v>0.62485384616940243</c:v>
                </c:pt>
                <c:pt idx="1047">
                  <c:v>0.62487787359226865</c:v>
                </c:pt>
                <c:pt idx="1048">
                  <c:v>0.62451542616953848</c:v>
                </c:pt>
                <c:pt idx="1049">
                  <c:v>0.62438582616964378</c:v>
                </c:pt>
                <c:pt idx="1050">
                  <c:v>0.62447994759790504</c:v>
                </c:pt>
                <c:pt idx="1051">
                  <c:v>0.62317157122443312</c:v>
                </c:pt>
                <c:pt idx="1052">
                  <c:v>0.62265310616952363</c:v>
                </c:pt>
                <c:pt idx="1053">
                  <c:v>0.62235145091182242</c:v>
                </c:pt>
                <c:pt idx="1054">
                  <c:v>0.62293025616948383</c:v>
                </c:pt>
                <c:pt idx="1055">
                  <c:v>0.62205458616946885</c:v>
                </c:pt>
                <c:pt idx="1056">
                  <c:v>0.62140721616933181</c:v>
                </c:pt>
                <c:pt idx="1057">
                  <c:v>0.62151847616948552</c:v>
                </c:pt>
                <c:pt idx="1058">
                  <c:v>0.62090797099705242</c:v>
                </c:pt>
                <c:pt idx="1059">
                  <c:v>0.62082262616947215</c:v>
                </c:pt>
                <c:pt idx="1060">
                  <c:v>0.61962431303816035</c:v>
                </c:pt>
                <c:pt idx="1061">
                  <c:v>0.61919660616946803</c:v>
                </c:pt>
                <c:pt idx="1062">
                  <c:v>0.61878071616951202</c:v>
                </c:pt>
                <c:pt idx="1063">
                  <c:v>0.6184632861694157</c:v>
                </c:pt>
                <c:pt idx="1064">
                  <c:v>0.61874819616950705</c:v>
                </c:pt>
                <c:pt idx="1065">
                  <c:v>0.61831854369525252</c:v>
                </c:pt>
                <c:pt idx="1066">
                  <c:v>0.6181966261693369</c:v>
                </c:pt>
                <c:pt idx="1067">
                  <c:v>0.61778559914250764</c:v>
                </c:pt>
                <c:pt idx="1068">
                  <c:v>0.61705430702049635</c:v>
                </c:pt>
                <c:pt idx="1069">
                  <c:v>0.61702831616949705</c:v>
                </c:pt>
                <c:pt idx="1070">
                  <c:v>0.6159695024581725</c:v>
                </c:pt>
                <c:pt idx="1071">
                  <c:v>0.61566359616956923</c:v>
                </c:pt>
                <c:pt idx="1072">
                  <c:v>0.61460846616952991</c:v>
                </c:pt>
                <c:pt idx="1073">
                  <c:v>0.61411203616951671</c:v>
                </c:pt>
                <c:pt idx="1074">
                  <c:v>0.61462707616955614</c:v>
                </c:pt>
                <c:pt idx="1075">
                  <c:v>0.61398311575267428</c:v>
                </c:pt>
                <c:pt idx="1076">
                  <c:v>0.61352355950276649</c:v>
                </c:pt>
                <c:pt idx="1077">
                  <c:v>0.61378829283616265</c:v>
                </c:pt>
                <c:pt idx="1078">
                  <c:v>0.6133625361694186</c:v>
                </c:pt>
                <c:pt idx="1079">
                  <c:v>0.61329304616956015</c:v>
                </c:pt>
                <c:pt idx="1080">
                  <c:v>0.61276427616954376</c:v>
                </c:pt>
                <c:pt idx="1081">
                  <c:v>0.61257570616936663</c:v>
                </c:pt>
                <c:pt idx="1082">
                  <c:v>0.61270125116944141</c:v>
                </c:pt>
                <c:pt idx="1083">
                  <c:v>0.61210476616948128</c:v>
                </c:pt>
                <c:pt idx="1084">
                  <c:v>0.61253021616957593</c:v>
                </c:pt>
                <c:pt idx="1085">
                  <c:v>0.61147905474086883</c:v>
                </c:pt>
                <c:pt idx="1086">
                  <c:v>0.61018818980581058</c:v>
                </c:pt>
                <c:pt idx="1087">
                  <c:v>0.61054424616938363</c:v>
                </c:pt>
                <c:pt idx="1088">
                  <c:v>0.60950759616943662</c:v>
                </c:pt>
                <c:pt idx="1089">
                  <c:v>0.60965906827485228</c:v>
                </c:pt>
                <c:pt idx="1090">
                  <c:v>0.60921659616946044</c:v>
                </c:pt>
                <c:pt idx="1091">
                  <c:v>0.60921689616937236</c:v>
                </c:pt>
                <c:pt idx="1092">
                  <c:v>0.60855928616941035</c:v>
                </c:pt>
                <c:pt idx="1093">
                  <c:v>0.60835888616944156</c:v>
                </c:pt>
                <c:pt idx="1094">
                  <c:v>0.60781845950279556</c:v>
                </c:pt>
                <c:pt idx="1095">
                  <c:v>0.60681995270006461</c:v>
                </c:pt>
                <c:pt idx="1096">
                  <c:v>0.60775522616953193</c:v>
                </c:pt>
                <c:pt idx="1097">
                  <c:v>0.60687848616938012</c:v>
                </c:pt>
                <c:pt idx="1098">
                  <c:v>0.60615429616936534</c:v>
                </c:pt>
                <c:pt idx="1099">
                  <c:v>0.60609232616944564</c:v>
                </c:pt>
                <c:pt idx="1100">
                  <c:v>0.60495015616959491</c:v>
                </c:pt>
                <c:pt idx="1101">
                  <c:v>0.60481877616950996</c:v>
                </c:pt>
                <c:pt idx="1102">
                  <c:v>0.60556937616965467</c:v>
                </c:pt>
                <c:pt idx="1103">
                  <c:v>0.60582262616945648</c:v>
                </c:pt>
                <c:pt idx="1104">
                  <c:v>0.60463409283610836</c:v>
                </c:pt>
                <c:pt idx="1105">
                  <c:v>0.60442893616959892</c:v>
                </c:pt>
                <c:pt idx="1106">
                  <c:v>0.60442474616940056</c:v>
                </c:pt>
                <c:pt idx="1107">
                  <c:v>0.60352183616945021</c:v>
                </c:pt>
                <c:pt idx="1108">
                  <c:v>0.60288050616939948</c:v>
                </c:pt>
                <c:pt idx="1109">
                  <c:v>0.60221856616945502</c:v>
                </c:pt>
                <c:pt idx="1110">
                  <c:v>0.60275287359218188</c:v>
                </c:pt>
                <c:pt idx="1111">
                  <c:v>0.60210884435133494</c:v>
                </c:pt>
                <c:pt idx="1112">
                  <c:v>0.60091862616947511</c:v>
                </c:pt>
                <c:pt idx="1113">
                  <c:v>0.60181589616952791</c:v>
                </c:pt>
                <c:pt idx="1114">
                  <c:v>0.60108698616939193</c:v>
                </c:pt>
                <c:pt idx="1115">
                  <c:v>0.60073633616946165</c:v>
                </c:pt>
                <c:pt idx="1116">
                  <c:v>0.60022302200285083</c:v>
                </c:pt>
                <c:pt idx="1117">
                  <c:v>0.60002347616949836</c:v>
                </c:pt>
                <c:pt idx="1118">
                  <c:v>0.60090144616961616</c:v>
                </c:pt>
                <c:pt idx="1119">
                  <c:v>0.59970595616950206</c:v>
                </c:pt>
                <c:pt idx="1120">
                  <c:v>0.59844777616956435</c:v>
                </c:pt>
                <c:pt idx="1121">
                  <c:v>0.59674262616953022</c:v>
                </c:pt>
                <c:pt idx="1122">
                  <c:v>0.59718369195894538</c:v>
                </c:pt>
                <c:pt idx="1123">
                  <c:v>0.59664280616952758</c:v>
                </c:pt>
                <c:pt idx="1124">
                  <c:v>0.59667174616954877</c:v>
                </c:pt>
                <c:pt idx="1125">
                  <c:v>0.59679636616942844</c:v>
                </c:pt>
                <c:pt idx="1126">
                  <c:v>0.59593612616944758</c:v>
                </c:pt>
                <c:pt idx="1127">
                  <c:v>0.59534079616940971</c:v>
                </c:pt>
                <c:pt idx="1128">
                  <c:v>0.59497262616947988</c:v>
                </c:pt>
                <c:pt idx="1129">
                  <c:v>0.59505246674912349</c:v>
                </c:pt>
                <c:pt idx="1130">
                  <c:v>0.59448884616935516</c:v>
                </c:pt>
                <c:pt idx="1131">
                  <c:v>0.5945271061695081</c:v>
                </c:pt>
                <c:pt idx="1132">
                  <c:v>0.59448703616952514</c:v>
                </c:pt>
                <c:pt idx="1133">
                  <c:v>0.59394045616932156</c:v>
                </c:pt>
                <c:pt idx="1134">
                  <c:v>0.59323128596339758</c:v>
                </c:pt>
                <c:pt idx="1135">
                  <c:v>0.59336193616941568</c:v>
                </c:pt>
                <c:pt idx="1136">
                  <c:v>0.59259355344218534</c:v>
                </c:pt>
                <c:pt idx="1137">
                  <c:v>0.5921243908753544</c:v>
                </c:pt>
                <c:pt idx="1138">
                  <c:v>0.59182928616937225</c:v>
                </c:pt>
                <c:pt idx="1139">
                  <c:v>0.59205770616948461</c:v>
                </c:pt>
                <c:pt idx="1140">
                  <c:v>0.59160235616947465</c:v>
                </c:pt>
                <c:pt idx="1141">
                  <c:v>0.59159042880119728</c:v>
                </c:pt>
                <c:pt idx="1142">
                  <c:v>0.5912537061694535</c:v>
                </c:pt>
                <c:pt idx="1143">
                  <c:v>0.59070566616941345</c:v>
                </c:pt>
                <c:pt idx="1144">
                  <c:v>0.5906554761693753</c:v>
                </c:pt>
                <c:pt idx="1145">
                  <c:v>0.59064900251357444</c:v>
                </c:pt>
                <c:pt idx="1146">
                  <c:v>0.58766791783612859</c:v>
                </c:pt>
                <c:pt idx="1147">
                  <c:v>0.58764898616941263</c:v>
                </c:pt>
                <c:pt idx="1148">
                  <c:v>0.58742677616949379</c:v>
                </c:pt>
                <c:pt idx="1149">
                  <c:v>0.58750043616953462</c:v>
                </c:pt>
                <c:pt idx="1150">
                  <c:v>0.58642617616943937</c:v>
                </c:pt>
                <c:pt idx="1151">
                  <c:v>0.58618972961774229</c:v>
                </c:pt>
                <c:pt idx="1152">
                  <c:v>0.58545652813024984</c:v>
                </c:pt>
                <c:pt idx="1153">
                  <c:v>0.58457370616950755</c:v>
                </c:pt>
                <c:pt idx="1154">
                  <c:v>0.58413123616949825</c:v>
                </c:pt>
                <c:pt idx="1155">
                  <c:v>0.58370503616946301</c:v>
                </c:pt>
                <c:pt idx="1156">
                  <c:v>0.58244185616959621</c:v>
                </c:pt>
                <c:pt idx="1157">
                  <c:v>0.58397973616948307</c:v>
                </c:pt>
                <c:pt idx="1158">
                  <c:v>0.58271906366944393</c:v>
                </c:pt>
                <c:pt idx="1159">
                  <c:v>0.58230392616947313</c:v>
                </c:pt>
                <c:pt idx="1160">
                  <c:v>0.58274286146361476</c:v>
                </c:pt>
                <c:pt idx="1161">
                  <c:v>0.5817319461695839</c:v>
                </c:pt>
                <c:pt idx="1162">
                  <c:v>0.58230660616948171</c:v>
                </c:pt>
                <c:pt idx="1163">
                  <c:v>0.58159016616940551</c:v>
                </c:pt>
                <c:pt idx="1164">
                  <c:v>0.58059887616948991</c:v>
                </c:pt>
                <c:pt idx="1165">
                  <c:v>0.58068282408619609</c:v>
                </c:pt>
                <c:pt idx="1166">
                  <c:v>0.5807135961694887</c:v>
                </c:pt>
                <c:pt idx="1167">
                  <c:v>0.58048298980582835</c:v>
                </c:pt>
                <c:pt idx="1168">
                  <c:v>0.57921906946852175</c:v>
                </c:pt>
                <c:pt idx="1169">
                  <c:v>0.57890180616949904</c:v>
                </c:pt>
                <c:pt idx="1170">
                  <c:v>0.57858561616953474</c:v>
                </c:pt>
                <c:pt idx="1171">
                  <c:v>0.57812161228059922</c:v>
                </c:pt>
                <c:pt idx="1172">
                  <c:v>0.57812400616950432</c:v>
                </c:pt>
                <c:pt idx="1173">
                  <c:v>0.57753271616948665</c:v>
                </c:pt>
                <c:pt idx="1174">
                  <c:v>0.57715821616950935</c:v>
                </c:pt>
                <c:pt idx="1175">
                  <c:v>0.57698610892815339</c:v>
                </c:pt>
                <c:pt idx="1176">
                  <c:v>0.57587474521716331</c:v>
                </c:pt>
                <c:pt idx="1177">
                  <c:v>0.57586005170144006</c:v>
                </c:pt>
                <c:pt idx="1178">
                  <c:v>0.57567052616943304</c:v>
                </c:pt>
                <c:pt idx="1179">
                  <c:v>0.57533726616938463</c:v>
                </c:pt>
                <c:pt idx="1180">
                  <c:v>0.57517162616956441</c:v>
                </c:pt>
                <c:pt idx="1181">
                  <c:v>0.57418375616949024</c:v>
                </c:pt>
                <c:pt idx="1182">
                  <c:v>0.57496482616944955</c:v>
                </c:pt>
                <c:pt idx="1183">
                  <c:v>0.57351438807422905</c:v>
                </c:pt>
                <c:pt idx="1184">
                  <c:v>0.57366166616947256</c:v>
                </c:pt>
                <c:pt idx="1185">
                  <c:v>0.57260562616944943</c:v>
                </c:pt>
                <c:pt idx="1186">
                  <c:v>0.57272023616940404</c:v>
                </c:pt>
                <c:pt idx="1187">
                  <c:v>0.57280814616937992</c:v>
                </c:pt>
                <c:pt idx="1188">
                  <c:v>0.5722620636695126</c:v>
                </c:pt>
                <c:pt idx="1189">
                  <c:v>0.5710187249348877</c:v>
                </c:pt>
                <c:pt idx="1190">
                  <c:v>0.56930367718996422</c:v>
                </c:pt>
                <c:pt idx="1191">
                  <c:v>0.56941112616949863</c:v>
                </c:pt>
                <c:pt idx="1192">
                  <c:v>0.5693629261695321</c:v>
                </c:pt>
                <c:pt idx="1193">
                  <c:v>0.56898735533609113</c:v>
                </c:pt>
                <c:pt idx="1194">
                  <c:v>0.5689728261693725</c:v>
                </c:pt>
                <c:pt idx="1195">
                  <c:v>0.56683262616942964</c:v>
                </c:pt>
                <c:pt idx="1196">
                  <c:v>0.56706184616946653</c:v>
                </c:pt>
                <c:pt idx="1197">
                  <c:v>0.56710114616947827</c:v>
                </c:pt>
                <c:pt idx="1198">
                  <c:v>0.56621982616945865</c:v>
                </c:pt>
                <c:pt idx="1199">
                  <c:v>0.56649281616940173</c:v>
                </c:pt>
                <c:pt idx="1200">
                  <c:v>0.5659368553362325</c:v>
                </c:pt>
                <c:pt idx="1201">
                  <c:v>0.56628872616951764</c:v>
                </c:pt>
                <c:pt idx="1202">
                  <c:v>0.56529442246582651</c:v>
                </c:pt>
                <c:pt idx="1203">
                  <c:v>0.56467041616947911</c:v>
                </c:pt>
                <c:pt idx="1204">
                  <c:v>0.56471116616948869</c:v>
                </c:pt>
                <c:pt idx="1205">
                  <c:v>0.56462034616964762</c:v>
                </c:pt>
                <c:pt idx="1206">
                  <c:v>0.56392414700282245</c:v>
                </c:pt>
                <c:pt idx="1207">
                  <c:v>0.56386816616944202</c:v>
                </c:pt>
                <c:pt idx="1208">
                  <c:v>0.56345882616963661</c:v>
                </c:pt>
                <c:pt idx="1209">
                  <c:v>0.56378893602865854</c:v>
                </c:pt>
                <c:pt idx="1210">
                  <c:v>0.56162442616960206</c:v>
                </c:pt>
                <c:pt idx="1211">
                  <c:v>0.56211424616942962</c:v>
                </c:pt>
                <c:pt idx="1212">
                  <c:v>0.56215000116945668</c:v>
                </c:pt>
                <c:pt idx="1213">
                  <c:v>0.56228992616941365</c:v>
                </c:pt>
                <c:pt idx="1214">
                  <c:v>0.56160397616950886</c:v>
                </c:pt>
                <c:pt idx="1215">
                  <c:v>0.56156452616951924</c:v>
                </c:pt>
                <c:pt idx="1216">
                  <c:v>0.56049273255233345</c:v>
                </c:pt>
                <c:pt idx="1217">
                  <c:v>0.55993736616946421</c:v>
                </c:pt>
                <c:pt idx="1218">
                  <c:v>0.55980085533613599</c:v>
                </c:pt>
                <c:pt idx="1219">
                  <c:v>0.55936816616939211</c:v>
                </c:pt>
                <c:pt idx="1220">
                  <c:v>0.55871130616951425</c:v>
                </c:pt>
                <c:pt idx="1221">
                  <c:v>0.55856114616948105</c:v>
                </c:pt>
                <c:pt idx="1222">
                  <c:v>0.55879983616950069</c:v>
                </c:pt>
                <c:pt idx="1223">
                  <c:v>0.5591986867755887</c:v>
                </c:pt>
                <c:pt idx="1224">
                  <c:v>0.55911886146358913</c:v>
                </c:pt>
                <c:pt idx="1225">
                  <c:v>0.55700262616946361</c:v>
                </c:pt>
                <c:pt idx="1226">
                  <c:v>0.55737302616942963</c:v>
                </c:pt>
                <c:pt idx="1227">
                  <c:v>0.55653141616947854</c:v>
                </c:pt>
                <c:pt idx="1228">
                  <c:v>0.55700919616941824</c:v>
                </c:pt>
                <c:pt idx="1229">
                  <c:v>0.55641612616932368</c:v>
                </c:pt>
                <c:pt idx="1230">
                  <c:v>0.5561213914757277</c:v>
                </c:pt>
                <c:pt idx="1231">
                  <c:v>0.55513522318452224</c:v>
                </c:pt>
                <c:pt idx="1232">
                  <c:v>0.55453944969886493</c:v>
                </c:pt>
                <c:pt idx="1233">
                  <c:v>0.55331262616947252</c:v>
                </c:pt>
                <c:pt idx="1234">
                  <c:v>0.55430659616953903</c:v>
                </c:pt>
                <c:pt idx="1235">
                  <c:v>0.55475018616957172</c:v>
                </c:pt>
                <c:pt idx="1236">
                  <c:v>0.55453622616944642</c:v>
                </c:pt>
                <c:pt idx="1237">
                  <c:v>0.55433488616950011</c:v>
                </c:pt>
                <c:pt idx="1238">
                  <c:v>0.55271953526038042</c:v>
                </c:pt>
                <c:pt idx="1239">
                  <c:v>0.55371410533614096</c:v>
                </c:pt>
                <c:pt idx="1240">
                  <c:v>0.55379746616951431</c:v>
                </c:pt>
                <c:pt idx="1241">
                  <c:v>0.55199242825281669</c:v>
                </c:pt>
                <c:pt idx="1242">
                  <c:v>0.55221367616938788</c:v>
                </c:pt>
                <c:pt idx="1243">
                  <c:v>0.55249404616944275</c:v>
                </c:pt>
                <c:pt idx="1244">
                  <c:v>0.55208173616946965</c:v>
                </c:pt>
                <c:pt idx="1245">
                  <c:v>0.55142283669580738</c:v>
                </c:pt>
                <c:pt idx="1246">
                  <c:v>0.55114801616960662</c:v>
                </c:pt>
                <c:pt idx="1247">
                  <c:v>0.55164079616946615</c:v>
                </c:pt>
                <c:pt idx="1248">
                  <c:v>0.5510194419589709</c:v>
                </c:pt>
                <c:pt idx="1249">
                  <c:v>0.55041945445235252</c:v>
                </c:pt>
                <c:pt idx="1250">
                  <c:v>0.55083490616952779</c:v>
                </c:pt>
                <c:pt idx="1251">
                  <c:v>0.5496906366958586</c:v>
                </c:pt>
                <c:pt idx="1252">
                  <c:v>0.55022195616943825</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0.54744405616938363</c:v>
                </c:pt>
                <c:pt idx="1261">
                  <c:v>0.54754396616952761</c:v>
                </c:pt>
                <c:pt idx="1262">
                  <c:v>0.5473329061693164</c:v>
                </c:pt>
                <c:pt idx="1263">
                  <c:v>0.54709225630641434</c:v>
                </c:pt>
                <c:pt idx="1264">
                  <c:v>0.54694655616947441</c:v>
                </c:pt>
                <c:pt idx="1265">
                  <c:v>0.54694647465424862</c:v>
                </c:pt>
                <c:pt idx="1266">
                  <c:v>0.54562313932743223</c:v>
                </c:pt>
                <c:pt idx="1267">
                  <c:v>0.54572379616946942</c:v>
                </c:pt>
                <c:pt idx="1268">
                  <c:v>0.54508860616950106</c:v>
                </c:pt>
                <c:pt idx="1269">
                  <c:v>0.54457570950286538</c:v>
                </c:pt>
                <c:pt idx="1270">
                  <c:v>0.54420174616944905</c:v>
                </c:pt>
                <c:pt idx="1271">
                  <c:v>0.54406289616946424</c:v>
                </c:pt>
                <c:pt idx="1272">
                  <c:v>0.54404262616942922</c:v>
                </c:pt>
                <c:pt idx="1273">
                  <c:v>0.54353525520167523</c:v>
                </c:pt>
                <c:pt idx="1274">
                  <c:v>0.54260493386179642</c:v>
                </c:pt>
                <c:pt idx="1275">
                  <c:v>0.54263386616946763</c:v>
                </c:pt>
                <c:pt idx="1276">
                  <c:v>0.54234901564319815</c:v>
                </c:pt>
                <c:pt idx="1277">
                  <c:v>0.54191894616946001</c:v>
                </c:pt>
                <c:pt idx="1278">
                  <c:v>0.54194332616938901</c:v>
                </c:pt>
                <c:pt idx="1279">
                  <c:v>0.5415569461694929</c:v>
                </c:pt>
                <c:pt idx="1280">
                  <c:v>0.54049777616950301</c:v>
                </c:pt>
                <c:pt idx="1281">
                  <c:v>0.54070947616948395</c:v>
                </c:pt>
                <c:pt idx="1282">
                  <c:v>0.54046941649204461</c:v>
                </c:pt>
                <c:pt idx="1283">
                  <c:v>0.54022262616948136</c:v>
                </c:pt>
                <c:pt idx="1284">
                  <c:v>0.53998137616940833</c:v>
                </c:pt>
                <c:pt idx="1285">
                  <c:v>0.53892616616947464</c:v>
                </c:pt>
                <c:pt idx="1286">
                  <c:v>0.53901676616951022</c:v>
                </c:pt>
                <c:pt idx="1287">
                  <c:v>0.53848367616939252</c:v>
                </c:pt>
                <c:pt idx="1288">
                  <c:v>0.53863033616953326</c:v>
                </c:pt>
                <c:pt idx="1289">
                  <c:v>0.53816002200279911</c:v>
                </c:pt>
                <c:pt idx="1290">
                  <c:v>0.53797753616935062</c:v>
                </c:pt>
                <c:pt idx="1291">
                  <c:v>0.5383140190265866</c:v>
                </c:pt>
                <c:pt idx="1292">
                  <c:v>0.5376956261694672</c:v>
                </c:pt>
                <c:pt idx="1293">
                  <c:v>0.53755268616951923</c:v>
                </c:pt>
                <c:pt idx="1294">
                  <c:v>0.53701452616942902</c:v>
                </c:pt>
                <c:pt idx="1295">
                  <c:v>0.53667156366945856</c:v>
                </c:pt>
                <c:pt idx="1296">
                  <c:v>0.53659967616955928</c:v>
                </c:pt>
                <c:pt idx="1297">
                  <c:v>0.53608733616941662</c:v>
                </c:pt>
                <c:pt idx="1298">
                  <c:v>0.535428076169567</c:v>
                </c:pt>
                <c:pt idx="1299">
                  <c:v>0.53603417616948046</c:v>
                </c:pt>
                <c:pt idx="1300">
                  <c:v>0.53552767701694359</c:v>
                </c:pt>
                <c:pt idx="1301">
                  <c:v>0.5342026261694599</c:v>
                </c:pt>
                <c:pt idx="1302">
                  <c:v>0.53454070063760639</c:v>
                </c:pt>
                <c:pt idx="1303">
                  <c:v>0.53412076616946569</c:v>
                </c:pt>
                <c:pt idx="1304">
                  <c:v>0.53413621616932971</c:v>
                </c:pt>
                <c:pt idx="1305">
                  <c:v>0.53389117616951975</c:v>
                </c:pt>
                <c:pt idx="1306">
                  <c:v>0.53296603616941263</c:v>
                </c:pt>
                <c:pt idx="1307">
                  <c:v>0.53327201616953424</c:v>
                </c:pt>
                <c:pt idx="1308">
                  <c:v>0.53267262616955768</c:v>
                </c:pt>
                <c:pt idx="1309">
                  <c:v>0.53245180649727852</c:v>
                </c:pt>
                <c:pt idx="1310">
                  <c:v>0.53224662616948215</c:v>
                </c:pt>
                <c:pt idx="1311">
                  <c:v>0.53225069616949916</c:v>
                </c:pt>
                <c:pt idx="1312">
                  <c:v>0.5318216761694019</c:v>
                </c:pt>
                <c:pt idx="1313">
                  <c:v>0.5320711861694466</c:v>
                </c:pt>
                <c:pt idx="1314">
                  <c:v>0.53162494616943046</c:v>
                </c:pt>
                <c:pt idx="1315">
                  <c:v>0.53148398406418096</c:v>
                </c:pt>
                <c:pt idx="1316">
                  <c:v>0.53122234616941455</c:v>
                </c:pt>
                <c:pt idx="1317">
                  <c:v>0.5306189061694091</c:v>
                </c:pt>
                <c:pt idx="1318">
                  <c:v>0.53063632182164477</c:v>
                </c:pt>
                <c:pt idx="1319">
                  <c:v>0.52918338292630485</c:v>
                </c:pt>
                <c:pt idx="1320">
                  <c:v>0.52933988616942462</c:v>
                </c:pt>
                <c:pt idx="1321">
                  <c:v>0.52871454283609853</c:v>
                </c:pt>
                <c:pt idx="1322">
                  <c:v>0.52944894249587626</c:v>
                </c:pt>
                <c:pt idx="1323">
                  <c:v>0.52841783616949634</c:v>
                </c:pt>
                <c:pt idx="1324">
                  <c:v>0.52851362616938502</c:v>
                </c:pt>
                <c:pt idx="1325">
                  <c:v>0.52814257444535428</c:v>
                </c:pt>
                <c:pt idx="1326">
                  <c:v>0.52814595950276555</c:v>
                </c:pt>
                <c:pt idx="1327">
                  <c:v>0.52719891616956804</c:v>
                </c:pt>
                <c:pt idx="1328">
                  <c:v>0.52748280511674672</c:v>
                </c:pt>
                <c:pt idx="1329">
                  <c:v>0.52690107616939597</c:v>
                </c:pt>
                <c:pt idx="1330">
                  <c:v>0.52651242616936078</c:v>
                </c:pt>
                <c:pt idx="1331">
                  <c:v>0.52652987616963354</c:v>
                </c:pt>
                <c:pt idx="1332">
                  <c:v>0.52655451616936944</c:v>
                </c:pt>
                <c:pt idx="1333">
                  <c:v>0.52543324616938492</c:v>
                </c:pt>
                <c:pt idx="1334">
                  <c:v>0.52654130616953465</c:v>
                </c:pt>
                <c:pt idx="1335">
                  <c:v>0.52550250852240687</c:v>
                </c:pt>
                <c:pt idx="1336">
                  <c:v>0.52507349616948418</c:v>
                </c:pt>
                <c:pt idx="1337">
                  <c:v>0.52485272616938561</c:v>
                </c:pt>
                <c:pt idx="1338">
                  <c:v>0.52504285616956359</c:v>
                </c:pt>
                <c:pt idx="1339">
                  <c:v>0.5241213861694406</c:v>
                </c:pt>
                <c:pt idx="1340">
                  <c:v>0.52479669616954616</c:v>
                </c:pt>
                <c:pt idx="1341">
                  <c:v>0.52365678406427207</c:v>
                </c:pt>
                <c:pt idx="1342">
                  <c:v>0.52367567616951904</c:v>
                </c:pt>
                <c:pt idx="1343">
                  <c:v>0.52352624881098031</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0.51982283616945402</c:v>
                </c:pt>
                <c:pt idx="1356">
                  <c:v>0.51962975616948071</c:v>
                </c:pt>
                <c:pt idx="1357">
                  <c:v>0.5199315361695378</c:v>
                </c:pt>
                <c:pt idx="1358">
                  <c:v>0.51909339616951022</c:v>
                </c:pt>
                <c:pt idx="1359">
                  <c:v>0.51924232090631417</c:v>
                </c:pt>
                <c:pt idx="1360">
                  <c:v>0.51897942616950965</c:v>
                </c:pt>
                <c:pt idx="1361">
                  <c:v>0.51908501078487823</c:v>
                </c:pt>
                <c:pt idx="1362">
                  <c:v>0.51745501747383649</c:v>
                </c:pt>
                <c:pt idx="1363">
                  <c:v>0.51739602616939362</c:v>
                </c:pt>
                <c:pt idx="1364">
                  <c:v>0.51758109616948011</c:v>
                </c:pt>
                <c:pt idx="1365">
                  <c:v>0.51726972616945943</c:v>
                </c:pt>
                <c:pt idx="1366">
                  <c:v>0.51761312616950761</c:v>
                </c:pt>
                <c:pt idx="1367">
                  <c:v>0.51712522616956924</c:v>
                </c:pt>
                <c:pt idx="1368">
                  <c:v>0.51695712616944434</c:v>
                </c:pt>
                <c:pt idx="1369">
                  <c:v>0.51633671545519633</c:v>
                </c:pt>
                <c:pt idx="1370">
                  <c:v>0.51466254142366019</c:v>
                </c:pt>
                <c:pt idx="1371">
                  <c:v>0.51501071616951388</c:v>
                </c:pt>
                <c:pt idx="1372">
                  <c:v>0.51483990616957098</c:v>
                </c:pt>
                <c:pt idx="1373">
                  <c:v>0.51441738406418769</c:v>
                </c:pt>
                <c:pt idx="1374">
                  <c:v>0.51398446616950433</c:v>
                </c:pt>
                <c:pt idx="1375">
                  <c:v>0.5144895661695017</c:v>
                </c:pt>
                <c:pt idx="1376">
                  <c:v>0.51356288331228839</c:v>
                </c:pt>
                <c:pt idx="1377">
                  <c:v>0.5134526261694532</c:v>
                </c:pt>
                <c:pt idx="1378">
                  <c:v>0.5133612261694086</c:v>
                </c:pt>
                <c:pt idx="1379">
                  <c:v>0.51176201616948525</c:v>
                </c:pt>
                <c:pt idx="1380">
                  <c:v>0.5127298998535974</c:v>
                </c:pt>
                <c:pt idx="1381">
                  <c:v>0.51197965616945951</c:v>
                </c:pt>
                <c:pt idx="1382">
                  <c:v>0.51176223616937544</c:v>
                </c:pt>
                <c:pt idx="1383">
                  <c:v>0.5117011261696689</c:v>
                </c:pt>
                <c:pt idx="1384">
                  <c:v>0.51090158616946724</c:v>
                </c:pt>
                <c:pt idx="1385">
                  <c:v>0.51173856366945369</c:v>
                </c:pt>
                <c:pt idx="1386">
                  <c:v>0.50989262616946063</c:v>
                </c:pt>
                <c:pt idx="1387">
                  <c:v>0.51063486616955422</c:v>
                </c:pt>
                <c:pt idx="1388">
                  <c:v>0.51024480616953916</c:v>
                </c:pt>
                <c:pt idx="1389">
                  <c:v>0.51016994616941269</c:v>
                </c:pt>
                <c:pt idx="1390">
                  <c:v>0.50989322616938271</c:v>
                </c:pt>
                <c:pt idx="1391">
                  <c:v>0.51035286616938469</c:v>
                </c:pt>
                <c:pt idx="1392">
                  <c:v>0.51011508932745575</c:v>
                </c:pt>
                <c:pt idx="1393">
                  <c:v>0.50933866616944101</c:v>
                </c:pt>
                <c:pt idx="1394">
                  <c:v>0.50842027322835293</c:v>
                </c:pt>
                <c:pt idx="1395">
                  <c:v>0.5077809595028242</c:v>
                </c:pt>
                <c:pt idx="1396">
                  <c:v>0.50807934616946682</c:v>
                </c:pt>
                <c:pt idx="1397">
                  <c:v>0.50767742616942335</c:v>
                </c:pt>
                <c:pt idx="1398">
                  <c:v>0.50781478616944753</c:v>
                </c:pt>
                <c:pt idx="1399">
                  <c:v>0.50768876158620857</c:v>
                </c:pt>
                <c:pt idx="1400">
                  <c:v>0.5075052161694924</c:v>
                </c:pt>
                <c:pt idx="1401">
                  <c:v>0.50739234616959561</c:v>
                </c:pt>
                <c:pt idx="1402">
                  <c:v>0.50670971616941174</c:v>
                </c:pt>
                <c:pt idx="1403">
                  <c:v>0.50600720950274058</c:v>
                </c:pt>
                <c:pt idx="1404">
                  <c:v>0.50672462616947334</c:v>
                </c:pt>
                <c:pt idx="1405">
                  <c:v>0.50625468616951264</c:v>
                </c:pt>
                <c:pt idx="1406">
                  <c:v>0.50597733616940865</c:v>
                </c:pt>
                <c:pt idx="1407">
                  <c:v>0.50532924722212169</c:v>
                </c:pt>
                <c:pt idx="1408">
                  <c:v>0.50528358616956837</c:v>
                </c:pt>
                <c:pt idx="1409">
                  <c:v>0.50424915616939436</c:v>
                </c:pt>
                <c:pt idx="1410">
                  <c:v>0.50417865616958724</c:v>
                </c:pt>
                <c:pt idx="1411">
                  <c:v>0.50422826616953453</c:v>
                </c:pt>
                <c:pt idx="1412">
                  <c:v>0.504203076169631</c:v>
                </c:pt>
                <c:pt idx="1413">
                  <c:v>0.50426867880103921</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0.50010182616951315</c:v>
                </c:pt>
                <c:pt idx="1425">
                  <c:v>0.49971212616949895</c:v>
                </c:pt>
                <c:pt idx="1426">
                  <c:v>0.49957630616941701</c:v>
                </c:pt>
                <c:pt idx="1427">
                  <c:v>0.49946455344223784</c:v>
                </c:pt>
                <c:pt idx="1428">
                  <c:v>0.49753762616947517</c:v>
                </c:pt>
                <c:pt idx="1429">
                  <c:v>0.49826387616950324</c:v>
                </c:pt>
                <c:pt idx="1430">
                  <c:v>0.49839582616945738</c:v>
                </c:pt>
                <c:pt idx="1431">
                  <c:v>0.49885409616953813</c:v>
                </c:pt>
                <c:pt idx="1432">
                  <c:v>0.49841339459052847</c:v>
                </c:pt>
                <c:pt idx="1433">
                  <c:v>0.49768834616944052</c:v>
                </c:pt>
                <c:pt idx="1434">
                  <c:v>0.49783125616946255</c:v>
                </c:pt>
                <c:pt idx="1435">
                  <c:v>0.49789759616936674</c:v>
                </c:pt>
                <c:pt idx="1436">
                  <c:v>0.49755283396169198</c:v>
                </c:pt>
                <c:pt idx="1437">
                  <c:v>0.49688571038005663</c:v>
                </c:pt>
                <c:pt idx="1438">
                  <c:v>0.49645483893543524</c:v>
                </c:pt>
                <c:pt idx="1439">
                  <c:v>0.49601388616930864</c:v>
                </c:pt>
                <c:pt idx="1440">
                  <c:v>0.49538180616950522</c:v>
                </c:pt>
                <c:pt idx="1441">
                  <c:v>0.49554812616942495</c:v>
                </c:pt>
                <c:pt idx="1442">
                  <c:v>0.49536815616954816</c:v>
                </c:pt>
                <c:pt idx="1443">
                  <c:v>0.49483362616945265</c:v>
                </c:pt>
                <c:pt idx="1444">
                  <c:v>0.4955360025137594</c:v>
                </c:pt>
                <c:pt idx="1445">
                  <c:v>0.49457754283615435</c:v>
                </c:pt>
                <c:pt idx="1446">
                  <c:v>0.49396150616948425</c:v>
                </c:pt>
                <c:pt idx="1447">
                  <c:v>0.49397487616953201</c:v>
                </c:pt>
                <c:pt idx="1448">
                  <c:v>0.49347788616940208</c:v>
                </c:pt>
                <c:pt idx="1449">
                  <c:v>0.49332987616946966</c:v>
                </c:pt>
                <c:pt idx="1450">
                  <c:v>0.49310827880106023</c:v>
                </c:pt>
                <c:pt idx="1451">
                  <c:v>0.49267141616948645</c:v>
                </c:pt>
                <c:pt idx="1452">
                  <c:v>0.49236310765101632</c:v>
                </c:pt>
                <c:pt idx="1453">
                  <c:v>0.49372262616945828</c:v>
                </c:pt>
                <c:pt idx="1454">
                  <c:v>0.49210726616942724</c:v>
                </c:pt>
                <c:pt idx="1455">
                  <c:v>0.49256222616962525</c:v>
                </c:pt>
                <c:pt idx="1456">
                  <c:v>0.49229688390155996</c:v>
                </c:pt>
                <c:pt idx="1457">
                  <c:v>0.49116654536136684</c:v>
                </c:pt>
                <c:pt idx="1458">
                  <c:v>0.49082148616943816</c:v>
                </c:pt>
                <c:pt idx="1459">
                  <c:v>0.49144659616951053</c:v>
                </c:pt>
                <c:pt idx="1460">
                  <c:v>0.49052993616946661</c:v>
                </c:pt>
                <c:pt idx="1461">
                  <c:v>0.49092768616942872</c:v>
                </c:pt>
                <c:pt idx="1462">
                  <c:v>0.49013871312600088</c:v>
                </c:pt>
                <c:pt idx="1463">
                  <c:v>0.48994704126370436</c:v>
                </c:pt>
                <c:pt idx="1464">
                  <c:v>0.49024763616935735</c:v>
                </c:pt>
                <c:pt idx="1465">
                  <c:v>0.48929943616963101</c:v>
                </c:pt>
                <c:pt idx="1466">
                  <c:v>0.48901692616947018</c:v>
                </c:pt>
                <c:pt idx="1467">
                  <c:v>0.48900777616950153</c:v>
                </c:pt>
                <c:pt idx="1468">
                  <c:v>0.48846984616949424</c:v>
                </c:pt>
                <c:pt idx="1469">
                  <c:v>0.48790879459052439</c:v>
                </c:pt>
                <c:pt idx="1470">
                  <c:v>0.4874438109519873</c:v>
                </c:pt>
                <c:pt idx="1471">
                  <c:v>0.48805136110917191</c:v>
                </c:pt>
                <c:pt idx="1472">
                  <c:v>0.48755602616950033</c:v>
                </c:pt>
                <c:pt idx="1473">
                  <c:v>0.48655537616940642</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0.14080440616936604</c:v>
                </c:pt>
                <c:pt idx="3">
                  <c:v>0.13949042616945936</c:v>
                </c:pt>
                <c:pt idx="4">
                  <c:v>0.13858812616959426</c:v>
                </c:pt>
                <c:pt idx="5">
                  <c:v>0.13769561586030934</c:v>
                </c:pt>
                <c:pt idx="6">
                  <c:v>0.13668258616965537</c:v>
                </c:pt>
                <c:pt idx="7">
                  <c:v>0.13635262616963917</c:v>
                </c:pt>
                <c:pt idx="8">
                  <c:v>0.13635262616942614</c:v>
                </c:pt>
                <c:pt idx="9">
                  <c:v>0.13571262616949317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0.11535262616939682</c:v>
                </c:pt>
                <c:pt idx="19">
                  <c:v>0.11535262616936835</c:v>
                </c:pt>
                <c:pt idx="20">
                  <c:v>0.11535262616936835</c:v>
                </c:pt>
                <c:pt idx="21">
                  <c:v>0.11535262616936835</c:v>
                </c:pt>
                <c:pt idx="22">
                  <c:v>0.11535262616936835</c:v>
                </c:pt>
                <c:pt idx="23">
                  <c:v>0.11535262616936835</c:v>
                </c:pt>
                <c:pt idx="24">
                  <c:v>0.11533574305258314</c:v>
                </c:pt>
                <c:pt idx="25">
                  <c:v>0.11290198100805071</c:v>
                </c:pt>
                <c:pt idx="26">
                  <c:v>0.1110554761694118</c:v>
                </c:pt>
                <c:pt idx="27">
                  <c:v>0.11094362616938716</c:v>
                </c:pt>
                <c:pt idx="28">
                  <c:v>0.10659639616935124</c:v>
                </c:pt>
                <c:pt idx="29">
                  <c:v>0.10253381616946911</c:v>
                </c:pt>
                <c:pt idx="30">
                  <c:v>0.1007926261695645</c:v>
                </c:pt>
                <c:pt idx="31">
                  <c:v>0.10275078616952271</c:v>
                </c:pt>
                <c:pt idx="32">
                  <c:v>0.10556692616941643</c:v>
                </c:pt>
                <c:pt idx="33">
                  <c:v>0.10591262616942743</c:v>
                </c:pt>
                <c:pt idx="34">
                  <c:v>0.10589691188371839</c:v>
                </c:pt>
                <c:pt idx="35">
                  <c:v>0.10530867616955675</c:v>
                </c:pt>
                <c:pt idx="36">
                  <c:v>0.10527697616943507</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9.9642626169512138E-2</c:v>
                </c:pt>
                <c:pt idx="52">
                  <c:v>9.950652616944955E-2</c:v>
                </c:pt>
                <c:pt idx="53">
                  <c:v>9.8940426169335224E-2</c:v>
                </c:pt>
                <c:pt idx="54">
                  <c:v>0.10116032616947734</c:v>
                </c:pt>
                <c:pt idx="55">
                  <c:v>0.10242442616944913</c:v>
                </c:pt>
                <c:pt idx="56">
                  <c:v>0.10223400761272217</c:v>
                </c:pt>
                <c:pt idx="57">
                  <c:v>9.8630176169507588E-2</c:v>
                </c:pt>
                <c:pt idx="58">
                  <c:v>9.8542626169404568E-2</c:v>
                </c:pt>
                <c:pt idx="59">
                  <c:v>9.8039923466800058E-2</c:v>
                </c:pt>
                <c:pt idx="60">
                  <c:v>8.9679247791096581E-2</c:v>
                </c:pt>
                <c:pt idx="61">
                  <c:v>8.8787876169533514E-2</c:v>
                </c:pt>
                <c:pt idx="62">
                  <c:v>8.5582326169429901E-2</c:v>
                </c:pt>
                <c:pt idx="63">
                  <c:v>8.4768326169637739E-2</c:v>
                </c:pt>
                <c:pt idx="64">
                  <c:v>8.4802626169647649E-2</c:v>
                </c:pt>
                <c:pt idx="65">
                  <c:v>8.4802626169647649E-2</c:v>
                </c:pt>
                <c:pt idx="66">
                  <c:v>8.5440526169719547E-2</c:v>
                </c:pt>
                <c:pt idx="67">
                  <c:v>8.6092626169616548E-2</c:v>
                </c:pt>
                <c:pt idx="68">
                  <c:v>8.3925462533202058E-2</c:v>
                </c:pt>
                <c:pt idx="69">
                  <c:v>8.2445626169601396E-2</c:v>
                </c:pt>
                <c:pt idx="70">
                  <c:v>8.2663326169651608E-2</c:v>
                </c:pt>
                <c:pt idx="71">
                  <c:v>8.4788326169487713E-2</c:v>
                </c:pt>
                <c:pt idx="72">
                  <c:v>8.7200876169404765E-2</c:v>
                </c:pt>
                <c:pt idx="73">
                  <c:v>8.7597626169412232E-2</c:v>
                </c:pt>
                <c:pt idx="74">
                  <c:v>8.7136076169613969E-2</c:v>
                </c:pt>
                <c:pt idx="75">
                  <c:v>8.6760959502783064E-2</c:v>
                </c:pt>
                <c:pt idx="76">
                  <c:v>9.2798444351359588E-2</c:v>
                </c:pt>
                <c:pt idx="77">
                  <c:v>9.2423526169554279E-2</c:v>
                </c:pt>
                <c:pt idx="78">
                  <c:v>9.1879946169513046E-2</c:v>
                </c:pt>
                <c:pt idx="79">
                  <c:v>9.0243512767486364E-2</c:v>
                </c:pt>
                <c:pt idx="80">
                  <c:v>9.2080646169279246E-2</c:v>
                </c:pt>
                <c:pt idx="81">
                  <c:v>9.2466526169474247E-2</c:v>
                </c:pt>
                <c:pt idx="82">
                  <c:v>9.3304766169410622E-2</c:v>
                </c:pt>
                <c:pt idx="83">
                  <c:v>9.0749816169434991E-2</c:v>
                </c:pt>
                <c:pt idx="84">
                  <c:v>8.7097408778163452E-2</c:v>
                </c:pt>
                <c:pt idx="85">
                  <c:v>8.3671651810405451E-2</c:v>
                </c:pt>
                <c:pt idx="86">
                  <c:v>8.2711626169341926E-2</c:v>
                </c:pt>
                <c:pt idx="87">
                  <c:v>8.6085176169589869E-2</c:v>
                </c:pt>
                <c:pt idx="88">
                  <c:v>8.5780106169593764E-2</c:v>
                </c:pt>
                <c:pt idx="89">
                  <c:v>8.4347266169729207E-2</c:v>
                </c:pt>
                <c:pt idx="90">
                  <c:v>8.4088626169702266E-2</c:v>
                </c:pt>
                <c:pt idx="91">
                  <c:v>8.1946496169465075E-2</c:v>
                </c:pt>
                <c:pt idx="92">
                  <c:v>7.927357616928532E-2</c:v>
                </c:pt>
                <c:pt idx="93">
                  <c:v>7.7653501169464789E-2</c:v>
                </c:pt>
                <c:pt idx="94">
                  <c:v>7.7601026169475062E-2</c:v>
                </c:pt>
                <c:pt idx="95">
                  <c:v>7.8986346169628519E-2</c:v>
                </c:pt>
                <c:pt idx="96">
                  <c:v>7.9037626169608327E-2</c:v>
                </c:pt>
                <c:pt idx="97">
                  <c:v>7.9037626169622496E-2</c:v>
                </c:pt>
                <c:pt idx="98">
                  <c:v>7.8443456169438319E-2</c:v>
                </c:pt>
                <c:pt idx="99">
                  <c:v>8.0900726169431947E-2</c:v>
                </c:pt>
                <c:pt idx="100">
                  <c:v>7.982366616941769E-2</c:v>
                </c:pt>
                <c:pt idx="101">
                  <c:v>8.0090257748452243E-2</c:v>
                </c:pt>
                <c:pt idx="102">
                  <c:v>7.9912626169459697E-2</c:v>
                </c:pt>
                <c:pt idx="103">
                  <c:v>8.5543143410916428E-2</c:v>
                </c:pt>
                <c:pt idx="104">
                  <c:v>8.7610326169610314E-2</c:v>
                </c:pt>
                <c:pt idx="105">
                  <c:v>8.8321026169680558E-2</c:v>
                </c:pt>
                <c:pt idx="106">
                  <c:v>9.0029386169476533E-2</c:v>
                </c:pt>
                <c:pt idx="107">
                  <c:v>8.9754626169281274E-2</c:v>
                </c:pt>
                <c:pt idx="108">
                  <c:v>8.805126616955776E-2</c:v>
                </c:pt>
                <c:pt idx="109">
                  <c:v>8.7352626169575814E-2</c:v>
                </c:pt>
                <c:pt idx="110">
                  <c:v>8.7352626169575814E-2</c:v>
                </c:pt>
                <c:pt idx="111">
                  <c:v>8.8912626169531023E-2</c:v>
                </c:pt>
                <c:pt idx="112">
                  <c:v>8.9293459502911759E-2</c:v>
                </c:pt>
                <c:pt idx="113">
                  <c:v>8.9782926169505145E-2</c:v>
                </c:pt>
                <c:pt idx="114">
                  <c:v>8.8990626169547268E-2</c:v>
                </c:pt>
                <c:pt idx="115">
                  <c:v>8.9092246169414718E-2</c:v>
                </c:pt>
                <c:pt idx="116">
                  <c:v>8.8799999906840066E-2</c:v>
                </c:pt>
                <c:pt idx="117">
                  <c:v>9.2960126169387564E-2</c:v>
                </c:pt>
                <c:pt idx="118">
                  <c:v>9.5372626169407212E-2</c:v>
                </c:pt>
                <c:pt idx="119">
                  <c:v>9.5662626169513598E-2</c:v>
                </c:pt>
                <c:pt idx="120">
                  <c:v>9.4365751169490975E-2</c:v>
                </c:pt>
                <c:pt idx="121">
                  <c:v>9.2529426169292883E-2</c:v>
                </c:pt>
                <c:pt idx="122">
                  <c:v>9.1680855336235864E-2</c:v>
                </c:pt>
                <c:pt idx="123">
                  <c:v>8.8609426169654393E-2</c:v>
                </c:pt>
                <c:pt idx="124">
                  <c:v>8.5883926169387365E-2</c:v>
                </c:pt>
                <c:pt idx="125">
                  <c:v>8.5290626169495565E-2</c:v>
                </c:pt>
                <c:pt idx="126">
                  <c:v>8.6041086169402189E-2</c:v>
                </c:pt>
                <c:pt idx="127">
                  <c:v>8.72491261694677E-2</c:v>
                </c:pt>
                <c:pt idx="128">
                  <c:v>8.9162626169468268E-2</c:v>
                </c:pt>
                <c:pt idx="129">
                  <c:v>8.8438595866534783E-2</c:v>
                </c:pt>
                <c:pt idx="130">
                  <c:v>8.7467406169480566E-2</c:v>
                </c:pt>
                <c:pt idx="131">
                  <c:v>9.0144626169447559E-2</c:v>
                </c:pt>
                <c:pt idx="132">
                  <c:v>9.1104513924491967E-2</c:v>
                </c:pt>
                <c:pt idx="133">
                  <c:v>8.8019506169345646E-2</c:v>
                </c:pt>
                <c:pt idx="134">
                  <c:v>8.6639226169239858E-2</c:v>
                </c:pt>
                <c:pt idx="135">
                  <c:v>8.6122626169299291E-2</c:v>
                </c:pt>
                <c:pt idx="136">
                  <c:v>8.5209826169603001E-2</c:v>
                </c:pt>
                <c:pt idx="137">
                  <c:v>8.4351573537844726E-2</c:v>
                </c:pt>
                <c:pt idx="138">
                  <c:v>8.6272626169474648E-2</c:v>
                </c:pt>
                <c:pt idx="139">
                  <c:v>8.6272626169616715E-2</c:v>
                </c:pt>
                <c:pt idx="140">
                  <c:v>8.6272626169574082E-2</c:v>
                </c:pt>
                <c:pt idx="141">
                  <c:v>8.3665876169348716E-2</c:v>
                </c:pt>
                <c:pt idx="142">
                  <c:v>8.3577926169454295E-2</c:v>
                </c:pt>
                <c:pt idx="143">
                  <c:v>8.6136363543090733E-2</c:v>
                </c:pt>
                <c:pt idx="144">
                  <c:v>8.6226626169363552E-2</c:v>
                </c:pt>
                <c:pt idx="145">
                  <c:v>8.4084526169405746E-2</c:v>
                </c:pt>
                <c:pt idx="146">
                  <c:v>8.3952626169463196E-2</c:v>
                </c:pt>
                <c:pt idx="147">
                  <c:v>8.4372626169525219E-2</c:v>
                </c:pt>
                <c:pt idx="148">
                  <c:v>8.2801434250200132E-2</c:v>
                </c:pt>
                <c:pt idx="149">
                  <c:v>8.3256626169429873E-2</c:v>
                </c:pt>
                <c:pt idx="150">
                  <c:v>8.3256626169429873E-2</c:v>
                </c:pt>
                <c:pt idx="151">
                  <c:v>8.4522936169520502E-2</c:v>
                </c:pt>
                <c:pt idx="152">
                  <c:v>8.6497766169586154E-2</c:v>
                </c:pt>
                <c:pt idx="153">
                  <c:v>8.7502426169379699E-2</c:v>
                </c:pt>
                <c:pt idx="154">
                  <c:v>8.9020176169441551E-2</c:v>
                </c:pt>
                <c:pt idx="155">
                  <c:v>9.0802626169505643E-2</c:v>
                </c:pt>
                <c:pt idx="156">
                  <c:v>0.10052954924627513</c:v>
                </c:pt>
                <c:pt idx="157">
                  <c:v>0.10216467616942292</c:v>
                </c:pt>
                <c:pt idx="158">
                  <c:v>0.10373332616939024</c:v>
                </c:pt>
                <c:pt idx="159">
                  <c:v>0.11309812616948997</c:v>
                </c:pt>
                <c:pt idx="160">
                  <c:v>0.11637842616957515</c:v>
                </c:pt>
                <c:pt idx="161">
                  <c:v>0.11644262616958656</c:v>
                </c:pt>
                <c:pt idx="162">
                  <c:v>0.11668712616946654</c:v>
                </c:pt>
                <c:pt idx="163">
                  <c:v>0.11929786616958893</c:v>
                </c:pt>
                <c:pt idx="164">
                  <c:v>0.12231310235993943</c:v>
                </c:pt>
                <c:pt idx="165">
                  <c:v>0.13680262616941263</c:v>
                </c:pt>
                <c:pt idx="166">
                  <c:v>0.13568795616933471</c:v>
                </c:pt>
                <c:pt idx="167">
                  <c:v>0.13454012616955419</c:v>
                </c:pt>
                <c:pt idx="168">
                  <c:v>0.13786412616948951</c:v>
                </c:pt>
                <c:pt idx="169">
                  <c:v>0.14053172616937104</c:v>
                </c:pt>
                <c:pt idx="170">
                  <c:v>0.14143362616950128</c:v>
                </c:pt>
                <c:pt idx="171">
                  <c:v>0.14186554616949837</c:v>
                </c:pt>
                <c:pt idx="172">
                  <c:v>0.14097552616955494</c:v>
                </c:pt>
                <c:pt idx="173">
                  <c:v>0.14029262616945459</c:v>
                </c:pt>
                <c:pt idx="174">
                  <c:v>0.14200632987316925</c:v>
                </c:pt>
                <c:pt idx="175">
                  <c:v>0.14301167616942242</c:v>
                </c:pt>
                <c:pt idx="176">
                  <c:v>0.14242962616953039</c:v>
                </c:pt>
                <c:pt idx="177">
                  <c:v>0.14157402616937986</c:v>
                </c:pt>
                <c:pt idx="178">
                  <c:v>0.14252954616969771</c:v>
                </c:pt>
                <c:pt idx="179">
                  <c:v>0.14330162616965919</c:v>
                </c:pt>
                <c:pt idx="180">
                  <c:v>0.14428736086340194</c:v>
                </c:pt>
                <c:pt idx="181">
                  <c:v>0.14734072616967353</c:v>
                </c:pt>
                <c:pt idx="182">
                  <c:v>0.14888958269121141</c:v>
                </c:pt>
                <c:pt idx="183">
                  <c:v>0.1490926261693489</c:v>
                </c:pt>
                <c:pt idx="184">
                  <c:v>0.14666770616950942</c:v>
                </c:pt>
                <c:pt idx="185">
                  <c:v>0.14562348616971121</c:v>
                </c:pt>
                <c:pt idx="186">
                  <c:v>0.14583024616938206</c:v>
                </c:pt>
                <c:pt idx="187">
                  <c:v>0.14679862616935679</c:v>
                </c:pt>
                <c:pt idx="188">
                  <c:v>0.14646476902659344</c:v>
                </c:pt>
                <c:pt idx="189">
                  <c:v>0.14326942616951044</c:v>
                </c:pt>
                <c:pt idx="190">
                  <c:v>0.1411176261695033</c:v>
                </c:pt>
                <c:pt idx="191">
                  <c:v>0.13914717616952998</c:v>
                </c:pt>
                <c:pt idx="192">
                  <c:v>0.14203819317972968</c:v>
                </c:pt>
                <c:pt idx="193">
                  <c:v>0.14332683396168022</c:v>
                </c:pt>
                <c:pt idx="194">
                  <c:v>0.14064262616950882</c:v>
                </c:pt>
                <c:pt idx="195">
                  <c:v>0.1392755261696548</c:v>
                </c:pt>
                <c:pt idx="196">
                  <c:v>0.13822846616943732</c:v>
                </c:pt>
                <c:pt idx="197">
                  <c:v>0.14238924616941537</c:v>
                </c:pt>
                <c:pt idx="198">
                  <c:v>0.14346613132420347</c:v>
                </c:pt>
                <c:pt idx="199">
                  <c:v>0.14849020616954098</c:v>
                </c:pt>
                <c:pt idx="200">
                  <c:v>0.14867272616946536</c:v>
                </c:pt>
                <c:pt idx="201">
                  <c:v>0.14655601902661886</c:v>
                </c:pt>
                <c:pt idx="202">
                  <c:v>0.14482262616949981</c:v>
                </c:pt>
                <c:pt idx="203">
                  <c:v>0.14482262616947139</c:v>
                </c:pt>
                <c:pt idx="204">
                  <c:v>0.14482262616945718</c:v>
                </c:pt>
                <c:pt idx="205">
                  <c:v>0.14376881173654971</c:v>
                </c:pt>
                <c:pt idx="206">
                  <c:v>0.14044217616938701</c:v>
                </c:pt>
                <c:pt idx="207">
                  <c:v>0.13747935616945048</c:v>
                </c:pt>
                <c:pt idx="208">
                  <c:v>0.13820282616951818</c:v>
                </c:pt>
                <c:pt idx="209">
                  <c:v>0.13848262616954787</c:v>
                </c:pt>
                <c:pt idx="210">
                  <c:v>0.13906680798760371</c:v>
                </c:pt>
                <c:pt idx="211">
                  <c:v>0.13841262616946909</c:v>
                </c:pt>
                <c:pt idx="212">
                  <c:v>0.13841262616953998</c:v>
                </c:pt>
                <c:pt idx="213">
                  <c:v>0.14023062616945481</c:v>
                </c:pt>
                <c:pt idx="214">
                  <c:v>0.14203432616947984</c:v>
                </c:pt>
                <c:pt idx="215">
                  <c:v>0.13978650616937224</c:v>
                </c:pt>
                <c:pt idx="216">
                  <c:v>0.13903016616939137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0.14696262616946876</c:v>
                </c:pt>
                <c:pt idx="229">
                  <c:v>0.14744412616940425</c:v>
                </c:pt>
                <c:pt idx="230">
                  <c:v>0.14887012616935635</c:v>
                </c:pt>
                <c:pt idx="231">
                  <c:v>0.15252062616944784</c:v>
                </c:pt>
                <c:pt idx="232">
                  <c:v>0.15198466616939779</c:v>
                </c:pt>
                <c:pt idx="233">
                  <c:v>0.15139262616941096</c:v>
                </c:pt>
                <c:pt idx="234">
                  <c:v>0.15261882616945854</c:v>
                </c:pt>
                <c:pt idx="235">
                  <c:v>0.15620897616959456</c:v>
                </c:pt>
                <c:pt idx="236">
                  <c:v>0.15709262616945821</c:v>
                </c:pt>
                <c:pt idx="237">
                  <c:v>0.15778350116946199</c:v>
                </c:pt>
                <c:pt idx="238">
                  <c:v>0.15792262616952271</c:v>
                </c:pt>
                <c:pt idx="239">
                  <c:v>0.15792262616946592</c:v>
                </c:pt>
                <c:pt idx="240">
                  <c:v>0.15792262616946592</c:v>
                </c:pt>
                <c:pt idx="241">
                  <c:v>0.15792262616946592</c:v>
                </c:pt>
                <c:pt idx="242">
                  <c:v>0.15792262616946592</c:v>
                </c:pt>
                <c:pt idx="243">
                  <c:v>0.15794864767489997</c:v>
                </c:pt>
                <c:pt idx="244">
                  <c:v>0.15717001253321428</c:v>
                </c:pt>
                <c:pt idx="245">
                  <c:v>0.15710970482103923</c:v>
                </c:pt>
                <c:pt idx="246">
                  <c:v>0.16033487616938658</c:v>
                </c:pt>
                <c:pt idx="247">
                  <c:v>0.16161862616937128</c:v>
                </c:pt>
                <c:pt idx="248">
                  <c:v>0.16108658616961688</c:v>
                </c:pt>
                <c:pt idx="249">
                  <c:v>0.16105262616960639</c:v>
                </c:pt>
                <c:pt idx="250">
                  <c:v>0.16105262616960639</c:v>
                </c:pt>
                <c:pt idx="251">
                  <c:v>0.16076674616945769</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0.15911226505843978</c:v>
                </c:pt>
                <c:pt idx="262">
                  <c:v>0.15897862616961334</c:v>
                </c:pt>
                <c:pt idx="263">
                  <c:v>0.15897862616961334</c:v>
                </c:pt>
                <c:pt idx="264">
                  <c:v>0.15897862616961334</c:v>
                </c:pt>
                <c:pt idx="265">
                  <c:v>0.15903900616950767</c:v>
                </c:pt>
                <c:pt idx="266">
                  <c:v>0.15922212616928291</c:v>
                </c:pt>
                <c:pt idx="267">
                  <c:v>0.15920762616930537</c:v>
                </c:pt>
                <c:pt idx="268">
                  <c:v>0.15890047232349536</c:v>
                </c:pt>
                <c:pt idx="269">
                  <c:v>0.15898262616946143</c:v>
                </c:pt>
                <c:pt idx="270">
                  <c:v>0.15898262616937603</c:v>
                </c:pt>
                <c:pt idx="271">
                  <c:v>0.15898262616937603</c:v>
                </c:pt>
                <c:pt idx="272">
                  <c:v>0.15898262616937603</c:v>
                </c:pt>
                <c:pt idx="273">
                  <c:v>0.15898262616937603</c:v>
                </c:pt>
                <c:pt idx="274">
                  <c:v>0.15898262616937603</c:v>
                </c:pt>
                <c:pt idx="275">
                  <c:v>0.15898262616937603</c:v>
                </c:pt>
                <c:pt idx="276">
                  <c:v>0.15898262616937603</c:v>
                </c:pt>
                <c:pt idx="277">
                  <c:v>0.15898262616943293</c:v>
                </c:pt>
                <c:pt idx="278">
                  <c:v>0.15898262616937603</c:v>
                </c:pt>
                <c:pt idx="279">
                  <c:v>0.15898262616937603</c:v>
                </c:pt>
                <c:pt idx="280">
                  <c:v>0.15898262616937603</c:v>
                </c:pt>
                <c:pt idx="281">
                  <c:v>0.15898262616937603</c:v>
                </c:pt>
                <c:pt idx="282">
                  <c:v>0.15898262616937603</c:v>
                </c:pt>
                <c:pt idx="283">
                  <c:v>0.15898262616937603</c:v>
                </c:pt>
                <c:pt idx="284">
                  <c:v>0.15898262616937603</c:v>
                </c:pt>
                <c:pt idx="285">
                  <c:v>0.15898262616937603</c:v>
                </c:pt>
                <c:pt idx="286">
                  <c:v>0.15898262616937603</c:v>
                </c:pt>
                <c:pt idx="287">
                  <c:v>0.15898262616937603</c:v>
                </c:pt>
                <c:pt idx="288">
                  <c:v>0.15898262616937603</c:v>
                </c:pt>
                <c:pt idx="289">
                  <c:v>0.15927197970486873</c:v>
                </c:pt>
                <c:pt idx="290">
                  <c:v>0.15972070616969364</c:v>
                </c:pt>
                <c:pt idx="291">
                  <c:v>0.15975262616967711</c:v>
                </c:pt>
                <c:pt idx="292">
                  <c:v>0.15975262616967711</c:v>
                </c:pt>
                <c:pt idx="293">
                  <c:v>0.15975262616967711</c:v>
                </c:pt>
                <c:pt idx="294">
                  <c:v>0.15975262616967711</c:v>
                </c:pt>
                <c:pt idx="295">
                  <c:v>0.15858232509411621</c:v>
                </c:pt>
                <c:pt idx="296">
                  <c:v>0.15724662616932542</c:v>
                </c:pt>
                <c:pt idx="297">
                  <c:v>0.15724662616932542</c:v>
                </c:pt>
                <c:pt idx="298">
                  <c:v>0.15724662616932542</c:v>
                </c:pt>
                <c:pt idx="299">
                  <c:v>0.15644648616947229</c:v>
                </c:pt>
                <c:pt idx="300">
                  <c:v>0.15466353526049681</c:v>
                </c:pt>
                <c:pt idx="301">
                  <c:v>0.15424712616955122</c:v>
                </c:pt>
                <c:pt idx="302">
                  <c:v>0.15376262616945274</c:v>
                </c:pt>
                <c:pt idx="303">
                  <c:v>0.15376262616945274</c:v>
                </c:pt>
                <c:pt idx="304">
                  <c:v>0.15359230616940106</c:v>
                </c:pt>
                <c:pt idx="305">
                  <c:v>0.15179603526048902</c:v>
                </c:pt>
                <c:pt idx="306">
                  <c:v>0.15149662616946136</c:v>
                </c:pt>
                <c:pt idx="307">
                  <c:v>0.15134262616949481</c:v>
                </c:pt>
                <c:pt idx="308">
                  <c:v>0.15159756616959896</c:v>
                </c:pt>
                <c:pt idx="309">
                  <c:v>0.15438747616953225</c:v>
                </c:pt>
                <c:pt idx="310">
                  <c:v>0.15471470063765491</c:v>
                </c:pt>
                <c:pt idx="311">
                  <c:v>0.15562262616947464</c:v>
                </c:pt>
                <c:pt idx="312">
                  <c:v>0.15642537616949462</c:v>
                </c:pt>
                <c:pt idx="313">
                  <c:v>0.15754262616937376</c:v>
                </c:pt>
                <c:pt idx="314">
                  <c:v>0.15723214229856824</c:v>
                </c:pt>
                <c:pt idx="315">
                  <c:v>0.15656575116941007</c:v>
                </c:pt>
                <c:pt idx="316">
                  <c:v>0.15507942616940812</c:v>
                </c:pt>
                <c:pt idx="317">
                  <c:v>0.15401262616937589</c:v>
                </c:pt>
                <c:pt idx="318">
                  <c:v>0.15329862616933124</c:v>
                </c:pt>
                <c:pt idx="319">
                  <c:v>0.15182318616932408</c:v>
                </c:pt>
                <c:pt idx="320">
                  <c:v>0.15119562616949639</c:v>
                </c:pt>
                <c:pt idx="321">
                  <c:v>0.14964118406425106</c:v>
                </c:pt>
                <c:pt idx="322">
                  <c:v>0.14727550616960627</c:v>
                </c:pt>
                <c:pt idx="323">
                  <c:v>0.1472326261695969</c:v>
                </c:pt>
                <c:pt idx="324">
                  <c:v>0.14591842616953013</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0.13677918616924975</c:v>
                </c:pt>
                <c:pt idx="336">
                  <c:v>0.13559262616924173</c:v>
                </c:pt>
                <c:pt idx="337">
                  <c:v>0.13406922616934491</c:v>
                </c:pt>
                <c:pt idx="338">
                  <c:v>0.13368262616936022</c:v>
                </c:pt>
                <c:pt idx="339">
                  <c:v>0.13329502616966241</c:v>
                </c:pt>
                <c:pt idx="340">
                  <c:v>0.13311262616963387</c:v>
                </c:pt>
                <c:pt idx="341">
                  <c:v>0.13311262616961966</c:v>
                </c:pt>
                <c:pt idx="342">
                  <c:v>0.13311262616946351</c:v>
                </c:pt>
                <c:pt idx="343">
                  <c:v>0.13311262616947772</c:v>
                </c:pt>
                <c:pt idx="344">
                  <c:v>0.13311262616963387</c:v>
                </c:pt>
                <c:pt idx="345">
                  <c:v>0.13311262616963387</c:v>
                </c:pt>
                <c:pt idx="346">
                  <c:v>0.13230422616940984</c:v>
                </c:pt>
                <c:pt idx="347">
                  <c:v>0.13183790616940891</c:v>
                </c:pt>
                <c:pt idx="348">
                  <c:v>0.12994385849273749</c:v>
                </c:pt>
                <c:pt idx="349">
                  <c:v>0.1275986261694442</c:v>
                </c:pt>
                <c:pt idx="350">
                  <c:v>0.1275986261694442</c:v>
                </c:pt>
                <c:pt idx="351">
                  <c:v>0.1275986261694442</c:v>
                </c:pt>
                <c:pt idx="352">
                  <c:v>0.12730826616943619</c:v>
                </c:pt>
                <c:pt idx="353">
                  <c:v>0.12409636354327361</c:v>
                </c:pt>
                <c:pt idx="354">
                  <c:v>0.12104851616950887</c:v>
                </c:pt>
                <c:pt idx="355">
                  <c:v>0.11597776616946461</c:v>
                </c:pt>
                <c:pt idx="356">
                  <c:v>0.11209576616940353</c:v>
                </c:pt>
                <c:pt idx="357">
                  <c:v>0.11208862616939533</c:v>
                </c:pt>
                <c:pt idx="358">
                  <c:v>0.11208862616932426</c:v>
                </c:pt>
                <c:pt idx="359">
                  <c:v>0.10973157532195922</c:v>
                </c:pt>
                <c:pt idx="360">
                  <c:v>0.10242946567569788</c:v>
                </c:pt>
                <c:pt idx="361">
                  <c:v>9.8018526169241268E-2</c:v>
                </c:pt>
                <c:pt idx="362">
                  <c:v>9.5502626169405955E-2</c:v>
                </c:pt>
                <c:pt idx="363">
                  <c:v>9.5502626169405955E-2</c:v>
                </c:pt>
                <c:pt idx="364">
                  <c:v>9.5395392126903525E-2</c:v>
                </c:pt>
                <c:pt idx="365">
                  <c:v>9.1584164631001427E-2</c:v>
                </c:pt>
                <c:pt idx="366">
                  <c:v>8.9322626169448111E-2</c:v>
                </c:pt>
                <c:pt idx="367">
                  <c:v>8.9322626169462391E-2</c:v>
                </c:pt>
                <c:pt idx="368">
                  <c:v>9.1358626169352586E-2</c:v>
                </c:pt>
                <c:pt idx="369">
                  <c:v>9.1992626169343367E-2</c:v>
                </c:pt>
                <c:pt idx="370">
                  <c:v>9.2150201926983713E-2</c:v>
                </c:pt>
                <c:pt idx="371">
                  <c:v>9.2332626169451232E-2</c:v>
                </c:pt>
                <c:pt idx="372">
                  <c:v>9.2649436169480764E-2</c:v>
                </c:pt>
                <c:pt idx="373">
                  <c:v>9.4980866169322747E-2</c:v>
                </c:pt>
                <c:pt idx="374">
                  <c:v>9.8201426169396352E-2</c:v>
                </c:pt>
                <c:pt idx="375">
                  <c:v>9.9462626169483481E-2</c:v>
                </c:pt>
                <c:pt idx="376">
                  <c:v>0.10224262616939947</c:v>
                </c:pt>
                <c:pt idx="377">
                  <c:v>0.10224262616938519</c:v>
                </c:pt>
                <c:pt idx="378">
                  <c:v>0.10224262616938519</c:v>
                </c:pt>
                <c:pt idx="379">
                  <c:v>0.10224262616938519</c:v>
                </c:pt>
                <c:pt idx="380">
                  <c:v>0.10224262616938519</c:v>
                </c:pt>
                <c:pt idx="381">
                  <c:v>0.10237284616934507</c:v>
                </c:pt>
                <c:pt idx="382">
                  <c:v>0.10317662616922989</c:v>
                </c:pt>
                <c:pt idx="383">
                  <c:v>0.10317662616931508</c:v>
                </c:pt>
                <c:pt idx="384">
                  <c:v>0.10530085297355649</c:v>
                </c:pt>
                <c:pt idx="385">
                  <c:v>0.10737317616951716</c:v>
                </c:pt>
                <c:pt idx="386">
                  <c:v>0.11060786616945953</c:v>
                </c:pt>
                <c:pt idx="387">
                  <c:v>0.11080406616946435</c:v>
                </c:pt>
                <c:pt idx="388">
                  <c:v>0.11076262616958851</c:v>
                </c:pt>
                <c:pt idx="389">
                  <c:v>0.11076262616944632</c:v>
                </c:pt>
                <c:pt idx="390">
                  <c:v>0.11108929283609816</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0.11358132616943797</c:v>
                </c:pt>
                <c:pt idx="402">
                  <c:v>0.11574210616959139</c:v>
                </c:pt>
                <c:pt idx="403">
                  <c:v>0.11709042616969612</c:v>
                </c:pt>
                <c:pt idx="404">
                  <c:v>0.12174376616943058</c:v>
                </c:pt>
                <c:pt idx="405">
                  <c:v>0.12266262616935819</c:v>
                </c:pt>
                <c:pt idx="406">
                  <c:v>0.12103762616941091</c:v>
                </c:pt>
                <c:pt idx="407">
                  <c:v>0.12103762616933977</c:v>
                </c:pt>
                <c:pt idx="408">
                  <c:v>0.12036487616944665</c:v>
                </c:pt>
                <c:pt idx="409">
                  <c:v>0.11991972616931434</c:v>
                </c:pt>
                <c:pt idx="410">
                  <c:v>0.12258522616967593</c:v>
                </c:pt>
                <c:pt idx="411">
                  <c:v>0.12285474738145311</c:v>
                </c:pt>
                <c:pt idx="412">
                  <c:v>0.12241262616930725</c:v>
                </c:pt>
                <c:pt idx="413">
                  <c:v>0.12241262616952042</c:v>
                </c:pt>
                <c:pt idx="414">
                  <c:v>0.12361378001570254</c:v>
                </c:pt>
                <c:pt idx="415">
                  <c:v>0.12469148616931144</c:v>
                </c:pt>
                <c:pt idx="416">
                  <c:v>0.1250381261694429</c:v>
                </c:pt>
                <c:pt idx="417">
                  <c:v>0.12823152616940092</c:v>
                </c:pt>
                <c:pt idx="418">
                  <c:v>0.13016616152303584</c:v>
                </c:pt>
                <c:pt idx="419">
                  <c:v>0.13017262616951053</c:v>
                </c:pt>
                <c:pt idx="420">
                  <c:v>0.13067262616956979</c:v>
                </c:pt>
                <c:pt idx="421">
                  <c:v>0.13067262616956979</c:v>
                </c:pt>
                <c:pt idx="422">
                  <c:v>0.130473701438234</c:v>
                </c:pt>
                <c:pt idx="423">
                  <c:v>0.1318176261696351</c:v>
                </c:pt>
                <c:pt idx="424">
                  <c:v>0.13189337616964281</c:v>
                </c:pt>
                <c:pt idx="425">
                  <c:v>0.13232262616961049</c:v>
                </c:pt>
                <c:pt idx="426">
                  <c:v>0.13232262616961049</c:v>
                </c:pt>
                <c:pt idx="427">
                  <c:v>0.1326603061695977</c:v>
                </c:pt>
                <c:pt idx="428">
                  <c:v>0.13361862616942241</c:v>
                </c:pt>
                <c:pt idx="429">
                  <c:v>0.13361862616942241</c:v>
                </c:pt>
                <c:pt idx="430">
                  <c:v>0.13361862616940814</c:v>
                </c:pt>
                <c:pt idx="431">
                  <c:v>0.13361862616949341</c:v>
                </c:pt>
                <c:pt idx="432">
                  <c:v>0.13379646616945728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0.13873414616938387</c:v>
                </c:pt>
                <c:pt idx="443">
                  <c:v>0.13892862616955867</c:v>
                </c:pt>
                <c:pt idx="444">
                  <c:v>0.13892862616955867</c:v>
                </c:pt>
                <c:pt idx="445">
                  <c:v>0.13935044435106664</c:v>
                </c:pt>
                <c:pt idx="446">
                  <c:v>0.1385466261694149</c:v>
                </c:pt>
                <c:pt idx="447">
                  <c:v>0.1385466261695143</c:v>
                </c:pt>
                <c:pt idx="448">
                  <c:v>0.13825662616953588</c:v>
                </c:pt>
                <c:pt idx="449">
                  <c:v>0.13825662616946491</c:v>
                </c:pt>
                <c:pt idx="450">
                  <c:v>0.13825662616946491</c:v>
                </c:pt>
                <c:pt idx="451">
                  <c:v>0.13825662616946491</c:v>
                </c:pt>
                <c:pt idx="452">
                  <c:v>0.13954234334113408</c:v>
                </c:pt>
                <c:pt idx="453">
                  <c:v>0.14004262616940374</c:v>
                </c:pt>
                <c:pt idx="454">
                  <c:v>0.14004262616940374</c:v>
                </c:pt>
                <c:pt idx="455">
                  <c:v>0.14004262616940374</c:v>
                </c:pt>
                <c:pt idx="456">
                  <c:v>0.14004262616943228</c:v>
                </c:pt>
                <c:pt idx="457">
                  <c:v>0.13876862616943714</c:v>
                </c:pt>
                <c:pt idx="458">
                  <c:v>0.13876862616936594</c:v>
                </c:pt>
                <c:pt idx="459">
                  <c:v>0.13876862616936594</c:v>
                </c:pt>
                <c:pt idx="460">
                  <c:v>0.13876862616936594</c:v>
                </c:pt>
                <c:pt idx="461">
                  <c:v>0.13949046616966163</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0.13641262616940272</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0.13373939616961666</c:v>
                </c:pt>
                <c:pt idx="481">
                  <c:v>0.13319862616964417</c:v>
                </c:pt>
                <c:pt idx="482">
                  <c:v>0.13242342616936773</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0.13571089985373436</c:v>
                </c:pt>
                <c:pt idx="495">
                  <c:v>0.14009262616930584</c:v>
                </c:pt>
                <c:pt idx="496">
                  <c:v>0.14009262616932025</c:v>
                </c:pt>
                <c:pt idx="497">
                  <c:v>0.14009262616932025</c:v>
                </c:pt>
                <c:pt idx="498">
                  <c:v>0.14009262616932025</c:v>
                </c:pt>
                <c:pt idx="499">
                  <c:v>0.14009262616932025</c:v>
                </c:pt>
                <c:pt idx="500">
                  <c:v>0.14030958616943698</c:v>
                </c:pt>
                <c:pt idx="501">
                  <c:v>0.14208393229192512</c:v>
                </c:pt>
                <c:pt idx="502">
                  <c:v>0.14208662616941581</c:v>
                </c:pt>
                <c:pt idx="503">
                  <c:v>0.14059262616943621</c:v>
                </c:pt>
                <c:pt idx="504">
                  <c:v>0.14059262616942209</c:v>
                </c:pt>
                <c:pt idx="505">
                  <c:v>0.14033992616946042</c:v>
                </c:pt>
                <c:pt idx="506">
                  <c:v>0.13946262616947541</c:v>
                </c:pt>
                <c:pt idx="507">
                  <c:v>0.13946262616947541</c:v>
                </c:pt>
                <c:pt idx="508">
                  <c:v>0.13943217616947853</c:v>
                </c:pt>
                <c:pt idx="509">
                  <c:v>0.13902762616953618</c:v>
                </c:pt>
                <c:pt idx="510">
                  <c:v>0.13902762616955025</c:v>
                </c:pt>
                <c:pt idx="511">
                  <c:v>0.13902762616955025</c:v>
                </c:pt>
                <c:pt idx="512">
                  <c:v>0.13902762616955025</c:v>
                </c:pt>
                <c:pt idx="513">
                  <c:v>0.13902762616955025</c:v>
                </c:pt>
                <c:pt idx="514">
                  <c:v>0.13902762616955025</c:v>
                </c:pt>
                <c:pt idx="515">
                  <c:v>0.13902762616955025</c:v>
                </c:pt>
                <c:pt idx="516">
                  <c:v>0.13902762616955025</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0.13764720192718033</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0.13899948616958144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0.13657834045523054</c:v>
                </c:pt>
                <c:pt idx="545">
                  <c:v>0.13693262616949672</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0.13693262616946827</c:v>
                </c:pt>
                <c:pt idx="554">
                  <c:v>0.1369326261694824</c:v>
                </c:pt>
                <c:pt idx="555">
                  <c:v>0.13693262616956758</c:v>
                </c:pt>
                <c:pt idx="556">
                  <c:v>0.13693262616956758</c:v>
                </c:pt>
                <c:pt idx="557">
                  <c:v>0.1373589731083627</c:v>
                </c:pt>
                <c:pt idx="558">
                  <c:v>0.13852738616948582</c:v>
                </c:pt>
                <c:pt idx="559">
                  <c:v>0.13871612616935641</c:v>
                </c:pt>
                <c:pt idx="560">
                  <c:v>0.13879262616941901</c:v>
                </c:pt>
                <c:pt idx="561">
                  <c:v>0.13879262616941901</c:v>
                </c:pt>
                <c:pt idx="562">
                  <c:v>0.13879262616949029</c:v>
                </c:pt>
                <c:pt idx="563">
                  <c:v>0.13879262616954688</c:v>
                </c:pt>
                <c:pt idx="564">
                  <c:v>0.14024886616952886</c:v>
                </c:pt>
                <c:pt idx="565">
                  <c:v>0.14312570616931453</c:v>
                </c:pt>
                <c:pt idx="566">
                  <c:v>0.14329262616931271</c:v>
                </c:pt>
                <c:pt idx="567">
                  <c:v>0.14329262616931271</c:v>
                </c:pt>
                <c:pt idx="568">
                  <c:v>0.14329262616931271</c:v>
                </c:pt>
                <c:pt idx="569">
                  <c:v>0.14329262616931271</c:v>
                </c:pt>
                <c:pt idx="570">
                  <c:v>0.14329262616931271</c:v>
                </c:pt>
                <c:pt idx="571">
                  <c:v>0.14329262616946908</c:v>
                </c:pt>
                <c:pt idx="572">
                  <c:v>0.14688262616942893</c:v>
                </c:pt>
                <c:pt idx="573">
                  <c:v>0.14688262616941472</c:v>
                </c:pt>
                <c:pt idx="574">
                  <c:v>0.14688262616941472</c:v>
                </c:pt>
                <c:pt idx="575">
                  <c:v>0.14691627616943526</c:v>
                </c:pt>
                <c:pt idx="576">
                  <c:v>0.14876280474081241</c:v>
                </c:pt>
                <c:pt idx="577">
                  <c:v>0.14876262616937214</c:v>
                </c:pt>
                <c:pt idx="578">
                  <c:v>0.14876262616937214</c:v>
                </c:pt>
                <c:pt idx="579">
                  <c:v>0.14771608616946752</c:v>
                </c:pt>
                <c:pt idx="580">
                  <c:v>0.1466566261694027</c:v>
                </c:pt>
                <c:pt idx="581">
                  <c:v>0.14665662616947372</c:v>
                </c:pt>
                <c:pt idx="582">
                  <c:v>0.14665662616934583</c:v>
                </c:pt>
                <c:pt idx="583">
                  <c:v>0.14665662616934583</c:v>
                </c:pt>
                <c:pt idx="584">
                  <c:v>0.14649126616940608</c:v>
                </c:pt>
                <c:pt idx="585">
                  <c:v>0.14623262616946436</c:v>
                </c:pt>
                <c:pt idx="586">
                  <c:v>0.14626622616947343</c:v>
                </c:pt>
                <c:pt idx="587">
                  <c:v>0.14677840616958804</c:v>
                </c:pt>
                <c:pt idx="588">
                  <c:v>0.14500498616948243</c:v>
                </c:pt>
                <c:pt idx="589">
                  <c:v>0.14126041188382057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0.14694982616956079</c:v>
                </c:pt>
                <c:pt idx="605">
                  <c:v>0.14707662616957862</c:v>
                </c:pt>
                <c:pt idx="606">
                  <c:v>0.14707662616953587</c:v>
                </c:pt>
                <c:pt idx="607">
                  <c:v>0.14707662616955017</c:v>
                </c:pt>
                <c:pt idx="608">
                  <c:v>0.14707662616957862</c:v>
                </c:pt>
                <c:pt idx="609">
                  <c:v>0.1470841461695615</c:v>
                </c:pt>
                <c:pt idx="610">
                  <c:v>0.14709262616953822</c:v>
                </c:pt>
                <c:pt idx="611">
                  <c:v>0.14709262616953822</c:v>
                </c:pt>
                <c:pt idx="612">
                  <c:v>0.14690092616946537</c:v>
                </c:pt>
                <c:pt idx="613">
                  <c:v>0.14628297911055188</c:v>
                </c:pt>
                <c:pt idx="614">
                  <c:v>0.14325803616951321</c:v>
                </c:pt>
                <c:pt idx="615">
                  <c:v>0.14201862616945959</c:v>
                </c:pt>
                <c:pt idx="616">
                  <c:v>0.14201862616948804</c:v>
                </c:pt>
                <c:pt idx="617">
                  <c:v>0.14156722616944273</c:v>
                </c:pt>
                <c:pt idx="618">
                  <c:v>0.14106587616949204</c:v>
                </c:pt>
                <c:pt idx="619">
                  <c:v>0.14137993799749912</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0.12363710378154751</c:v>
                </c:pt>
                <c:pt idx="634">
                  <c:v>0.12353262616971973</c:v>
                </c:pt>
                <c:pt idx="635">
                  <c:v>0.12353262616971973</c:v>
                </c:pt>
                <c:pt idx="636">
                  <c:v>0.12403278616952212</c:v>
                </c:pt>
                <c:pt idx="637">
                  <c:v>0.12460262616937712</c:v>
                </c:pt>
                <c:pt idx="638">
                  <c:v>0.12456102616951636</c:v>
                </c:pt>
                <c:pt idx="639">
                  <c:v>0.12343952616943454</c:v>
                </c:pt>
                <c:pt idx="640">
                  <c:v>0.12273262616946569</c:v>
                </c:pt>
                <c:pt idx="641">
                  <c:v>0.12273262616948004</c:v>
                </c:pt>
                <c:pt idx="642">
                  <c:v>0.12148262616956625</c:v>
                </c:pt>
                <c:pt idx="643">
                  <c:v>0.12359090877821209</c:v>
                </c:pt>
                <c:pt idx="644">
                  <c:v>0.12606733205169038</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0.12402215678177714</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0.12170976902653771</c:v>
                </c:pt>
                <c:pt idx="670">
                  <c:v>0.12004609616953132</c:v>
                </c:pt>
                <c:pt idx="671">
                  <c:v>0.12057562616956832</c:v>
                </c:pt>
                <c:pt idx="672">
                  <c:v>0.12059262616955393</c:v>
                </c:pt>
                <c:pt idx="673">
                  <c:v>0.12059262616955393</c:v>
                </c:pt>
                <c:pt idx="674">
                  <c:v>0.12059262616955393</c:v>
                </c:pt>
                <c:pt idx="675">
                  <c:v>0.12059262616955393</c:v>
                </c:pt>
                <c:pt idx="676">
                  <c:v>0.12059262616955393</c:v>
                </c:pt>
                <c:pt idx="677">
                  <c:v>0.12046936529988263</c:v>
                </c:pt>
                <c:pt idx="678">
                  <c:v>0.1163962075646908</c:v>
                </c:pt>
                <c:pt idx="679">
                  <c:v>0.11420262616931609</c:v>
                </c:pt>
                <c:pt idx="680">
                  <c:v>0.11420262616931609</c:v>
                </c:pt>
                <c:pt idx="681">
                  <c:v>0.11377252616945556</c:v>
                </c:pt>
                <c:pt idx="682">
                  <c:v>0.11116133849812115</c:v>
                </c:pt>
                <c:pt idx="683">
                  <c:v>0.10572262616948097</c:v>
                </c:pt>
                <c:pt idx="684">
                  <c:v>0.1057226261694951</c:v>
                </c:pt>
                <c:pt idx="685">
                  <c:v>0.10494417256109061</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0.10217762616936446</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0.10220377616941802</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0.10569915678158305</c:v>
                </c:pt>
                <c:pt idx="720">
                  <c:v>0.10633692616944757</c:v>
                </c:pt>
                <c:pt idx="721">
                  <c:v>0.10634262616945023</c:v>
                </c:pt>
                <c:pt idx="722">
                  <c:v>0.10634262616945023</c:v>
                </c:pt>
                <c:pt idx="723">
                  <c:v>0.10634262616945023</c:v>
                </c:pt>
                <c:pt idx="724">
                  <c:v>0.10634262616945023</c:v>
                </c:pt>
                <c:pt idx="725">
                  <c:v>0.10634262616945023</c:v>
                </c:pt>
                <c:pt idx="726">
                  <c:v>0.10579065616951774</c:v>
                </c:pt>
                <c:pt idx="727">
                  <c:v>0.10647380616926228</c:v>
                </c:pt>
                <c:pt idx="728">
                  <c:v>0.10650262616923113</c:v>
                </c:pt>
                <c:pt idx="729">
                  <c:v>0.10650262616923113</c:v>
                </c:pt>
                <c:pt idx="730">
                  <c:v>0.10650262616923113</c:v>
                </c:pt>
                <c:pt idx="731">
                  <c:v>0.10650262616947259</c:v>
                </c:pt>
                <c:pt idx="732">
                  <c:v>0.10891262616948442</c:v>
                </c:pt>
                <c:pt idx="733">
                  <c:v>0.11071499616960515</c:v>
                </c:pt>
                <c:pt idx="734">
                  <c:v>0.1113486261695015</c:v>
                </c:pt>
                <c:pt idx="735">
                  <c:v>0.1113486261695015</c:v>
                </c:pt>
                <c:pt idx="736">
                  <c:v>0.1113486261695015</c:v>
                </c:pt>
                <c:pt idx="737">
                  <c:v>0.11134862616947304</c:v>
                </c:pt>
                <c:pt idx="738">
                  <c:v>0.11134862616953001</c:v>
                </c:pt>
                <c:pt idx="739">
                  <c:v>0.11134862616953001</c:v>
                </c:pt>
                <c:pt idx="740">
                  <c:v>0.1113486261695015</c:v>
                </c:pt>
                <c:pt idx="741">
                  <c:v>0.11123666616943242</c:v>
                </c:pt>
                <c:pt idx="742">
                  <c:v>0.11097842616943854</c:v>
                </c:pt>
                <c:pt idx="743">
                  <c:v>0.11098262616943089</c:v>
                </c:pt>
                <c:pt idx="744">
                  <c:v>0.11011645270015442</c:v>
                </c:pt>
                <c:pt idx="745">
                  <c:v>0.10967762616944299</c:v>
                </c:pt>
                <c:pt idx="746">
                  <c:v>0.10981262616947163</c:v>
                </c:pt>
                <c:pt idx="747">
                  <c:v>0.10981262616928697</c:v>
                </c:pt>
                <c:pt idx="748">
                  <c:v>0.10981262616928697</c:v>
                </c:pt>
                <c:pt idx="749">
                  <c:v>0.10947342616955782</c:v>
                </c:pt>
                <c:pt idx="750">
                  <c:v>0.10862897616927122</c:v>
                </c:pt>
                <c:pt idx="751">
                  <c:v>0.10846102823128971</c:v>
                </c:pt>
                <c:pt idx="752">
                  <c:v>0.10845662616947042</c:v>
                </c:pt>
                <c:pt idx="753">
                  <c:v>0.10845662616947042</c:v>
                </c:pt>
                <c:pt idx="754">
                  <c:v>0.10860290616932389</c:v>
                </c:pt>
                <c:pt idx="755">
                  <c:v>0.10909262616947059</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0.12213624062742676</c:v>
                </c:pt>
                <c:pt idx="765">
                  <c:v>0.12267262616961724</c:v>
                </c:pt>
                <c:pt idx="766">
                  <c:v>0.12267262616961724</c:v>
                </c:pt>
                <c:pt idx="767">
                  <c:v>0.12267262616961724</c:v>
                </c:pt>
                <c:pt idx="768">
                  <c:v>0.12267262616961724</c:v>
                </c:pt>
                <c:pt idx="769">
                  <c:v>0.12294705915924448</c:v>
                </c:pt>
                <c:pt idx="770">
                  <c:v>0.12388262616940439</c:v>
                </c:pt>
                <c:pt idx="771">
                  <c:v>0.12388262616940439</c:v>
                </c:pt>
                <c:pt idx="772">
                  <c:v>0.12388262616947543</c:v>
                </c:pt>
                <c:pt idx="773">
                  <c:v>0.12448144969884813</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0.12753762616955536</c:v>
                </c:pt>
                <c:pt idx="783">
                  <c:v>0.12753762616956968</c:v>
                </c:pt>
                <c:pt idx="784">
                  <c:v>0.12861050616950817</c:v>
                </c:pt>
                <c:pt idx="785">
                  <c:v>0.12965862616948687</c:v>
                </c:pt>
                <c:pt idx="786">
                  <c:v>0.12965862616948687</c:v>
                </c:pt>
                <c:pt idx="787">
                  <c:v>0.12965862616948687</c:v>
                </c:pt>
                <c:pt idx="788">
                  <c:v>0.12921666616952621</c:v>
                </c:pt>
                <c:pt idx="789">
                  <c:v>0.12775959586646501</c:v>
                </c:pt>
                <c:pt idx="790">
                  <c:v>0.13278262616947245</c:v>
                </c:pt>
                <c:pt idx="791">
                  <c:v>0.13281062616928807</c:v>
                </c:pt>
                <c:pt idx="792">
                  <c:v>0.13371342616949308</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0.13297762616954839</c:v>
                </c:pt>
                <c:pt idx="810">
                  <c:v>0.13297762616954839</c:v>
                </c:pt>
                <c:pt idx="811">
                  <c:v>0.13297762616954839</c:v>
                </c:pt>
                <c:pt idx="812">
                  <c:v>0.13279582616942795</c:v>
                </c:pt>
                <c:pt idx="813">
                  <c:v>0.13255972616936171</c:v>
                </c:pt>
                <c:pt idx="814">
                  <c:v>0.13175262616957167</c:v>
                </c:pt>
                <c:pt idx="815">
                  <c:v>0.13175733205190479</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0.12557262616945747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0.12776941616940038</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0.11768027616925293</c:v>
                </c:pt>
                <c:pt idx="859">
                  <c:v>0.11793292616950168</c:v>
                </c:pt>
                <c:pt idx="860">
                  <c:v>0.11839650616961712</c:v>
                </c:pt>
                <c:pt idx="861">
                  <c:v>0.11695677616961576</c:v>
                </c:pt>
                <c:pt idx="862">
                  <c:v>0.11478648183953059</c:v>
                </c:pt>
                <c:pt idx="863">
                  <c:v>0.11326482616969713</c:v>
                </c:pt>
                <c:pt idx="864">
                  <c:v>0.11273262616948899</c:v>
                </c:pt>
                <c:pt idx="865">
                  <c:v>0.11208862616932426</c:v>
                </c:pt>
                <c:pt idx="866">
                  <c:v>0.1121230661693744</c:v>
                </c:pt>
                <c:pt idx="867">
                  <c:v>0.11432352616944286</c:v>
                </c:pt>
                <c:pt idx="868">
                  <c:v>0.11615382616942319</c:v>
                </c:pt>
                <c:pt idx="869">
                  <c:v>0.11674262616946861</c:v>
                </c:pt>
                <c:pt idx="870">
                  <c:v>0.1183443861695678</c:v>
                </c:pt>
                <c:pt idx="871">
                  <c:v>0.11914358616958509</c:v>
                </c:pt>
                <c:pt idx="872">
                  <c:v>0.11992801505833486</c:v>
                </c:pt>
                <c:pt idx="873">
                  <c:v>0.12348262616937689</c:v>
                </c:pt>
                <c:pt idx="874">
                  <c:v>0.12348262616937689</c:v>
                </c:pt>
                <c:pt idx="875">
                  <c:v>0.12348798699413513</c:v>
                </c:pt>
                <c:pt idx="876">
                  <c:v>0.12353502616971933</c:v>
                </c:pt>
                <c:pt idx="877">
                  <c:v>0.12449022616944209</c:v>
                </c:pt>
                <c:pt idx="878">
                  <c:v>0.12466262616945313</c:v>
                </c:pt>
                <c:pt idx="879">
                  <c:v>0.12466262616945313</c:v>
                </c:pt>
                <c:pt idx="880">
                  <c:v>0.12466262616953841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c:v>
                </c:pt>
                <c:pt idx="890">
                  <c:v>0.12217312616938616</c:v>
                </c:pt>
                <c:pt idx="891">
                  <c:v>0.12043262616938945</c:v>
                </c:pt>
                <c:pt idx="892">
                  <c:v>0.12044827565392778</c:v>
                </c:pt>
                <c:pt idx="893">
                  <c:v>0.12093862616953292</c:v>
                </c:pt>
                <c:pt idx="894">
                  <c:v>0.1209897461694851</c:v>
                </c:pt>
                <c:pt idx="895">
                  <c:v>0.12201783829074468</c:v>
                </c:pt>
                <c:pt idx="896">
                  <c:v>0.12376862616946482</c:v>
                </c:pt>
                <c:pt idx="897">
                  <c:v>0.12564998616943537</c:v>
                </c:pt>
                <c:pt idx="898">
                  <c:v>0.12852722616933931</c:v>
                </c:pt>
                <c:pt idx="899">
                  <c:v>0.12889262616933195</c:v>
                </c:pt>
                <c:pt idx="900">
                  <c:v>0.12889262616931768</c:v>
                </c:pt>
                <c:pt idx="901">
                  <c:v>0.12889262616931768</c:v>
                </c:pt>
                <c:pt idx="902">
                  <c:v>0.12889262616931768</c:v>
                </c:pt>
                <c:pt idx="903">
                  <c:v>0.12889262616931768</c:v>
                </c:pt>
                <c:pt idx="904">
                  <c:v>0.12921647674406261</c:v>
                </c:pt>
                <c:pt idx="905">
                  <c:v>0.12946762616941498</c:v>
                </c:pt>
                <c:pt idx="906">
                  <c:v>0.12946762616931551</c:v>
                </c:pt>
                <c:pt idx="907">
                  <c:v>0.12946762616931551</c:v>
                </c:pt>
                <c:pt idx="908">
                  <c:v>0.12888197616955188</c:v>
                </c:pt>
                <c:pt idx="909">
                  <c:v>0.12742100616938501</c:v>
                </c:pt>
                <c:pt idx="910">
                  <c:v>0.12718662616939014</c:v>
                </c:pt>
                <c:pt idx="911">
                  <c:v>0.12746087359221309</c:v>
                </c:pt>
                <c:pt idx="912">
                  <c:v>0.12637070836142072</c:v>
                </c:pt>
                <c:pt idx="913">
                  <c:v>0.12476262616959855</c:v>
                </c:pt>
                <c:pt idx="914">
                  <c:v>0.12476262616959855</c:v>
                </c:pt>
                <c:pt idx="915">
                  <c:v>0.12558172616937213</c:v>
                </c:pt>
                <c:pt idx="916">
                  <c:v>0.12457946616939344</c:v>
                </c:pt>
                <c:pt idx="917">
                  <c:v>0.12135262616942555</c:v>
                </c:pt>
                <c:pt idx="918">
                  <c:v>0.12135262616939704</c:v>
                </c:pt>
                <c:pt idx="919">
                  <c:v>0.1204282061694073</c:v>
                </c:pt>
                <c:pt idx="920">
                  <c:v>0.12035862616940553</c:v>
                </c:pt>
                <c:pt idx="921">
                  <c:v>0.12035862616947658</c:v>
                </c:pt>
                <c:pt idx="922">
                  <c:v>0.11964883743709712</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0.12273262616942313</c:v>
                </c:pt>
                <c:pt idx="932">
                  <c:v>0.1229492261695242</c:v>
                </c:pt>
                <c:pt idx="933">
                  <c:v>0.12408912616945146</c:v>
                </c:pt>
                <c:pt idx="934">
                  <c:v>0.12480262616952589</c:v>
                </c:pt>
                <c:pt idx="935">
                  <c:v>0.12480262616952589</c:v>
                </c:pt>
                <c:pt idx="936">
                  <c:v>0.12642612616926391</c:v>
                </c:pt>
                <c:pt idx="937">
                  <c:v>0.12688262616958898</c:v>
                </c:pt>
                <c:pt idx="938">
                  <c:v>0.12824762616929791</c:v>
                </c:pt>
                <c:pt idx="939">
                  <c:v>0.12664298616951442</c:v>
                </c:pt>
                <c:pt idx="940">
                  <c:v>0.12733714616962291</c:v>
                </c:pt>
                <c:pt idx="941">
                  <c:v>0.12801862616956328</c:v>
                </c:pt>
                <c:pt idx="942">
                  <c:v>0.12794536843757975</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0.13193083450273968</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0.13090722616946968</c:v>
                </c:pt>
                <c:pt idx="964">
                  <c:v>0.1467764156431742</c:v>
                </c:pt>
                <c:pt idx="965">
                  <c:v>0.15294525616936078</c:v>
                </c:pt>
                <c:pt idx="966">
                  <c:v>0.15300262616942484</c:v>
                </c:pt>
                <c:pt idx="967">
                  <c:v>0.15300262616942484</c:v>
                </c:pt>
                <c:pt idx="968">
                  <c:v>0.15263402616942323</c:v>
                </c:pt>
                <c:pt idx="969">
                  <c:v>0.14928230616945393</c:v>
                </c:pt>
                <c:pt idx="970">
                  <c:v>0.14764262616944279</c:v>
                </c:pt>
                <c:pt idx="971">
                  <c:v>0.14743838616951194</c:v>
                </c:pt>
                <c:pt idx="972">
                  <c:v>0.14736662616947174</c:v>
                </c:pt>
                <c:pt idx="973">
                  <c:v>0.14428262616949894</c:v>
                </c:pt>
                <c:pt idx="974">
                  <c:v>0.14427768616954495</c:v>
                </c:pt>
                <c:pt idx="975">
                  <c:v>0.14324718616939019</c:v>
                </c:pt>
                <c:pt idx="976">
                  <c:v>0.14321262616940106</c:v>
                </c:pt>
                <c:pt idx="977">
                  <c:v>0.14321262616940106</c:v>
                </c:pt>
                <c:pt idx="978">
                  <c:v>0.14322458493228396</c:v>
                </c:pt>
                <c:pt idx="979">
                  <c:v>0.1438211261692999</c:v>
                </c:pt>
                <c:pt idx="980">
                  <c:v>0.1443626261694107</c:v>
                </c:pt>
                <c:pt idx="981">
                  <c:v>0.14436262616945328</c:v>
                </c:pt>
                <c:pt idx="982">
                  <c:v>0.14436262616943921</c:v>
                </c:pt>
                <c:pt idx="983">
                  <c:v>0.1443626261694107</c:v>
                </c:pt>
                <c:pt idx="984">
                  <c:v>0.14398312616927475</c:v>
                </c:pt>
                <c:pt idx="985">
                  <c:v>0.14385662616929551</c:v>
                </c:pt>
                <c:pt idx="986">
                  <c:v>0.14387638616935325</c:v>
                </c:pt>
                <c:pt idx="987">
                  <c:v>0.14393262616940225</c:v>
                </c:pt>
                <c:pt idx="988">
                  <c:v>0.14393262616940225</c:v>
                </c:pt>
                <c:pt idx="989">
                  <c:v>0.14393262616941629</c:v>
                </c:pt>
                <c:pt idx="990">
                  <c:v>0.1411526261694574</c:v>
                </c:pt>
                <c:pt idx="991">
                  <c:v>0.14115262616942914</c:v>
                </c:pt>
                <c:pt idx="992">
                  <c:v>0.14115262616951416</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0.13793101326632512</c:v>
                </c:pt>
                <c:pt idx="1025">
                  <c:v>0.13798262616947454</c:v>
                </c:pt>
                <c:pt idx="1026">
                  <c:v>0.13798262616947454</c:v>
                </c:pt>
                <c:pt idx="1027">
                  <c:v>0.13771037616940895</c:v>
                </c:pt>
                <c:pt idx="1028">
                  <c:v>0.13770762616940146</c:v>
                </c:pt>
                <c:pt idx="1029">
                  <c:v>0.13770762616940146</c:v>
                </c:pt>
                <c:pt idx="1030">
                  <c:v>0.13770762616938725</c:v>
                </c:pt>
                <c:pt idx="1031">
                  <c:v>0.13829817616947107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0.13012262616959427</c:v>
                </c:pt>
                <c:pt idx="1044">
                  <c:v>0.12876082616953965</c:v>
                </c:pt>
                <c:pt idx="1045">
                  <c:v>0.12719262616946025</c:v>
                </c:pt>
                <c:pt idx="1046">
                  <c:v>0.12719262616946025</c:v>
                </c:pt>
                <c:pt idx="1047">
                  <c:v>0.12719262616944602</c:v>
                </c:pt>
                <c:pt idx="1048">
                  <c:v>0.1275254261693704</c:v>
                </c:pt>
                <c:pt idx="1049">
                  <c:v>0.1278326261694076</c:v>
                </c:pt>
                <c:pt idx="1050">
                  <c:v>0.12783262616950689</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0.12306262616925791</c:v>
                </c:pt>
                <c:pt idx="1070">
                  <c:v>0.12306262616927212</c:v>
                </c:pt>
                <c:pt idx="1071">
                  <c:v>0.12306262616925791</c:v>
                </c:pt>
                <c:pt idx="1072">
                  <c:v>0.12361472616939299</c:v>
                </c:pt>
                <c:pt idx="1073">
                  <c:v>0.12447552616937686</c:v>
                </c:pt>
                <c:pt idx="1074">
                  <c:v>0.1261172561692519</c:v>
                </c:pt>
                <c:pt idx="1075">
                  <c:v>0.12611862616945757</c:v>
                </c:pt>
                <c:pt idx="1076">
                  <c:v>0.12611862616951422</c:v>
                </c:pt>
                <c:pt idx="1077">
                  <c:v>0.12611862616951422</c:v>
                </c:pt>
                <c:pt idx="1078">
                  <c:v>0.12611862616941488</c:v>
                </c:pt>
                <c:pt idx="1079">
                  <c:v>0.12599301616963041</c:v>
                </c:pt>
                <c:pt idx="1080">
                  <c:v>0.12571812616970141</c:v>
                </c:pt>
                <c:pt idx="1081">
                  <c:v>0.1256926261697231</c:v>
                </c:pt>
                <c:pt idx="1082">
                  <c:v>0.12569262616970872</c:v>
                </c:pt>
                <c:pt idx="1083">
                  <c:v>0.1256926261697231</c:v>
                </c:pt>
                <c:pt idx="1084">
                  <c:v>0.12379672616963003</c:v>
                </c:pt>
                <c:pt idx="1085">
                  <c:v>0.12310262616944102</c:v>
                </c:pt>
                <c:pt idx="1086">
                  <c:v>0.12409262616942848</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0.12422662616944551</c:v>
                </c:pt>
                <c:pt idx="1099">
                  <c:v>0.12422662616944551</c:v>
                </c:pt>
                <c:pt idx="1100">
                  <c:v>0.12422662616944551</c:v>
                </c:pt>
                <c:pt idx="1101">
                  <c:v>0.12422662616944551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0.12421968802522099</c:v>
                </c:pt>
                <c:pt idx="1111">
                  <c:v>0.12343262616943212</c:v>
                </c:pt>
                <c:pt idx="1112">
                  <c:v>0.1234326261694747</c:v>
                </c:pt>
                <c:pt idx="1113">
                  <c:v>0.12343262616946049</c:v>
                </c:pt>
                <c:pt idx="1114">
                  <c:v>0.12343262616946049</c:v>
                </c:pt>
                <c:pt idx="1115">
                  <c:v>0.12343262616946049</c:v>
                </c:pt>
                <c:pt idx="1116">
                  <c:v>0.123432626169489</c:v>
                </c:pt>
                <c:pt idx="1117">
                  <c:v>0.12343262616946049</c:v>
                </c:pt>
                <c:pt idx="1118">
                  <c:v>0.12343262616946049</c:v>
                </c:pt>
                <c:pt idx="1119">
                  <c:v>0.12343262616946049</c:v>
                </c:pt>
                <c:pt idx="1120">
                  <c:v>0.12343262616946049</c:v>
                </c:pt>
                <c:pt idx="1121">
                  <c:v>0.12343262616940366</c:v>
                </c:pt>
                <c:pt idx="1122">
                  <c:v>0.12343262616951745</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0.12064862616939812</c:v>
                </c:pt>
                <c:pt idx="1131">
                  <c:v>0.12262942616943925</c:v>
                </c:pt>
                <c:pt idx="1132">
                  <c:v>0.12336126616941102</c:v>
                </c:pt>
                <c:pt idx="1133">
                  <c:v>0.12349262616930912</c:v>
                </c:pt>
                <c:pt idx="1134">
                  <c:v>0.12349262616932322</c:v>
                </c:pt>
                <c:pt idx="1135">
                  <c:v>0.12401632616953862</c:v>
                </c:pt>
                <c:pt idx="1136">
                  <c:v>0.12455262616953179</c:v>
                </c:pt>
                <c:pt idx="1137">
                  <c:v>0.12455262616946071</c:v>
                </c:pt>
                <c:pt idx="1138">
                  <c:v>0.124538626169553</c:v>
                </c:pt>
                <c:pt idx="1139">
                  <c:v>0.12437712616933538</c:v>
                </c:pt>
                <c:pt idx="1140">
                  <c:v>0.11788202616925503</c:v>
                </c:pt>
                <c:pt idx="1141">
                  <c:v>0.11629262616935422</c:v>
                </c:pt>
                <c:pt idx="1142">
                  <c:v>0.11686022616940761</c:v>
                </c:pt>
                <c:pt idx="1143">
                  <c:v>0.11822262616946957</c:v>
                </c:pt>
                <c:pt idx="1144">
                  <c:v>0.11782227616933491</c:v>
                </c:pt>
                <c:pt idx="1145">
                  <c:v>0.11751262616937197</c:v>
                </c:pt>
                <c:pt idx="1146">
                  <c:v>0.11042262616953739</c:v>
                </c:pt>
                <c:pt idx="1147">
                  <c:v>0.11042262616942367</c:v>
                </c:pt>
                <c:pt idx="1148">
                  <c:v>0.10993977616951164</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0.1135580261694428</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0.12691279638217193</c:v>
                </c:pt>
                <c:pt idx="1178">
                  <c:v>0.12909719616935444</c:v>
                </c:pt>
                <c:pt idx="1179">
                  <c:v>0.12917262616937802</c:v>
                </c:pt>
                <c:pt idx="1180">
                  <c:v>0.12917262616937802</c:v>
                </c:pt>
                <c:pt idx="1181">
                  <c:v>0.12917262616937802</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0.12726318616940119</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0.12963262616950977</c:v>
                </c:pt>
                <c:pt idx="1210">
                  <c:v>0.13191262616945221</c:v>
                </c:pt>
                <c:pt idx="1211">
                  <c:v>0.13191262616939542</c:v>
                </c:pt>
                <c:pt idx="1212">
                  <c:v>0.13191262616939542</c:v>
                </c:pt>
                <c:pt idx="1213">
                  <c:v>0.13260842616946891</c:v>
                </c:pt>
                <c:pt idx="1214">
                  <c:v>0.13261322616956761</c:v>
                </c:pt>
                <c:pt idx="1215">
                  <c:v>0.13261262616953218</c:v>
                </c:pt>
                <c:pt idx="1216">
                  <c:v>0.1326126261695606</c:v>
                </c:pt>
                <c:pt idx="1217">
                  <c:v>0.13613688616931091</c:v>
                </c:pt>
                <c:pt idx="1218">
                  <c:v>0.13797262616957082</c:v>
                </c:pt>
                <c:pt idx="1219">
                  <c:v>0.13797262616955644</c:v>
                </c:pt>
                <c:pt idx="1220">
                  <c:v>0.13797262616955644</c:v>
                </c:pt>
                <c:pt idx="1221">
                  <c:v>0.13797262616955644</c:v>
                </c:pt>
                <c:pt idx="1222">
                  <c:v>0.13797262616955644</c:v>
                </c:pt>
                <c:pt idx="1223">
                  <c:v>0.13797262616955644</c:v>
                </c:pt>
                <c:pt idx="1224">
                  <c:v>0.13797262616945716</c:v>
                </c:pt>
                <c:pt idx="1225">
                  <c:v>0.13797262616944295</c:v>
                </c:pt>
                <c:pt idx="1226">
                  <c:v>0.13797262616955644</c:v>
                </c:pt>
                <c:pt idx="1227">
                  <c:v>0.13797262616955644</c:v>
                </c:pt>
                <c:pt idx="1228">
                  <c:v>0.13688032616948931</c:v>
                </c:pt>
                <c:pt idx="1229">
                  <c:v>0.13675262616948203</c:v>
                </c:pt>
                <c:pt idx="1230">
                  <c:v>0.135977320046962</c:v>
                </c:pt>
                <c:pt idx="1231">
                  <c:v>0.13533262616945763</c:v>
                </c:pt>
                <c:pt idx="1232">
                  <c:v>0.13533262616952868</c:v>
                </c:pt>
                <c:pt idx="1233">
                  <c:v>0.13689262616948383</c:v>
                </c:pt>
                <c:pt idx="1234">
                  <c:v>0.13764622616929523</c:v>
                </c:pt>
                <c:pt idx="1235">
                  <c:v>0.13912162616959717</c:v>
                </c:pt>
                <c:pt idx="1236">
                  <c:v>0.1393126261695839</c:v>
                </c:pt>
                <c:pt idx="1237">
                  <c:v>0.1393126261695839</c:v>
                </c:pt>
                <c:pt idx="1238">
                  <c:v>0.1393126261695839</c:v>
                </c:pt>
                <c:pt idx="1239">
                  <c:v>0.1393126261695839</c:v>
                </c:pt>
                <c:pt idx="1240">
                  <c:v>0.13797689283605069</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0.13661196827464986</c:v>
                </c:pt>
                <c:pt idx="1249">
                  <c:v>0.13661662616941328</c:v>
                </c:pt>
                <c:pt idx="1250">
                  <c:v>0.13661662616942749</c:v>
                </c:pt>
                <c:pt idx="1251">
                  <c:v>0.13661662616938486</c:v>
                </c:pt>
                <c:pt idx="1252">
                  <c:v>0.13661662616942749</c:v>
                </c:pt>
                <c:pt idx="1253">
                  <c:v>0.13661662616942749</c:v>
                </c:pt>
                <c:pt idx="1254">
                  <c:v>0.13658374616942148</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0.13634262616939469</c:v>
                </c:pt>
                <c:pt idx="1267">
                  <c:v>0.13636332616940194</c:v>
                </c:pt>
                <c:pt idx="1268">
                  <c:v>0.13774306616950591</c:v>
                </c:pt>
                <c:pt idx="1269">
                  <c:v>0.13961887616939367</c:v>
                </c:pt>
                <c:pt idx="1270">
                  <c:v>0.13961262616939521</c:v>
                </c:pt>
                <c:pt idx="1271">
                  <c:v>0.13961262616939521</c:v>
                </c:pt>
                <c:pt idx="1272">
                  <c:v>0.13961262616939521</c:v>
                </c:pt>
                <c:pt idx="1273">
                  <c:v>0.13961262616940928</c:v>
                </c:pt>
                <c:pt idx="1274">
                  <c:v>0.13948262616945328</c:v>
                </c:pt>
                <c:pt idx="1275">
                  <c:v>0.1394826261696096</c:v>
                </c:pt>
                <c:pt idx="1276">
                  <c:v>0.13903988932744957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0.13894349616940405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0.13380262616954025</c:v>
                </c:pt>
                <c:pt idx="1315">
                  <c:v>0.13380262616958283</c:v>
                </c:pt>
                <c:pt idx="1316">
                  <c:v>0.13380262616954025</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0.13384262616955295</c:v>
                </c:pt>
                <c:pt idx="1326">
                  <c:v>0.13384262616951037</c:v>
                </c:pt>
                <c:pt idx="1327">
                  <c:v>0.13384262616956732</c:v>
                </c:pt>
                <c:pt idx="1328">
                  <c:v>0.13384262616956732</c:v>
                </c:pt>
                <c:pt idx="1329">
                  <c:v>0.13381202616957918</c:v>
                </c:pt>
                <c:pt idx="1330">
                  <c:v>0.1331208261693746</c:v>
                </c:pt>
                <c:pt idx="1331">
                  <c:v>0.13262992616924407</c:v>
                </c:pt>
                <c:pt idx="1332">
                  <c:v>0.13269262616951474</c:v>
                </c:pt>
                <c:pt idx="1333">
                  <c:v>0.13269262616951474</c:v>
                </c:pt>
                <c:pt idx="1334">
                  <c:v>0.13269262616951474</c:v>
                </c:pt>
                <c:pt idx="1335">
                  <c:v>0.13056262616946421</c:v>
                </c:pt>
                <c:pt idx="1336">
                  <c:v>0.13056262616953518</c:v>
                </c:pt>
                <c:pt idx="1337">
                  <c:v>0.13056262616953518</c:v>
                </c:pt>
                <c:pt idx="1338">
                  <c:v>0.13056262616953518</c:v>
                </c:pt>
                <c:pt idx="1339">
                  <c:v>0.12792962616947534</c:v>
                </c:pt>
                <c:pt idx="1340">
                  <c:v>0.12689262616947872</c:v>
                </c:pt>
                <c:pt idx="1341">
                  <c:v>0.12684883669582822</c:v>
                </c:pt>
                <c:pt idx="1342">
                  <c:v>0.12676262616940903</c:v>
                </c:pt>
                <c:pt idx="1343">
                  <c:v>0.1267626261693664</c:v>
                </c:pt>
                <c:pt idx="1344">
                  <c:v>0.12676262616933798</c:v>
                </c:pt>
                <c:pt idx="1345">
                  <c:v>0.12676262616940903</c:v>
                </c:pt>
                <c:pt idx="1346">
                  <c:v>0.12625442616943874</c:v>
                </c:pt>
                <c:pt idx="1347">
                  <c:v>0.12610262616954035</c:v>
                </c:pt>
                <c:pt idx="1348">
                  <c:v>0.12610262616945517</c:v>
                </c:pt>
                <c:pt idx="1349">
                  <c:v>0.12610262616945517</c:v>
                </c:pt>
                <c:pt idx="1350">
                  <c:v>0.12610262616945517</c:v>
                </c:pt>
                <c:pt idx="1351">
                  <c:v>0.12610262616954035</c:v>
                </c:pt>
                <c:pt idx="1352">
                  <c:v>0.12610262616949797</c:v>
                </c:pt>
                <c:pt idx="1353">
                  <c:v>0.12610262616945517</c:v>
                </c:pt>
                <c:pt idx="1354">
                  <c:v>0.12610262616951193</c:v>
                </c:pt>
                <c:pt idx="1355">
                  <c:v>0.12610262616945517</c:v>
                </c:pt>
                <c:pt idx="1356">
                  <c:v>0.12638312616965647</c:v>
                </c:pt>
                <c:pt idx="1357">
                  <c:v>0.1241441761694234</c:v>
                </c:pt>
                <c:pt idx="1358">
                  <c:v>0.11846192616951612</c:v>
                </c:pt>
                <c:pt idx="1359">
                  <c:v>0.11488862616953098</c:v>
                </c:pt>
                <c:pt idx="1360">
                  <c:v>0.11488862616957354</c:v>
                </c:pt>
                <c:pt idx="1361">
                  <c:v>0.11488862616947405</c:v>
                </c:pt>
                <c:pt idx="1362">
                  <c:v>0.11533262616958959</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0.11348262616942853</c:v>
                </c:pt>
                <c:pt idx="1371">
                  <c:v>0.11412598616955449</c:v>
                </c:pt>
                <c:pt idx="1372">
                  <c:v>0.11450262616949658</c:v>
                </c:pt>
                <c:pt idx="1373">
                  <c:v>0.1145026261695393</c:v>
                </c:pt>
                <c:pt idx="1374">
                  <c:v>0.114459726169585</c:v>
                </c:pt>
                <c:pt idx="1375">
                  <c:v>0.1141434061693615</c:v>
                </c:pt>
                <c:pt idx="1376">
                  <c:v>0.11168834045518852</c:v>
                </c:pt>
                <c:pt idx="1377">
                  <c:v>0.1114526261694806</c:v>
                </c:pt>
                <c:pt idx="1378">
                  <c:v>0.11298222616957787</c:v>
                </c:pt>
                <c:pt idx="1379">
                  <c:v>0.11324262616957993</c:v>
                </c:pt>
                <c:pt idx="1380">
                  <c:v>0.11324262616957993</c:v>
                </c:pt>
                <c:pt idx="1381">
                  <c:v>0.11324262616957993</c:v>
                </c:pt>
                <c:pt idx="1382">
                  <c:v>0.11324262616957993</c:v>
                </c:pt>
                <c:pt idx="1383">
                  <c:v>0.11324262616957993</c:v>
                </c:pt>
                <c:pt idx="1384">
                  <c:v>0.11324262616957993</c:v>
                </c:pt>
                <c:pt idx="1385">
                  <c:v>0.11324262616950875</c:v>
                </c:pt>
                <c:pt idx="1386">
                  <c:v>0.11324262616949454</c:v>
                </c:pt>
                <c:pt idx="1387">
                  <c:v>0.11324262616957993</c:v>
                </c:pt>
                <c:pt idx="1388">
                  <c:v>0.11324262616957993</c:v>
                </c:pt>
                <c:pt idx="1389">
                  <c:v>0.11324262616957993</c:v>
                </c:pt>
                <c:pt idx="1390">
                  <c:v>0.11324262616957993</c:v>
                </c:pt>
                <c:pt idx="1391">
                  <c:v>0.11324262616957993</c:v>
                </c:pt>
                <c:pt idx="1392">
                  <c:v>0.11324262616957993</c:v>
                </c:pt>
                <c:pt idx="1393">
                  <c:v>0.11324262616957993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0.11529356301159069</c:v>
                </c:pt>
                <c:pt idx="1408">
                  <c:v>0.1138586261693034</c:v>
                </c:pt>
                <c:pt idx="1409">
                  <c:v>0.1138586261693034</c:v>
                </c:pt>
                <c:pt idx="1410">
                  <c:v>0.11352677616945082</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0.11687262616946717</c:v>
                </c:pt>
                <c:pt idx="1429">
                  <c:v>0.11693262616955739</c:v>
                </c:pt>
                <c:pt idx="1430">
                  <c:v>0.11695262616956362</c:v>
                </c:pt>
                <c:pt idx="1431">
                  <c:v>0.11695262616956362</c:v>
                </c:pt>
                <c:pt idx="1432">
                  <c:v>0.11695262616960633</c:v>
                </c:pt>
                <c:pt idx="1433">
                  <c:v>0.11695262616956362</c:v>
                </c:pt>
                <c:pt idx="1434">
                  <c:v>0.11695262616956362</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0.11810262616950248</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0.11984962616956799</c:v>
                </c:pt>
                <c:pt idx="1462">
                  <c:v>0.12017001747385347</c:v>
                </c:pt>
                <c:pt idx="1463">
                  <c:v>0.11842262616950452</c:v>
                </c:pt>
                <c:pt idx="1464">
                  <c:v>0.1184226261696609</c:v>
                </c:pt>
                <c:pt idx="1465">
                  <c:v>0.11860172616955822</c:v>
                </c:pt>
                <c:pt idx="1466">
                  <c:v>0.11826972616961499</c:v>
                </c:pt>
                <c:pt idx="1467">
                  <c:v>0.11827173616958947</c:v>
                </c:pt>
                <c:pt idx="1468">
                  <c:v>0.12005426616934747</c:v>
                </c:pt>
                <c:pt idx="1469">
                  <c:v>0.12010262616931308</c:v>
                </c:pt>
                <c:pt idx="1470">
                  <c:v>0.12010262616931308</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-1.1198299990121805</c:v>
                </c:pt>
                <c:pt idx="2">
                  <c:v>-1.1224374806460573</c:v>
                </c:pt>
                <c:pt idx="3">
                  <c:v>-1.1233801605880291</c:v>
                </c:pt>
                <c:pt idx="4">
                  <c:v>-1.1253400738839761</c:v>
                </c:pt>
                <c:pt idx="5">
                  <c:v>-1.1247632738949418</c:v>
                </c:pt>
                <c:pt idx="6">
                  <c:v>-1.126326590359467</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-1.1201191057415532</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-1.1328120257311429</c:v>
                </c:pt>
                <c:pt idx="26">
                  <c:v>-1.1318396818981697</c:v>
                </c:pt>
                <c:pt idx="27">
                  <c:v>-1.1315810169424758</c:v>
                </c:pt>
                <c:pt idx="28">
                  <c:v>-1.1311095441622581</c:v>
                </c:pt>
                <c:pt idx="29">
                  <c:v>-1.1311689668080491</c:v>
                </c:pt>
                <c:pt idx="30">
                  <c:v>-1.1318716225188998</c:v>
                </c:pt>
                <c:pt idx="31">
                  <c:v>-1.1315355487526233</c:v>
                </c:pt>
                <c:pt idx="32">
                  <c:v>-1.1325119717263468</c:v>
                </c:pt>
                <c:pt idx="33">
                  <c:v>-1.1315954931489778</c:v>
                </c:pt>
                <c:pt idx="34">
                  <c:v>-1.1304996936467404</c:v>
                </c:pt>
                <c:pt idx="35">
                  <c:v>-1.1304229678550839</c:v>
                </c:pt>
                <c:pt idx="36">
                  <c:v>-1.1280448951999338</c:v>
                </c:pt>
                <c:pt idx="37">
                  <c:v>-1.1279725995448331</c:v>
                </c:pt>
                <c:pt idx="38">
                  <c:v>-1.1280251255968234</c:v>
                </c:pt>
                <c:pt idx="39">
                  <c:v>-1.1282363776560373</c:v>
                </c:pt>
                <c:pt idx="40">
                  <c:v>-1.128507564625213</c:v>
                </c:pt>
                <c:pt idx="41">
                  <c:v>-1.1296274595169962</c:v>
                </c:pt>
                <c:pt idx="42">
                  <c:v>-1.1291750543482111</c:v>
                </c:pt>
                <c:pt idx="43">
                  <c:v>-1.1278808568233529</c:v>
                </c:pt>
                <c:pt idx="44">
                  <c:v>-1.1287329513814381</c:v>
                </c:pt>
                <c:pt idx="45">
                  <c:v>-1.1290170398190484</c:v>
                </c:pt>
                <c:pt idx="46">
                  <c:v>-1.1289160763421933</c:v>
                </c:pt>
                <c:pt idx="47">
                  <c:v>-1.1291330771439476</c:v>
                </c:pt>
                <c:pt idx="48">
                  <c:v>-1.1302923974054258</c:v>
                </c:pt>
                <c:pt idx="49">
                  <c:v>-1.1307757850711937</c:v>
                </c:pt>
                <c:pt idx="50">
                  <c:v>-1.1308146033129838</c:v>
                </c:pt>
                <c:pt idx="51">
                  <c:v>-1.1311426326342371</c:v>
                </c:pt>
                <c:pt idx="52">
                  <c:v>-1.1334803692277986</c:v>
                </c:pt>
                <c:pt idx="53">
                  <c:v>-1.1346302979791838</c:v>
                </c:pt>
                <c:pt idx="54">
                  <c:v>-1.1373464934573718</c:v>
                </c:pt>
                <c:pt idx="55">
                  <c:v>-1.1383441564221215</c:v>
                </c:pt>
                <c:pt idx="56">
                  <c:v>-1.1389403655320507</c:v>
                </c:pt>
                <c:pt idx="57">
                  <c:v>-1.1387346914606824</c:v>
                </c:pt>
                <c:pt idx="58">
                  <c:v>-1.1387238011035101</c:v>
                </c:pt>
                <c:pt idx="59">
                  <c:v>-1.1393770233202376</c:v>
                </c:pt>
                <c:pt idx="60">
                  <c:v>-1.1392811824852629</c:v>
                </c:pt>
                <c:pt idx="61">
                  <c:v>-1.1416423978540977</c:v>
                </c:pt>
                <c:pt idx="62">
                  <c:v>-1.1421347501431418</c:v>
                </c:pt>
                <c:pt idx="63">
                  <c:v>-1.1417747612283904</c:v>
                </c:pt>
                <c:pt idx="64">
                  <c:v>-1.1433051694620402</c:v>
                </c:pt>
                <c:pt idx="65">
                  <c:v>-1.1430304915072895</c:v>
                </c:pt>
                <c:pt idx="66">
                  <c:v>-1.1422262557052818</c:v>
                </c:pt>
                <c:pt idx="67">
                  <c:v>-1.1415893595379032</c:v>
                </c:pt>
                <c:pt idx="68">
                  <c:v>-1.1407281011426846</c:v>
                </c:pt>
                <c:pt idx="69">
                  <c:v>-1.1419650578877594</c:v>
                </c:pt>
                <c:pt idx="70">
                  <c:v>-1.140315434393957</c:v>
                </c:pt>
                <c:pt idx="71">
                  <c:v>-1.142065366804816</c:v>
                </c:pt>
                <c:pt idx="72">
                  <c:v>-1.1400687886739291</c:v>
                </c:pt>
                <c:pt idx="73">
                  <c:v>-1.1417288282062121</c:v>
                </c:pt>
                <c:pt idx="74">
                  <c:v>-1.1400353302333883</c:v>
                </c:pt>
                <c:pt idx="75">
                  <c:v>-1.1399998891406811</c:v>
                </c:pt>
                <c:pt idx="76">
                  <c:v>-1.1384968111500768</c:v>
                </c:pt>
                <c:pt idx="77">
                  <c:v>-1.1408709564464641</c:v>
                </c:pt>
                <c:pt idx="78">
                  <c:v>-1.1433026271138544</c:v>
                </c:pt>
                <c:pt idx="79">
                  <c:v>-1.1428583517674582</c:v>
                </c:pt>
                <c:pt idx="80">
                  <c:v>-1.1445762297210693</c:v>
                </c:pt>
                <c:pt idx="81">
                  <c:v>-1.1450559651329129</c:v>
                </c:pt>
                <c:pt idx="82">
                  <c:v>-1.1445410257877329</c:v>
                </c:pt>
                <c:pt idx="83">
                  <c:v>-1.1456595546416821</c:v>
                </c:pt>
                <c:pt idx="84">
                  <c:v>-1.1476606672592582</c:v>
                </c:pt>
                <c:pt idx="85">
                  <c:v>-1.147079256892539</c:v>
                </c:pt>
                <c:pt idx="86">
                  <c:v>-1.1474848562927491</c:v>
                </c:pt>
                <c:pt idx="87">
                  <c:v>-1.1486039922746298</c:v>
                </c:pt>
                <c:pt idx="88">
                  <c:v>-1.1485411355615314</c:v>
                </c:pt>
                <c:pt idx="89">
                  <c:v>-1.1486138201579481</c:v>
                </c:pt>
                <c:pt idx="90">
                  <c:v>-1.1476085775804838</c:v>
                </c:pt>
                <c:pt idx="91">
                  <c:v>-1.1471766440064639</c:v>
                </c:pt>
                <c:pt idx="92">
                  <c:v>-1.1484618484489175</c:v>
                </c:pt>
                <c:pt idx="93">
                  <c:v>-1.1484380376505501</c:v>
                </c:pt>
                <c:pt idx="94">
                  <c:v>-1.1466327712210513</c:v>
                </c:pt>
                <c:pt idx="95">
                  <c:v>-1.1445258855350744</c:v>
                </c:pt>
                <c:pt idx="96">
                  <c:v>-1.1436644563851233</c:v>
                </c:pt>
                <c:pt idx="97">
                  <c:v>-1.1433663281142259</c:v>
                </c:pt>
                <c:pt idx="98">
                  <c:v>-1.142343070912831</c:v>
                </c:pt>
                <c:pt idx="99">
                  <c:v>-1.1410413222343718</c:v>
                </c:pt>
                <c:pt idx="100">
                  <c:v>-1.1407730001501193</c:v>
                </c:pt>
                <c:pt idx="101">
                  <c:v>-1.1381882952998268</c:v>
                </c:pt>
                <c:pt idx="102">
                  <c:v>-1.1374952492856778</c:v>
                </c:pt>
                <c:pt idx="103">
                  <c:v>-1.1367732982903918</c:v>
                </c:pt>
                <c:pt idx="104">
                  <c:v>-1.1383357989267764</c:v>
                </c:pt>
                <c:pt idx="105">
                  <c:v>-1.1360356947782861</c:v>
                </c:pt>
                <c:pt idx="106">
                  <c:v>-1.136360271059472</c:v>
                </c:pt>
                <c:pt idx="107">
                  <c:v>-1.1335540878389736</c:v>
                </c:pt>
                <c:pt idx="108">
                  <c:v>-1.1327114606819901</c:v>
                </c:pt>
                <c:pt idx="109">
                  <c:v>-1.1301104297823084</c:v>
                </c:pt>
                <c:pt idx="110">
                  <c:v>-1.1304527645553319</c:v>
                </c:pt>
                <c:pt idx="111">
                  <c:v>-1.1279405640603541</c:v>
                </c:pt>
                <c:pt idx="112">
                  <c:v>-1.1261907170268728</c:v>
                </c:pt>
                <c:pt idx="113">
                  <c:v>-1.1268467187511533</c:v>
                </c:pt>
                <c:pt idx="114">
                  <c:v>-1.1271014753208135</c:v>
                </c:pt>
                <c:pt idx="115">
                  <c:v>-1.1254112975788346</c:v>
                </c:pt>
                <c:pt idx="116">
                  <c:v>-1.1248306556083918</c:v>
                </c:pt>
                <c:pt idx="117">
                  <c:v>-1.1239412226828438</c:v>
                </c:pt>
                <c:pt idx="118">
                  <c:v>-1.1246846887740098</c:v>
                </c:pt>
                <c:pt idx="119">
                  <c:v>-1.1220775012177058</c:v>
                </c:pt>
                <c:pt idx="120">
                  <c:v>-1.1217416646107523</c:v>
                </c:pt>
                <c:pt idx="121">
                  <c:v>-1.1202043977287979</c:v>
                </c:pt>
                <c:pt idx="122">
                  <c:v>-1.1228835678898721</c:v>
                </c:pt>
                <c:pt idx="123">
                  <c:v>-1.1232367645609429</c:v>
                </c:pt>
                <c:pt idx="124">
                  <c:v>-1.1217346162349857</c:v>
                </c:pt>
                <c:pt idx="125">
                  <c:v>-1.1219065188154638</c:v>
                </c:pt>
                <c:pt idx="126">
                  <c:v>-1.1212464853823008</c:v>
                </c:pt>
                <c:pt idx="127">
                  <c:v>-1.1209967660771412</c:v>
                </c:pt>
                <c:pt idx="128">
                  <c:v>-1.1226852837037187</c:v>
                </c:pt>
                <c:pt idx="129">
                  <c:v>-1.1229228699367182</c:v>
                </c:pt>
                <c:pt idx="130">
                  <c:v>-1.124110943397342</c:v>
                </c:pt>
                <c:pt idx="131">
                  <c:v>-1.1217916578009239</c:v>
                </c:pt>
                <c:pt idx="132">
                  <c:v>-1.11966740256443</c:v>
                </c:pt>
                <c:pt idx="133">
                  <c:v>-1.1187471009783978</c:v>
                </c:pt>
                <c:pt idx="134">
                  <c:v>-1.1180143070578197</c:v>
                </c:pt>
                <c:pt idx="135">
                  <c:v>-1.1178260120233272</c:v>
                </c:pt>
                <c:pt idx="136">
                  <c:v>-1.1150274843065107</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-1.1181835724263764</c:v>
                </c:pt>
                <c:pt idx="149">
                  <c:v>-1.1201881570567893</c:v>
                </c:pt>
                <c:pt idx="150">
                  <c:v>-1.1189811393075799</c:v>
                </c:pt>
                <c:pt idx="151">
                  <c:v>-1.1174358279806142</c:v>
                </c:pt>
                <c:pt idx="152">
                  <c:v>-1.116690388723697</c:v>
                </c:pt>
                <c:pt idx="153">
                  <c:v>-1.1152008857340678</c:v>
                </c:pt>
                <c:pt idx="154">
                  <c:v>-1.1113237952563382</c:v>
                </c:pt>
                <c:pt idx="155">
                  <c:v>-1.1071382648193264</c:v>
                </c:pt>
                <c:pt idx="156">
                  <c:v>-1.1043287613679809</c:v>
                </c:pt>
                <c:pt idx="157">
                  <c:v>-1.1015740701847108</c:v>
                </c:pt>
                <c:pt idx="158">
                  <c:v>-1.1006561781376263</c:v>
                </c:pt>
                <c:pt idx="159">
                  <c:v>-1.10288980177822</c:v>
                </c:pt>
                <c:pt idx="160">
                  <c:v>-1.103449070948372</c:v>
                </c:pt>
                <c:pt idx="161">
                  <c:v>-1.1062127457276745</c:v>
                </c:pt>
                <c:pt idx="162">
                  <c:v>-1.1081190135795111</c:v>
                </c:pt>
                <c:pt idx="163">
                  <c:v>-1.1082425451397611</c:v>
                </c:pt>
                <c:pt idx="164">
                  <c:v>-1.1084938202102141</c:v>
                </c:pt>
                <c:pt idx="165">
                  <c:v>-1.1087038390408281</c:v>
                </c:pt>
                <c:pt idx="166">
                  <c:v>-1.1118479553568941</c:v>
                </c:pt>
                <c:pt idx="167">
                  <c:v>-1.1151374029202827</c:v>
                </c:pt>
                <c:pt idx="168">
                  <c:v>-1.1143523865116849</c:v>
                </c:pt>
                <c:pt idx="169">
                  <c:v>-1.1152721663471541</c:v>
                </c:pt>
                <c:pt idx="170">
                  <c:v>-1.1142002819934191</c:v>
                </c:pt>
                <c:pt idx="171">
                  <c:v>-1.1146939434020453</c:v>
                </c:pt>
                <c:pt idx="172">
                  <c:v>-1.114910858826434</c:v>
                </c:pt>
                <c:pt idx="173">
                  <c:v>-1.1142084877067915</c:v>
                </c:pt>
                <c:pt idx="174">
                  <c:v>-1.113026551930048</c:v>
                </c:pt>
                <c:pt idx="175">
                  <c:v>-1.1102730180843838</c:v>
                </c:pt>
                <c:pt idx="176">
                  <c:v>-1.1097645389598079</c:v>
                </c:pt>
                <c:pt idx="177">
                  <c:v>-1.1086138987303826</c:v>
                </c:pt>
                <c:pt idx="178">
                  <c:v>-1.1120371610832678</c:v>
                </c:pt>
                <c:pt idx="179">
                  <c:v>-1.1127194210903621</c:v>
                </c:pt>
                <c:pt idx="180">
                  <c:v>-1.1130683773523338</c:v>
                </c:pt>
                <c:pt idx="181">
                  <c:v>-1.1141518920004216</c:v>
                </c:pt>
                <c:pt idx="182">
                  <c:v>-1.1130901770394372</c:v>
                </c:pt>
                <c:pt idx="183">
                  <c:v>-1.1132278717558401</c:v>
                </c:pt>
                <c:pt idx="184">
                  <c:v>-1.1130974436018035</c:v>
                </c:pt>
                <c:pt idx="185">
                  <c:v>-1.1148140598677121</c:v>
                </c:pt>
                <c:pt idx="186">
                  <c:v>-1.114511387623736</c:v>
                </c:pt>
                <c:pt idx="187">
                  <c:v>-1.1122613999882702</c:v>
                </c:pt>
                <c:pt idx="188">
                  <c:v>-1.1119980772230338</c:v>
                </c:pt>
                <c:pt idx="189">
                  <c:v>-1.1137194651349618</c:v>
                </c:pt>
                <c:pt idx="190">
                  <c:v>-1.1140987019022517</c:v>
                </c:pt>
                <c:pt idx="191">
                  <c:v>-1.1152573486312054</c:v>
                </c:pt>
                <c:pt idx="192">
                  <c:v>-1.115234657224957</c:v>
                </c:pt>
                <c:pt idx="193">
                  <c:v>-1.11491215845966</c:v>
                </c:pt>
                <c:pt idx="194">
                  <c:v>-1.1163253815171856</c:v>
                </c:pt>
                <c:pt idx="195">
                  <c:v>-1.1197075299258072</c:v>
                </c:pt>
                <c:pt idx="196">
                  <c:v>-1.1194515970457815</c:v>
                </c:pt>
                <c:pt idx="197">
                  <c:v>-1.1207839772253863</c:v>
                </c:pt>
                <c:pt idx="198">
                  <c:v>-1.1218706603223154</c:v>
                </c:pt>
                <c:pt idx="199">
                  <c:v>-1.1230647576303436</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c:v>
                </c:pt>
                <c:pt idx="209">
                  <c:v>-1.1241013526733918</c:v>
                </c:pt>
                <c:pt idx="210">
                  <c:v>-1.1232927721121357</c:v>
                </c:pt>
                <c:pt idx="211">
                  <c:v>-1.1219218772547335</c:v>
                </c:pt>
                <c:pt idx="212">
                  <c:v>-1.1213745134837441</c:v>
                </c:pt>
                <c:pt idx="213">
                  <c:v>-1.1203517211146461</c:v>
                </c:pt>
                <c:pt idx="214">
                  <c:v>-1.1193708110861</c:v>
                </c:pt>
                <c:pt idx="215">
                  <c:v>-1.1196777806574258</c:v>
                </c:pt>
                <c:pt idx="216">
                  <c:v>-1.1180675730469731</c:v>
                </c:pt>
                <c:pt idx="217">
                  <c:v>-1.1172352765510993</c:v>
                </c:pt>
                <c:pt idx="218">
                  <c:v>-1.1168110743717838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-1.1223171459938213</c:v>
                </c:pt>
                <c:pt idx="231">
                  <c:v>-1.1242266486991626</c:v>
                </c:pt>
                <c:pt idx="232">
                  <c:v>-1.1245997098370708</c:v>
                </c:pt>
                <c:pt idx="233">
                  <c:v>-1.1259252029092566</c:v>
                </c:pt>
                <c:pt idx="234">
                  <c:v>-1.1236602837213638</c:v>
                </c:pt>
                <c:pt idx="235">
                  <c:v>-1.122641836111484</c:v>
                </c:pt>
                <c:pt idx="236">
                  <c:v>-1.1194747912298326</c:v>
                </c:pt>
                <c:pt idx="237">
                  <c:v>-1.1171825323125133</c:v>
                </c:pt>
                <c:pt idx="238">
                  <c:v>-1.1161345156753697</c:v>
                </c:pt>
                <c:pt idx="239">
                  <c:v>-1.1142483304769555</c:v>
                </c:pt>
                <c:pt idx="240">
                  <c:v>-1.112498692143687</c:v>
                </c:pt>
                <c:pt idx="241">
                  <c:v>-1.1114534929595692</c:v>
                </c:pt>
                <c:pt idx="242">
                  <c:v>-1.1111459162603281</c:v>
                </c:pt>
                <c:pt idx="243">
                  <c:v>-1.1104731615998291</c:v>
                </c:pt>
                <c:pt idx="244">
                  <c:v>-1.1106109796390782</c:v>
                </c:pt>
                <c:pt idx="245">
                  <c:v>-1.1102755035143459</c:v>
                </c:pt>
                <c:pt idx="246">
                  <c:v>-1.1123129015118878</c:v>
                </c:pt>
                <c:pt idx="247">
                  <c:v>-1.111892835391558</c:v>
                </c:pt>
                <c:pt idx="248">
                  <c:v>-1.1123187925500417</c:v>
                </c:pt>
                <c:pt idx="249">
                  <c:v>-1.1117009070758854</c:v>
                </c:pt>
                <c:pt idx="250">
                  <c:v>-1.1112533020122726</c:v>
                </c:pt>
                <c:pt idx="251">
                  <c:v>-1.1123477259902776</c:v>
                </c:pt>
                <c:pt idx="252">
                  <c:v>-1.1121371284908741</c:v>
                </c:pt>
                <c:pt idx="253">
                  <c:v>-1.1115933885146896</c:v>
                </c:pt>
                <c:pt idx="254">
                  <c:v>-1.110221858070247</c:v>
                </c:pt>
                <c:pt idx="255">
                  <c:v>-1.1094014385144377</c:v>
                </c:pt>
                <c:pt idx="256">
                  <c:v>-1.1078824898203841</c:v>
                </c:pt>
                <c:pt idx="257">
                  <c:v>-1.1069752035392639</c:v>
                </c:pt>
                <c:pt idx="258">
                  <c:v>-1.1064203645056807</c:v>
                </c:pt>
                <c:pt idx="259">
                  <c:v>-1.1061146471357119</c:v>
                </c:pt>
                <c:pt idx="260">
                  <c:v>-1.1065470740011578</c:v>
                </c:pt>
                <c:pt idx="261">
                  <c:v>-1.1062317374480979</c:v>
                </c:pt>
                <c:pt idx="262">
                  <c:v>-1.1045991325090079</c:v>
                </c:pt>
                <c:pt idx="263">
                  <c:v>-1.1037800220727831</c:v>
                </c:pt>
                <c:pt idx="264">
                  <c:v>-1.1030053078661695</c:v>
                </c:pt>
                <c:pt idx="265">
                  <c:v>-1.1025911422703838</c:v>
                </c:pt>
                <c:pt idx="266">
                  <c:v>-1.1035690925502863</c:v>
                </c:pt>
                <c:pt idx="267">
                  <c:v>-1.1040800381320821</c:v>
                </c:pt>
                <c:pt idx="268">
                  <c:v>-1.1055632990877058</c:v>
                </c:pt>
                <c:pt idx="269">
                  <c:v>-1.1068146751210293</c:v>
                </c:pt>
                <c:pt idx="270">
                  <c:v>-1.1066966551439903</c:v>
                </c:pt>
                <c:pt idx="271">
                  <c:v>-1.1015934413601078</c:v>
                </c:pt>
                <c:pt idx="272">
                  <c:v>-1.10137751251861</c:v>
                </c:pt>
                <c:pt idx="273">
                  <c:v>-1.0994196387930231</c:v>
                </c:pt>
                <c:pt idx="274">
                  <c:v>-1.0984590485772401</c:v>
                </c:pt>
                <c:pt idx="275">
                  <c:v>-1.0966983870775651</c:v>
                </c:pt>
                <c:pt idx="276">
                  <c:v>-1.0970497528785046</c:v>
                </c:pt>
                <c:pt idx="277">
                  <c:v>-1.0966429961406741</c:v>
                </c:pt>
                <c:pt idx="278">
                  <c:v>-1.095770885333792</c:v>
                </c:pt>
                <c:pt idx="279">
                  <c:v>-1.094234491198222</c:v>
                </c:pt>
                <c:pt idx="280">
                  <c:v>-1.094975471859442</c:v>
                </c:pt>
                <c:pt idx="281">
                  <c:v>-1.0963846821808259</c:v>
                </c:pt>
                <c:pt idx="282">
                  <c:v>-1.0948581728468147</c:v>
                </c:pt>
                <c:pt idx="283">
                  <c:v>-1.0942893224390673</c:v>
                </c:pt>
                <c:pt idx="284">
                  <c:v>-1.0955705805500031</c:v>
                </c:pt>
                <c:pt idx="285">
                  <c:v>-1.096839762507031</c:v>
                </c:pt>
                <c:pt idx="286">
                  <c:v>-1.0988721042673162</c:v>
                </c:pt>
                <c:pt idx="287">
                  <c:v>-1.1003068993389462</c:v>
                </c:pt>
                <c:pt idx="288">
                  <c:v>-1.1004234773871517</c:v>
                </c:pt>
                <c:pt idx="289">
                  <c:v>-1.1023287207106449</c:v>
                </c:pt>
                <c:pt idx="290">
                  <c:v>-1.1025909525428972</c:v>
                </c:pt>
                <c:pt idx="291">
                  <c:v>-1.1022599539866194</c:v>
                </c:pt>
                <c:pt idx="292">
                  <c:v>-1.1021600150381374</c:v>
                </c:pt>
                <c:pt idx="293">
                  <c:v>-1.101808336186864</c:v>
                </c:pt>
                <c:pt idx="294">
                  <c:v>-1.1020594689617442</c:v>
                </c:pt>
                <c:pt idx="295">
                  <c:v>-1.101791222768453</c:v>
                </c:pt>
                <c:pt idx="296">
                  <c:v>-1.1027996148220458</c:v>
                </c:pt>
                <c:pt idx="297">
                  <c:v>-1.1027789629861799</c:v>
                </c:pt>
                <c:pt idx="298">
                  <c:v>-1.1030193002675899</c:v>
                </c:pt>
                <c:pt idx="299">
                  <c:v>-1.1028148973703078</c:v>
                </c:pt>
                <c:pt idx="300">
                  <c:v>-1.1029402503143317</c:v>
                </c:pt>
                <c:pt idx="301">
                  <c:v>-1.1038048763722514</c:v>
                </c:pt>
                <c:pt idx="302">
                  <c:v>-1.1024434204568243</c:v>
                </c:pt>
                <c:pt idx="303">
                  <c:v>-1.102098154394298</c:v>
                </c:pt>
                <c:pt idx="304">
                  <c:v>-1.102450098864012</c:v>
                </c:pt>
                <c:pt idx="305">
                  <c:v>-1.099452916992476</c:v>
                </c:pt>
                <c:pt idx="306">
                  <c:v>-1.098113782514702</c:v>
                </c:pt>
                <c:pt idx="307">
                  <c:v>-1.0980484308852869</c:v>
                </c:pt>
                <c:pt idx="308">
                  <c:v>-1.1020969401384377</c:v>
                </c:pt>
                <c:pt idx="309">
                  <c:v>-1.1037881329224319</c:v>
                </c:pt>
                <c:pt idx="310">
                  <c:v>-1.105586996049567</c:v>
                </c:pt>
                <c:pt idx="311">
                  <c:v>-1.1071746735221368</c:v>
                </c:pt>
                <c:pt idx="312">
                  <c:v>-1.1056406604664346</c:v>
                </c:pt>
                <c:pt idx="313">
                  <c:v>-1.1056044604638231</c:v>
                </c:pt>
                <c:pt idx="314">
                  <c:v>-1.1061125885925818</c:v>
                </c:pt>
                <c:pt idx="315">
                  <c:v>-1.104398628511376</c:v>
                </c:pt>
                <c:pt idx="316">
                  <c:v>-1.1024584373866175</c:v>
                </c:pt>
                <c:pt idx="317">
                  <c:v>-1.1016298974948004</c:v>
                </c:pt>
                <c:pt idx="318">
                  <c:v>-1.1021409284539647</c:v>
                </c:pt>
                <c:pt idx="319">
                  <c:v>-1.1026553081030821</c:v>
                </c:pt>
                <c:pt idx="320">
                  <c:v>-1.1043380675007213</c:v>
                </c:pt>
                <c:pt idx="321">
                  <c:v>-1.1072409643025922</c:v>
                </c:pt>
                <c:pt idx="322">
                  <c:v>-1.1083244694643071</c:v>
                </c:pt>
                <c:pt idx="323">
                  <c:v>-1.1082947107095436</c:v>
                </c:pt>
                <c:pt idx="324">
                  <c:v>-1.1088199048248568</c:v>
                </c:pt>
                <c:pt idx="325">
                  <c:v>-1.1093370070632602</c:v>
                </c:pt>
                <c:pt idx="326">
                  <c:v>-1.1081723554596579</c:v>
                </c:pt>
                <c:pt idx="327">
                  <c:v>-1.107802595579841</c:v>
                </c:pt>
                <c:pt idx="328">
                  <c:v>-1.106389116390234</c:v>
                </c:pt>
                <c:pt idx="329">
                  <c:v>-1.106793710234824</c:v>
                </c:pt>
                <c:pt idx="330">
                  <c:v>-1.1077381641286763</c:v>
                </c:pt>
                <c:pt idx="331">
                  <c:v>-1.1094978390454742</c:v>
                </c:pt>
                <c:pt idx="332">
                  <c:v>-1.1089103194539973</c:v>
                </c:pt>
                <c:pt idx="333">
                  <c:v>-1.1090824686801861</c:v>
                </c:pt>
                <c:pt idx="334">
                  <c:v>-1.1073539090696161</c:v>
                </c:pt>
                <c:pt idx="335">
                  <c:v>-1.107122896893685</c:v>
                </c:pt>
                <c:pt idx="336">
                  <c:v>-1.1041348598865297</c:v>
                </c:pt>
                <c:pt idx="337">
                  <c:v>-1.1056493879303688</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-1.1072159866802467</c:v>
                </c:pt>
                <c:pt idx="348">
                  <c:v>-1.1067465629568025</c:v>
                </c:pt>
                <c:pt idx="349">
                  <c:v>-1.106914993524454</c:v>
                </c:pt>
                <c:pt idx="350">
                  <c:v>-1.1062819013930061</c:v>
                </c:pt>
                <c:pt idx="351">
                  <c:v>-1.1067124689291887</c:v>
                </c:pt>
                <c:pt idx="352">
                  <c:v>-1.1061213255428868</c:v>
                </c:pt>
                <c:pt idx="353">
                  <c:v>-1.1086765657160258</c:v>
                </c:pt>
                <c:pt idx="354">
                  <c:v>-1.108171444767764</c:v>
                </c:pt>
                <c:pt idx="355">
                  <c:v>-1.1081319435070753</c:v>
                </c:pt>
                <c:pt idx="356">
                  <c:v>-1.1086106259314201</c:v>
                </c:pt>
                <c:pt idx="357">
                  <c:v>-1.1078818257742284</c:v>
                </c:pt>
                <c:pt idx="358">
                  <c:v>-1.1070022397047139</c:v>
                </c:pt>
                <c:pt idx="359">
                  <c:v>-1.104693398605916</c:v>
                </c:pt>
                <c:pt idx="360">
                  <c:v>-1.1044785512110324</c:v>
                </c:pt>
                <c:pt idx="361">
                  <c:v>-1.1011047602977584</c:v>
                </c:pt>
                <c:pt idx="362">
                  <c:v>-1.1001294567161324</c:v>
                </c:pt>
                <c:pt idx="363">
                  <c:v>-1.1005465536014611</c:v>
                </c:pt>
                <c:pt idx="364">
                  <c:v>-1.0978889459681511</c:v>
                </c:pt>
                <c:pt idx="365">
                  <c:v>-1.1000705083890523</c:v>
                </c:pt>
                <c:pt idx="366">
                  <c:v>-1.1003175715095237</c:v>
                </c:pt>
                <c:pt idx="367">
                  <c:v>-1.1001445210778105</c:v>
                </c:pt>
                <c:pt idx="368">
                  <c:v>-1.1041628921212521</c:v>
                </c:pt>
                <c:pt idx="369">
                  <c:v>-1.0999214300240379</c:v>
                </c:pt>
                <c:pt idx="370">
                  <c:v>-1.1020563194856265</c:v>
                </c:pt>
                <c:pt idx="371">
                  <c:v>-1.1009427614915546</c:v>
                </c:pt>
                <c:pt idx="372">
                  <c:v>-1.0986520678259253</c:v>
                </c:pt>
                <c:pt idx="373">
                  <c:v>-1.0998645971583143</c:v>
                </c:pt>
                <c:pt idx="374">
                  <c:v>-1.0999611399849698</c:v>
                </c:pt>
                <c:pt idx="375">
                  <c:v>-1.0983400135582158</c:v>
                </c:pt>
                <c:pt idx="376">
                  <c:v>-1.1000932472271627</c:v>
                </c:pt>
                <c:pt idx="377">
                  <c:v>-1.1004514337308833</c:v>
                </c:pt>
                <c:pt idx="378">
                  <c:v>-1.0997062695788173</c:v>
                </c:pt>
                <c:pt idx="379">
                  <c:v>-1.0988861251278621</c:v>
                </c:pt>
                <c:pt idx="380">
                  <c:v>-1.0992795724831694</c:v>
                </c:pt>
                <c:pt idx="381">
                  <c:v>-1.0982153626058717</c:v>
                </c:pt>
                <c:pt idx="382">
                  <c:v>-1.0985862323914262</c:v>
                </c:pt>
                <c:pt idx="383">
                  <c:v>-1.0988522113413537</c:v>
                </c:pt>
                <c:pt idx="384">
                  <c:v>-1.0963035641980545</c:v>
                </c:pt>
                <c:pt idx="385">
                  <c:v>-1.0965516139014113</c:v>
                </c:pt>
                <c:pt idx="386">
                  <c:v>-1.0971725065560933</c:v>
                </c:pt>
                <c:pt idx="387">
                  <c:v>-1.0975945837876666</c:v>
                </c:pt>
                <c:pt idx="388">
                  <c:v>-1.0975393256600086</c:v>
                </c:pt>
                <c:pt idx="389">
                  <c:v>-1.0972585289941321</c:v>
                </c:pt>
                <c:pt idx="390">
                  <c:v>-1.0976864877775079</c:v>
                </c:pt>
                <c:pt idx="391">
                  <c:v>-1.0965308292563114</c:v>
                </c:pt>
                <c:pt idx="392">
                  <c:v>-1.0963500664026513</c:v>
                </c:pt>
                <c:pt idx="393">
                  <c:v>-1.0956162384673278</c:v>
                </c:pt>
                <c:pt idx="394">
                  <c:v>-1.0947864179150315</c:v>
                </c:pt>
                <c:pt idx="395">
                  <c:v>-1.0948508209070993</c:v>
                </c:pt>
                <c:pt idx="396">
                  <c:v>-1.0944197031612233</c:v>
                </c:pt>
                <c:pt idx="397">
                  <c:v>-1.0952176020655031</c:v>
                </c:pt>
                <c:pt idx="398">
                  <c:v>-1.0961805354156426</c:v>
                </c:pt>
                <c:pt idx="399">
                  <c:v>-1.0944636155857659</c:v>
                </c:pt>
                <c:pt idx="400">
                  <c:v>-1.0977033830093306</c:v>
                </c:pt>
                <c:pt idx="401">
                  <c:v>-1.101064547559004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-1.1012864243569156</c:v>
                </c:pt>
                <c:pt idx="412">
                  <c:v>-1.1032573133874308</c:v>
                </c:pt>
                <c:pt idx="413">
                  <c:v>-1.1059612714433338</c:v>
                </c:pt>
                <c:pt idx="414">
                  <c:v>-1.1050905551334012</c:v>
                </c:pt>
                <c:pt idx="415">
                  <c:v>-1.1085497234113022</c:v>
                </c:pt>
                <c:pt idx="416">
                  <c:v>-1.1075222352871474</c:v>
                </c:pt>
                <c:pt idx="417">
                  <c:v>-1.1068356210344632</c:v>
                </c:pt>
                <c:pt idx="418">
                  <c:v>-1.1059547637908906</c:v>
                </c:pt>
                <c:pt idx="419">
                  <c:v>-1.1065171539780485</c:v>
                </c:pt>
                <c:pt idx="420">
                  <c:v>-1.1048401717820879</c:v>
                </c:pt>
                <c:pt idx="421">
                  <c:v>-1.1061354981854237</c:v>
                </c:pt>
                <c:pt idx="422">
                  <c:v>-1.106178215326864</c:v>
                </c:pt>
                <c:pt idx="423">
                  <c:v>-1.1041534436928941</c:v>
                </c:pt>
                <c:pt idx="424">
                  <c:v>-1.1038632744896673</c:v>
                </c:pt>
                <c:pt idx="425">
                  <c:v>-1.1030826123266593</c:v>
                </c:pt>
                <c:pt idx="426">
                  <c:v>-1.1038296832398631</c:v>
                </c:pt>
                <c:pt idx="427">
                  <c:v>-1.1031357834520599</c:v>
                </c:pt>
                <c:pt idx="428">
                  <c:v>-1.1044001178720606</c:v>
                </c:pt>
                <c:pt idx="429">
                  <c:v>-1.1039547990245482</c:v>
                </c:pt>
                <c:pt idx="430">
                  <c:v>-1.1016459674121108</c:v>
                </c:pt>
                <c:pt idx="431">
                  <c:v>-1.1015755880045359</c:v>
                </c:pt>
                <c:pt idx="432">
                  <c:v>-1.102430044669704</c:v>
                </c:pt>
                <c:pt idx="433">
                  <c:v>-1.102789416970154</c:v>
                </c:pt>
                <c:pt idx="434">
                  <c:v>-1.1040943246110981</c:v>
                </c:pt>
                <c:pt idx="435">
                  <c:v>-1.1052363891585628</c:v>
                </c:pt>
                <c:pt idx="436">
                  <c:v>-1.10546630091511</c:v>
                </c:pt>
                <c:pt idx="437">
                  <c:v>-1.1069383205177421</c:v>
                </c:pt>
                <c:pt idx="438">
                  <c:v>-1.1068480102387221</c:v>
                </c:pt>
                <c:pt idx="439">
                  <c:v>-1.1063772868820365</c:v>
                </c:pt>
                <c:pt idx="440">
                  <c:v>-1.1062824800618094</c:v>
                </c:pt>
                <c:pt idx="441">
                  <c:v>-1.105519813549988</c:v>
                </c:pt>
                <c:pt idx="442">
                  <c:v>-1.1047553161680241</c:v>
                </c:pt>
                <c:pt idx="443">
                  <c:v>-1.1037826592847182</c:v>
                </c:pt>
                <c:pt idx="444">
                  <c:v>-1.1034479325835083</c:v>
                </c:pt>
                <c:pt idx="445">
                  <c:v>-1.102969933178088</c:v>
                </c:pt>
                <c:pt idx="446">
                  <c:v>-1.1038908324056818</c:v>
                </c:pt>
                <c:pt idx="447">
                  <c:v>-1.104291916291956</c:v>
                </c:pt>
                <c:pt idx="448">
                  <c:v>-1.1030524171986968</c:v>
                </c:pt>
                <c:pt idx="449">
                  <c:v>-1.1030535460771915</c:v>
                </c:pt>
                <c:pt idx="450">
                  <c:v>-1.1031262022144799</c:v>
                </c:pt>
                <c:pt idx="451">
                  <c:v>-1.1019491993521338</c:v>
                </c:pt>
                <c:pt idx="452">
                  <c:v>-1.1028063691202319</c:v>
                </c:pt>
                <c:pt idx="453">
                  <c:v>-1.1047587407489641</c:v>
                </c:pt>
                <c:pt idx="454">
                  <c:v>-1.1053801077223397</c:v>
                </c:pt>
                <c:pt idx="455">
                  <c:v>-1.1059848925142135</c:v>
                </c:pt>
                <c:pt idx="456">
                  <c:v>-1.1062281610851701</c:v>
                </c:pt>
                <c:pt idx="457">
                  <c:v>-1.110226686634519</c:v>
                </c:pt>
                <c:pt idx="458">
                  <c:v>-1.1109699345390709</c:v>
                </c:pt>
                <c:pt idx="459">
                  <c:v>-1.1091664230887381</c:v>
                </c:pt>
                <c:pt idx="460">
                  <c:v>-1.1072092039229475</c:v>
                </c:pt>
                <c:pt idx="461">
                  <c:v>-1.1079765946489459</c:v>
                </c:pt>
                <c:pt idx="462">
                  <c:v>-1.1094155447523391</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-1.1066524960737372</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c:v>
                </c:pt>
                <c:pt idx="481">
                  <c:v>-1.1027238661268801</c:v>
                </c:pt>
                <c:pt idx="482">
                  <c:v>-1.1017328436237941</c:v>
                </c:pt>
                <c:pt idx="483">
                  <c:v>-1.1014124318607394</c:v>
                </c:pt>
                <c:pt idx="484">
                  <c:v>-1.1007039515163242</c:v>
                </c:pt>
                <c:pt idx="485">
                  <c:v>-1.0994580111752301</c:v>
                </c:pt>
                <c:pt idx="486">
                  <c:v>-1.0996415440500584</c:v>
                </c:pt>
                <c:pt idx="487">
                  <c:v>-1.1000407686070459</c:v>
                </c:pt>
                <c:pt idx="488">
                  <c:v>-1.1008202070278215</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-1.0892025675138242</c:v>
                </c:pt>
                <c:pt idx="502">
                  <c:v>-1.0911524347398696</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-1.1041795501937357</c:v>
                </c:pt>
                <c:pt idx="512">
                  <c:v>-1.1054385532716111</c:v>
                </c:pt>
                <c:pt idx="513">
                  <c:v>-1.1057333992571596</c:v>
                </c:pt>
                <c:pt idx="514">
                  <c:v>-1.1057730997317079</c:v>
                </c:pt>
                <c:pt idx="515">
                  <c:v>-1.1067466483341646</c:v>
                </c:pt>
                <c:pt idx="516">
                  <c:v>-1.108637254182796</c:v>
                </c:pt>
                <c:pt idx="517">
                  <c:v>-1.107693976599279</c:v>
                </c:pt>
                <c:pt idx="518">
                  <c:v>-1.1088516462317421</c:v>
                </c:pt>
                <c:pt idx="519">
                  <c:v>-1.111058157815876</c:v>
                </c:pt>
                <c:pt idx="520">
                  <c:v>-1.1126505310434867</c:v>
                </c:pt>
                <c:pt idx="521">
                  <c:v>-1.1115730971610276</c:v>
                </c:pt>
                <c:pt idx="522">
                  <c:v>-1.1116625536664202</c:v>
                </c:pt>
                <c:pt idx="523">
                  <c:v>-1.1105060129124518</c:v>
                </c:pt>
                <c:pt idx="524">
                  <c:v>-1.1085898507726739</c:v>
                </c:pt>
                <c:pt idx="525">
                  <c:v>-1.1058827432406417</c:v>
                </c:pt>
                <c:pt idx="526">
                  <c:v>-1.1036555323887869</c:v>
                </c:pt>
                <c:pt idx="527">
                  <c:v>-1.1036744577046116</c:v>
                </c:pt>
                <c:pt idx="528">
                  <c:v>-1.1028750504668641</c:v>
                </c:pt>
                <c:pt idx="529">
                  <c:v>-1.103116649436032</c:v>
                </c:pt>
                <c:pt idx="530">
                  <c:v>-1.1057190748326491</c:v>
                </c:pt>
                <c:pt idx="531">
                  <c:v>-1.1066260765225593</c:v>
                </c:pt>
                <c:pt idx="532">
                  <c:v>-1.1072633900903652</c:v>
                </c:pt>
                <c:pt idx="533">
                  <c:v>-1.1097188336106143</c:v>
                </c:pt>
                <c:pt idx="534">
                  <c:v>-1.1094919574936866</c:v>
                </c:pt>
                <c:pt idx="535">
                  <c:v>-1.1105650561032689</c:v>
                </c:pt>
                <c:pt idx="536">
                  <c:v>-1.1119632337718739</c:v>
                </c:pt>
                <c:pt idx="537">
                  <c:v>-1.1132997215513569</c:v>
                </c:pt>
                <c:pt idx="538">
                  <c:v>-1.112872929591961</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-1.1140278197168829</c:v>
                </c:pt>
                <c:pt idx="547">
                  <c:v>-1.1122151349430169</c:v>
                </c:pt>
                <c:pt idx="548">
                  <c:v>-1.1116138790821992</c:v>
                </c:pt>
                <c:pt idx="549">
                  <c:v>-1.1103373736445841</c:v>
                </c:pt>
                <c:pt idx="550">
                  <c:v>-1.1101860470089662</c:v>
                </c:pt>
                <c:pt idx="551">
                  <c:v>-1.1108063135629598</c:v>
                </c:pt>
                <c:pt idx="552">
                  <c:v>-1.1109423576502877</c:v>
                </c:pt>
                <c:pt idx="553">
                  <c:v>-1.1109704278305101</c:v>
                </c:pt>
                <c:pt idx="554">
                  <c:v>-1.1103396978061526</c:v>
                </c:pt>
                <c:pt idx="555">
                  <c:v>-1.1098278415324918</c:v>
                </c:pt>
                <c:pt idx="556">
                  <c:v>-1.1108853919753585</c:v>
                </c:pt>
                <c:pt idx="557">
                  <c:v>-1.109587153255235</c:v>
                </c:pt>
                <c:pt idx="558">
                  <c:v>-1.1081373317674101</c:v>
                </c:pt>
                <c:pt idx="559">
                  <c:v>-1.106956875864995</c:v>
                </c:pt>
                <c:pt idx="560">
                  <c:v>-1.1066511205495162</c:v>
                </c:pt>
                <c:pt idx="561">
                  <c:v>-1.1057593065441438</c:v>
                </c:pt>
                <c:pt idx="562">
                  <c:v>-1.1038659970789539</c:v>
                </c:pt>
                <c:pt idx="563">
                  <c:v>-1.1018833449448806</c:v>
                </c:pt>
                <c:pt idx="564">
                  <c:v>-1.0992413518829238</c:v>
                </c:pt>
                <c:pt idx="565">
                  <c:v>-1.0919849399359691</c:v>
                </c:pt>
                <c:pt idx="566">
                  <c:v>-1.0892462617517553</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-1.0795352410854364</c:v>
                </c:pt>
                <c:pt idx="575">
                  <c:v>-1.0821893292740583</c:v>
                </c:pt>
                <c:pt idx="576">
                  <c:v>-1.0822223323686586</c:v>
                </c:pt>
                <c:pt idx="577">
                  <c:v>-1.0848727398442164</c:v>
                </c:pt>
                <c:pt idx="578">
                  <c:v>-1.0859271787564637</c:v>
                </c:pt>
                <c:pt idx="579">
                  <c:v>-1.0875043168676926</c:v>
                </c:pt>
                <c:pt idx="580">
                  <c:v>-1.0896533125671779</c:v>
                </c:pt>
                <c:pt idx="581">
                  <c:v>-1.0910139241953392</c:v>
                </c:pt>
                <c:pt idx="582">
                  <c:v>-1.0905657214901801</c:v>
                </c:pt>
                <c:pt idx="583">
                  <c:v>-1.0884786243800604</c:v>
                </c:pt>
                <c:pt idx="584">
                  <c:v>-1.0861726576524959</c:v>
                </c:pt>
                <c:pt idx="585">
                  <c:v>-1.0849313276891039</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-1.0904759993663207</c:v>
                </c:pt>
                <c:pt idx="596">
                  <c:v>-1.0923234327275964</c:v>
                </c:pt>
                <c:pt idx="597">
                  <c:v>-1.091968775154923</c:v>
                </c:pt>
                <c:pt idx="598">
                  <c:v>-1.0921018025753852</c:v>
                </c:pt>
                <c:pt idx="599">
                  <c:v>-1.0919040401397935</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-1.0886873720365613</c:v>
                </c:pt>
                <c:pt idx="608">
                  <c:v>-1.0905132903019279</c:v>
                </c:pt>
                <c:pt idx="609">
                  <c:v>-1.0907524038411243</c:v>
                </c:pt>
                <c:pt idx="610">
                  <c:v>-1.0898787372689178</c:v>
                </c:pt>
                <c:pt idx="611">
                  <c:v>-1.0882852920810393</c:v>
                </c:pt>
                <c:pt idx="612">
                  <c:v>-1.0859097238285926</c:v>
                </c:pt>
                <c:pt idx="613">
                  <c:v>-1.0869179356410703</c:v>
                </c:pt>
                <c:pt idx="614">
                  <c:v>-1.0868494155627673</c:v>
                </c:pt>
                <c:pt idx="615">
                  <c:v>-1.0857973577303695</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-1.0827070291540237</c:v>
                </c:pt>
                <c:pt idx="624">
                  <c:v>-1.0822185662782458</c:v>
                </c:pt>
                <c:pt idx="625">
                  <c:v>-1.0841194648425037</c:v>
                </c:pt>
                <c:pt idx="626">
                  <c:v>-1.0837394501925515</c:v>
                </c:pt>
                <c:pt idx="627">
                  <c:v>-1.0828939866097897</c:v>
                </c:pt>
                <c:pt idx="628">
                  <c:v>-1.0819222214456374</c:v>
                </c:pt>
                <c:pt idx="629">
                  <c:v>-1.0809331910810727</c:v>
                </c:pt>
                <c:pt idx="630">
                  <c:v>-1.0816677779262989</c:v>
                </c:pt>
                <c:pt idx="631">
                  <c:v>-1.0833245636323454</c:v>
                </c:pt>
                <c:pt idx="632">
                  <c:v>-1.0843415029087722</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-1.0779930982073416</c:v>
                </c:pt>
                <c:pt idx="642">
                  <c:v>-1.078145847799036</c:v>
                </c:pt>
                <c:pt idx="643">
                  <c:v>-1.0786687841573579</c:v>
                </c:pt>
                <c:pt idx="644">
                  <c:v>-1.0780392019842395</c:v>
                </c:pt>
                <c:pt idx="645">
                  <c:v>-1.0767588640515866</c:v>
                </c:pt>
                <c:pt idx="646">
                  <c:v>-1.0772448320110186</c:v>
                </c:pt>
                <c:pt idx="647">
                  <c:v>-1.0776093838715894</c:v>
                </c:pt>
                <c:pt idx="648">
                  <c:v>-1.0790693462930676</c:v>
                </c:pt>
                <c:pt idx="649">
                  <c:v>-1.078373985603676</c:v>
                </c:pt>
                <c:pt idx="650">
                  <c:v>-1.079610657757526</c:v>
                </c:pt>
                <c:pt idx="651">
                  <c:v>-1.080007064861493</c:v>
                </c:pt>
                <c:pt idx="652">
                  <c:v>-1.0804849409440322</c:v>
                </c:pt>
                <c:pt idx="653">
                  <c:v>-1.0808229214714671</c:v>
                </c:pt>
                <c:pt idx="654">
                  <c:v>-1.0794629549167372</c:v>
                </c:pt>
                <c:pt idx="655">
                  <c:v>-1.0788068393559627</c:v>
                </c:pt>
                <c:pt idx="656">
                  <c:v>-1.0799577736629828</c:v>
                </c:pt>
                <c:pt idx="657">
                  <c:v>-1.0813239158470922</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-1.0733554282200273</c:v>
                </c:pt>
                <c:pt idx="672">
                  <c:v>-1.0741427308447287</c:v>
                </c:pt>
                <c:pt idx="673">
                  <c:v>-1.0737808920870706</c:v>
                </c:pt>
                <c:pt idx="674">
                  <c:v>-1.0742077978829618</c:v>
                </c:pt>
                <c:pt idx="675">
                  <c:v>-1.0753344091274202</c:v>
                </c:pt>
                <c:pt idx="676">
                  <c:v>-1.07641183352348</c:v>
                </c:pt>
                <c:pt idx="677">
                  <c:v>-1.076042434125883</c:v>
                </c:pt>
                <c:pt idx="678">
                  <c:v>-1.0740346620738559</c:v>
                </c:pt>
                <c:pt idx="679">
                  <c:v>-1.071797737175187</c:v>
                </c:pt>
                <c:pt idx="680">
                  <c:v>-1.0708538050318881</c:v>
                </c:pt>
                <c:pt idx="681">
                  <c:v>-1.0689064137494158</c:v>
                </c:pt>
                <c:pt idx="682">
                  <c:v>-1.0667344325660935</c:v>
                </c:pt>
                <c:pt idx="683">
                  <c:v>-1.0635712391522238</c:v>
                </c:pt>
                <c:pt idx="684">
                  <c:v>-1.0618001141821898</c:v>
                </c:pt>
                <c:pt idx="685">
                  <c:v>-1.0602350237657578</c:v>
                </c:pt>
                <c:pt idx="686">
                  <c:v>-1.0580703565766925</c:v>
                </c:pt>
                <c:pt idx="687">
                  <c:v>-1.0572100942507361</c:v>
                </c:pt>
                <c:pt idx="688">
                  <c:v>-1.0580293280097806</c:v>
                </c:pt>
                <c:pt idx="689">
                  <c:v>-1.0579364374370626</c:v>
                </c:pt>
                <c:pt idx="690">
                  <c:v>-1.0580027471902724</c:v>
                </c:pt>
                <c:pt idx="691">
                  <c:v>-1.0571713708726798</c:v>
                </c:pt>
                <c:pt idx="692">
                  <c:v>-1.0582627022928079</c:v>
                </c:pt>
                <c:pt idx="693">
                  <c:v>-1.0581677152314626</c:v>
                </c:pt>
                <c:pt idx="694">
                  <c:v>-1.058030950179714</c:v>
                </c:pt>
                <c:pt idx="695">
                  <c:v>-1.0565775143834781</c:v>
                </c:pt>
                <c:pt idx="696">
                  <c:v>-1.0558878644911418</c:v>
                </c:pt>
                <c:pt idx="697">
                  <c:v>-1.0556999109660978</c:v>
                </c:pt>
                <c:pt idx="698">
                  <c:v>-1.0538253940075166</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-1.0528948945695888</c:v>
                </c:pt>
                <c:pt idx="707">
                  <c:v>-1.0527897286291079</c:v>
                </c:pt>
                <c:pt idx="708">
                  <c:v>-1.0518801656182721</c:v>
                </c:pt>
                <c:pt idx="709">
                  <c:v>-1.0562066256251512</c:v>
                </c:pt>
                <c:pt idx="710">
                  <c:v>-1.0576496074374238</c:v>
                </c:pt>
                <c:pt idx="711">
                  <c:v>-1.0585385850170326</c:v>
                </c:pt>
                <c:pt idx="712">
                  <c:v>-1.0588743077874887</c:v>
                </c:pt>
                <c:pt idx="713">
                  <c:v>-1.05905113379599</c:v>
                </c:pt>
                <c:pt idx="714">
                  <c:v>-1.0606676213859321</c:v>
                </c:pt>
                <c:pt idx="715">
                  <c:v>-1.0617382914838338</c:v>
                </c:pt>
                <c:pt idx="716">
                  <c:v>-1.0637987888017051</c:v>
                </c:pt>
                <c:pt idx="717">
                  <c:v>-1.0687567187701035</c:v>
                </c:pt>
                <c:pt idx="718">
                  <c:v>-1.0673260977029431</c:v>
                </c:pt>
                <c:pt idx="719">
                  <c:v>-1.0665005649916448</c:v>
                </c:pt>
                <c:pt idx="720">
                  <c:v>-1.0647551386083633</c:v>
                </c:pt>
                <c:pt idx="721">
                  <c:v>-1.0644411016885174</c:v>
                </c:pt>
                <c:pt idx="722">
                  <c:v>-1.0652109683580888</c:v>
                </c:pt>
                <c:pt idx="723">
                  <c:v>-1.0647878760845104</c:v>
                </c:pt>
                <c:pt idx="724">
                  <c:v>-1.064997600837529</c:v>
                </c:pt>
                <c:pt idx="725">
                  <c:v>-1.074735875855908</c:v>
                </c:pt>
                <c:pt idx="726">
                  <c:v>-1.0751045542891118</c:v>
                </c:pt>
                <c:pt idx="727">
                  <c:v>-1.0757332732021874</c:v>
                </c:pt>
                <c:pt idx="728">
                  <c:v>-1.0760827607011001</c:v>
                </c:pt>
                <c:pt idx="729">
                  <c:v>-1.0769650029552764</c:v>
                </c:pt>
                <c:pt idx="730">
                  <c:v>-1.0754612514321285</c:v>
                </c:pt>
                <c:pt idx="731">
                  <c:v>-1.0736611266172531</c:v>
                </c:pt>
                <c:pt idx="732">
                  <c:v>-1.0742833947961261</c:v>
                </c:pt>
                <c:pt idx="733">
                  <c:v>-1.0750212923858387</c:v>
                </c:pt>
                <c:pt idx="734">
                  <c:v>-1.075396782035452</c:v>
                </c:pt>
                <c:pt idx="735">
                  <c:v>-1.076143207875262</c:v>
                </c:pt>
                <c:pt idx="736">
                  <c:v>-1.0766431587497465</c:v>
                </c:pt>
                <c:pt idx="737">
                  <c:v>-1.0777960472497889</c:v>
                </c:pt>
                <c:pt idx="738">
                  <c:v>-1.0796894231195751</c:v>
                </c:pt>
                <c:pt idx="739">
                  <c:v>-1.0815247139223187</c:v>
                </c:pt>
                <c:pt idx="740">
                  <c:v>-1.0828192434702544</c:v>
                </c:pt>
                <c:pt idx="741">
                  <c:v>-1.0836807295384441</c:v>
                </c:pt>
                <c:pt idx="742">
                  <c:v>-1.0833682294111782</c:v>
                </c:pt>
                <c:pt idx="743">
                  <c:v>-1.0843040981366978</c:v>
                </c:pt>
                <c:pt idx="744">
                  <c:v>-1.0837127081046838</c:v>
                </c:pt>
                <c:pt idx="745">
                  <c:v>-1.0816480367823402</c:v>
                </c:pt>
                <c:pt idx="746">
                  <c:v>-1.0819946024780878</c:v>
                </c:pt>
                <c:pt idx="747">
                  <c:v>-1.0819320777880677</c:v>
                </c:pt>
                <c:pt idx="748">
                  <c:v>-1.084674465144444</c:v>
                </c:pt>
                <c:pt idx="749">
                  <c:v>-1.0854849524668282</c:v>
                </c:pt>
                <c:pt idx="750">
                  <c:v>-1.0834639089778051</c:v>
                </c:pt>
                <c:pt idx="751">
                  <c:v>-1.0844759722580621</c:v>
                </c:pt>
                <c:pt idx="752">
                  <c:v>-1.0867182759307081</c:v>
                </c:pt>
                <c:pt idx="753">
                  <c:v>-1.0898054455445418</c:v>
                </c:pt>
                <c:pt idx="754">
                  <c:v>-1.0936158088686625</c:v>
                </c:pt>
                <c:pt idx="755">
                  <c:v>-1.0951144187771846</c:v>
                </c:pt>
                <c:pt idx="756">
                  <c:v>-1.0933647994166618</c:v>
                </c:pt>
                <c:pt idx="757">
                  <c:v>-1.0836151692087861</c:v>
                </c:pt>
                <c:pt idx="758">
                  <c:v>-1.0807231248186056</c:v>
                </c:pt>
                <c:pt idx="759">
                  <c:v>-1.0784333892767122</c:v>
                </c:pt>
                <c:pt idx="760">
                  <c:v>-1.0754848819893819</c:v>
                </c:pt>
                <c:pt idx="761">
                  <c:v>-1.0766419444939159</c:v>
                </c:pt>
                <c:pt idx="762">
                  <c:v>-1.0799062247074858</c:v>
                </c:pt>
                <c:pt idx="763">
                  <c:v>-1.0820553532162211</c:v>
                </c:pt>
                <c:pt idx="764">
                  <c:v>-1.0834134414689345</c:v>
                </c:pt>
                <c:pt idx="765">
                  <c:v>-1.0837409964714908</c:v>
                </c:pt>
                <c:pt idx="766">
                  <c:v>-1.0882921697020733</c:v>
                </c:pt>
                <c:pt idx="767">
                  <c:v>-1.0894128899083881</c:v>
                </c:pt>
                <c:pt idx="768">
                  <c:v>-1.0883823851173702</c:v>
                </c:pt>
                <c:pt idx="769">
                  <c:v>-1.08822730187771</c:v>
                </c:pt>
                <c:pt idx="770">
                  <c:v>-1.0882821615776685</c:v>
                </c:pt>
                <c:pt idx="771">
                  <c:v>-1.0892040853336338</c:v>
                </c:pt>
                <c:pt idx="772">
                  <c:v>-1.0888522831595111</c:v>
                </c:pt>
                <c:pt idx="773">
                  <c:v>-1.0901103755455082</c:v>
                </c:pt>
                <c:pt idx="774">
                  <c:v>-1.0925454233619847</c:v>
                </c:pt>
                <c:pt idx="775">
                  <c:v>-1.0926943309722639</c:v>
                </c:pt>
                <c:pt idx="776">
                  <c:v>-1.0919043057582618</c:v>
                </c:pt>
                <c:pt idx="777">
                  <c:v>-1.0928205946081562</c:v>
                </c:pt>
                <c:pt idx="778">
                  <c:v>-1.0924035356683401</c:v>
                </c:pt>
                <c:pt idx="779">
                  <c:v>-1.0919618406156517</c:v>
                </c:pt>
                <c:pt idx="780">
                  <c:v>-1.0917680719434486</c:v>
                </c:pt>
                <c:pt idx="781">
                  <c:v>-1.093298869118428</c:v>
                </c:pt>
                <c:pt idx="782">
                  <c:v>-1.0938279621333891</c:v>
                </c:pt>
                <c:pt idx="783">
                  <c:v>-1.0958008717615131</c:v>
                </c:pt>
                <c:pt idx="784">
                  <c:v>-1.0957789108060467</c:v>
                </c:pt>
                <c:pt idx="785">
                  <c:v>-1.0966902382824473</c:v>
                </c:pt>
                <c:pt idx="786">
                  <c:v>-1.0972651220239555</c:v>
                </c:pt>
                <c:pt idx="787">
                  <c:v>-1.097455769679158</c:v>
                </c:pt>
                <c:pt idx="788">
                  <c:v>-1.0994883485988121</c:v>
                </c:pt>
                <c:pt idx="789">
                  <c:v>-1.098610631344954</c:v>
                </c:pt>
                <c:pt idx="790">
                  <c:v>-1.0981811262826413</c:v>
                </c:pt>
                <c:pt idx="791">
                  <c:v>-1.0977778225849164</c:v>
                </c:pt>
                <c:pt idx="792">
                  <c:v>-1.0979999934604037</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-1.0965127482277537</c:v>
                </c:pt>
                <c:pt idx="803">
                  <c:v>-1.0965405717622494</c:v>
                </c:pt>
                <c:pt idx="804">
                  <c:v>-1.0948696703319172</c:v>
                </c:pt>
                <c:pt idx="805">
                  <c:v>-1.0940363303349299</c:v>
                </c:pt>
                <c:pt idx="806">
                  <c:v>-1.0926597815987138</c:v>
                </c:pt>
                <c:pt idx="807">
                  <c:v>-1.0911849065975621</c:v>
                </c:pt>
                <c:pt idx="808">
                  <c:v>-1.0895805141342549</c:v>
                </c:pt>
                <c:pt idx="809">
                  <c:v>-1.0891954053015667</c:v>
                </c:pt>
                <c:pt idx="810">
                  <c:v>-1.0889574965318491</c:v>
                </c:pt>
                <c:pt idx="811">
                  <c:v>-1.0901849099848293</c:v>
                </c:pt>
                <c:pt idx="812">
                  <c:v>-1.0918711888271546</c:v>
                </c:pt>
                <c:pt idx="813">
                  <c:v>-1.0938654048509591</c:v>
                </c:pt>
                <c:pt idx="814">
                  <c:v>-1.0947792367300337</c:v>
                </c:pt>
                <c:pt idx="815">
                  <c:v>-1.0958152815633895</c:v>
                </c:pt>
                <c:pt idx="816">
                  <c:v>-1.0986154693956269</c:v>
                </c:pt>
                <c:pt idx="817">
                  <c:v>-1.1026562567404596</c:v>
                </c:pt>
                <c:pt idx="818">
                  <c:v>-1.103758146494684</c:v>
                </c:pt>
                <c:pt idx="819">
                  <c:v>-1.102194735166421</c:v>
                </c:pt>
                <c:pt idx="820">
                  <c:v>-1.0998571788139784</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-1.0834111267937223</c:v>
                </c:pt>
                <c:pt idx="831">
                  <c:v>-1.0825726926139794</c:v>
                </c:pt>
                <c:pt idx="832">
                  <c:v>-1.0823278208458491</c:v>
                </c:pt>
                <c:pt idx="833">
                  <c:v>-1.0791879639116386</c:v>
                </c:pt>
                <c:pt idx="834">
                  <c:v>-1.0797035673029982</c:v>
                </c:pt>
                <c:pt idx="835">
                  <c:v>-1.0802718675010681</c:v>
                </c:pt>
                <c:pt idx="836">
                  <c:v>-1.0818036892044047</c:v>
                </c:pt>
                <c:pt idx="837">
                  <c:v>-1.0843720680053095</c:v>
                </c:pt>
                <c:pt idx="838">
                  <c:v>-1.0867371158691554</c:v>
                </c:pt>
                <c:pt idx="839">
                  <c:v>-1.0883406830179319</c:v>
                </c:pt>
                <c:pt idx="840">
                  <c:v>-1.0880627891824446</c:v>
                </c:pt>
                <c:pt idx="841">
                  <c:v>-1.0887280496075959</c:v>
                </c:pt>
                <c:pt idx="842">
                  <c:v>-1.0868343986329572</c:v>
                </c:pt>
                <c:pt idx="843">
                  <c:v>-1.0843023146984201</c:v>
                </c:pt>
                <c:pt idx="844">
                  <c:v>-1.0826920311969561</c:v>
                </c:pt>
                <c:pt idx="845">
                  <c:v>-1.0826740924640164</c:v>
                </c:pt>
                <c:pt idx="846">
                  <c:v>-1.0826270210769748</c:v>
                </c:pt>
                <c:pt idx="847">
                  <c:v>-1.0812059433019243</c:v>
                </c:pt>
                <c:pt idx="848">
                  <c:v>-1.0815858441153807</c:v>
                </c:pt>
                <c:pt idx="849">
                  <c:v>-1.0838614259874915</c:v>
                </c:pt>
                <c:pt idx="850">
                  <c:v>-1.0814197092501978</c:v>
                </c:pt>
                <c:pt idx="851">
                  <c:v>-1.0745108116363737</c:v>
                </c:pt>
                <c:pt idx="852">
                  <c:v>-1.0663627279796373</c:v>
                </c:pt>
                <c:pt idx="853">
                  <c:v>-1.0851377416976504</c:v>
                </c:pt>
                <c:pt idx="854">
                  <c:v>-1.084992030995352</c:v>
                </c:pt>
                <c:pt idx="855">
                  <c:v>-1.0916734358779498</c:v>
                </c:pt>
                <c:pt idx="856">
                  <c:v>-1.091943579345994</c:v>
                </c:pt>
                <c:pt idx="857">
                  <c:v>-1.0777956677948297</c:v>
                </c:pt>
                <c:pt idx="858">
                  <c:v>-1.0795387984756375</c:v>
                </c:pt>
                <c:pt idx="859">
                  <c:v>-1.0667946615536437</c:v>
                </c:pt>
                <c:pt idx="860">
                  <c:v>-1.0708026355313507</c:v>
                </c:pt>
                <c:pt idx="861">
                  <c:v>-1.0693064351618062</c:v>
                </c:pt>
                <c:pt idx="862">
                  <c:v>-1.0669199196339181</c:v>
                </c:pt>
                <c:pt idx="863">
                  <c:v>-1.0658972316149538</c:v>
                </c:pt>
                <c:pt idx="864">
                  <c:v>-1.0680903674119406</c:v>
                </c:pt>
                <c:pt idx="865">
                  <c:v>-1.0582392709493988</c:v>
                </c:pt>
                <c:pt idx="866">
                  <c:v>-1.0524126452687041</c:v>
                </c:pt>
                <c:pt idx="867">
                  <c:v>-1.0557081830841057</c:v>
                </c:pt>
                <c:pt idx="868">
                  <c:v>-1.0547041832215882</c:v>
                </c:pt>
                <c:pt idx="869">
                  <c:v>-1.0527325732266781</c:v>
                </c:pt>
                <c:pt idx="870">
                  <c:v>-1.0506275753291159</c:v>
                </c:pt>
                <c:pt idx="871">
                  <c:v>-1.0501612915953857</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-1.0388636938758808</c:v>
                </c:pt>
                <c:pt idx="880">
                  <c:v>-1.0382521642721814</c:v>
                </c:pt>
                <c:pt idx="881">
                  <c:v>-1.0397468088764299</c:v>
                </c:pt>
                <c:pt idx="882">
                  <c:v>-1.0392713992510778</c:v>
                </c:pt>
                <c:pt idx="883">
                  <c:v>-1.036120803741682</c:v>
                </c:pt>
                <c:pt idx="884">
                  <c:v>-1.0373304207573142</c:v>
                </c:pt>
                <c:pt idx="885">
                  <c:v>-1.0373561857487061</c:v>
                </c:pt>
                <c:pt idx="886">
                  <c:v>-1.0375264566728772</c:v>
                </c:pt>
                <c:pt idx="887">
                  <c:v>-1.0371288637721818</c:v>
                </c:pt>
                <c:pt idx="888">
                  <c:v>-1.0373938751119738</c:v>
                </c:pt>
                <c:pt idx="889">
                  <c:v>-1.0385221654446326</c:v>
                </c:pt>
                <c:pt idx="890">
                  <c:v>-1.0397216984448614</c:v>
                </c:pt>
                <c:pt idx="891">
                  <c:v>-1.0408399427075918</c:v>
                </c:pt>
                <c:pt idx="892">
                  <c:v>-1.0427780088845964</c:v>
                </c:pt>
                <c:pt idx="893">
                  <c:v>-1.0428884587352911</c:v>
                </c:pt>
                <c:pt idx="894">
                  <c:v>-1.0462355739653204</c:v>
                </c:pt>
                <c:pt idx="895">
                  <c:v>-1.0427540083587561</c:v>
                </c:pt>
                <c:pt idx="896">
                  <c:v>-1.0402533432943812</c:v>
                </c:pt>
                <c:pt idx="897">
                  <c:v>-1.0412175478185761</c:v>
                </c:pt>
                <c:pt idx="898">
                  <c:v>-1.0401228013038817</c:v>
                </c:pt>
                <c:pt idx="899">
                  <c:v>-1.0377714517638594</c:v>
                </c:pt>
                <c:pt idx="900">
                  <c:v>-1.03543010086186</c:v>
                </c:pt>
                <c:pt idx="901">
                  <c:v>-1.0424284265219521</c:v>
                </c:pt>
                <c:pt idx="902">
                  <c:v>-1.0397474729226133</c:v>
                </c:pt>
                <c:pt idx="903">
                  <c:v>-1.0344215854854171</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-1.0189242562272347</c:v>
                </c:pt>
                <c:pt idx="922">
                  <c:v>-1.0180959345220244</c:v>
                </c:pt>
                <c:pt idx="923">
                  <c:v>-1.0227384330736129</c:v>
                </c:pt>
                <c:pt idx="924">
                  <c:v>-1.020205058992218</c:v>
                </c:pt>
                <c:pt idx="925">
                  <c:v>-1.0157227378630154</c:v>
                </c:pt>
                <c:pt idx="926">
                  <c:v>-1.012818778587274</c:v>
                </c:pt>
                <c:pt idx="927">
                  <c:v>-1.0130576739398691</c:v>
                </c:pt>
                <c:pt idx="928">
                  <c:v>-1.0097993606554478</c:v>
                </c:pt>
                <c:pt idx="929">
                  <c:v>-1.0103703834428046</c:v>
                </c:pt>
                <c:pt idx="930">
                  <c:v>-1.0141471365443677</c:v>
                </c:pt>
                <c:pt idx="931">
                  <c:v>-1.0186463339326224</c:v>
                </c:pt>
                <c:pt idx="932">
                  <c:v>-1.0211601660839165</c:v>
                </c:pt>
                <c:pt idx="933">
                  <c:v>-1.0226354489991394</c:v>
                </c:pt>
                <c:pt idx="934">
                  <c:v>-1.0249288747404535</c:v>
                </c:pt>
                <c:pt idx="935">
                  <c:v>-1.026904345689529</c:v>
                </c:pt>
                <c:pt idx="936">
                  <c:v>-1.0266208548934657</c:v>
                </c:pt>
                <c:pt idx="937">
                  <c:v>-1.0296603459923672</c:v>
                </c:pt>
                <c:pt idx="938">
                  <c:v>-1.0295473917389728</c:v>
                </c:pt>
                <c:pt idx="939">
                  <c:v>-1.0301760347610711</c:v>
                </c:pt>
                <c:pt idx="940">
                  <c:v>-1.0316092645810357</c:v>
                </c:pt>
                <c:pt idx="941">
                  <c:v>-1.0314643127886547</c:v>
                </c:pt>
                <c:pt idx="942">
                  <c:v>-1.0320206981011766</c:v>
                </c:pt>
                <c:pt idx="943">
                  <c:v>-1.0323518104939353</c:v>
                </c:pt>
                <c:pt idx="944">
                  <c:v>-1.0323575876956013</c:v>
                </c:pt>
                <c:pt idx="945">
                  <c:v>-1.0320998429181856</c:v>
                </c:pt>
                <c:pt idx="946">
                  <c:v>-1.0328359950150912</c:v>
                </c:pt>
                <c:pt idx="947">
                  <c:v>-1.0321253612638241</c:v>
                </c:pt>
                <c:pt idx="948">
                  <c:v>-1.0316290816160176</c:v>
                </c:pt>
                <c:pt idx="949">
                  <c:v>-1.0335403108413879</c:v>
                </c:pt>
                <c:pt idx="950">
                  <c:v>-1.0351813301940918</c:v>
                </c:pt>
                <c:pt idx="951">
                  <c:v>-1.035744782855117</c:v>
                </c:pt>
                <c:pt idx="952">
                  <c:v>-1.0355935226241386</c:v>
                </c:pt>
                <c:pt idx="953">
                  <c:v>-1.0357352016175412</c:v>
                </c:pt>
                <c:pt idx="954">
                  <c:v>-1.0344290986934921</c:v>
                </c:pt>
                <c:pt idx="955">
                  <c:v>-1.03440108543154</c:v>
                </c:pt>
                <c:pt idx="956">
                  <c:v>-1.0353850310997221</c:v>
                </c:pt>
                <c:pt idx="957">
                  <c:v>-1.0347438850368746</c:v>
                </c:pt>
                <c:pt idx="958">
                  <c:v>-1.0371381414458085</c:v>
                </c:pt>
                <c:pt idx="959">
                  <c:v>-1.0383089117605393</c:v>
                </c:pt>
                <c:pt idx="960">
                  <c:v>-1.0397475298408683</c:v>
                </c:pt>
                <c:pt idx="961">
                  <c:v>-1.0403710217619575</c:v>
                </c:pt>
                <c:pt idx="962">
                  <c:v>-1.0409492636798059</c:v>
                </c:pt>
                <c:pt idx="963">
                  <c:v>-1.0399082859320554</c:v>
                </c:pt>
                <c:pt idx="964">
                  <c:v>-1.0375107662105307</c:v>
                </c:pt>
                <c:pt idx="965">
                  <c:v>-1.0361206329869499</c:v>
                </c:pt>
                <c:pt idx="966">
                  <c:v>-1.0362341089909108</c:v>
                </c:pt>
                <c:pt idx="967">
                  <c:v>-1.0376033721920224</c:v>
                </c:pt>
                <c:pt idx="968">
                  <c:v>-1.0433671221868801</c:v>
                </c:pt>
                <c:pt idx="969">
                  <c:v>-1.0449144161659798</c:v>
                </c:pt>
                <c:pt idx="970">
                  <c:v>-1.0395260324978877</c:v>
                </c:pt>
                <c:pt idx="971">
                  <c:v>-1.0402607806114759</c:v>
                </c:pt>
                <c:pt idx="972">
                  <c:v>-1.0451042764521628</c:v>
                </c:pt>
                <c:pt idx="973">
                  <c:v>-1.0381037973852039</c:v>
                </c:pt>
                <c:pt idx="974">
                  <c:v>-1.0367375603373721</c:v>
                </c:pt>
                <c:pt idx="975">
                  <c:v>-1.0367618549407922</c:v>
                </c:pt>
                <c:pt idx="976">
                  <c:v>-1.0352254323461239</c:v>
                </c:pt>
                <c:pt idx="977">
                  <c:v>-1.0375256787902174</c:v>
                </c:pt>
                <c:pt idx="978">
                  <c:v>-1.0345995688315397</c:v>
                </c:pt>
                <c:pt idx="979">
                  <c:v>-1.033746335908603</c:v>
                </c:pt>
                <c:pt idx="980">
                  <c:v>-1.0343213050274875</c:v>
                </c:pt>
                <c:pt idx="981">
                  <c:v>-1.0324246278995857</c:v>
                </c:pt>
                <c:pt idx="982">
                  <c:v>-1.0336927189236178</c:v>
                </c:pt>
                <c:pt idx="983">
                  <c:v>-1.0345156144229859</c:v>
                </c:pt>
                <c:pt idx="984">
                  <c:v>-1.0342263938571374</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-1.0409075141485162</c:v>
                </c:pt>
                <c:pt idx="993">
                  <c:v>-1.0424290621089938</c:v>
                </c:pt>
                <c:pt idx="994">
                  <c:v>-1.0420431659072464</c:v>
                </c:pt>
                <c:pt idx="995">
                  <c:v>-1.0425535138474942</c:v>
                </c:pt>
                <c:pt idx="996">
                  <c:v>-1.0436553846289769</c:v>
                </c:pt>
                <c:pt idx="997">
                  <c:v>-1.0446579330762549</c:v>
                </c:pt>
                <c:pt idx="998">
                  <c:v>-1.0462657026886433</c:v>
                </c:pt>
                <c:pt idx="999">
                  <c:v>-1.0482450440782589</c:v>
                </c:pt>
                <c:pt idx="1000">
                  <c:v>-1.0494365990380878</c:v>
                </c:pt>
                <c:pt idx="1001">
                  <c:v>-1.0509124606221161</c:v>
                </c:pt>
                <c:pt idx="1002">
                  <c:v>-1.050252873048509</c:v>
                </c:pt>
                <c:pt idx="1003">
                  <c:v>-1.0495905723719972</c:v>
                </c:pt>
                <c:pt idx="1004">
                  <c:v>-1.0486382637605942</c:v>
                </c:pt>
                <c:pt idx="1005">
                  <c:v>-1.0490768283099214</c:v>
                </c:pt>
                <c:pt idx="1006">
                  <c:v>-1.0493092444691834</c:v>
                </c:pt>
                <c:pt idx="1007">
                  <c:v>-1.0507740639140479</c:v>
                </c:pt>
                <c:pt idx="1008">
                  <c:v>-1.0531913437523159</c:v>
                </c:pt>
                <c:pt idx="1009">
                  <c:v>-1.0525634027218587</c:v>
                </c:pt>
                <c:pt idx="1010">
                  <c:v>-1.0540595841186771</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-1.0519068982197679</c:v>
                </c:pt>
                <c:pt idx="1021">
                  <c:v>-1.0522559493454948</c:v>
                </c:pt>
                <c:pt idx="1022">
                  <c:v>-1.0521845928413995</c:v>
                </c:pt>
                <c:pt idx="1023">
                  <c:v>-1.0527289778910081</c:v>
                </c:pt>
                <c:pt idx="1024">
                  <c:v>-1.0530955029173299</c:v>
                </c:pt>
                <c:pt idx="1025">
                  <c:v>-1.0521688264880724</c:v>
                </c:pt>
                <c:pt idx="1026">
                  <c:v>-1.0517328042869281</c:v>
                </c:pt>
                <c:pt idx="1027">
                  <c:v>-1.051073548736412</c:v>
                </c:pt>
                <c:pt idx="1028">
                  <c:v>-1.052221409458298</c:v>
                </c:pt>
                <c:pt idx="1029">
                  <c:v>-1.0537775257650861</c:v>
                </c:pt>
                <c:pt idx="1030">
                  <c:v>-1.0542413999598352</c:v>
                </c:pt>
                <c:pt idx="1031">
                  <c:v>-1.0567171917519873</c:v>
                </c:pt>
                <c:pt idx="1032">
                  <c:v>-1.0594679650628365</c:v>
                </c:pt>
                <c:pt idx="1033">
                  <c:v>-1.0599508309780401</c:v>
                </c:pt>
                <c:pt idx="1034">
                  <c:v>-1.0588036627614479</c:v>
                </c:pt>
                <c:pt idx="1035">
                  <c:v>-1.0601134653712752</c:v>
                </c:pt>
                <c:pt idx="1036">
                  <c:v>-1.0589901553849173</c:v>
                </c:pt>
                <c:pt idx="1037">
                  <c:v>-1.0602932511284278</c:v>
                </c:pt>
                <c:pt idx="1038">
                  <c:v>-1.0609124836676784</c:v>
                </c:pt>
                <c:pt idx="1039">
                  <c:v>-1.0627598126788342</c:v>
                </c:pt>
                <c:pt idx="1040">
                  <c:v>-1.0626322494097167</c:v>
                </c:pt>
                <c:pt idx="1041">
                  <c:v>-1.0606135395686369</c:v>
                </c:pt>
                <c:pt idx="1042">
                  <c:v>-1.0610117585700038</c:v>
                </c:pt>
                <c:pt idx="1043">
                  <c:v>-1.0628172147269765</c:v>
                </c:pt>
                <c:pt idx="1044">
                  <c:v>-1.0616593458806698</c:v>
                </c:pt>
                <c:pt idx="1045">
                  <c:v>-1.0615313652111098</c:v>
                </c:pt>
                <c:pt idx="1046">
                  <c:v>-1.0625916761887595</c:v>
                </c:pt>
                <c:pt idx="1047">
                  <c:v>-1.0631859216192951</c:v>
                </c:pt>
                <c:pt idx="1048">
                  <c:v>-1.0645692720855622</c:v>
                </c:pt>
                <c:pt idx="1049">
                  <c:v>-1.0655324900268959</c:v>
                </c:pt>
                <c:pt idx="1050">
                  <c:v>-1.0642410150913264</c:v>
                </c:pt>
                <c:pt idx="1051">
                  <c:v>-1.0610226678999184</c:v>
                </c:pt>
                <c:pt idx="1052">
                  <c:v>-1.0564957797863883</c:v>
                </c:pt>
                <c:pt idx="1053">
                  <c:v>-1.0544160251296262</c:v>
                </c:pt>
                <c:pt idx="1054">
                  <c:v>-1.0513267400543898</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-1.047707214112974</c:v>
                </c:pt>
                <c:pt idx="1066">
                  <c:v>-1.0487819348925189</c:v>
                </c:pt>
                <c:pt idx="1067">
                  <c:v>-1.0494014709957327</c:v>
                </c:pt>
                <c:pt idx="1068">
                  <c:v>-1.0508213250285499</c:v>
                </c:pt>
                <c:pt idx="1069">
                  <c:v>-1.0508531897583153</c:v>
                </c:pt>
                <c:pt idx="1070">
                  <c:v>-1.0481879550804365</c:v>
                </c:pt>
                <c:pt idx="1071">
                  <c:v>-1.0455916863404275</c:v>
                </c:pt>
                <c:pt idx="1072">
                  <c:v>-1.0444701313332152</c:v>
                </c:pt>
                <c:pt idx="1073">
                  <c:v>-1.0435273090956656</c:v>
                </c:pt>
                <c:pt idx="1074">
                  <c:v>-1.0437966367355498</c:v>
                </c:pt>
                <c:pt idx="1075">
                  <c:v>-1.0443979495146041</c:v>
                </c:pt>
                <c:pt idx="1076">
                  <c:v>-1.0430662333811818</c:v>
                </c:pt>
                <c:pt idx="1077">
                  <c:v>-1.0434028573571492</c:v>
                </c:pt>
                <c:pt idx="1078">
                  <c:v>-1.0432021162001774</c:v>
                </c:pt>
                <c:pt idx="1079">
                  <c:v>-1.0409209847993708</c:v>
                </c:pt>
                <c:pt idx="1080">
                  <c:v>-1.0391428019672175</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-1.0416936025173675</c:v>
                </c:pt>
                <c:pt idx="1095">
                  <c:v>-1.0403325260568883</c:v>
                </c:pt>
                <c:pt idx="1096">
                  <c:v>-1.038926341888768</c:v>
                </c:pt>
                <c:pt idx="1097">
                  <c:v>-1.0385174317440842</c:v>
                </c:pt>
                <c:pt idx="1098">
                  <c:v>-1.0402548800869482</c:v>
                </c:pt>
                <c:pt idx="1099">
                  <c:v>-1.041926341213339</c:v>
                </c:pt>
                <c:pt idx="1100">
                  <c:v>-1.0420388685799082</c:v>
                </c:pt>
                <c:pt idx="1101">
                  <c:v>-1.0409907570790273</c:v>
                </c:pt>
                <c:pt idx="1102">
                  <c:v>-1.0414397566395888</c:v>
                </c:pt>
                <c:pt idx="1103">
                  <c:v>-1.042739902120843</c:v>
                </c:pt>
                <c:pt idx="1104">
                  <c:v>-1.0409345123684928</c:v>
                </c:pt>
                <c:pt idx="1105">
                  <c:v>-1.0435710033335959</c:v>
                </c:pt>
                <c:pt idx="1106">
                  <c:v>-1.0450018236145979</c:v>
                </c:pt>
                <c:pt idx="1107">
                  <c:v>-1.0455132530014581</c:v>
                </c:pt>
                <c:pt idx="1108">
                  <c:v>-1.0468067295618941</c:v>
                </c:pt>
                <c:pt idx="1109">
                  <c:v>-1.0469393111227978</c:v>
                </c:pt>
                <c:pt idx="1110">
                  <c:v>-1.0477096046791825</c:v>
                </c:pt>
                <c:pt idx="1111">
                  <c:v>-1.0469578664700399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-1.0500135602954699</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-1.0527579777358527</c:v>
                </c:pt>
                <c:pt idx="1131">
                  <c:v>-1.0514534210907571</c:v>
                </c:pt>
                <c:pt idx="1132">
                  <c:v>-1.0526270088585221</c:v>
                </c:pt>
                <c:pt idx="1133">
                  <c:v>-1.0521170498596049</c:v>
                </c:pt>
                <c:pt idx="1134">
                  <c:v>-1.0542605814077617</c:v>
                </c:pt>
                <c:pt idx="1135">
                  <c:v>-1.054060589674308</c:v>
                </c:pt>
                <c:pt idx="1136">
                  <c:v>-1.0519714340210555</c:v>
                </c:pt>
                <c:pt idx="1137">
                  <c:v>-1.049198016735815</c:v>
                </c:pt>
                <c:pt idx="1138">
                  <c:v>-1.0488871577512255</c:v>
                </c:pt>
                <c:pt idx="1139">
                  <c:v>-1.046597972419022</c:v>
                </c:pt>
                <c:pt idx="1140">
                  <c:v>-1.04539558402027</c:v>
                </c:pt>
                <c:pt idx="1141">
                  <c:v>-1.0473579448006816</c:v>
                </c:pt>
                <c:pt idx="1142">
                  <c:v>-1.0430246640909913</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-1.0462221317735771</c:v>
                </c:pt>
                <c:pt idx="1153">
                  <c:v>-1.0512908910476138</c:v>
                </c:pt>
                <c:pt idx="1154">
                  <c:v>-1.0481780323333822</c:v>
                </c:pt>
                <c:pt idx="1155">
                  <c:v>-1.0516268604637986</c:v>
                </c:pt>
                <c:pt idx="1156">
                  <c:v>-1.0544950655965137</c:v>
                </c:pt>
                <c:pt idx="1157">
                  <c:v>-1.0538741634554598</c:v>
                </c:pt>
                <c:pt idx="1158">
                  <c:v>-1.0559036403308526</c:v>
                </c:pt>
                <c:pt idx="1159">
                  <c:v>-1.0582541645563477</c:v>
                </c:pt>
                <c:pt idx="1160">
                  <c:v>-1.0567951223131473</c:v>
                </c:pt>
                <c:pt idx="1161">
                  <c:v>-1.0585142904136118</c:v>
                </c:pt>
                <c:pt idx="1162">
                  <c:v>-1.0586788884862144</c:v>
                </c:pt>
                <c:pt idx="1163">
                  <c:v>-1.0601473601850429</c:v>
                </c:pt>
                <c:pt idx="1164">
                  <c:v>-1.0597781220557891</c:v>
                </c:pt>
                <c:pt idx="1165">
                  <c:v>-1.057477002865284</c:v>
                </c:pt>
                <c:pt idx="1166">
                  <c:v>-1.0577432189745635</c:v>
                </c:pt>
                <c:pt idx="1167">
                  <c:v>-1.0562155523029446</c:v>
                </c:pt>
                <c:pt idx="1168">
                  <c:v>-1.0546431384058941</c:v>
                </c:pt>
                <c:pt idx="1169">
                  <c:v>-1.0503418172897057</c:v>
                </c:pt>
                <c:pt idx="1170">
                  <c:v>-1.0474599328059071</c:v>
                </c:pt>
                <c:pt idx="1171">
                  <c:v>-1.0456297172131852</c:v>
                </c:pt>
                <c:pt idx="1172">
                  <c:v>-1.0420211575199243</c:v>
                </c:pt>
                <c:pt idx="1173">
                  <c:v>-1.0404867650092626</c:v>
                </c:pt>
                <c:pt idx="1174">
                  <c:v>-1.038981761284788</c:v>
                </c:pt>
                <c:pt idx="1175">
                  <c:v>-1.0386339433876799</c:v>
                </c:pt>
                <c:pt idx="1176">
                  <c:v>-1.0371579964262612</c:v>
                </c:pt>
                <c:pt idx="1177">
                  <c:v>-1.0380178792972734</c:v>
                </c:pt>
                <c:pt idx="1178">
                  <c:v>-1.0394961219611361</c:v>
                </c:pt>
                <c:pt idx="1179">
                  <c:v>-1.0387967295628897</c:v>
                </c:pt>
                <c:pt idx="1180">
                  <c:v>-1.0386799428144398</c:v>
                </c:pt>
                <c:pt idx="1181">
                  <c:v>-1.0387909713339525</c:v>
                </c:pt>
                <c:pt idx="1182">
                  <c:v>-1.0388995428826318</c:v>
                </c:pt>
                <c:pt idx="1183">
                  <c:v>-1.0372762156171524</c:v>
                </c:pt>
                <c:pt idx="1184">
                  <c:v>-1.0384422237722233</c:v>
                </c:pt>
                <c:pt idx="1185">
                  <c:v>-1.0379275500455094</c:v>
                </c:pt>
                <c:pt idx="1186">
                  <c:v>-1.0374273525252975</c:v>
                </c:pt>
                <c:pt idx="1187">
                  <c:v>-1.0391586062660423</c:v>
                </c:pt>
                <c:pt idx="1188">
                  <c:v>-1.04215424185864</c:v>
                </c:pt>
                <c:pt idx="1189">
                  <c:v>-1.0428878800665033</c:v>
                </c:pt>
                <c:pt idx="1190">
                  <c:v>-1.0446801311910736</c:v>
                </c:pt>
                <c:pt idx="1191">
                  <c:v>-1.0458861718437773</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-1.0497352775186486</c:v>
                </c:pt>
                <c:pt idx="1202">
                  <c:v>-1.0500443815241018</c:v>
                </c:pt>
                <c:pt idx="1203">
                  <c:v>-1.0556803310904854</c:v>
                </c:pt>
                <c:pt idx="1204">
                  <c:v>-1.0575566314873579</c:v>
                </c:pt>
                <c:pt idx="1205">
                  <c:v>-1.0578240903115967</c:v>
                </c:pt>
                <c:pt idx="1206">
                  <c:v>-1.0571815687245589</c:v>
                </c:pt>
                <c:pt idx="1207">
                  <c:v>-1.0580176028517081</c:v>
                </c:pt>
                <c:pt idx="1208">
                  <c:v>-1.057598324100411</c:v>
                </c:pt>
                <c:pt idx="1209">
                  <c:v>-1.0637857355512781</c:v>
                </c:pt>
                <c:pt idx="1210">
                  <c:v>-1.0652016717117341</c:v>
                </c:pt>
                <c:pt idx="1211">
                  <c:v>-1.0652859771161047</c:v>
                </c:pt>
                <c:pt idx="1212">
                  <c:v>-1.0644310271594846</c:v>
                </c:pt>
                <c:pt idx="1213">
                  <c:v>-1.0646843323139592</c:v>
                </c:pt>
                <c:pt idx="1214">
                  <c:v>-1.0650590345945687</c:v>
                </c:pt>
                <c:pt idx="1215">
                  <c:v>-1.0643305569740846</c:v>
                </c:pt>
                <c:pt idx="1216">
                  <c:v>-1.0644415570344687</c:v>
                </c:pt>
                <c:pt idx="1217">
                  <c:v>-1.0656160080622499</c:v>
                </c:pt>
                <c:pt idx="1218">
                  <c:v>-1.0680439031528421</c:v>
                </c:pt>
                <c:pt idx="1219">
                  <c:v>-1.06840980207852</c:v>
                </c:pt>
                <c:pt idx="1220">
                  <c:v>-1.0673230430905676</c:v>
                </c:pt>
                <c:pt idx="1221">
                  <c:v>-1.0661587709419267</c:v>
                </c:pt>
                <c:pt idx="1222">
                  <c:v>-1.0647878096799004</c:v>
                </c:pt>
                <c:pt idx="1223">
                  <c:v>-1.0647179899683739</c:v>
                </c:pt>
                <c:pt idx="1224">
                  <c:v>-1.0662000366681501</c:v>
                </c:pt>
                <c:pt idx="1225">
                  <c:v>-1.0678449833796422</c:v>
                </c:pt>
                <c:pt idx="1226">
                  <c:v>-1.0694214574446872</c:v>
                </c:pt>
                <c:pt idx="1227">
                  <c:v>-1.0697753845665687</c:v>
                </c:pt>
                <c:pt idx="1228">
                  <c:v>-1.0713847573761073</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-1.0781634639952684</c:v>
                </c:pt>
                <c:pt idx="1239">
                  <c:v>-1.0774021635212723</c:v>
                </c:pt>
                <c:pt idx="1240">
                  <c:v>-1.0785842131345178</c:v>
                </c:pt>
                <c:pt idx="1241">
                  <c:v>-1.0781092683414784</c:v>
                </c:pt>
                <c:pt idx="1242">
                  <c:v>-1.0771667591542653</c:v>
                </c:pt>
                <c:pt idx="1243">
                  <c:v>-1.074900236769166</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-1.0719835847252184</c:v>
                </c:pt>
                <c:pt idx="1255">
                  <c:v>-1.072008714129538</c:v>
                </c:pt>
                <c:pt idx="1256">
                  <c:v>-1.0748976090436315</c:v>
                </c:pt>
                <c:pt idx="1257">
                  <c:v>-1.0738523529412731</c:v>
                </c:pt>
                <c:pt idx="1258">
                  <c:v>-1.0734059526471356</c:v>
                </c:pt>
                <c:pt idx="1259">
                  <c:v>-1.0752337871600148</c:v>
                </c:pt>
                <c:pt idx="1260">
                  <c:v>-1.0769627262255461</c:v>
                </c:pt>
                <c:pt idx="1261">
                  <c:v>-1.0779609678591258</c:v>
                </c:pt>
                <c:pt idx="1262">
                  <c:v>-1.0783751429412989</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-1.0855611185624368</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-1.0810237385194326</c:v>
                </c:pt>
                <c:pt idx="1279">
                  <c:v>-1.0759625683444498</c:v>
                </c:pt>
                <c:pt idx="1280">
                  <c:v>-1.0821536415356405</c:v>
                </c:pt>
                <c:pt idx="1281">
                  <c:v>-1.0818597916193358</c:v>
                </c:pt>
                <c:pt idx="1282">
                  <c:v>-1.0777987413799492</c:v>
                </c:pt>
                <c:pt idx="1283">
                  <c:v>-1.0793894544921578</c:v>
                </c:pt>
                <c:pt idx="1284">
                  <c:v>-1.0799262124971807</c:v>
                </c:pt>
                <c:pt idx="1285">
                  <c:v>-1.0821519719338424</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-1.0694188392055124</c:v>
                </c:pt>
                <c:pt idx="1302">
                  <c:v>-1.0703463504356838</c:v>
                </c:pt>
                <c:pt idx="1303">
                  <c:v>-1.0688188640051663</c:v>
                </c:pt>
                <c:pt idx="1304">
                  <c:v>-1.0678714124171738</c:v>
                </c:pt>
                <c:pt idx="1305">
                  <c:v>-1.0666420352848149</c:v>
                </c:pt>
                <c:pt idx="1306">
                  <c:v>-1.0645795268557119</c:v>
                </c:pt>
                <c:pt idx="1307">
                  <c:v>-1.064345877467844</c:v>
                </c:pt>
                <c:pt idx="1308">
                  <c:v>-1.0650912503201342</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-1.0652292865459836</c:v>
                </c:pt>
                <c:pt idx="1318">
                  <c:v>-1.0641282126199183</c:v>
                </c:pt>
                <c:pt idx="1319">
                  <c:v>-1.063004437801226</c:v>
                </c:pt>
                <c:pt idx="1320">
                  <c:v>-1.0635517636267069</c:v>
                </c:pt>
                <c:pt idx="1321">
                  <c:v>-1.0634451747301625</c:v>
                </c:pt>
                <c:pt idx="1322">
                  <c:v>-1.0618317986708505</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-1.0614512907294769</c:v>
                </c:pt>
                <c:pt idx="1331">
                  <c:v>-1.0614206212828208</c:v>
                </c:pt>
                <c:pt idx="1332">
                  <c:v>-1.0615604124878204</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-1.0607381241163851</c:v>
                </c:pt>
                <c:pt idx="1341">
                  <c:v>-1.0611296457377917</c:v>
                </c:pt>
                <c:pt idx="1342">
                  <c:v>-1.0601595881209249</c:v>
                </c:pt>
                <c:pt idx="1343">
                  <c:v>-1.0595481438946024</c:v>
                </c:pt>
                <c:pt idx="1344">
                  <c:v>-1.0591276888329433</c:v>
                </c:pt>
                <c:pt idx="1345">
                  <c:v>-1.06005292333339</c:v>
                </c:pt>
                <c:pt idx="1346">
                  <c:v>-1.0587372676308888</c:v>
                </c:pt>
                <c:pt idx="1347">
                  <c:v>-1.0590080371996038</c:v>
                </c:pt>
                <c:pt idx="1348">
                  <c:v>-1.056952321014166</c:v>
                </c:pt>
                <c:pt idx="1349">
                  <c:v>-1.0536841039554474</c:v>
                </c:pt>
                <c:pt idx="1350">
                  <c:v>-1.0537459361401602</c:v>
                </c:pt>
                <c:pt idx="1351">
                  <c:v>-1.0519682655721974</c:v>
                </c:pt>
                <c:pt idx="1352">
                  <c:v>-1.0515817812152759</c:v>
                </c:pt>
                <c:pt idx="1353">
                  <c:v>-1.0528864327241079</c:v>
                </c:pt>
                <c:pt idx="1354">
                  <c:v>-1.0546635246232956</c:v>
                </c:pt>
                <c:pt idx="1355">
                  <c:v>-1.0595845810565561</c:v>
                </c:pt>
                <c:pt idx="1356">
                  <c:v>-1.0601443719772741</c:v>
                </c:pt>
                <c:pt idx="1357">
                  <c:v>-1.0604394835812911</c:v>
                </c:pt>
                <c:pt idx="1358">
                  <c:v>-1.0613949226960671</c:v>
                </c:pt>
                <c:pt idx="1359">
                  <c:v>-1.0616021620191276</c:v>
                </c:pt>
                <c:pt idx="1360">
                  <c:v>-1.0612903259380175</c:v>
                </c:pt>
                <c:pt idx="1361">
                  <c:v>-1.0610142439999477</c:v>
                </c:pt>
                <c:pt idx="1362">
                  <c:v>-1.0588402422190044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-1.0484310908421421</c:v>
                </c:pt>
                <c:pt idx="1372">
                  <c:v>-1.0473953305999955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-1.043769202142397</c:v>
                </c:pt>
                <c:pt idx="1383">
                  <c:v>-1.04095745042045</c:v>
                </c:pt>
                <c:pt idx="1384">
                  <c:v>-1.0382265510627917</c:v>
                </c:pt>
                <c:pt idx="1385">
                  <c:v>-1.0372378147758221</c:v>
                </c:pt>
                <c:pt idx="1386">
                  <c:v>-1.0393560935967801</c:v>
                </c:pt>
                <c:pt idx="1387">
                  <c:v>-1.0404147349726429</c:v>
                </c:pt>
                <c:pt idx="1388">
                  <c:v>-1.0419862286914279</c:v>
                </c:pt>
                <c:pt idx="1389">
                  <c:v>-1.0422202954797357</c:v>
                </c:pt>
                <c:pt idx="1390">
                  <c:v>-1.0397659903243535</c:v>
                </c:pt>
                <c:pt idx="1391">
                  <c:v>-1.0398717349336266</c:v>
                </c:pt>
                <c:pt idx="1392">
                  <c:v>-1.0381435358052629</c:v>
                </c:pt>
                <c:pt idx="1393">
                  <c:v>-1.0352831189854754</c:v>
                </c:pt>
                <c:pt idx="1394">
                  <c:v>-1.0326319715727561</c:v>
                </c:pt>
                <c:pt idx="1395">
                  <c:v>-1.0298535739412686</c:v>
                </c:pt>
                <c:pt idx="1396">
                  <c:v>-1.02753880385879</c:v>
                </c:pt>
                <c:pt idx="1397">
                  <c:v>-1.0230829781717452</c:v>
                </c:pt>
                <c:pt idx="1398">
                  <c:v>-1.0203753488891598</c:v>
                </c:pt>
                <c:pt idx="1399">
                  <c:v>-1.0192751666822217</c:v>
                </c:pt>
                <c:pt idx="1400">
                  <c:v>-1.0193323220846495</c:v>
                </c:pt>
                <c:pt idx="1401">
                  <c:v>-1.019562897887381</c:v>
                </c:pt>
                <c:pt idx="1402">
                  <c:v>-1.020438385843363</c:v>
                </c:pt>
                <c:pt idx="1403">
                  <c:v>-1.0207768596622486</c:v>
                </c:pt>
                <c:pt idx="1404">
                  <c:v>-1.0217333422781374</c:v>
                </c:pt>
                <c:pt idx="1405">
                  <c:v>-1.0233282957994414</c:v>
                </c:pt>
                <c:pt idx="1406">
                  <c:v>-1.0231822435876836</c:v>
                </c:pt>
                <c:pt idx="1407">
                  <c:v>-1.0215797958310298</c:v>
                </c:pt>
                <c:pt idx="1408">
                  <c:v>-1.0214151692993041</c:v>
                </c:pt>
                <c:pt idx="1409">
                  <c:v>-1.0196388647691492</c:v>
                </c:pt>
                <c:pt idx="1410">
                  <c:v>-1.0184645750097299</c:v>
                </c:pt>
                <c:pt idx="1411">
                  <c:v>-1.0171004629096099</c:v>
                </c:pt>
                <c:pt idx="1412">
                  <c:v>-1.0155922433043807</c:v>
                </c:pt>
                <c:pt idx="1413">
                  <c:v>-1.0200287452478978</c:v>
                </c:pt>
                <c:pt idx="1414">
                  <c:v>-1.023135921624204</c:v>
                </c:pt>
                <c:pt idx="1415">
                  <c:v>-1.0245993655448715</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-1.0128912639698613</c:v>
                </c:pt>
                <c:pt idx="1424">
                  <c:v>-1.0120178535297284</c:v>
                </c:pt>
                <c:pt idx="1425">
                  <c:v>-1.0124391054467881</c:v>
                </c:pt>
                <c:pt idx="1426">
                  <c:v>-1.0116472398762837</c:v>
                </c:pt>
                <c:pt idx="1427">
                  <c:v>-1.0111791252724058</c:v>
                </c:pt>
                <c:pt idx="1428">
                  <c:v>-1.0105350384336731</c:v>
                </c:pt>
                <c:pt idx="1429">
                  <c:v>-1.0095285246820964</c:v>
                </c:pt>
                <c:pt idx="1430">
                  <c:v>-1.0071264230420098</c:v>
                </c:pt>
                <c:pt idx="1431">
                  <c:v>-1.0058547271959228</c:v>
                </c:pt>
                <c:pt idx="1432">
                  <c:v>-1.0073615617905602</c:v>
                </c:pt>
                <c:pt idx="1433">
                  <c:v>-1.0070637275972558</c:v>
                </c:pt>
                <c:pt idx="1434">
                  <c:v>-1.0071902853107404</c:v>
                </c:pt>
                <c:pt idx="1435">
                  <c:v>-1.0086246724682992</c:v>
                </c:pt>
                <c:pt idx="1436">
                  <c:v>-1.0093906876701031</c:v>
                </c:pt>
                <c:pt idx="1437">
                  <c:v>-1.0094398934912476</c:v>
                </c:pt>
                <c:pt idx="1438">
                  <c:v>-1.0063791339421897</c:v>
                </c:pt>
                <c:pt idx="1439">
                  <c:v>-1.0058551351099958</c:v>
                </c:pt>
                <c:pt idx="1440">
                  <c:v>-1.0047632914256737</c:v>
                </c:pt>
                <c:pt idx="1441">
                  <c:v>-1.0031560435638482</c:v>
                </c:pt>
                <c:pt idx="1442">
                  <c:v>-1.0032600521667092</c:v>
                </c:pt>
                <c:pt idx="1443">
                  <c:v>-1.0027308832607673</c:v>
                </c:pt>
                <c:pt idx="1444">
                  <c:v>-1.0021908524567635</c:v>
                </c:pt>
                <c:pt idx="1445">
                  <c:v>-1.0018492101890333</c:v>
                </c:pt>
                <c:pt idx="1446">
                  <c:v>-1.000219403730199</c:v>
                </c:pt>
                <c:pt idx="1447">
                  <c:v>-1.0008345571287118</c:v>
                </c:pt>
                <c:pt idx="1448">
                  <c:v>-0.99967562580852165</c:v>
                </c:pt>
                <c:pt idx="1449">
                  <c:v>-0.99891017978916286</c:v>
                </c:pt>
                <c:pt idx="1450">
                  <c:v>-0.99759259835278158</c:v>
                </c:pt>
                <c:pt idx="1451">
                  <c:v>-0.9962651510875844</c:v>
                </c:pt>
                <c:pt idx="1452">
                  <c:v>-0.99730870912904357</c:v>
                </c:pt>
                <c:pt idx="1453">
                  <c:v>-0.99630366576540919</c:v>
                </c:pt>
                <c:pt idx="1454">
                  <c:v>-0.9960608999722772</c:v>
                </c:pt>
                <c:pt idx="1455">
                  <c:v>-0.99593598340146627</c:v>
                </c:pt>
                <c:pt idx="1456">
                  <c:v>-0.99685456795383232</c:v>
                </c:pt>
                <c:pt idx="1457">
                  <c:v>-0.99803320247248462</c:v>
                </c:pt>
                <c:pt idx="1458">
                  <c:v>-0.99822811899592456</c:v>
                </c:pt>
                <c:pt idx="1459">
                  <c:v>-0.99877459104777699</c:v>
                </c:pt>
                <c:pt idx="1460">
                  <c:v>-0.99906979751551761</c:v>
                </c:pt>
                <c:pt idx="1461">
                  <c:v>-1.0006779655556115</c:v>
                </c:pt>
                <c:pt idx="1462">
                  <c:v>-1.0006538986251599</c:v>
                </c:pt>
                <c:pt idx="1463">
                  <c:v>-1.0008551425599419</c:v>
                </c:pt>
                <c:pt idx="1464">
                  <c:v>-0.99781303322187465</c:v>
                </c:pt>
                <c:pt idx="1465">
                  <c:v>-0.99920104149771249</c:v>
                </c:pt>
                <c:pt idx="1466">
                  <c:v>-0.99879760499072745</c:v>
                </c:pt>
                <c:pt idx="1467">
                  <c:v>-0.99872936001726409</c:v>
                </c:pt>
                <c:pt idx="1468">
                  <c:v>-1.0004113699913701</c:v>
                </c:pt>
                <c:pt idx="1469">
                  <c:v>-0.99750617748702486</c:v>
                </c:pt>
                <c:pt idx="1470">
                  <c:v>-0.9960482546359517</c:v>
                </c:pt>
                <c:pt idx="1471">
                  <c:v>-0.99747071742159288</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30352768"/>
        <c:axId val="230419072"/>
        <c:extLst xmlns:c16r2="http://schemas.microsoft.com/office/drawing/2015/06/chart"/>
      </c:lineChart>
      <c:catAx>
        <c:axId val="2303527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0419072"/>
        <c:crosses val="autoZero"/>
        <c:auto val="1"/>
        <c:lblAlgn val="ctr"/>
        <c:lblOffset val="100"/>
      </c:catAx>
      <c:valAx>
        <c:axId val="2304190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03527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9.5577726931893078E-2</c:v>
                </c:pt>
                <c:pt idx="1">
                  <c:v>9.5354046932058775E-2</c:v>
                </c:pt>
                <c:pt idx="2">
                  <c:v>9.5039066932159355E-2</c:v>
                </c:pt>
                <c:pt idx="3">
                  <c:v>9.4305786931968699E-2</c:v>
                </c:pt>
                <c:pt idx="4">
                  <c:v>9.3521676932027897E-2</c:v>
                </c:pt>
                <c:pt idx="5">
                  <c:v>9.2994005282605527E-2</c:v>
                </c:pt>
                <c:pt idx="6">
                  <c:v>9.1830126932052419E-2</c:v>
                </c:pt>
                <c:pt idx="7">
                  <c:v>9.1055206931969265E-2</c:v>
                </c:pt>
                <c:pt idx="8">
                  <c:v>9.0546584074928632E-2</c:v>
                </c:pt>
                <c:pt idx="9">
                  <c:v>8.8621726932004305E-2</c:v>
                </c:pt>
                <c:pt idx="10">
                  <c:v>8.8174976932109128E-2</c:v>
                </c:pt>
                <c:pt idx="11">
                  <c:v>8.7587096931969227E-2</c:v>
                </c:pt>
                <c:pt idx="12">
                  <c:v>8.7210696319843364E-2</c:v>
                </c:pt>
                <c:pt idx="13">
                  <c:v>8.7354136931963963E-2</c:v>
                </c:pt>
                <c:pt idx="14">
                  <c:v>8.7826366932034883E-2</c:v>
                </c:pt>
                <c:pt idx="15">
                  <c:v>8.8175496932137887E-2</c:v>
                </c:pt>
                <c:pt idx="16">
                  <c:v>8.8540586932083609E-2</c:v>
                </c:pt>
                <c:pt idx="17">
                  <c:v>8.8867998537068851E-2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9.2885866932022249E-2</c:v>
                </c:pt>
                <c:pt idx="32">
                  <c:v>9.3968406932120371E-2</c:v>
                </c:pt>
                <c:pt idx="33">
                  <c:v>9.4595069037339621E-2</c:v>
                </c:pt>
                <c:pt idx="34">
                  <c:v>9.7737926931998245E-2</c:v>
                </c:pt>
                <c:pt idx="35">
                  <c:v>9.8325656932061745E-2</c:v>
                </c:pt>
                <c:pt idx="36">
                  <c:v>9.9234656932125645E-2</c:v>
                </c:pt>
                <c:pt idx="37">
                  <c:v>0.10035877693206885</c:v>
                </c:pt>
                <c:pt idx="38">
                  <c:v>0.10135733693216747</c:v>
                </c:pt>
                <c:pt idx="39">
                  <c:v>0.10245929693218159</c:v>
                </c:pt>
                <c:pt idx="40">
                  <c:v>0.10338461234870518</c:v>
                </c:pt>
                <c:pt idx="41">
                  <c:v>0.10419988077826767</c:v>
                </c:pt>
                <c:pt idx="42">
                  <c:v>0.10774117137646061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0.11479110928503659</c:v>
                </c:pt>
                <c:pt idx="52">
                  <c:v>0.11508462693201703</c:v>
                </c:pt>
                <c:pt idx="53">
                  <c:v>0.11558422693210005</c:v>
                </c:pt>
                <c:pt idx="54">
                  <c:v>0.11628028693215253</c:v>
                </c:pt>
                <c:pt idx="55">
                  <c:v>0.11700876693193162</c:v>
                </c:pt>
                <c:pt idx="56">
                  <c:v>0.11790884033398194</c:v>
                </c:pt>
                <c:pt idx="57">
                  <c:v>0.11862714693198505</c:v>
                </c:pt>
                <c:pt idx="58">
                  <c:v>0.119443226931992</c:v>
                </c:pt>
                <c:pt idx="59">
                  <c:v>0.11995251071583368</c:v>
                </c:pt>
                <c:pt idx="60">
                  <c:v>0.12227748368880499</c:v>
                </c:pt>
                <c:pt idx="61">
                  <c:v>0.122673966932041</c:v>
                </c:pt>
                <c:pt idx="62">
                  <c:v>0.12358003693209696</c:v>
                </c:pt>
                <c:pt idx="63">
                  <c:v>0.12426751693199391</c:v>
                </c:pt>
                <c:pt idx="64">
                  <c:v>0.12485997693197252</c:v>
                </c:pt>
                <c:pt idx="65">
                  <c:v>0.12535820693202029</c:v>
                </c:pt>
                <c:pt idx="66">
                  <c:v>0.12580622693219823</c:v>
                </c:pt>
                <c:pt idx="67">
                  <c:v>0.12622693206019184</c:v>
                </c:pt>
                <c:pt idx="68">
                  <c:v>0.12763710875020706</c:v>
                </c:pt>
                <c:pt idx="69">
                  <c:v>0.12802208693193506</c:v>
                </c:pt>
                <c:pt idx="70">
                  <c:v>0.12842574693206643</c:v>
                </c:pt>
                <c:pt idx="71">
                  <c:v>0.12889603693206214</c:v>
                </c:pt>
                <c:pt idx="72">
                  <c:v>0.12907715693201283</c:v>
                </c:pt>
                <c:pt idx="73">
                  <c:v>0.12923871693199374</c:v>
                </c:pt>
                <c:pt idx="74">
                  <c:v>0.12941058693193969</c:v>
                </c:pt>
                <c:pt idx="75">
                  <c:v>0.12954272693208677</c:v>
                </c:pt>
                <c:pt idx="76">
                  <c:v>0.1301437087502535</c:v>
                </c:pt>
                <c:pt idx="77">
                  <c:v>0.13016194693199171</c:v>
                </c:pt>
                <c:pt idx="78">
                  <c:v>0.13009597693204</c:v>
                </c:pt>
                <c:pt idx="79">
                  <c:v>0.13020980940629578</c:v>
                </c:pt>
                <c:pt idx="80">
                  <c:v>0.13038997693205087</c:v>
                </c:pt>
                <c:pt idx="81">
                  <c:v>0.1305387069320858</c:v>
                </c:pt>
                <c:pt idx="82">
                  <c:v>0.13071731693202107</c:v>
                </c:pt>
                <c:pt idx="83">
                  <c:v>0.13077910693216671</c:v>
                </c:pt>
                <c:pt idx="84">
                  <c:v>0.13073620519293203</c:v>
                </c:pt>
                <c:pt idx="85">
                  <c:v>0.13036359872695868</c:v>
                </c:pt>
                <c:pt idx="86">
                  <c:v>0.13022108693196799</c:v>
                </c:pt>
                <c:pt idx="87">
                  <c:v>0.1301147269320353</c:v>
                </c:pt>
                <c:pt idx="88">
                  <c:v>0.13025338693199748</c:v>
                </c:pt>
                <c:pt idx="89">
                  <c:v>0.13072478693206341</c:v>
                </c:pt>
                <c:pt idx="90">
                  <c:v>0.1311025001279234</c:v>
                </c:pt>
                <c:pt idx="91">
                  <c:v>0.13150606693206171</c:v>
                </c:pt>
                <c:pt idx="92">
                  <c:v>0.13181339693211674</c:v>
                </c:pt>
                <c:pt idx="93">
                  <c:v>0.13200027693201832</c:v>
                </c:pt>
                <c:pt idx="94">
                  <c:v>0.13267072693203355</c:v>
                </c:pt>
                <c:pt idx="95">
                  <c:v>0.13276925693203642</c:v>
                </c:pt>
                <c:pt idx="96">
                  <c:v>0.13289574776526097</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0.13181608693199132</c:v>
                </c:pt>
                <c:pt idx="108">
                  <c:v>0.13179309693204291</c:v>
                </c:pt>
                <c:pt idx="109">
                  <c:v>0.13157263693209131</c:v>
                </c:pt>
                <c:pt idx="110">
                  <c:v>0.13135798203423121</c:v>
                </c:pt>
                <c:pt idx="111">
                  <c:v>0.1312626619970132</c:v>
                </c:pt>
                <c:pt idx="112">
                  <c:v>0.13133803943217986</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0.12893603693206074</c:v>
                </c:pt>
                <c:pt idx="124">
                  <c:v>0.12847325693208234</c:v>
                </c:pt>
                <c:pt idx="125">
                  <c:v>0.12795838693203643</c:v>
                </c:pt>
                <c:pt idx="126">
                  <c:v>0.12746131693212726</c:v>
                </c:pt>
                <c:pt idx="127">
                  <c:v>0.12706535693206444</c:v>
                </c:pt>
                <c:pt idx="128">
                  <c:v>0.1268037269320528</c:v>
                </c:pt>
                <c:pt idx="129">
                  <c:v>0.12587545420484483</c:v>
                </c:pt>
                <c:pt idx="130">
                  <c:v>0.12543330693210936</c:v>
                </c:pt>
                <c:pt idx="131">
                  <c:v>0.12515093693204438</c:v>
                </c:pt>
                <c:pt idx="132">
                  <c:v>0.12505508407500091</c:v>
                </c:pt>
                <c:pt idx="133">
                  <c:v>0.12490471693206473</c:v>
                </c:pt>
                <c:pt idx="134">
                  <c:v>0.12476692693196881</c:v>
                </c:pt>
                <c:pt idx="135">
                  <c:v>0.12470266693216567</c:v>
                </c:pt>
                <c:pt idx="136">
                  <c:v>0.1246646869321638</c:v>
                </c:pt>
                <c:pt idx="137">
                  <c:v>0.12458795500219813</c:v>
                </c:pt>
                <c:pt idx="138">
                  <c:v>0.12430872693205694</c:v>
                </c:pt>
                <c:pt idx="139">
                  <c:v>0.12438546886752989</c:v>
                </c:pt>
                <c:pt idx="140">
                  <c:v>0.12454432693206742</c:v>
                </c:pt>
                <c:pt idx="141">
                  <c:v>0.12466551693214015</c:v>
                </c:pt>
                <c:pt idx="142">
                  <c:v>0.12465418693209079</c:v>
                </c:pt>
                <c:pt idx="143">
                  <c:v>0.12439839359872443</c:v>
                </c:pt>
                <c:pt idx="144">
                  <c:v>0.12407799693204416</c:v>
                </c:pt>
                <c:pt idx="145">
                  <c:v>0.12383622693190001</c:v>
                </c:pt>
                <c:pt idx="146">
                  <c:v>0.12364946978924252</c:v>
                </c:pt>
                <c:pt idx="147">
                  <c:v>0.12313027956362552</c:v>
                </c:pt>
                <c:pt idx="148">
                  <c:v>0.1229399087502685</c:v>
                </c:pt>
                <c:pt idx="149">
                  <c:v>0.12253911693197504</c:v>
                </c:pt>
                <c:pt idx="150">
                  <c:v>0.12204072693209866</c:v>
                </c:pt>
                <c:pt idx="151">
                  <c:v>0.12166232693221012</c:v>
                </c:pt>
                <c:pt idx="152">
                  <c:v>0.12135272693196003</c:v>
                </c:pt>
                <c:pt idx="153">
                  <c:v>0.12111252693198102</c:v>
                </c:pt>
                <c:pt idx="154">
                  <c:v>0.12088265693199673</c:v>
                </c:pt>
                <c:pt idx="155">
                  <c:v>0.12072188482682122</c:v>
                </c:pt>
                <c:pt idx="156">
                  <c:v>0.12001461154747517</c:v>
                </c:pt>
                <c:pt idx="157">
                  <c:v>0.11990864693191854</c:v>
                </c:pt>
                <c:pt idx="158">
                  <c:v>0.11973683693202022</c:v>
                </c:pt>
                <c:pt idx="159">
                  <c:v>0.11938627693200497</c:v>
                </c:pt>
                <c:pt idx="160">
                  <c:v>0.11917694693204352</c:v>
                </c:pt>
                <c:pt idx="161">
                  <c:v>0.11900131026530403</c:v>
                </c:pt>
                <c:pt idx="162">
                  <c:v>0.11878541693205592</c:v>
                </c:pt>
                <c:pt idx="163">
                  <c:v>0.11861472693203733</c:v>
                </c:pt>
                <c:pt idx="164">
                  <c:v>0.11857006026538394</c:v>
                </c:pt>
                <c:pt idx="165">
                  <c:v>0.11926059872695317</c:v>
                </c:pt>
                <c:pt idx="166">
                  <c:v>0.11943126693211079</c:v>
                </c:pt>
                <c:pt idx="167">
                  <c:v>0.11951152693201558</c:v>
                </c:pt>
                <c:pt idx="168">
                  <c:v>0.11952464182569163</c:v>
                </c:pt>
                <c:pt idx="169">
                  <c:v>0.11962221693220007</c:v>
                </c:pt>
                <c:pt idx="170">
                  <c:v>0.11970176693205313</c:v>
                </c:pt>
                <c:pt idx="171">
                  <c:v>0.11975702693204945</c:v>
                </c:pt>
                <c:pt idx="172">
                  <c:v>0.11980032693217878</c:v>
                </c:pt>
                <c:pt idx="173">
                  <c:v>0.11979872693204653</c:v>
                </c:pt>
                <c:pt idx="174">
                  <c:v>0.12077957878392465</c:v>
                </c:pt>
                <c:pt idx="175">
                  <c:v>0.12109094693209969</c:v>
                </c:pt>
                <c:pt idx="176">
                  <c:v>0.12135922693207139</c:v>
                </c:pt>
                <c:pt idx="177">
                  <c:v>0.12152209693205412</c:v>
                </c:pt>
                <c:pt idx="178">
                  <c:v>0.12189555693201738</c:v>
                </c:pt>
                <c:pt idx="179">
                  <c:v>0.12216209693200152</c:v>
                </c:pt>
                <c:pt idx="180">
                  <c:v>0.12242091060558388</c:v>
                </c:pt>
                <c:pt idx="181">
                  <c:v>0.12283039693210186</c:v>
                </c:pt>
                <c:pt idx="182">
                  <c:v>0.12337733562767994</c:v>
                </c:pt>
                <c:pt idx="183">
                  <c:v>0.12792355046146059</c:v>
                </c:pt>
                <c:pt idx="184">
                  <c:v>0.12893091693206321</c:v>
                </c:pt>
                <c:pt idx="185">
                  <c:v>0.12962533693206524</c:v>
                </c:pt>
                <c:pt idx="186">
                  <c:v>0.12991404693208625</c:v>
                </c:pt>
                <c:pt idx="187">
                  <c:v>0.13011593311759403</c:v>
                </c:pt>
                <c:pt idx="188">
                  <c:v>0.13080046162592396</c:v>
                </c:pt>
                <c:pt idx="189">
                  <c:v>0.13097475693203364</c:v>
                </c:pt>
                <c:pt idx="190">
                  <c:v>0.13119392693204188</c:v>
                </c:pt>
                <c:pt idx="191">
                  <c:v>0.13137224693213059</c:v>
                </c:pt>
                <c:pt idx="192">
                  <c:v>0.13159770631361312</c:v>
                </c:pt>
                <c:pt idx="193">
                  <c:v>0.13184740225669617</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0.12771711154746906</c:v>
                </c:pt>
                <c:pt idx="203">
                  <c:v>0.12742385958507896</c:v>
                </c:pt>
                <c:pt idx="204">
                  <c:v>0.12703364693206254</c:v>
                </c:pt>
                <c:pt idx="205">
                  <c:v>0.12676409806603336</c:v>
                </c:pt>
                <c:pt idx="206">
                  <c:v>0.12655572693192588</c:v>
                </c:pt>
                <c:pt idx="207">
                  <c:v>0.12651890693193479</c:v>
                </c:pt>
                <c:pt idx="208">
                  <c:v>0.1265830969321087</c:v>
                </c:pt>
                <c:pt idx="209">
                  <c:v>0.1266958469320798</c:v>
                </c:pt>
                <c:pt idx="210">
                  <c:v>0.12675645420479498</c:v>
                </c:pt>
                <c:pt idx="211">
                  <c:v>0.12735872693205844</c:v>
                </c:pt>
                <c:pt idx="212">
                  <c:v>0.12749870587943257</c:v>
                </c:pt>
                <c:pt idx="213">
                  <c:v>0.12783822693209856</c:v>
                </c:pt>
                <c:pt idx="214">
                  <c:v>0.12807329693195868</c:v>
                </c:pt>
                <c:pt idx="215">
                  <c:v>0.12826300693205892</c:v>
                </c:pt>
                <c:pt idx="216">
                  <c:v>0.12827298693213154</c:v>
                </c:pt>
                <c:pt idx="217">
                  <c:v>0.12823794693214569</c:v>
                </c:pt>
                <c:pt idx="218">
                  <c:v>0.12821474713415171</c:v>
                </c:pt>
                <c:pt idx="219">
                  <c:v>0.12820418147752857</c:v>
                </c:pt>
                <c:pt idx="220">
                  <c:v>0.12802740340261209</c:v>
                </c:pt>
                <c:pt idx="221">
                  <c:v>0.12796778693207517</c:v>
                </c:pt>
                <c:pt idx="222">
                  <c:v>0.12784749693197744</c:v>
                </c:pt>
                <c:pt idx="223">
                  <c:v>0.12765204693198468</c:v>
                </c:pt>
                <c:pt idx="224">
                  <c:v>0.12743404608106368</c:v>
                </c:pt>
                <c:pt idx="225">
                  <c:v>0.12725250693206647</c:v>
                </c:pt>
                <c:pt idx="226">
                  <c:v>0.12707566693200067</c:v>
                </c:pt>
                <c:pt idx="227">
                  <c:v>0.12693001428840489</c:v>
                </c:pt>
                <c:pt idx="228">
                  <c:v>0.12574872693205918</c:v>
                </c:pt>
                <c:pt idx="229">
                  <c:v>0.12556121693208411</c:v>
                </c:pt>
                <c:pt idx="230">
                  <c:v>0.1250445969320424</c:v>
                </c:pt>
                <c:pt idx="231">
                  <c:v>0.1246986369319957</c:v>
                </c:pt>
                <c:pt idx="232">
                  <c:v>0.12434711693209977</c:v>
                </c:pt>
                <c:pt idx="233">
                  <c:v>0.12403692693206393</c:v>
                </c:pt>
                <c:pt idx="234">
                  <c:v>0.12377148693202859</c:v>
                </c:pt>
                <c:pt idx="235">
                  <c:v>0.12362190693194477</c:v>
                </c:pt>
                <c:pt idx="236">
                  <c:v>0.12357935193205102</c:v>
                </c:pt>
                <c:pt idx="237">
                  <c:v>0.12340825818215252</c:v>
                </c:pt>
                <c:pt idx="238">
                  <c:v>0.12342853338361705</c:v>
                </c:pt>
                <c:pt idx="239">
                  <c:v>0.12344827693208069</c:v>
                </c:pt>
                <c:pt idx="240">
                  <c:v>0.12347377693210165</c:v>
                </c:pt>
                <c:pt idx="241">
                  <c:v>0.12348872693203816</c:v>
                </c:pt>
                <c:pt idx="242">
                  <c:v>0.12351038693192606</c:v>
                </c:pt>
                <c:pt idx="243">
                  <c:v>0.12354372693198479</c:v>
                </c:pt>
                <c:pt idx="244">
                  <c:v>0.12381017011379924</c:v>
                </c:pt>
                <c:pt idx="245">
                  <c:v>0.12505312019031578</c:v>
                </c:pt>
                <c:pt idx="246">
                  <c:v>0.12538151693215108</c:v>
                </c:pt>
                <c:pt idx="247">
                  <c:v>0.12568098693206764</c:v>
                </c:pt>
                <c:pt idx="248">
                  <c:v>0.12589298693217191</c:v>
                </c:pt>
                <c:pt idx="249">
                  <c:v>0.1260833120384604</c:v>
                </c:pt>
                <c:pt idx="250">
                  <c:v>0.12623607693198835</c:v>
                </c:pt>
                <c:pt idx="251">
                  <c:v>0.12640486693202041</c:v>
                </c:pt>
                <c:pt idx="252">
                  <c:v>0.12650262693193767</c:v>
                </c:pt>
                <c:pt idx="253">
                  <c:v>0.12654039359874522</c:v>
                </c:pt>
                <c:pt idx="254">
                  <c:v>0.12679898499654041</c:v>
                </c:pt>
                <c:pt idx="255">
                  <c:v>0.12685535851106539</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0.12739248334234807</c:v>
                </c:pt>
                <c:pt idx="269">
                  <c:v>0.12636126026542641</c:v>
                </c:pt>
                <c:pt idx="270">
                  <c:v>0.12619926693199091</c:v>
                </c:pt>
                <c:pt idx="271">
                  <c:v>0.12595513693209193</c:v>
                </c:pt>
                <c:pt idx="272">
                  <c:v>0.1257401969320428</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0.12444616693204588</c:v>
                </c:pt>
                <c:pt idx="281">
                  <c:v>0.12439276693200453</c:v>
                </c:pt>
                <c:pt idx="282">
                  <c:v>0.12433477693205952</c:v>
                </c:pt>
                <c:pt idx="283">
                  <c:v>0.12429076693203472</c:v>
                </c:pt>
                <c:pt idx="284">
                  <c:v>0.12422684888323973</c:v>
                </c:pt>
                <c:pt idx="285">
                  <c:v>0.12415343693201929</c:v>
                </c:pt>
                <c:pt idx="286">
                  <c:v>0.12409932693199729</c:v>
                </c:pt>
                <c:pt idx="287">
                  <c:v>0.12405292693209446</c:v>
                </c:pt>
                <c:pt idx="288">
                  <c:v>0.12401173693209003</c:v>
                </c:pt>
                <c:pt idx="289">
                  <c:v>0.12396098955831301</c:v>
                </c:pt>
                <c:pt idx="290">
                  <c:v>0.12359032693207449</c:v>
                </c:pt>
                <c:pt idx="291">
                  <c:v>0.12316613693204218</c:v>
                </c:pt>
                <c:pt idx="292">
                  <c:v>0.12264726693204864</c:v>
                </c:pt>
                <c:pt idx="293">
                  <c:v>0.12225703693215452</c:v>
                </c:pt>
                <c:pt idx="294">
                  <c:v>0.12193322693198659</c:v>
                </c:pt>
                <c:pt idx="295">
                  <c:v>0.12156684521151835</c:v>
                </c:pt>
                <c:pt idx="296">
                  <c:v>0.12130942693224256</c:v>
                </c:pt>
                <c:pt idx="297">
                  <c:v>0.12102168693202499</c:v>
                </c:pt>
                <c:pt idx="298">
                  <c:v>0.12078550693203752</c:v>
                </c:pt>
                <c:pt idx="299">
                  <c:v>0.12058943693199353</c:v>
                </c:pt>
                <c:pt idx="300">
                  <c:v>0.12040125218454999</c:v>
                </c:pt>
                <c:pt idx="301">
                  <c:v>0.12025998693204087</c:v>
                </c:pt>
                <c:pt idx="302">
                  <c:v>0.12009372693202652</c:v>
                </c:pt>
                <c:pt idx="303">
                  <c:v>0.11995506693196489</c:v>
                </c:pt>
                <c:pt idx="304">
                  <c:v>0.11982933693208508</c:v>
                </c:pt>
                <c:pt idx="305">
                  <c:v>0.11967580647750263</c:v>
                </c:pt>
                <c:pt idx="306">
                  <c:v>0.11938197693213226</c:v>
                </c:pt>
                <c:pt idx="307">
                  <c:v>0.11920639693205716</c:v>
                </c:pt>
                <c:pt idx="308">
                  <c:v>0.11904889693211371</c:v>
                </c:pt>
                <c:pt idx="309">
                  <c:v>0.11899967693210564</c:v>
                </c:pt>
                <c:pt idx="310">
                  <c:v>0.11903303544269762</c:v>
                </c:pt>
                <c:pt idx="311">
                  <c:v>0.11902122693219058</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0.11467022693194923</c:v>
                </c:pt>
                <c:pt idx="325">
                  <c:v>0.11448495693208827</c:v>
                </c:pt>
                <c:pt idx="326">
                  <c:v>0.11430013804314854</c:v>
                </c:pt>
                <c:pt idx="327">
                  <c:v>0.11412151693198797</c:v>
                </c:pt>
                <c:pt idx="328">
                  <c:v>0.11397525693205077</c:v>
                </c:pt>
                <c:pt idx="329">
                  <c:v>0.11382830693202095</c:v>
                </c:pt>
                <c:pt idx="330">
                  <c:v>0.11373088854821854</c:v>
                </c:pt>
                <c:pt idx="331">
                  <c:v>0.11361238693199027</c:v>
                </c:pt>
                <c:pt idx="332">
                  <c:v>0.11352122693207897</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0.11192055839276788</c:v>
                </c:pt>
                <c:pt idx="342">
                  <c:v>0.11177922693205752</c:v>
                </c:pt>
                <c:pt idx="343">
                  <c:v>0.11136622693206277</c:v>
                </c:pt>
                <c:pt idx="344">
                  <c:v>0.11129448203411146</c:v>
                </c:pt>
                <c:pt idx="345">
                  <c:v>0.1111611769320434</c:v>
                </c:pt>
                <c:pt idx="346">
                  <c:v>0.11098598693207858</c:v>
                </c:pt>
                <c:pt idx="347">
                  <c:v>0.1107289869321165</c:v>
                </c:pt>
                <c:pt idx="348">
                  <c:v>0.11024848450774981</c:v>
                </c:pt>
                <c:pt idx="349">
                  <c:v>0.10958341693212503</c:v>
                </c:pt>
                <c:pt idx="350">
                  <c:v>0.10898505420476565</c:v>
                </c:pt>
                <c:pt idx="351">
                  <c:v>0.10739402104971427</c:v>
                </c:pt>
                <c:pt idx="352">
                  <c:v>0.10707903693204912</c:v>
                </c:pt>
                <c:pt idx="353">
                  <c:v>0.10662124208364812</c:v>
                </c:pt>
                <c:pt idx="354">
                  <c:v>0.10630579693206246</c:v>
                </c:pt>
                <c:pt idx="355">
                  <c:v>0.10618128693185735</c:v>
                </c:pt>
                <c:pt idx="356">
                  <c:v>0.10610330693214109</c:v>
                </c:pt>
                <c:pt idx="357">
                  <c:v>0.10596634693200721</c:v>
                </c:pt>
                <c:pt idx="358">
                  <c:v>0.1058728697892235</c:v>
                </c:pt>
                <c:pt idx="359">
                  <c:v>0.10579274388118197</c:v>
                </c:pt>
                <c:pt idx="360">
                  <c:v>0.10505807261110078</c:v>
                </c:pt>
                <c:pt idx="361">
                  <c:v>0.10449372693196342</c:v>
                </c:pt>
                <c:pt idx="362">
                  <c:v>0.10376007693200517</c:v>
                </c:pt>
                <c:pt idx="363">
                  <c:v>0.10285167693209019</c:v>
                </c:pt>
                <c:pt idx="364">
                  <c:v>0.10214898225123657</c:v>
                </c:pt>
                <c:pt idx="365">
                  <c:v>0.10163055385513088</c:v>
                </c:pt>
                <c:pt idx="366">
                  <c:v>0.10055463602293457</c:v>
                </c:pt>
                <c:pt idx="367">
                  <c:v>0.10032999693206068</c:v>
                </c:pt>
                <c:pt idx="368">
                  <c:v>9.9956326932073389E-2</c:v>
                </c:pt>
                <c:pt idx="369">
                  <c:v>9.9609896931937766E-2</c:v>
                </c:pt>
                <c:pt idx="370">
                  <c:v>9.9236807740155128E-2</c:v>
                </c:pt>
                <c:pt idx="371">
                  <c:v>9.9009296931967597E-2</c:v>
                </c:pt>
                <c:pt idx="372">
                  <c:v>9.8805766932017203E-2</c:v>
                </c:pt>
                <c:pt idx="373">
                  <c:v>9.8633286932042208E-2</c:v>
                </c:pt>
                <c:pt idx="374">
                  <c:v>9.8572426932108242E-2</c:v>
                </c:pt>
                <c:pt idx="375">
                  <c:v>9.8568726932072304E-2</c:v>
                </c:pt>
                <c:pt idx="376">
                  <c:v>9.8689520582738097E-2</c:v>
                </c:pt>
                <c:pt idx="377">
                  <c:v>9.8724466062506858E-2</c:v>
                </c:pt>
                <c:pt idx="378">
                  <c:v>9.8770786932064467E-2</c:v>
                </c:pt>
                <c:pt idx="379">
                  <c:v>9.8807686932019675E-2</c:v>
                </c:pt>
                <c:pt idx="380">
                  <c:v>9.8849976932086886E-2</c:v>
                </c:pt>
                <c:pt idx="381">
                  <c:v>9.8894006931942821E-2</c:v>
                </c:pt>
                <c:pt idx="382">
                  <c:v>9.8987188470587753E-2</c:v>
                </c:pt>
                <c:pt idx="383">
                  <c:v>9.9118309021605497E-2</c:v>
                </c:pt>
                <c:pt idx="384">
                  <c:v>9.8849438272253703E-2</c:v>
                </c:pt>
                <c:pt idx="385">
                  <c:v>9.8528346931985533E-2</c:v>
                </c:pt>
                <c:pt idx="386">
                  <c:v>9.8338296931928013E-2</c:v>
                </c:pt>
                <c:pt idx="387">
                  <c:v>9.8324406932050801E-2</c:v>
                </c:pt>
                <c:pt idx="388">
                  <c:v>9.8353762226068508E-2</c:v>
                </c:pt>
                <c:pt idx="389">
                  <c:v>9.8358726932048154E-2</c:v>
                </c:pt>
                <c:pt idx="390">
                  <c:v>9.8459460265374499E-2</c:v>
                </c:pt>
                <c:pt idx="391">
                  <c:v>9.8509066931896691E-2</c:v>
                </c:pt>
                <c:pt idx="392">
                  <c:v>9.856132693211371E-2</c:v>
                </c:pt>
                <c:pt idx="393">
                  <c:v>9.8608646932049904E-2</c:v>
                </c:pt>
                <c:pt idx="394">
                  <c:v>9.8649406932139638E-2</c:v>
                </c:pt>
                <c:pt idx="395">
                  <c:v>9.8767769942682784E-2</c:v>
                </c:pt>
                <c:pt idx="396">
                  <c:v>9.8982276932062546E-2</c:v>
                </c:pt>
                <c:pt idx="397">
                  <c:v>9.9142389853383861E-2</c:v>
                </c:pt>
                <c:pt idx="398">
                  <c:v>9.9675761414758327E-2</c:v>
                </c:pt>
                <c:pt idx="399">
                  <c:v>9.9797256932049716E-2</c:v>
                </c:pt>
                <c:pt idx="400">
                  <c:v>9.992881582094526E-2</c:v>
                </c:pt>
                <c:pt idx="401">
                  <c:v>0.10005136693204975</c:v>
                </c:pt>
                <c:pt idx="402">
                  <c:v>0.10019779693195127</c:v>
                </c:pt>
                <c:pt idx="403">
                  <c:v>0.10034893693217838</c:v>
                </c:pt>
                <c:pt idx="404">
                  <c:v>0.10047647693197362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9.881872693209473E-2</c:v>
                </c:pt>
                <c:pt idx="414">
                  <c:v>9.8838214111594894E-2</c:v>
                </c:pt>
                <c:pt idx="415">
                  <c:v>9.8790186931992804E-2</c:v>
                </c:pt>
                <c:pt idx="416">
                  <c:v>9.8711266931999969E-2</c:v>
                </c:pt>
                <c:pt idx="417">
                  <c:v>9.8800626932146071E-2</c:v>
                </c:pt>
                <c:pt idx="418">
                  <c:v>9.9051555214870857E-2</c:v>
                </c:pt>
                <c:pt idx="419">
                  <c:v>9.9296446932157875E-2</c:v>
                </c:pt>
                <c:pt idx="420">
                  <c:v>9.9525076932039547E-2</c:v>
                </c:pt>
                <c:pt idx="421">
                  <c:v>9.9708613008076027E-2</c:v>
                </c:pt>
                <c:pt idx="422">
                  <c:v>0.10015630757730767</c:v>
                </c:pt>
                <c:pt idx="423">
                  <c:v>0.10027071683103372</c:v>
                </c:pt>
                <c:pt idx="424">
                  <c:v>0.10038890693201097</c:v>
                </c:pt>
                <c:pt idx="425">
                  <c:v>0.10051464693212617</c:v>
                </c:pt>
                <c:pt idx="426">
                  <c:v>0.1006151969319832</c:v>
                </c:pt>
                <c:pt idx="427">
                  <c:v>0.10070106693218862</c:v>
                </c:pt>
                <c:pt idx="428">
                  <c:v>0.10073473883677769</c:v>
                </c:pt>
                <c:pt idx="429">
                  <c:v>0.10075047111823218</c:v>
                </c:pt>
                <c:pt idx="430">
                  <c:v>0.10082405277466948</c:v>
                </c:pt>
                <c:pt idx="431">
                  <c:v>0.10082676693201628</c:v>
                </c:pt>
                <c:pt idx="432">
                  <c:v>0.10082786693195089</c:v>
                </c:pt>
                <c:pt idx="433">
                  <c:v>0.10085672693209349</c:v>
                </c:pt>
                <c:pt idx="434">
                  <c:v>0.1008914036996913</c:v>
                </c:pt>
                <c:pt idx="435">
                  <c:v>0.10091747693203956</c:v>
                </c:pt>
                <c:pt idx="436">
                  <c:v>0.10089787693203789</c:v>
                </c:pt>
                <c:pt idx="437">
                  <c:v>0.10086270693186358</c:v>
                </c:pt>
                <c:pt idx="438">
                  <c:v>0.10083872693205366</c:v>
                </c:pt>
                <c:pt idx="439">
                  <c:v>0.10081030587947729</c:v>
                </c:pt>
                <c:pt idx="440">
                  <c:v>0.10080971569612984</c:v>
                </c:pt>
                <c:pt idx="441">
                  <c:v>0.10086166693207589</c:v>
                </c:pt>
                <c:pt idx="442">
                  <c:v>0.10092075693194161</c:v>
                </c:pt>
                <c:pt idx="443">
                  <c:v>0.10102101693198066</c:v>
                </c:pt>
                <c:pt idx="444">
                  <c:v>0.10109631693210019</c:v>
                </c:pt>
                <c:pt idx="445">
                  <c:v>0.10126196935632956</c:v>
                </c:pt>
                <c:pt idx="446">
                  <c:v>0.10158415693196343</c:v>
                </c:pt>
                <c:pt idx="447">
                  <c:v>0.10183566026542223</c:v>
                </c:pt>
                <c:pt idx="448">
                  <c:v>0.10265591443199194</c:v>
                </c:pt>
                <c:pt idx="449">
                  <c:v>0.10277707693221327</c:v>
                </c:pt>
                <c:pt idx="450">
                  <c:v>0.10297966693201489</c:v>
                </c:pt>
                <c:pt idx="451">
                  <c:v>0.10314932693196972</c:v>
                </c:pt>
                <c:pt idx="452">
                  <c:v>0.10335446430575237</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0.10430832693202766</c:v>
                </c:pt>
                <c:pt idx="462">
                  <c:v>0.10432392693215328</c:v>
                </c:pt>
                <c:pt idx="463">
                  <c:v>0.10432970519303808</c:v>
                </c:pt>
                <c:pt idx="464">
                  <c:v>0.10391192096190605</c:v>
                </c:pt>
                <c:pt idx="465">
                  <c:v>0.10354993693195524</c:v>
                </c:pt>
                <c:pt idx="466">
                  <c:v>0.10315322693210768</c:v>
                </c:pt>
                <c:pt idx="467">
                  <c:v>0.10274729693209396</c:v>
                </c:pt>
                <c:pt idx="468">
                  <c:v>0.10226625693208312</c:v>
                </c:pt>
                <c:pt idx="469">
                  <c:v>0.1018974201138434</c:v>
                </c:pt>
                <c:pt idx="470">
                  <c:v>0.10075261264627502</c:v>
                </c:pt>
                <c:pt idx="471">
                  <c:v>0.10050092080962258</c:v>
                </c:pt>
                <c:pt idx="472">
                  <c:v>0.1002253969319328</c:v>
                </c:pt>
                <c:pt idx="473">
                  <c:v>9.9986976932044155E-2</c:v>
                </c:pt>
                <c:pt idx="474">
                  <c:v>9.9763896932032234E-2</c:v>
                </c:pt>
                <c:pt idx="475">
                  <c:v>9.9563416931957263E-2</c:v>
                </c:pt>
                <c:pt idx="476">
                  <c:v>9.9359456932063606E-2</c:v>
                </c:pt>
                <c:pt idx="477">
                  <c:v>9.9224444323312053E-2</c:v>
                </c:pt>
                <c:pt idx="478">
                  <c:v>9.8713118824036897E-2</c:v>
                </c:pt>
                <c:pt idx="479">
                  <c:v>9.8603216932019705E-2</c:v>
                </c:pt>
                <c:pt idx="480">
                  <c:v>9.8507466932048496E-2</c:v>
                </c:pt>
                <c:pt idx="481">
                  <c:v>9.8347896932097195E-2</c:v>
                </c:pt>
                <c:pt idx="482">
                  <c:v>9.8136826932034391E-2</c:v>
                </c:pt>
                <c:pt idx="483">
                  <c:v>9.7734012646299259E-2</c:v>
                </c:pt>
                <c:pt idx="484">
                  <c:v>9.7306056932126253E-2</c:v>
                </c:pt>
                <c:pt idx="485">
                  <c:v>9.6878146932098744E-2</c:v>
                </c:pt>
                <c:pt idx="486">
                  <c:v>9.6649406932044726E-2</c:v>
                </c:pt>
                <c:pt idx="487">
                  <c:v>9.5660032487615038E-2</c:v>
                </c:pt>
                <c:pt idx="488">
                  <c:v>9.5477826932153717E-2</c:v>
                </c:pt>
                <c:pt idx="489">
                  <c:v>9.5172494608817687E-2</c:v>
                </c:pt>
                <c:pt idx="490">
                  <c:v>9.4901276931963693E-2</c:v>
                </c:pt>
                <c:pt idx="491">
                  <c:v>9.4683376932138713E-2</c:v>
                </c:pt>
                <c:pt idx="492">
                  <c:v>9.4455406932056216E-2</c:v>
                </c:pt>
                <c:pt idx="493">
                  <c:v>9.4269336932043798E-2</c:v>
                </c:pt>
                <c:pt idx="494">
                  <c:v>9.4275779563716397E-2</c:v>
                </c:pt>
                <c:pt idx="495">
                  <c:v>9.4815343370484806E-2</c:v>
                </c:pt>
                <c:pt idx="496">
                  <c:v>9.5054906932077424E-2</c:v>
                </c:pt>
                <c:pt idx="497">
                  <c:v>9.5260036932103234E-2</c:v>
                </c:pt>
                <c:pt idx="498">
                  <c:v>9.5475226931967E-2</c:v>
                </c:pt>
                <c:pt idx="499">
                  <c:v>9.5657376932024585E-2</c:v>
                </c:pt>
                <c:pt idx="500">
                  <c:v>9.5781076932027545E-2</c:v>
                </c:pt>
                <c:pt idx="501">
                  <c:v>9.5834033054572554E-2</c:v>
                </c:pt>
                <c:pt idx="502">
                  <c:v>9.5814373990848106E-2</c:v>
                </c:pt>
                <c:pt idx="503">
                  <c:v>9.5603419239680007E-2</c:v>
                </c:pt>
                <c:pt idx="504">
                  <c:v>9.5546826931937001E-2</c:v>
                </c:pt>
                <c:pt idx="505">
                  <c:v>9.5490176932003165E-2</c:v>
                </c:pt>
                <c:pt idx="506">
                  <c:v>9.5420186932031498E-2</c:v>
                </c:pt>
                <c:pt idx="507">
                  <c:v>9.5329944323381724E-2</c:v>
                </c:pt>
                <c:pt idx="508">
                  <c:v>9.5251696931995852E-2</c:v>
                </c:pt>
                <c:pt idx="509">
                  <c:v>9.5167043387846414E-2</c:v>
                </c:pt>
                <c:pt idx="510">
                  <c:v>9.4876205193017579E-2</c:v>
                </c:pt>
                <c:pt idx="511">
                  <c:v>9.4797366932098934E-2</c:v>
                </c:pt>
                <c:pt idx="512">
                  <c:v>9.4725076932107452E-2</c:v>
                </c:pt>
                <c:pt idx="513">
                  <c:v>9.4658686115636381E-2</c:v>
                </c:pt>
                <c:pt idx="514">
                  <c:v>9.45877569320005E-2</c:v>
                </c:pt>
                <c:pt idx="515">
                  <c:v>9.4527726932099862E-2</c:v>
                </c:pt>
                <c:pt idx="516">
                  <c:v>9.4457486931887186E-2</c:v>
                </c:pt>
                <c:pt idx="517">
                  <c:v>9.4416938199671674E-2</c:v>
                </c:pt>
                <c:pt idx="518">
                  <c:v>9.4398726932055851E-2</c:v>
                </c:pt>
                <c:pt idx="519">
                  <c:v>9.4420891880517485E-2</c:v>
                </c:pt>
                <c:pt idx="520">
                  <c:v>9.4439726931966533E-2</c:v>
                </c:pt>
                <c:pt idx="521">
                  <c:v>9.4416116932066543E-2</c:v>
                </c:pt>
                <c:pt idx="522">
                  <c:v>9.4237096932147366E-2</c:v>
                </c:pt>
                <c:pt idx="523">
                  <c:v>9.4094906932085276E-2</c:v>
                </c:pt>
                <c:pt idx="524">
                  <c:v>9.3957356932065944E-2</c:v>
                </c:pt>
                <c:pt idx="525">
                  <c:v>9.3842354838969327E-2</c:v>
                </c:pt>
                <c:pt idx="526">
                  <c:v>9.3754029962270016E-2</c:v>
                </c:pt>
                <c:pt idx="527">
                  <c:v>9.2698726932056372E-2</c:v>
                </c:pt>
                <c:pt idx="528">
                  <c:v>9.2483576931939981E-2</c:v>
                </c:pt>
                <c:pt idx="529">
                  <c:v>9.2048756932058481E-2</c:v>
                </c:pt>
                <c:pt idx="530">
                  <c:v>9.166938693209678E-2</c:v>
                </c:pt>
                <c:pt idx="531">
                  <c:v>9.1372356931955681E-2</c:v>
                </c:pt>
                <c:pt idx="532">
                  <c:v>9.1091432195185104E-2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9.0108246932132471E-2</c:v>
                </c:pt>
                <c:pt idx="541">
                  <c:v>9.0083366932219744E-2</c:v>
                </c:pt>
                <c:pt idx="542">
                  <c:v>9.0047386932070692E-2</c:v>
                </c:pt>
                <c:pt idx="543">
                  <c:v>9.0025426931944805E-2</c:v>
                </c:pt>
                <c:pt idx="544">
                  <c:v>9.0029976932058414E-2</c:v>
                </c:pt>
                <c:pt idx="545">
                  <c:v>9.0076908750219994E-2</c:v>
                </c:pt>
                <c:pt idx="546">
                  <c:v>9.0081966932189214E-2</c:v>
                </c:pt>
                <c:pt idx="547">
                  <c:v>9.0082726932195059E-2</c:v>
                </c:pt>
                <c:pt idx="548">
                  <c:v>9.0081846932164963E-2</c:v>
                </c:pt>
                <c:pt idx="549">
                  <c:v>9.0088266932113498E-2</c:v>
                </c:pt>
                <c:pt idx="550">
                  <c:v>9.0096492889529312E-2</c:v>
                </c:pt>
                <c:pt idx="551">
                  <c:v>9.0087826932020248E-2</c:v>
                </c:pt>
                <c:pt idx="552">
                  <c:v>9.0087446932116705E-2</c:v>
                </c:pt>
                <c:pt idx="553">
                  <c:v>9.0082726932038684E-2</c:v>
                </c:pt>
                <c:pt idx="554">
                  <c:v>9.0077188470516517E-2</c:v>
                </c:pt>
                <c:pt idx="555">
                  <c:v>9.0069926931917663E-2</c:v>
                </c:pt>
                <c:pt idx="556">
                  <c:v>9.0067726932218733E-2</c:v>
                </c:pt>
                <c:pt idx="557">
                  <c:v>9.0068318768871503E-2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8.9547626932102414E-2</c:v>
                </c:pt>
                <c:pt idx="568">
                  <c:v>8.9258576932167127E-2</c:v>
                </c:pt>
                <c:pt idx="569">
                  <c:v>8.8993033054478685E-2</c:v>
                </c:pt>
                <c:pt idx="570">
                  <c:v>8.8791446932077842E-2</c:v>
                </c:pt>
                <c:pt idx="571">
                  <c:v>8.869872693205158E-2</c:v>
                </c:pt>
                <c:pt idx="572">
                  <c:v>8.8414298360618246E-2</c:v>
                </c:pt>
                <c:pt idx="573">
                  <c:v>8.8303286932287492E-2</c:v>
                </c:pt>
                <c:pt idx="574">
                  <c:v>8.8217986932093706E-2</c:v>
                </c:pt>
                <c:pt idx="575">
                  <c:v>8.8133916932107995E-2</c:v>
                </c:pt>
                <c:pt idx="576">
                  <c:v>8.7982250741518303E-2</c:v>
                </c:pt>
                <c:pt idx="577">
                  <c:v>8.78620669320897E-2</c:v>
                </c:pt>
                <c:pt idx="578">
                  <c:v>8.7754076932029301E-2</c:v>
                </c:pt>
                <c:pt idx="579">
                  <c:v>8.7639116932081165E-2</c:v>
                </c:pt>
                <c:pt idx="580">
                  <c:v>8.7577908750276601E-2</c:v>
                </c:pt>
                <c:pt idx="581">
                  <c:v>8.7362298360631044E-2</c:v>
                </c:pt>
                <c:pt idx="582">
                  <c:v>8.7319496932082186E-2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8.7534906932092094E-2</c:v>
                </c:pt>
                <c:pt idx="592">
                  <c:v>8.7562786932124909E-2</c:v>
                </c:pt>
                <c:pt idx="593">
                  <c:v>8.7605306932090565E-2</c:v>
                </c:pt>
                <c:pt idx="594">
                  <c:v>8.7721046932031768E-2</c:v>
                </c:pt>
                <c:pt idx="595">
                  <c:v>8.7839680955013946E-2</c:v>
                </c:pt>
                <c:pt idx="596">
                  <c:v>8.8001906932049789E-2</c:v>
                </c:pt>
                <c:pt idx="597">
                  <c:v>8.827155587941618E-2</c:v>
                </c:pt>
                <c:pt idx="598">
                  <c:v>8.893684649727647E-2</c:v>
                </c:pt>
                <c:pt idx="599">
                  <c:v>8.9030586932025826E-2</c:v>
                </c:pt>
                <c:pt idx="600">
                  <c:v>8.9113246932001303E-2</c:v>
                </c:pt>
                <c:pt idx="601">
                  <c:v>8.9189817841102539E-2</c:v>
                </c:pt>
                <c:pt idx="602">
                  <c:v>8.9266426932084836E-2</c:v>
                </c:pt>
                <c:pt idx="603">
                  <c:v>8.9318506932073702E-2</c:v>
                </c:pt>
                <c:pt idx="604">
                  <c:v>8.9493476931991695E-2</c:v>
                </c:pt>
                <c:pt idx="605">
                  <c:v>8.9897876931999771E-2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9.3521716932002771E-2</c:v>
                </c:pt>
                <c:pt idx="618">
                  <c:v>9.3736756931989004E-2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0.10179070693206438</c:v>
                </c:pt>
                <c:pt idx="630">
                  <c:v>0.10262657387085049</c:v>
                </c:pt>
                <c:pt idx="631">
                  <c:v>0.10332327693200241</c:v>
                </c:pt>
                <c:pt idx="632">
                  <c:v>0.10372729836063863</c:v>
                </c:pt>
                <c:pt idx="633">
                  <c:v>0.10523107021562357</c:v>
                </c:pt>
                <c:pt idx="634">
                  <c:v>0.10560489693202157</c:v>
                </c:pt>
                <c:pt idx="635">
                  <c:v>0.10598023693199822</c:v>
                </c:pt>
                <c:pt idx="636">
                  <c:v>0.10634959693202005</c:v>
                </c:pt>
                <c:pt idx="637">
                  <c:v>0.10668649776536654</c:v>
                </c:pt>
                <c:pt idx="638">
                  <c:v>0.10705955693205739</c:v>
                </c:pt>
                <c:pt idx="639">
                  <c:v>0.10738390693205702</c:v>
                </c:pt>
                <c:pt idx="640">
                  <c:v>0.10775282693209946</c:v>
                </c:pt>
                <c:pt idx="641">
                  <c:v>0.10798122693205423</c:v>
                </c:pt>
                <c:pt idx="642">
                  <c:v>0.10897545827531027</c:v>
                </c:pt>
                <c:pt idx="643">
                  <c:v>0.1092828791059192</c:v>
                </c:pt>
                <c:pt idx="644">
                  <c:v>0.10974035046149325</c:v>
                </c:pt>
                <c:pt idx="645">
                  <c:v>0.11009997693204808</c:v>
                </c:pt>
                <c:pt idx="646">
                  <c:v>0.11045507693198445</c:v>
                </c:pt>
                <c:pt idx="647">
                  <c:v>0.11079983693201712</c:v>
                </c:pt>
                <c:pt idx="648">
                  <c:v>0.11126452693216052</c:v>
                </c:pt>
                <c:pt idx="649">
                  <c:v>0.11161802285045042</c:v>
                </c:pt>
                <c:pt idx="650">
                  <c:v>0.11188166810852343</c:v>
                </c:pt>
                <c:pt idx="651">
                  <c:v>0.11293517137649203</c:v>
                </c:pt>
                <c:pt idx="652">
                  <c:v>0.11315442693208412</c:v>
                </c:pt>
                <c:pt idx="653">
                  <c:v>0.11345694693206099</c:v>
                </c:pt>
                <c:pt idx="654">
                  <c:v>0.11376275693213263</c:v>
                </c:pt>
                <c:pt idx="655">
                  <c:v>0.11419393101371612</c:v>
                </c:pt>
                <c:pt idx="656">
                  <c:v>0.11477295693214273</c:v>
                </c:pt>
                <c:pt idx="657">
                  <c:v>0.11529408693212426</c:v>
                </c:pt>
                <c:pt idx="658">
                  <c:v>0.11578334693214742</c:v>
                </c:pt>
                <c:pt idx="659">
                  <c:v>0.11601472693205052</c:v>
                </c:pt>
                <c:pt idx="660">
                  <c:v>0.11740592693199413</c:v>
                </c:pt>
                <c:pt idx="661">
                  <c:v>0.11789230693202057</c:v>
                </c:pt>
                <c:pt idx="662">
                  <c:v>0.11837326301453292</c:v>
                </c:pt>
                <c:pt idx="663">
                  <c:v>0.11887262693205977</c:v>
                </c:pt>
                <c:pt idx="664">
                  <c:v>0.11925095693207766</c:v>
                </c:pt>
                <c:pt idx="665">
                  <c:v>0.11962057693213542</c:v>
                </c:pt>
                <c:pt idx="666">
                  <c:v>0.11995131693204535</c:v>
                </c:pt>
                <c:pt idx="667">
                  <c:v>0.12025227041040423</c:v>
                </c:pt>
                <c:pt idx="668">
                  <c:v>0.12042966632600391</c:v>
                </c:pt>
                <c:pt idx="669">
                  <c:v>0.12144586978921269</c:v>
                </c:pt>
                <c:pt idx="670">
                  <c:v>0.12180613693202252</c:v>
                </c:pt>
                <c:pt idx="671">
                  <c:v>0.12245279693196666</c:v>
                </c:pt>
                <c:pt idx="672">
                  <c:v>0.12303086693205502</c:v>
                </c:pt>
                <c:pt idx="673">
                  <c:v>0.12364219631976416</c:v>
                </c:pt>
                <c:pt idx="674">
                  <c:v>0.12413105693211453</c:v>
                </c:pt>
                <c:pt idx="675">
                  <c:v>0.12456564693201265</c:v>
                </c:pt>
                <c:pt idx="676">
                  <c:v>0.12495652693199603</c:v>
                </c:pt>
                <c:pt idx="677">
                  <c:v>0.12523659649728824</c:v>
                </c:pt>
                <c:pt idx="678">
                  <c:v>0.12985690135073469</c:v>
                </c:pt>
                <c:pt idx="679">
                  <c:v>0.1305512165154285</c:v>
                </c:pt>
                <c:pt idx="680">
                  <c:v>0.13103549693208549</c:v>
                </c:pt>
                <c:pt idx="681">
                  <c:v>0.13148637693208798</c:v>
                </c:pt>
                <c:pt idx="682">
                  <c:v>0.13179456254844979</c:v>
                </c:pt>
                <c:pt idx="683">
                  <c:v>0.13315872693205205</c:v>
                </c:pt>
                <c:pt idx="684">
                  <c:v>0.13337724693212749</c:v>
                </c:pt>
                <c:pt idx="685">
                  <c:v>0.13379031456094048</c:v>
                </c:pt>
                <c:pt idx="686">
                  <c:v>0.13414110693209141</c:v>
                </c:pt>
                <c:pt idx="687">
                  <c:v>0.13455670693198837</c:v>
                </c:pt>
                <c:pt idx="688">
                  <c:v>0.13490678693209213</c:v>
                </c:pt>
                <c:pt idx="689">
                  <c:v>0.13525909693201754</c:v>
                </c:pt>
                <c:pt idx="690">
                  <c:v>0.13547848642572574</c:v>
                </c:pt>
                <c:pt idx="691">
                  <c:v>0.13572275919011645</c:v>
                </c:pt>
                <c:pt idx="692">
                  <c:v>0.13693606026538421</c:v>
                </c:pt>
                <c:pt idx="693">
                  <c:v>0.13737306693208487</c:v>
                </c:pt>
                <c:pt idx="694">
                  <c:v>0.13805533693202698</c:v>
                </c:pt>
                <c:pt idx="695">
                  <c:v>0.13863217693199203</c:v>
                </c:pt>
                <c:pt idx="696">
                  <c:v>0.13920448883691031</c:v>
                </c:pt>
                <c:pt idx="697">
                  <c:v>0.13966979693199741</c:v>
                </c:pt>
                <c:pt idx="698">
                  <c:v>0.1400706085110528</c:v>
                </c:pt>
                <c:pt idx="699">
                  <c:v>0.14132324693201781</c:v>
                </c:pt>
                <c:pt idx="700">
                  <c:v>0.14155386693205685</c:v>
                </c:pt>
                <c:pt idx="701">
                  <c:v>0.14179468042038954</c:v>
                </c:pt>
                <c:pt idx="702">
                  <c:v>0.14205616693195111</c:v>
                </c:pt>
                <c:pt idx="703">
                  <c:v>0.14228553693196491</c:v>
                </c:pt>
                <c:pt idx="704">
                  <c:v>0.14249224693199414</c:v>
                </c:pt>
                <c:pt idx="705">
                  <c:v>0.14268062693200517</c:v>
                </c:pt>
                <c:pt idx="706">
                  <c:v>0.14279128248749426</c:v>
                </c:pt>
                <c:pt idx="707">
                  <c:v>0.14286197693201075</c:v>
                </c:pt>
                <c:pt idx="708">
                  <c:v>0.14302272693205947</c:v>
                </c:pt>
                <c:pt idx="709">
                  <c:v>0.14300728693200448</c:v>
                </c:pt>
                <c:pt idx="710">
                  <c:v>0.14301923693194876</c:v>
                </c:pt>
                <c:pt idx="711">
                  <c:v>0.14316672693209398</c:v>
                </c:pt>
                <c:pt idx="712">
                  <c:v>0.1433592769321024</c:v>
                </c:pt>
                <c:pt idx="713">
                  <c:v>0.14348249223824894</c:v>
                </c:pt>
                <c:pt idx="714">
                  <c:v>0.14339608693207156</c:v>
                </c:pt>
                <c:pt idx="715">
                  <c:v>0.14305945295943462</c:v>
                </c:pt>
                <c:pt idx="716">
                  <c:v>0.14199387327352042</c:v>
                </c:pt>
                <c:pt idx="717">
                  <c:v>0.14167324693210048</c:v>
                </c:pt>
                <c:pt idx="718">
                  <c:v>0.14141120693194884</c:v>
                </c:pt>
                <c:pt idx="719">
                  <c:v>0.14116531876881311</c:v>
                </c:pt>
                <c:pt idx="720">
                  <c:v>0.14096876693199098</c:v>
                </c:pt>
                <c:pt idx="721">
                  <c:v>0.14076955693205664</c:v>
                </c:pt>
                <c:pt idx="722">
                  <c:v>0.14061810693209531</c:v>
                </c:pt>
                <c:pt idx="723">
                  <c:v>0.1405073022744574</c:v>
                </c:pt>
                <c:pt idx="724">
                  <c:v>0.14005872693202548</c:v>
                </c:pt>
                <c:pt idx="725">
                  <c:v>0.13999195666178821</c:v>
                </c:pt>
                <c:pt idx="726">
                  <c:v>0.13969859693199291</c:v>
                </c:pt>
                <c:pt idx="727">
                  <c:v>0.13896541693210929</c:v>
                </c:pt>
                <c:pt idx="728">
                  <c:v>0.13813084693204303</c:v>
                </c:pt>
                <c:pt idx="729">
                  <c:v>0.13728605693199841</c:v>
                </c:pt>
                <c:pt idx="730">
                  <c:v>0.13662230693202559</c:v>
                </c:pt>
                <c:pt idx="731">
                  <c:v>0.13625872693204139</c:v>
                </c:pt>
                <c:pt idx="732">
                  <c:v>0.13336362166890567</c:v>
                </c:pt>
                <c:pt idx="733">
                  <c:v>0.13299968693202432</c:v>
                </c:pt>
                <c:pt idx="734">
                  <c:v>0.13231410693212828</c:v>
                </c:pt>
                <c:pt idx="735">
                  <c:v>0.1315378169320667</c:v>
                </c:pt>
                <c:pt idx="736">
                  <c:v>0.13091613693200113</c:v>
                </c:pt>
                <c:pt idx="737">
                  <c:v>0.13058372693205894</c:v>
                </c:pt>
                <c:pt idx="738">
                  <c:v>0.12917763737985388</c:v>
                </c:pt>
                <c:pt idx="739">
                  <c:v>0.12883908775688724</c:v>
                </c:pt>
                <c:pt idx="740">
                  <c:v>0.1284066069321029</c:v>
                </c:pt>
                <c:pt idx="741">
                  <c:v>0.12808182693214568</c:v>
                </c:pt>
                <c:pt idx="742">
                  <c:v>0.12782023693195288</c:v>
                </c:pt>
                <c:pt idx="743">
                  <c:v>0.12770815693212986</c:v>
                </c:pt>
                <c:pt idx="744">
                  <c:v>0.1275925738708282</c:v>
                </c:pt>
                <c:pt idx="745">
                  <c:v>0.12753457006931512</c:v>
                </c:pt>
                <c:pt idx="746">
                  <c:v>0.12761872693205573</c:v>
                </c:pt>
                <c:pt idx="747">
                  <c:v>0.12764784693213471</c:v>
                </c:pt>
                <c:pt idx="748">
                  <c:v>0.12769972693197917</c:v>
                </c:pt>
                <c:pt idx="749">
                  <c:v>0.12773717693207234</c:v>
                </c:pt>
                <c:pt idx="750">
                  <c:v>0.1277761669320796</c:v>
                </c:pt>
                <c:pt idx="751">
                  <c:v>0.12781274755069222</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0.12779633693202214</c:v>
                </c:pt>
                <c:pt idx="760">
                  <c:v>0.12796932693203206</c:v>
                </c:pt>
                <c:pt idx="761">
                  <c:v>0.12813856693207967</c:v>
                </c:pt>
                <c:pt idx="762">
                  <c:v>0.12828700693195572</c:v>
                </c:pt>
                <c:pt idx="763">
                  <c:v>0.12841211582089351</c:v>
                </c:pt>
                <c:pt idx="764">
                  <c:v>0.12843537753437337</c:v>
                </c:pt>
                <c:pt idx="765">
                  <c:v>0.128594976932078</c:v>
                </c:pt>
                <c:pt idx="766">
                  <c:v>0.12872530693199741</c:v>
                </c:pt>
                <c:pt idx="767">
                  <c:v>0.12884063693206826</c:v>
                </c:pt>
                <c:pt idx="768">
                  <c:v>0.12895786693215427</c:v>
                </c:pt>
                <c:pt idx="769">
                  <c:v>0.12905864445782828</c:v>
                </c:pt>
                <c:pt idx="770">
                  <c:v>0.12919786693207413</c:v>
                </c:pt>
                <c:pt idx="771">
                  <c:v>0.12931252693192619</c:v>
                </c:pt>
                <c:pt idx="772">
                  <c:v>0.12936799008996064</c:v>
                </c:pt>
                <c:pt idx="773">
                  <c:v>0.12959872693200225</c:v>
                </c:pt>
                <c:pt idx="774">
                  <c:v>0.12958062693195399</c:v>
                </c:pt>
                <c:pt idx="775">
                  <c:v>0.12954558693203921</c:v>
                </c:pt>
                <c:pt idx="776">
                  <c:v>0.12952614961265838</c:v>
                </c:pt>
                <c:pt idx="777">
                  <c:v>0.12950327693206989</c:v>
                </c:pt>
                <c:pt idx="778">
                  <c:v>0.12950132693200089</c:v>
                </c:pt>
                <c:pt idx="779">
                  <c:v>0.12949112693209491</c:v>
                </c:pt>
                <c:pt idx="780">
                  <c:v>0.12948245827523425</c:v>
                </c:pt>
                <c:pt idx="781">
                  <c:v>0.12939372693205087</c:v>
                </c:pt>
                <c:pt idx="782">
                  <c:v>0.12936422693199745</c:v>
                </c:pt>
                <c:pt idx="783">
                  <c:v>0.12932542796295365</c:v>
                </c:pt>
                <c:pt idx="784">
                  <c:v>0.12932306693214457</c:v>
                </c:pt>
                <c:pt idx="785">
                  <c:v>0.12942794693204021</c:v>
                </c:pt>
                <c:pt idx="786">
                  <c:v>0.12955087693208595</c:v>
                </c:pt>
                <c:pt idx="787">
                  <c:v>0.12966077693215522</c:v>
                </c:pt>
                <c:pt idx="788">
                  <c:v>0.12976922693202672</c:v>
                </c:pt>
                <c:pt idx="789">
                  <c:v>0.12996543905323699</c:v>
                </c:pt>
                <c:pt idx="790">
                  <c:v>0.13092872693205487</c:v>
                </c:pt>
                <c:pt idx="791">
                  <c:v>0.1310800769320366</c:v>
                </c:pt>
                <c:pt idx="792">
                  <c:v>0.13150710693201972</c:v>
                </c:pt>
                <c:pt idx="793">
                  <c:v>0.13182186693200038</c:v>
                </c:pt>
                <c:pt idx="794">
                  <c:v>0.13206539693219127</c:v>
                </c:pt>
                <c:pt idx="795">
                  <c:v>0.13229549693208772</c:v>
                </c:pt>
                <c:pt idx="796">
                  <c:v>0.13248116222618478</c:v>
                </c:pt>
                <c:pt idx="797">
                  <c:v>0.1326977569320178</c:v>
                </c:pt>
                <c:pt idx="798">
                  <c:v>0.13285349616286646</c:v>
                </c:pt>
                <c:pt idx="799">
                  <c:v>0.13325998466405053</c:v>
                </c:pt>
                <c:pt idx="800">
                  <c:v>0.13339569693205533</c:v>
                </c:pt>
                <c:pt idx="801">
                  <c:v>0.13347944693204294</c:v>
                </c:pt>
                <c:pt idx="802">
                  <c:v>0.13358457229284668</c:v>
                </c:pt>
                <c:pt idx="803">
                  <c:v>0.13367279693213163</c:v>
                </c:pt>
                <c:pt idx="804">
                  <c:v>0.13374523693217133</c:v>
                </c:pt>
                <c:pt idx="805">
                  <c:v>0.13370708693203445</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0.13301794693202873</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0.13079009201136696</c:v>
                </c:pt>
                <c:pt idx="824">
                  <c:v>0.13030347137650722</c:v>
                </c:pt>
                <c:pt idx="825">
                  <c:v>0.13003749693203326</c:v>
                </c:pt>
                <c:pt idx="826">
                  <c:v>0.12976035579788478</c:v>
                </c:pt>
                <c:pt idx="827">
                  <c:v>0.12946665693208104</c:v>
                </c:pt>
                <c:pt idx="828">
                  <c:v>0.12926849693215578</c:v>
                </c:pt>
                <c:pt idx="829">
                  <c:v>0.12909333693217229</c:v>
                </c:pt>
                <c:pt idx="830">
                  <c:v>0.12891404693205291</c:v>
                </c:pt>
                <c:pt idx="831">
                  <c:v>0.12876787126194245</c:v>
                </c:pt>
                <c:pt idx="832">
                  <c:v>0.12869544121775789</c:v>
                </c:pt>
                <c:pt idx="833">
                  <c:v>0.12834562693213059</c:v>
                </c:pt>
                <c:pt idx="834">
                  <c:v>0.12827413693219133</c:v>
                </c:pt>
                <c:pt idx="835">
                  <c:v>0.12819876693221488</c:v>
                </c:pt>
                <c:pt idx="836">
                  <c:v>0.1281195569320204</c:v>
                </c:pt>
                <c:pt idx="837">
                  <c:v>0.12807155693197086</c:v>
                </c:pt>
                <c:pt idx="838">
                  <c:v>0.12804159151521341</c:v>
                </c:pt>
                <c:pt idx="839">
                  <c:v>0.12801285550349936</c:v>
                </c:pt>
                <c:pt idx="840">
                  <c:v>0.12793707744762645</c:v>
                </c:pt>
                <c:pt idx="841">
                  <c:v>0.12790649693207026</c:v>
                </c:pt>
                <c:pt idx="842">
                  <c:v>0.12784497693202471</c:v>
                </c:pt>
                <c:pt idx="843">
                  <c:v>0.12778330693198825</c:v>
                </c:pt>
                <c:pt idx="844">
                  <c:v>0.12774877847844834</c:v>
                </c:pt>
                <c:pt idx="845">
                  <c:v>0.12771082693180347</c:v>
                </c:pt>
                <c:pt idx="846">
                  <c:v>0.12767860693216437</c:v>
                </c:pt>
                <c:pt idx="847">
                  <c:v>0.12764732693199221</c:v>
                </c:pt>
                <c:pt idx="848">
                  <c:v>0.12763472693204375</c:v>
                </c:pt>
                <c:pt idx="849">
                  <c:v>0.12760536329571437</c:v>
                </c:pt>
                <c:pt idx="850">
                  <c:v>0.12761177693201367</c:v>
                </c:pt>
                <c:pt idx="851">
                  <c:v>0.12761768797105333</c:v>
                </c:pt>
                <c:pt idx="852">
                  <c:v>0.12761122693186169</c:v>
                </c:pt>
                <c:pt idx="853">
                  <c:v>0.12755286693206358</c:v>
                </c:pt>
                <c:pt idx="854">
                  <c:v>0.12729198693203633</c:v>
                </c:pt>
                <c:pt idx="855">
                  <c:v>0.12716337693204588</c:v>
                </c:pt>
                <c:pt idx="856">
                  <c:v>0.12707052003550215</c:v>
                </c:pt>
                <c:pt idx="857">
                  <c:v>0.12647418026537594</c:v>
                </c:pt>
                <c:pt idx="858">
                  <c:v>0.12589570693212693</c:v>
                </c:pt>
                <c:pt idx="859">
                  <c:v>0.1250085569320305</c:v>
                </c:pt>
                <c:pt idx="860">
                  <c:v>0.12406102693208269</c:v>
                </c:pt>
                <c:pt idx="861">
                  <c:v>0.12320302693203206</c:v>
                </c:pt>
                <c:pt idx="862">
                  <c:v>0.12249138672586923</c:v>
                </c:pt>
                <c:pt idx="863">
                  <c:v>0.12164589693213659</c:v>
                </c:pt>
                <c:pt idx="864">
                  <c:v>0.12129472693204969</c:v>
                </c:pt>
                <c:pt idx="865">
                  <c:v>0.11958759836059585</c:v>
                </c:pt>
                <c:pt idx="866">
                  <c:v>0.11917310693201005</c:v>
                </c:pt>
                <c:pt idx="867">
                  <c:v>0.11868856693212139</c:v>
                </c:pt>
                <c:pt idx="868">
                  <c:v>0.11820327693207858</c:v>
                </c:pt>
                <c:pt idx="869">
                  <c:v>0.1177003970350512</c:v>
                </c:pt>
                <c:pt idx="870">
                  <c:v>0.11720442693209072</c:v>
                </c:pt>
                <c:pt idx="871">
                  <c:v>0.11680129693203867</c:v>
                </c:pt>
                <c:pt idx="872">
                  <c:v>0.11655616026540372</c:v>
                </c:pt>
                <c:pt idx="873">
                  <c:v>0.11609184056841583</c:v>
                </c:pt>
                <c:pt idx="874">
                  <c:v>0.11601408693212539</c:v>
                </c:pt>
                <c:pt idx="875">
                  <c:v>0.11594574755068281</c:v>
                </c:pt>
                <c:pt idx="876">
                  <c:v>0.11594504693212572</c:v>
                </c:pt>
                <c:pt idx="877">
                  <c:v>0.11609987693205426</c:v>
                </c:pt>
                <c:pt idx="878">
                  <c:v>0.11633163693213079</c:v>
                </c:pt>
                <c:pt idx="879">
                  <c:v>0.11650946693221442</c:v>
                </c:pt>
                <c:pt idx="880">
                  <c:v>0.11671072693201279</c:v>
                </c:pt>
                <c:pt idx="881">
                  <c:v>0.11727905016434191</c:v>
                </c:pt>
                <c:pt idx="882">
                  <c:v>0.11737176693222302</c:v>
                </c:pt>
                <c:pt idx="883">
                  <c:v>0.11741927693194051</c:v>
                </c:pt>
                <c:pt idx="884">
                  <c:v>0.11748604693215726</c:v>
                </c:pt>
                <c:pt idx="885">
                  <c:v>0.11753222693218407</c:v>
                </c:pt>
                <c:pt idx="886">
                  <c:v>0.11758831456080535</c:v>
                </c:pt>
                <c:pt idx="887">
                  <c:v>0.11763654693200477</c:v>
                </c:pt>
                <c:pt idx="888">
                  <c:v>0.11765806026539848</c:v>
                </c:pt>
                <c:pt idx="889">
                  <c:v>0.11773589560678489</c:v>
                </c:pt>
                <c:pt idx="890">
                  <c:v>0.11765004693211276</c:v>
                </c:pt>
                <c:pt idx="891">
                  <c:v>0.11737027693196472</c:v>
                </c:pt>
                <c:pt idx="892">
                  <c:v>0.11709609806607105</c:v>
                </c:pt>
                <c:pt idx="893">
                  <c:v>0.11682779693202858</c:v>
                </c:pt>
                <c:pt idx="894">
                  <c:v>0.11661067693201246</c:v>
                </c:pt>
                <c:pt idx="895">
                  <c:v>0.11650071178051757</c:v>
                </c:pt>
                <c:pt idx="896">
                  <c:v>0.11687747693206058</c:v>
                </c:pt>
                <c:pt idx="897">
                  <c:v>0.11701260693203609</c:v>
                </c:pt>
                <c:pt idx="898">
                  <c:v>0.11736110693200889</c:v>
                </c:pt>
                <c:pt idx="899">
                  <c:v>0.11778888157118672</c:v>
                </c:pt>
                <c:pt idx="900">
                  <c:v>0.11828510693197825</c:v>
                </c:pt>
                <c:pt idx="901">
                  <c:v>0.11863054693201053</c:v>
                </c:pt>
                <c:pt idx="902">
                  <c:v>0.11892800693200919</c:v>
                </c:pt>
                <c:pt idx="903">
                  <c:v>0.11920988693214001</c:v>
                </c:pt>
                <c:pt idx="904">
                  <c:v>0.11949740509301421</c:v>
                </c:pt>
                <c:pt idx="905">
                  <c:v>0.12013628430908353</c:v>
                </c:pt>
                <c:pt idx="906">
                  <c:v>0.12029944693208013</c:v>
                </c:pt>
                <c:pt idx="907">
                  <c:v>0.12046480693206263</c:v>
                </c:pt>
                <c:pt idx="908">
                  <c:v>0.12057736693198252</c:v>
                </c:pt>
                <c:pt idx="909">
                  <c:v>0.12060550693205146</c:v>
                </c:pt>
                <c:pt idx="910">
                  <c:v>0.12063146693223822</c:v>
                </c:pt>
                <c:pt idx="911">
                  <c:v>0.1206559434268117</c:v>
                </c:pt>
                <c:pt idx="912">
                  <c:v>0.12062549405540329</c:v>
                </c:pt>
                <c:pt idx="913">
                  <c:v>0.12040819084953114</c:v>
                </c:pt>
                <c:pt idx="914">
                  <c:v>0.12034861693209108</c:v>
                </c:pt>
                <c:pt idx="915">
                  <c:v>0.12029592693201624</c:v>
                </c:pt>
                <c:pt idx="916">
                  <c:v>0.12012101693200358</c:v>
                </c:pt>
                <c:pt idx="917">
                  <c:v>0.11993668569495242</c:v>
                </c:pt>
                <c:pt idx="918">
                  <c:v>0.11976675693206586</c:v>
                </c:pt>
                <c:pt idx="919">
                  <c:v>0.1195793869320454</c:v>
                </c:pt>
                <c:pt idx="920">
                  <c:v>0.11945276693212747</c:v>
                </c:pt>
                <c:pt idx="921">
                  <c:v>0.11939472693205758</c:v>
                </c:pt>
                <c:pt idx="922">
                  <c:v>0.11889112129837542</c:v>
                </c:pt>
                <c:pt idx="923">
                  <c:v>0.11909708693212914</c:v>
                </c:pt>
                <c:pt idx="924">
                  <c:v>0.11941700528258536</c:v>
                </c:pt>
                <c:pt idx="925">
                  <c:v>0.11969191693205516</c:v>
                </c:pt>
                <c:pt idx="926">
                  <c:v>0.12002498693206576</c:v>
                </c:pt>
                <c:pt idx="927">
                  <c:v>0.12029264693205752</c:v>
                </c:pt>
                <c:pt idx="928">
                  <c:v>0.12055646693210066</c:v>
                </c:pt>
                <c:pt idx="929">
                  <c:v>0.12076714693195374</c:v>
                </c:pt>
                <c:pt idx="930">
                  <c:v>0.12094914359867923</c:v>
                </c:pt>
                <c:pt idx="931">
                  <c:v>0.1214728335986166</c:v>
                </c:pt>
                <c:pt idx="932">
                  <c:v>0.12152184693202629</c:v>
                </c:pt>
                <c:pt idx="933">
                  <c:v>0.12158100693216056</c:v>
                </c:pt>
                <c:pt idx="934">
                  <c:v>0.12163462693209239</c:v>
                </c:pt>
                <c:pt idx="935">
                  <c:v>0.12168917693199448</c:v>
                </c:pt>
                <c:pt idx="936">
                  <c:v>0.12170872693219802</c:v>
                </c:pt>
                <c:pt idx="937">
                  <c:v>0.12169643969801316</c:v>
                </c:pt>
                <c:pt idx="938">
                  <c:v>0.1214757649068475</c:v>
                </c:pt>
                <c:pt idx="939">
                  <c:v>0.12140180693198502</c:v>
                </c:pt>
                <c:pt idx="940">
                  <c:v>0.12137054693199917</c:v>
                </c:pt>
                <c:pt idx="941">
                  <c:v>0.12153012693210047</c:v>
                </c:pt>
                <c:pt idx="942">
                  <c:v>0.12169202590116879</c:v>
                </c:pt>
                <c:pt idx="943">
                  <c:v>0.12182265693206773</c:v>
                </c:pt>
                <c:pt idx="944">
                  <c:v>0.12194291693214154</c:v>
                </c:pt>
                <c:pt idx="945">
                  <c:v>0.12200197693213981</c:v>
                </c:pt>
                <c:pt idx="946">
                  <c:v>0.12202872693207222</c:v>
                </c:pt>
                <c:pt idx="947">
                  <c:v>0.12210886486310811</c:v>
                </c:pt>
                <c:pt idx="948">
                  <c:v>0.12212393745826965</c:v>
                </c:pt>
                <c:pt idx="949">
                  <c:v>0.12215985193209633</c:v>
                </c:pt>
                <c:pt idx="950">
                  <c:v>0.12230144693205602</c:v>
                </c:pt>
                <c:pt idx="951">
                  <c:v>0.12247791693215504</c:v>
                </c:pt>
                <c:pt idx="952">
                  <c:v>0.12260516693196177</c:v>
                </c:pt>
                <c:pt idx="953">
                  <c:v>0.12276400693214401</c:v>
                </c:pt>
                <c:pt idx="954">
                  <c:v>0.12290183109878683</c:v>
                </c:pt>
                <c:pt idx="955">
                  <c:v>0.12294872693205158</c:v>
                </c:pt>
                <c:pt idx="956">
                  <c:v>0.12327833158319379</c:v>
                </c:pt>
                <c:pt idx="957">
                  <c:v>0.12338763693205124</c:v>
                </c:pt>
                <c:pt idx="958">
                  <c:v>0.12351607693214819</c:v>
                </c:pt>
                <c:pt idx="959">
                  <c:v>0.1236431569320901</c:v>
                </c:pt>
                <c:pt idx="960">
                  <c:v>0.12375666693208148</c:v>
                </c:pt>
                <c:pt idx="961">
                  <c:v>0.12387444858160297</c:v>
                </c:pt>
                <c:pt idx="962">
                  <c:v>0.12399716693207102</c:v>
                </c:pt>
                <c:pt idx="963">
                  <c:v>0.12414025693198052</c:v>
                </c:pt>
                <c:pt idx="964">
                  <c:v>0.12459143745836351</c:v>
                </c:pt>
                <c:pt idx="965">
                  <c:v>0.12449027693222112</c:v>
                </c:pt>
                <c:pt idx="966">
                  <c:v>0.12446038693209972</c:v>
                </c:pt>
                <c:pt idx="967">
                  <c:v>0.12443909806596308</c:v>
                </c:pt>
                <c:pt idx="968">
                  <c:v>0.1243994469319888</c:v>
                </c:pt>
                <c:pt idx="969">
                  <c:v>0.12437842693191223</c:v>
                </c:pt>
                <c:pt idx="970">
                  <c:v>0.1243361269320645</c:v>
                </c:pt>
                <c:pt idx="971">
                  <c:v>0.12426757693208416</c:v>
                </c:pt>
                <c:pt idx="972">
                  <c:v>0.12420372693202369</c:v>
                </c:pt>
                <c:pt idx="973">
                  <c:v>0.12385880856467667</c:v>
                </c:pt>
                <c:pt idx="974">
                  <c:v>0.12380592693205025</c:v>
                </c:pt>
                <c:pt idx="975">
                  <c:v>0.12367874693211454</c:v>
                </c:pt>
                <c:pt idx="976">
                  <c:v>0.1235416269319957</c:v>
                </c:pt>
                <c:pt idx="977">
                  <c:v>0.12342295693218847</c:v>
                </c:pt>
                <c:pt idx="978">
                  <c:v>0.123335458890935</c:v>
                </c:pt>
                <c:pt idx="979">
                  <c:v>0.12322811693212551</c:v>
                </c:pt>
                <c:pt idx="980">
                  <c:v>0.12314481693202596</c:v>
                </c:pt>
                <c:pt idx="981">
                  <c:v>0.12311081388858724</c:v>
                </c:pt>
                <c:pt idx="982">
                  <c:v>0.12295943281439733</c:v>
                </c:pt>
                <c:pt idx="983">
                  <c:v>0.12293984693207002</c:v>
                </c:pt>
                <c:pt idx="984">
                  <c:v>0.12289800693193355</c:v>
                </c:pt>
                <c:pt idx="985">
                  <c:v>0.12283203943202636</c:v>
                </c:pt>
                <c:pt idx="986">
                  <c:v>0.12277706693213022</c:v>
                </c:pt>
                <c:pt idx="987">
                  <c:v>0.12274642693198269</c:v>
                </c:pt>
                <c:pt idx="988">
                  <c:v>0.12274142693206613</c:v>
                </c:pt>
                <c:pt idx="989">
                  <c:v>0.12273789359862518</c:v>
                </c:pt>
                <c:pt idx="990">
                  <c:v>0.12273488077823941</c:v>
                </c:pt>
                <c:pt idx="991">
                  <c:v>0.12274377693199785</c:v>
                </c:pt>
                <c:pt idx="992">
                  <c:v>0.12275534855363922</c:v>
                </c:pt>
                <c:pt idx="993">
                  <c:v>0.12277442693199719</c:v>
                </c:pt>
                <c:pt idx="994">
                  <c:v>0.12279422693202971</c:v>
                </c:pt>
                <c:pt idx="995">
                  <c:v>0.1228350569320754</c:v>
                </c:pt>
                <c:pt idx="996">
                  <c:v>0.12293850693207276</c:v>
                </c:pt>
                <c:pt idx="997">
                  <c:v>0.12301672693193684</c:v>
                </c:pt>
                <c:pt idx="998">
                  <c:v>0.12310840693200475</c:v>
                </c:pt>
                <c:pt idx="999">
                  <c:v>0.12314963602297269</c:v>
                </c:pt>
                <c:pt idx="1000">
                  <c:v>0.12326872693209633</c:v>
                </c:pt>
                <c:pt idx="1001">
                  <c:v>0.1232687269321248</c:v>
                </c:pt>
                <c:pt idx="1002">
                  <c:v>0.12326794693211712</c:v>
                </c:pt>
                <c:pt idx="1003">
                  <c:v>0.1232607469320188</c:v>
                </c:pt>
                <c:pt idx="1004">
                  <c:v>0.12327973693192024</c:v>
                </c:pt>
                <c:pt idx="1005">
                  <c:v>0.12331165246384054</c:v>
                </c:pt>
                <c:pt idx="1006">
                  <c:v>0.12332854836078866</c:v>
                </c:pt>
                <c:pt idx="1007">
                  <c:v>0.12332872693224325</c:v>
                </c:pt>
                <c:pt idx="1008">
                  <c:v>0.12333185193205062</c:v>
                </c:pt>
                <c:pt idx="1009">
                  <c:v>0.12339034762172219</c:v>
                </c:pt>
                <c:pt idx="1010">
                  <c:v>0.12340352693220794</c:v>
                </c:pt>
                <c:pt idx="1011">
                  <c:v>0.12342328693210922</c:v>
                </c:pt>
                <c:pt idx="1012">
                  <c:v>0.12342507261121249</c:v>
                </c:pt>
                <c:pt idx="1013">
                  <c:v>0.12345139693204031</c:v>
                </c:pt>
                <c:pt idx="1014">
                  <c:v>0.12346382693188235</c:v>
                </c:pt>
                <c:pt idx="1015">
                  <c:v>0.12349197693191649</c:v>
                </c:pt>
                <c:pt idx="1016">
                  <c:v>0.12351998693203825</c:v>
                </c:pt>
                <c:pt idx="1017">
                  <c:v>0.1236354769320088</c:v>
                </c:pt>
                <c:pt idx="1018">
                  <c:v>0.12356689359883441</c:v>
                </c:pt>
                <c:pt idx="1019">
                  <c:v>0.1234033769320889</c:v>
                </c:pt>
                <c:pt idx="1020">
                  <c:v>0.12331297693202714</c:v>
                </c:pt>
                <c:pt idx="1021">
                  <c:v>0.12323209693221331</c:v>
                </c:pt>
                <c:pt idx="1022">
                  <c:v>0.12314664693214201</c:v>
                </c:pt>
                <c:pt idx="1023">
                  <c:v>0.12308122693207234</c:v>
                </c:pt>
                <c:pt idx="1024">
                  <c:v>0.12302722693209499</c:v>
                </c:pt>
                <c:pt idx="1025">
                  <c:v>0.12287372693207049</c:v>
                </c:pt>
                <c:pt idx="1026">
                  <c:v>0.12284863693200521</c:v>
                </c:pt>
                <c:pt idx="1027">
                  <c:v>0.12277679693205822</c:v>
                </c:pt>
                <c:pt idx="1028">
                  <c:v>0.12270295693200252</c:v>
                </c:pt>
                <c:pt idx="1029">
                  <c:v>0.12259697693198769</c:v>
                </c:pt>
                <c:pt idx="1030">
                  <c:v>0.12252326301452859</c:v>
                </c:pt>
                <c:pt idx="1031">
                  <c:v>0.12243639693203079</c:v>
                </c:pt>
                <c:pt idx="1032">
                  <c:v>0.12234236693213063</c:v>
                </c:pt>
                <c:pt idx="1033">
                  <c:v>0.12228077693208675</c:v>
                </c:pt>
                <c:pt idx="1034">
                  <c:v>0.12224206026539269</c:v>
                </c:pt>
                <c:pt idx="1035">
                  <c:v>0.12137349742387471</c:v>
                </c:pt>
                <c:pt idx="1036">
                  <c:v>0.12115593693216917</c:v>
                </c:pt>
                <c:pt idx="1037">
                  <c:v>0.12088668569489854</c:v>
                </c:pt>
                <c:pt idx="1038">
                  <c:v>0.12063745693198777</c:v>
                </c:pt>
                <c:pt idx="1039">
                  <c:v>0.12042553693210332</c:v>
                </c:pt>
                <c:pt idx="1040">
                  <c:v>0.12023653693201214</c:v>
                </c:pt>
                <c:pt idx="1041">
                  <c:v>0.12007237693210022</c:v>
                </c:pt>
                <c:pt idx="1042">
                  <c:v>0.12000015550343346</c:v>
                </c:pt>
                <c:pt idx="1043">
                  <c:v>0.12049779763901818</c:v>
                </c:pt>
                <c:pt idx="1044">
                  <c:v>0.12070984693195914</c:v>
                </c:pt>
                <c:pt idx="1045">
                  <c:v>0.12082798693204211</c:v>
                </c:pt>
                <c:pt idx="1046">
                  <c:v>0.12095821693210952</c:v>
                </c:pt>
                <c:pt idx="1047">
                  <c:v>0.12106046920007428</c:v>
                </c:pt>
                <c:pt idx="1048">
                  <c:v>0.12115308693212512</c:v>
                </c:pt>
                <c:pt idx="1049">
                  <c:v>0.12121700693199967</c:v>
                </c:pt>
                <c:pt idx="1050">
                  <c:v>0.12127535788440016</c:v>
                </c:pt>
                <c:pt idx="1051">
                  <c:v>0.12146050715180948</c:v>
                </c:pt>
                <c:pt idx="1052">
                  <c:v>0.12150859693205973</c:v>
                </c:pt>
                <c:pt idx="1053">
                  <c:v>0.12154063414848792</c:v>
                </c:pt>
                <c:pt idx="1054">
                  <c:v>0.12157372693197055</c:v>
                </c:pt>
                <c:pt idx="1055">
                  <c:v>0.12159898693222716</c:v>
                </c:pt>
                <c:pt idx="1056">
                  <c:v>0.12158089693200225</c:v>
                </c:pt>
                <c:pt idx="1057">
                  <c:v>0.12150282693205842</c:v>
                </c:pt>
                <c:pt idx="1058">
                  <c:v>0.12143755451823779</c:v>
                </c:pt>
                <c:pt idx="1059">
                  <c:v>0.12111997693207854</c:v>
                </c:pt>
                <c:pt idx="1060">
                  <c:v>0.12104894915420061</c:v>
                </c:pt>
                <c:pt idx="1061">
                  <c:v>0.12093464693211352</c:v>
                </c:pt>
                <c:pt idx="1062">
                  <c:v>0.1208240469319863</c:v>
                </c:pt>
                <c:pt idx="1063">
                  <c:v>0.12072808693213249</c:v>
                </c:pt>
                <c:pt idx="1064">
                  <c:v>0.12065901693193842</c:v>
                </c:pt>
                <c:pt idx="1065">
                  <c:v>0.12058093311762264</c:v>
                </c:pt>
                <c:pt idx="1066">
                  <c:v>0.12051482693209439</c:v>
                </c:pt>
                <c:pt idx="1067">
                  <c:v>0.12045624044570513</c:v>
                </c:pt>
                <c:pt idx="1068">
                  <c:v>0.12010548225111982</c:v>
                </c:pt>
                <c:pt idx="1069">
                  <c:v>0.11984861693207448</c:v>
                </c:pt>
                <c:pt idx="1070">
                  <c:v>0.11962586095262411</c:v>
                </c:pt>
                <c:pt idx="1071">
                  <c:v>0.11939020693212407</c:v>
                </c:pt>
                <c:pt idx="1072">
                  <c:v>0.11918888693210761</c:v>
                </c:pt>
                <c:pt idx="1073">
                  <c:v>0.11896935693204114</c:v>
                </c:pt>
                <c:pt idx="1074">
                  <c:v>0.1186382869321535</c:v>
                </c:pt>
                <c:pt idx="1075">
                  <c:v>0.11829066443206672</c:v>
                </c:pt>
                <c:pt idx="1076">
                  <c:v>0.11809439359875284</c:v>
                </c:pt>
                <c:pt idx="1077">
                  <c:v>0.1171954676727438</c:v>
                </c:pt>
                <c:pt idx="1078">
                  <c:v>0.11702181693208052</c:v>
                </c:pt>
                <c:pt idx="1079">
                  <c:v>0.11681232693192102</c:v>
                </c:pt>
                <c:pt idx="1080">
                  <c:v>0.11641729693204184</c:v>
                </c:pt>
                <c:pt idx="1081">
                  <c:v>0.116032026931933</c:v>
                </c:pt>
                <c:pt idx="1082">
                  <c:v>0.11571474776538102</c:v>
                </c:pt>
                <c:pt idx="1083">
                  <c:v>0.11540735693208148</c:v>
                </c:pt>
                <c:pt idx="1084">
                  <c:v>0.11516539693208472</c:v>
                </c:pt>
                <c:pt idx="1085">
                  <c:v>0.11503101264634097</c:v>
                </c:pt>
                <c:pt idx="1086">
                  <c:v>0.11469879965932248</c:v>
                </c:pt>
                <c:pt idx="1087">
                  <c:v>0.11464850693208462</c:v>
                </c:pt>
                <c:pt idx="1088">
                  <c:v>0.11457576693199213</c:v>
                </c:pt>
                <c:pt idx="1089">
                  <c:v>0.11451130587954586</c:v>
                </c:pt>
                <c:pt idx="1090">
                  <c:v>0.1144352269321162</c:v>
                </c:pt>
                <c:pt idx="1091">
                  <c:v>0.11435948693207355</c:v>
                </c:pt>
                <c:pt idx="1092">
                  <c:v>0.11427335693198878</c:v>
                </c:pt>
                <c:pt idx="1093">
                  <c:v>0.11419847693217379</c:v>
                </c:pt>
                <c:pt idx="1094">
                  <c:v>0.11416122693205474</c:v>
                </c:pt>
                <c:pt idx="1095">
                  <c:v>0.11398346162597753</c:v>
                </c:pt>
                <c:pt idx="1096">
                  <c:v>0.11395824272149468</c:v>
                </c:pt>
                <c:pt idx="1097">
                  <c:v>0.11389685693208662</c:v>
                </c:pt>
                <c:pt idx="1098">
                  <c:v>0.11381250693195002</c:v>
                </c:pt>
                <c:pt idx="1099">
                  <c:v>0.11371919693206668</c:v>
                </c:pt>
                <c:pt idx="1100">
                  <c:v>0.11366324693213431</c:v>
                </c:pt>
                <c:pt idx="1101">
                  <c:v>0.11360832693196699</c:v>
                </c:pt>
                <c:pt idx="1102">
                  <c:v>0.11354951859871661</c:v>
                </c:pt>
                <c:pt idx="1103">
                  <c:v>0.11350622693203163</c:v>
                </c:pt>
                <c:pt idx="1104">
                  <c:v>0.11286086026532863</c:v>
                </c:pt>
                <c:pt idx="1105">
                  <c:v>0.11276802693207352</c:v>
                </c:pt>
                <c:pt idx="1106">
                  <c:v>0.11256482693211475</c:v>
                </c:pt>
                <c:pt idx="1107">
                  <c:v>0.11237220693209339</c:v>
                </c:pt>
                <c:pt idx="1108">
                  <c:v>0.11214245693213351</c:v>
                </c:pt>
                <c:pt idx="1109">
                  <c:v>0.11200965693215892</c:v>
                </c:pt>
                <c:pt idx="1110">
                  <c:v>0.11186653105569641</c:v>
                </c:pt>
                <c:pt idx="1111">
                  <c:v>0.11171436329580331</c:v>
                </c:pt>
                <c:pt idx="1112">
                  <c:v>0.11128767430051312</c:v>
                </c:pt>
                <c:pt idx="1113">
                  <c:v>0.11121253693202959</c:v>
                </c:pt>
                <c:pt idx="1114">
                  <c:v>0.11107681693195559</c:v>
                </c:pt>
                <c:pt idx="1115">
                  <c:v>0.11097671693211461</c:v>
                </c:pt>
                <c:pt idx="1116">
                  <c:v>0.11088603943196063</c:v>
                </c:pt>
                <c:pt idx="1117">
                  <c:v>0.11081268693219215</c:v>
                </c:pt>
                <c:pt idx="1118">
                  <c:v>0.11075064693207542</c:v>
                </c:pt>
                <c:pt idx="1119">
                  <c:v>0.11067692693218602</c:v>
                </c:pt>
                <c:pt idx="1120">
                  <c:v>0.11061065693212413</c:v>
                </c:pt>
                <c:pt idx="1121">
                  <c:v>0.1103778126463906</c:v>
                </c:pt>
                <c:pt idx="1122">
                  <c:v>0.11035372693208964</c:v>
                </c:pt>
                <c:pt idx="1123">
                  <c:v>0.11031232693204614</c:v>
                </c:pt>
                <c:pt idx="1124">
                  <c:v>0.11025312693203659</c:v>
                </c:pt>
                <c:pt idx="1125">
                  <c:v>0.11022357693195789</c:v>
                </c:pt>
                <c:pt idx="1126">
                  <c:v>0.11020602693194813</c:v>
                </c:pt>
                <c:pt idx="1127">
                  <c:v>0.11018762693217354</c:v>
                </c:pt>
                <c:pt idx="1128">
                  <c:v>0.11016912693204972</c:v>
                </c:pt>
                <c:pt idx="1129">
                  <c:v>0.11009849504807788</c:v>
                </c:pt>
                <c:pt idx="1130">
                  <c:v>0.1100453769319075</c:v>
                </c:pt>
                <c:pt idx="1131">
                  <c:v>0.1099348869321092</c:v>
                </c:pt>
                <c:pt idx="1132">
                  <c:v>0.10975763693186026</c:v>
                </c:pt>
                <c:pt idx="1133">
                  <c:v>0.10965456693197967</c:v>
                </c:pt>
                <c:pt idx="1134">
                  <c:v>0.10958924239611194</c:v>
                </c:pt>
                <c:pt idx="1135">
                  <c:v>0.10950964693205394</c:v>
                </c:pt>
                <c:pt idx="1136">
                  <c:v>0.10943152693202762</c:v>
                </c:pt>
                <c:pt idx="1137">
                  <c:v>0.10908825634381011</c:v>
                </c:pt>
                <c:pt idx="1138">
                  <c:v>0.10902219693197442</c:v>
                </c:pt>
                <c:pt idx="1139">
                  <c:v>0.10885844693210346</c:v>
                </c:pt>
                <c:pt idx="1140">
                  <c:v>0.10856227693209078</c:v>
                </c:pt>
                <c:pt idx="1141">
                  <c:v>0.10817189798471816</c:v>
                </c:pt>
                <c:pt idx="1142">
                  <c:v>0.10769825693203949</c:v>
                </c:pt>
                <c:pt idx="1143">
                  <c:v>0.10726811693200497</c:v>
                </c:pt>
                <c:pt idx="1144">
                  <c:v>0.10681396693209418</c:v>
                </c:pt>
                <c:pt idx="1145">
                  <c:v>0.10635076994279301</c:v>
                </c:pt>
                <c:pt idx="1146">
                  <c:v>0.10536464359874742</c:v>
                </c:pt>
                <c:pt idx="1147">
                  <c:v>0.1055155169321722</c:v>
                </c:pt>
                <c:pt idx="1148">
                  <c:v>0.10568984693217953</c:v>
                </c:pt>
                <c:pt idx="1149">
                  <c:v>0.10579732693209112</c:v>
                </c:pt>
                <c:pt idx="1150">
                  <c:v>0.10589778693199051</c:v>
                </c:pt>
                <c:pt idx="1151">
                  <c:v>0.10597500279408223</c:v>
                </c:pt>
                <c:pt idx="1152">
                  <c:v>0.1062945700693094</c:v>
                </c:pt>
                <c:pt idx="1153">
                  <c:v>0.10629602693198618</c:v>
                </c:pt>
                <c:pt idx="1154">
                  <c:v>0.10631006693209598</c:v>
                </c:pt>
                <c:pt idx="1155">
                  <c:v>0.10631872693207356</c:v>
                </c:pt>
                <c:pt idx="1156">
                  <c:v>0.1063168269321154</c:v>
                </c:pt>
                <c:pt idx="1157">
                  <c:v>0.10632022693202722</c:v>
                </c:pt>
                <c:pt idx="1158">
                  <c:v>0.10632985193203126</c:v>
                </c:pt>
                <c:pt idx="1159">
                  <c:v>0.10633992693209393</c:v>
                </c:pt>
                <c:pt idx="1160">
                  <c:v>0.10636872693203267</c:v>
                </c:pt>
                <c:pt idx="1161">
                  <c:v>0.10636537693187628</c:v>
                </c:pt>
                <c:pt idx="1162">
                  <c:v>0.1063574769319473</c:v>
                </c:pt>
                <c:pt idx="1163">
                  <c:v>0.10634992693208289</c:v>
                </c:pt>
                <c:pt idx="1164">
                  <c:v>0.10635042693206741</c:v>
                </c:pt>
                <c:pt idx="1165">
                  <c:v>0.10634903943211782</c:v>
                </c:pt>
                <c:pt idx="1166">
                  <c:v>0.10634202693215408</c:v>
                </c:pt>
                <c:pt idx="1167">
                  <c:v>0.10641963602289195</c:v>
                </c:pt>
                <c:pt idx="1168">
                  <c:v>0.10720868569491415</c:v>
                </c:pt>
                <c:pt idx="1169">
                  <c:v>0.10742033693209407</c:v>
                </c:pt>
                <c:pt idx="1170">
                  <c:v>0.10764157693206756</c:v>
                </c:pt>
                <c:pt idx="1171">
                  <c:v>0.10781719915431144</c:v>
                </c:pt>
                <c:pt idx="1172">
                  <c:v>0.10800779693202855</c:v>
                </c:pt>
                <c:pt idx="1173">
                  <c:v>0.10819118693204655</c:v>
                </c:pt>
                <c:pt idx="1174">
                  <c:v>0.10832352693201147</c:v>
                </c:pt>
                <c:pt idx="1175">
                  <c:v>0.10844252003556676</c:v>
                </c:pt>
                <c:pt idx="1176">
                  <c:v>0.10878572693205529</c:v>
                </c:pt>
                <c:pt idx="1177">
                  <c:v>0.10866083331490017</c:v>
                </c:pt>
                <c:pt idx="1178">
                  <c:v>0.10839347693193718</c:v>
                </c:pt>
                <c:pt idx="1179">
                  <c:v>0.10796013693206419</c:v>
                </c:pt>
                <c:pt idx="1180">
                  <c:v>0.10765212693205241</c:v>
                </c:pt>
                <c:pt idx="1181">
                  <c:v>0.10741979693202097</c:v>
                </c:pt>
                <c:pt idx="1182">
                  <c:v>0.10719692693203361</c:v>
                </c:pt>
                <c:pt idx="1183">
                  <c:v>0.10636917137647126</c:v>
                </c:pt>
                <c:pt idx="1184">
                  <c:v>0.10618982693212332</c:v>
                </c:pt>
                <c:pt idx="1185">
                  <c:v>0.10599470693209422</c:v>
                </c:pt>
                <c:pt idx="1186">
                  <c:v>0.10577623693203025</c:v>
                </c:pt>
                <c:pt idx="1187">
                  <c:v>0.10561982693205607</c:v>
                </c:pt>
                <c:pt idx="1188">
                  <c:v>0.10545718526546465</c:v>
                </c:pt>
                <c:pt idx="1189">
                  <c:v>0.10532339359869525</c:v>
                </c:pt>
                <c:pt idx="1190">
                  <c:v>0.10465535958515212</c:v>
                </c:pt>
                <c:pt idx="1191">
                  <c:v>0.10458121693186229</c:v>
                </c:pt>
                <c:pt idx="1192">
                  <c:v>0.10454868693206265</c:v>
                </c:pt>
                <c:pt idx="1193">
                  <c:v>0.10449376859868673</c:v>
                </c:pt>
                <c:pt idx="1194">
                  <c:v>0.10445139359876503</c:v>
                </c:pt>
                <c:pt idx="1195">
                  <c:v>0.10434396502733989</c:v>
                </c:pt>
                <c:pt idx="1196">
                  <c:v>0.10436390693200792</c:v>
                </c:pt>
                <c:pt idx="1197">
                  <c:v>0.10448920693205821</c:v>
                </c:pt>
                <c:pt idx="1198">
                  <c:v>0.10461889693209506</c:v>
                </c:pt>
                <c:pt idx="1199">
                  <c:v>0.1047496369320414</c:v>
                </c:pt>
                <c:pt idx="1200">
                  <c:v>0.10485884151530911</c:v>
                </c:pt>
                <c:pt idx="1201">
                  <c:v>0.10497617693201294</c:v>
                </c:pt>
                <c:pt idx="1202">
                  <c:v>0.10504057878385717</c:v>
                </c:pt>
                <c:pt idx="1203">
                  <c:v>0.10530350693206003</c:v>
                </c:pt>
                <c:pt idx="1204">
                  <c:v>0.10534354693199091</c:v>
                </c:pt>
                <c:pt idx="1205">
                  <c:v>0.10538322693201976</c:v>
                </c:pt>
                <c:pt idx="1206">
                  <c:v>0.10539172693209772</c:v>
                </c:pt>
                <c:pt idx="1207">
                  <c:v>0.10539450693212872</c:v>
                </c:pt>
                <c:pt idx="1208">
                  <c:v>0.10537912693212101</c:v>
                </c:pt>
                <c:pt idx="1209">
                  <c:v>0.10537647341088544</c:v>
                </c:pt>
                <c:pt idx="1210">
                  <c:v>0.10488338407488128</c:v>
                </c:pt>
                <c:pt idx="1211">
                  <c:v>0.10445424693205055</c:v>
                </c:pt>
                <c:pt idx="1212">
                  <c:v>0.10404372693207622</c:v>
                </c:pt>
                <c:pt idx="1213">
                  <c:v>0.10370812693206241</c:v>
                </c:pt>
                <c:pt idx="1214">
                  <c:v>0.10338861693212208</c:v>
                </c:pt>
                <c:pt idx="1215">
                  <c:v>0.10317808943202067</c:v>
                </c:pt>
                <c:pt idx="1216">
                  <c:v>0.10253286522994641</c:v>
                </c:pt>
                <c:pt idx="1217">
                  <c:v>0.10234293693203256</c:v>
                </c:pt>
                <c:pt idx="1218">
                  <c:v>0.10210614359878899</c:v>
                </c:pt>
                <c:pt idx="1219">
                  <c:v>0.10190227693202311</c:v>
                </c:pt>
                <c:pt idx="1220">
                  <c:v>0.10169270693204177</c:v>
                </c:pt>
                <c:pt idx="1221">
                  <c:v>0.10151524693216629</c:v>
                </c:pt>
                <c:pt idx="1222">
                  <c:v>0.10133555693199997</c:v>
                </c:pt>
                <c:pt idx="1223">
                  <c:v>0.10119394915423653</c:v>
                </c:pt>
                <c:pt idx="1224">
                  <c:v>0.10109960928497239</c:v>
                </c:pt>
                <c:pt idx="1225">
                  <c:v>0.10075554511388422</c:v>
                </c:pt>
                <c:pt idx="1226">
                  <c:v>0.10068583693205824</c:v>
                </c:pt>
                <c:pt idx="1227">
                  <c:v>0.10062117693200903</c:v>
                </c:pt>
                <c:pt idx="1228">
                  <c:v>0.10055436693218667</c:v>
                </c:pt>
                <c:pt idx="1229">
                  <c:v>0.10051188693209659</c:v>
                </c:pt>
                <c:pt idx="1230">
                  <c:v>0.10046643101367195</c:v>
                </c:pt>
                <c:pt idx="1231">
                  <c:v>0.10044208514109698</c:v>
                </c:pt>
                <c:pt idx="1232">
                  <c:v>0.10039378575554295</c:v>
                </c:pt>
                <c:pt idx="1233">
                  <c:v>0.10040572693205271</c:v>
                </c:pt>
                <c:pt idx="1234">
                  <c:v>0.10044291693196783</c:v>
                </c:pt>
                <c:pt idx="1235">
                  <c:v>0.10061010693212324</c:v>
                </c:pt>
                <c:pt idx="1236">
                  <c:v>0.10085685693211141</c:v>
                </c:pt>
                <c:pt idx="1237">
                  <c:v>0.10112149693208049</c:v>
                </c:pt>
                <c:pt idx="1238">
                  <c:v>0.10131762592189375</c:v>
                </c:pt>
                <c:pt idx="1239">
                  <c:v>0.10151897693201306</c:v>
                </c:pt>
                <c:pt idx="1240">
                  <c:v>0.10165562026531934</c:v>
                </c:pt>
                <c:pt idx="1241">
                  <c:v>0.10213815401547777</c:v>
                </c:pt>
                <c:pt idx="1242">
                  <c:v>0.10223634693204543</c:v>
                </c:pt>
                <c:pt idx="1243">
                  <c:v>0.10230030693202251</c:v>
                </c:pt>
                <c:pt idx="1244">
                  <c:v>0.10238048693193492</c:v>
                </c:pt>
                <c:pt idx="1245">
                  <c:v>0.10245375851098978</c:v>
                </c:pt>
                <c:pt idx="1246">
                  <c:v>0.10251332693218276</c:v>
                </c:pt>
                <c:pt idx="1247">
                  <c:v>0.10255720693204751</c:v>
                </c:pt>
                <c:pt idx="1248">
                  <c:v>0.10245626640572425</c:v>
                </c:pt>
                <c:pt idx="1249">
                  <c:v>0.10189076733611566</c:v>
                </c:pt>
                <c:pt idx="1250">
                  <c:v>0.10176073693200757</c:v>
                </c:pt>
                <c:pt idx="1251">
                  <c:v>0.10161034798468921</c:v>
                </c:pt>
                <c:pt idx="1252">
                  <c:v>0.10151265693195927</c:v>
                </c:pt>
                <c:pt idx="1253">
                  <c:v>0.10141519693208069</c:v>
                </c:pt>
                <c:pt idx="1254">
                  <c:v>0.10132796693199</c:v>
                </c:pt>
                <c:pt idx="1255">
                  <c:v>0.10122017693203154</c:v>
                </c:pt>
                <c:pt idx="1256">
                  <c:v>0.10109767693201389</c:v>
                </c:pt>
                <c:pt idx="1257">
                  <c:v>0.10079088077820603</c:v>
                </c:pt>
                <c:pt idx="1258">
                  <c:v>0.10070823693210693</c:v>
                </c:pt>
                <c:pt idx="1259">
                  <c:v>0.10056703693203417</c:v>
                </c:pt>
                <c:pt idx="1260">
                  <c:v>0.10046697693213974</c:v>
                </c:pt>
                <c:pt idx="1261">
                  <c:v>0.10034135693203439</c:v>
                </c:pt>
                <c:pt idx="1262">
                  <c:v>0.10017402693195281</c:v>
                </c:pt>
                <c:pt idx="1263">
                  <c:v>0.10005363104166069</c:v>
                </c:pt>
                <c:pt idx="1264">
                  <c:v>9.9918786932036596E-2</c:v>
                </c:pt>
                <c:pt idx="1265">
                  <c:v>9.9796565316026764E-2</c:v>
                </c:pt>
                <c:pt idx="1266">
                  <c:v>9.9500042721544613E-2</c:v>
                </c:pt>
                <c:pt idx="1267">
                  <c:v>9.9440826932053139E-2</c:v>
                </c:pt>
                <c:pt idx="1268">
                  <c:v>9.9354926932093926E-2</c:v>
                </c:pt>
                <c:pt idx="1269">
                  <c:v>9.9186195682037265E-2</c:v>
                </c:pt>
                <c:pt idx="1270">
                  <c:v>9.8966866931945785E-2</c:v>
                </c:pt>
                <c:pt idx="1271">
                  <c:v>9.8796286932071237E-2</c:v>
                </c:pt>
                <c:pt idx="1272">
                  <c:v>9.8648796932153046E-2</c:v>
                </c:pt>
                <c:pt idx="1273">
                  <c:v>9.8510226931978223E-2</c:v>
                </c:pt>
                <c:pt idx="1274">
                  <c:v>9.7775496162839412E-2</c:v>
                </c:pt>
                <c:pt idx="1275">
                  <c:v>9.7611626932064197E-2</c:v>
                </c:pt>
                <c:pt idx="1276">
                  <c:v>9.7372011142681431E-2</c:v>
                </c:pt>
                <c:pt idx="1277">
                  <c:v>9.7400036931944059E-2</c:v>
                </c:pt>
                <c:pt idx="1278">
                  <c:v>9.7575316931966069E-2</c:v>
                </c:pt>
                <c:pt idx="1279">
                  <c:v>9.7723376932108863E-2</c:v>
                </c:pt>
                <c:pt idx="1280">
                  <c:v>9.7912526932091737E-2</c:v>
                </c:pt>
                <c:pt idx="1281">
                  <c:v>9.8050576932081621E-2</c:v>
                </c:pt>
                <c:pt idx="1282">
                  <c:v>9.8181533383666586E-2</c:v>
                </c:pt>
                <c:pt idx="1283">
                  <c:v>9.8548726932051564E-2</c:v>
                </c:pt>
                <c:pt idx="1284">
                  <c:v>9.8613986931894743E-2</c:v>
                </c:pt>
                <c:pt idx="1285">
                  <c:v>9.8710546931897777E-2</c:v>
                </c:pt>
                <c:pt idx="1286">
                  <c:v>9.8819906932050228E-2</c:v>
                </c:pt>
                <c:pt idx="1287">
                  <c:v>9.8901806932005454E-2</c:v>
                </c:pt>
                <c:pt idx="1288">
                  <c:v>9.8997216931934445E-2</c:v>
                </c:pt>
                <c:pt idx="1289">
                  <c:v>9.9091029015440479E-2</c:v>
                </c:pt>
                <c:pt idx="1290">
                  <c:v>9.9154586932030664E-2</c:v>
                </c:pt>
                <c:pt idx="1291">
                  <c:v>9.9202441217698847E-2</c:v>
                </c:pt>
                <c:pt idx="1292">
                  <c:v>9.9358726932052999E-2</c:v>
                </c:pt>
                <c:pt idx="1293">
                  <c:v>9.9380446932073707E-2</c:v>
                </c:pt>
                <c:pt idx="1294">
                  <c:v>9.9408826931963401E-2</c:v>
                </c:pt>
                <c:pt idx="1295">
                  <c:v>9.9445081098664928E-2</c:v>
                </c:pt>
                <c:pt idx="1296">
                  <c:v>9.948062693210602E-2</c:v>
                </c:pt>
                <c:pt idx="1297">
                  <c:v>9.9509566931999652E-2</c:v>
                </c:pt>
                <c:pt idx="1298">
                  <c:v>9.9538366932137232E-2</c:v>
                </c:pt>
                <c:pt idx="1299">
                  <c:v>9.9572726932066855E-2</c:v>
                </c:pt>
                <c:pt idx="1300">
                  <c:v>9.9588726931955307E-2</c:v>
                </c:pt>
                <c:pt idx="1301">
                  <c:v>9.9472976932077045E-2</c:v>
                </c:pt>
                <c:pt idx="1302">
                  <c:v>9.9355652463955862E-2</c:v>
                </c:pt>
                <c:pt idx="1303">
                  <c:v>9.9124496931992448E-2</c:v>
                </c:pt>
                <c:pt idx="1304">
                  <c:v>9.8981436931950398E-2</c:v>
                </c:pt>
                <c:pt idx="1305">
                  <c:v>9.8718096932131544E-2</c:v>
                </c:pt>
                <c:pt idx="1306">
                  <c:v>9.8182186932021423E-2</c:v>
                </c:pt>
                <c:pt idx="1307">
                  <c:v>9.7612586932015688E-2</c:v>
                </c:pt>
                <c:pt idx="1308">
                  <c:v>9.7042779015367717E-2</c:v>
                </c:pt>
                <c:pt idx="1309">
                  <c:v>9.6651120374758745E-2</c:v>
                </c:pt>
                <c:pt idx="1310">
                  <c:v>9.5665090568417321E-2</c:v>
                </c:pt>
                <c:pt idx="1311">
                  <c:v>9.5510706931989514E-2</c:v>
                </c:pt>
                <c:pt idx="1312">
                  <c:v>9.5446526931880368E-2</c:v>
                </c:pt>
                <c:pt idx="1313">
                  <c:v>9.5432946932135124E-2</c:v>
                </c:pt>
                <c:pt idx="1314">
                  <c:v>9.5398646932096764E-2</c:v>
                </c:pt>
                <c:pt idx="1315">
                  <c:v>9.5354305879325904E-2</c:v>
                </c:pt>
                <c:pt idx="1316">
                  <c:v>9.5319026932187953E-2</c:v>
                </c:pt>
                <c:pt idx="1317">
                  <c:v>9.5292846932054115E-2</c:v>
                </c:pt>
                <c:pt idx="1318">
                  <c:v>9.5435042149475374E-2</c:v>
                </c:pt>
                <c:pt idx="1319">
                  <c:v>9.6220159364534666E-2</c:v>
                </c:pt>
                <c:pt idx="1320">
                  <c:v>9.633130693195821E-2</c:v>
                </c:pt>
                <c:pt idx="1321">
                  <c:v>9.6445740820968184E-2</c:v>
                </c:pt>
                <c:pt idx="1322">
                  <c:v>9.6555655503451229E-2</c:v>
                </c:pt>
                <c:pt idx="1323">
                  <c:v>9.6695626932174247E-2</c:v>
                </c:pt>
                <c:pt idx="1324">
                  <c:v>9.6793726932162469E-2</c:v>
                </c:pt>
                <c:pt idx="1325">
                  <c:v>9.6853209690721059E-2</c:v>
                </c:pt>
                <c:pt idx="1326">
                  <c:v>9.6969107884476144E-2</c:v>
                </c:pt>
                <c:pt idx="1327">
                  <c:v>9.6987286932133487E-2</c:v>
                </c:pt>
                <c:pt idx="1328">
                  <c:v>9.7013484826831434E-2</c:v>
                </c:pt>
                <c:pt idx="1329">
                  <c:v>9.7049666932122164E-2</c:v>
                </c:pt>
                <c:pt idx="1330">
                  <c:v>9.7058726932132827E-2</c:v>
                </c:pt>
                <c:pt idx="1331">
                  <c:v>9.7047426931936784E-2</c:v>
                </c:pt>
                <c:pt idx="1332">
                  <c:v>9.7117696932102163E-2</c:v>
                </c:pt>
                <c:pt idx="1333">
                  <c:v>9.7226686932017997E-2</c:v>
                </c:pt>
                <c:pt idx="1334">
                  <c:v>9.7319486932008092E-2</c:v>
                </c:pt>
                <c:pt idx="1335">
                  <c:v>9.7322021049663504E-2</c:v>
                </c:pt>
                <c:pt idx="1336">
                  <c:v>9.7310866932062534E-2</c:v>
                </c:pt>
                <c:pt idx="1337">
                  <c:v>9.7281466932088292E-2</c:v>
                </c:pt>
                <c:pt idx="1338">
                  <c:v>9.7275606932114983E-2</c:v>
                </c:pt>
                <c:pt idx="1339">
                  <c:v>9.72063169320877E-2</c:v>
                </c:pt>
                <c:pt idx="1340">
                  <c:v>9.7051976931965128E-2</c:v>
                </c:pt>
                <c:pt idx="1341">
                  <c:v>9.6880474300476763E-2</c:v>
                </c:pt>
                <c:pt idx="1342">
                  <c:v>9.670124693214173E-2</c:v>
                </c:pt>
                <c:pt idx="1343">
                  <c:v>9.6551915611286288E-2</c:v>
                </c:pt>
                <c:pt idx="1344">
                  <c:v>9.6036855137200172E-2</c:v>
                </c:pt>
                <c:pt idx="1345">
                  <c:v>9.5922896931924226E-2</c:v>
                </c:pt>
                <c:pt idx="1346">
                  <c:v>9.5784696932014524E-2</c:v>
                </c:pt>
                <c:pt idx="1347">
                  <c:v>9.5680811439123672E-2</c:v>
                </c:pt>
                <c:pt idx="1348">
                  <c:v>9.5550356932023114E-2</c:v>
                </c:pt>
                <c:pt idx="1349">
                  <c:v>9.5454096931988072E-2</c:v>
                </c:pt>
                <c:pt idx="1350">
                  <c:v>9.5383706932054182E-2</c:v>
                </c:pt>
                <c:pt idx="1351">
                  <c:v>9.5320540491400263E-2</c:v>
                </c:pt>
                <c:pt idx="1352">
                  <c:v>9.5123726932044447E-2</c:v>
                </c:pt>
                <c:pt idx="1353">
                  <c:v>9.5089146932039667E-2</c:v>
                </c:pt>
                <c:pt idx="1354">
                  <c:v>9.5032343953320747E-2</c:v>
                </c:pt>
                <c:pt idx="1355">
                  <c:v>9.4989076931838654E-2</c:v>
                </c:pt>
                <c:pt idx="1356">
                  <c:v>9.4864376932051395E-2</c:v>
                </c:pt>
                <c:pt idx="1357">
                  <c:v>9.4551666932062794E-2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8.9623913372619962E-2</c:v>
                </c:pt>
                <c:pt idx="1371">
                  <c:v>8.9479576931978513E-2</c:v>
                </c:pt>
                <c:pt idx="1372">
                  <c:v>8.9124146932107517E-2</c:v>
                </c:pt>
                <c:pt idx="1373">
                  <c:v>8.873847430042775E-2</c:v>
                </c:pt>
                <c:pt idx="1374">
                  <c:v>8.8411786932098779E-2</c:v>
                </c:pt>
                <c:pt idx="1375">
                  <c:v>8.7903606932073344E-2</c:v>
                </c:pt>
                <c:pt idx="1376">
                  <c:v>8.7327526931986227E-2</c:v>
                </c:pt>
                <c:pt idx="1377">
                  <c:v>8.5714126932060805E-2</c:v>
                </c:pt>
                <c:pt idx="1378">
                  <c:v>8.5366376932029378E-2</c:v>
                </c:pt>
                <c:pt idx="1379">
                  <c:v>8.4927186932134205E-2</c:v>
                </c:pt>
                <c:pt idx="1380">
                  <c:v>8.4576453247834277E-2</c:v>
                </c:pt>
                <c:pt idx="1381">
                  <c:v>8.4121086932143027E-2</c:v>
                </c:pt>
                <c:pt idx="1382">
                  <c:v>8.3771496932030412E-2</c:v>
                </c:pt>
                <c:pt idx="1383">
                  <c:v>8.348907693192581E-2</c:v>
                </c:pt>
                <c:pt idx="1384">
                  <c:v>8.3176786931943511E-2</c:v>
                </c:pt>
                <c:pt idx="1385">
                  <c:v>8.2936367557039328E-2</c:v>
                </c:pt>
                <c:pt idx="1386">
                  <c:v>8.237929836062105E-2</c:v>
                </c:pt>
                <c:pt idx="1387">
                  <c:v>8.2273556932008635E-2</c:v>
                </c:pt>
                <c:pt idx="1388">
                  <c:v>8.2130326932158965E-2</c:v>
                </c:pt>
                <c:pt idx="1389">
                  <c:v>8.1970936932009464E-2</c:v>
                </c:pt>
                <c:pt idx="1390">
                  <c:v>8.1828906932102596E-2</c:v>
                </c:pt>
                <c:pt idx="1391">
                  <c:v>8.1712046931983223E-2</c:v>
                </c:pt>
                <c:pt idx="1392">
                  <c:v>8.1615453247977227E-2</c:v>
                </c:pt>
                <c:pt idx="1393">
                  <c:v>8.1476936932077165E-2</c:v>
                </c:pt>
                <c:pt idx="1394">
                  <c:v>8.1397393598692469E-2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8.1715426932021371E-2</c:v>
                </c:pt>
                <c:pt idx="1410">
                  <c:v>8.1866316932107025E-2</c:v>
                </c:pt>
                <c:pt idx="1411">
                  <c:v>8.1995146932200724E-2</c:v>
                </c:pt>
                <c:pt idx="1412">
                  <c:v>8.2103616932087634E-2</c:v>
                </c:pt>
                <c:pt idx="1413">
                  <c:v>8.214977956362185E-2</c:v>
                </c:pt>
                <c:pt idx="1414">
                  <c:v>8.3404369789320962E-2</c:v>
                </c:pt>
                <c:pt idx="1415">
                  <c:v>8.3733586932027065E-2</c:v>
                </c:pt>
                <c:pt idx="1416">
                  <c:v>8.4001496932074982E-2</c:v>
                </c:pt>
                <c:pt idx="1417">
                  <c:v>8.4247306932056287E-2</c:v>
                </c:pt>
                <c:pt idx="1418">
                  <c:v>8.4491756932138132E-2</c:v>
                </c:pt>
                <c:pt idx="1419">
                  <c:v>8.4663263163989352E-2</c:v>
                </c:pt>
                <c:pt idx="1420">
                  <c:v>8.5230766932042568E-2</c:v>
                </c:pt>
                <c:pt idx="1421">
                  <c:v>8.5393676932028498E-2</c:v>
                </c:pt>
                <c:pt idx="1422">
                  <c:v>8.5483406932141182E-2</c:v>
                </c:pt>
                <c:pt idx="1423">
                  <c:v>8.5527626932062853E-2</c:v>
                </c:pt>
                <c:pt idx="1424">
                  <c:v>8.5718346932068978E-2</c:v>
                </c:pt>
                <c:pt idx="1425">
                  <c:v>8.6104685265496639E-2</c:v>
                </c:pt>
                <c:pt idx="1426">
                  <c:v>8.6488486932026334E-2</c:v>
                </c:pt>
                <c:pt idx="1427">
                  <c:v>8.6791381477524951E-2</c:v>
                </c:pt>
                <c:pt idx="1428">
                  <c:v>8.780372693205149E-2</c:v>
                </c:pt>
                <c:pt idx="1429">
                  <c:v>8.7979036932125457E-2</c:v>
                </c:pt>
                <c:pt idx="1430">
                  <c:v>8.8275326932120077E-2</c:v>
                </c:pt>
                <c:pt idx="1431">
                  <c:v>8.8530676931995456E-2</c:v>
                </c:pt>
                <c:pt idx="1432">
                  <c:v>8.8769705879371968E-2</c:v>
                </c:pt>
                <c:pt idx="1433">
                  <c:v>8.8998116932032328E-2</c:v>
                </c:pt>
                <c:pt idx="1434">
                  <c:v>8.9184416931971128E-2</c:v>
                </c:pt>
                <c:pt idx="1435">
                  <c:v>8.9505336932120566E-2</c:v>
                </c:pt>
                <c:pt idx="1436">
                  <c:v>8.9872895763250193E-2</c:v>
                </c:pt>
                <c:pt idx="1437">
                  <c:v>9.1196105879447528E-2</c:v>
                </c:pt>
                <c:pt idx="1438">
                  <c:v>9.1836014166119667E-2</c:v>
                </c:pt>
                <c:pt idx="1439">
                  <c:v>9.2423336932142733E-2</c:v>
                </c:pt>
                <c:pt idx="1440">
                  <c:v>9.2922826931939567E-2</c:v>
                </c:pt>
                <c:pt idx="1441">
                  <c:v>9.3412536932035509E-2</c:v>
                </c:pt>
                <c:pt idx="1442">
                  <c:v>9.3832366932062691E-2</c:v>
                </c:pt>
                <c:pt idx="1443">
                  <c:v>9.4373937458442497E-2</c:v>
                </c:pt>
                <c:pt idx="1444">
                  <c:v>9.4762898975077114E-2</c:v>
                </c:pt>
                <c:pt idx="1445">
                  <c:v>9.6791963043074386E-2</c:v>
                </c:pt>
                <c:pt idx="1446">
                  <c:v>9.7225406931954708E-2</c:v>
                </c:pt>
                <c:pt idx="1447">
                  <c:v>9.7700306932054698E-2</c:v>
                </c:pt>
                <c:pt idx="1448">
                  <c:v>9.8137566931967679E-2</c:v>
                </c:pt>
                <c:pt idx="1449">
                  <c:v>9.8786126931969559E-2</c:v>
                </c:pt>
                <c:pt idx="1450">
                  <c:v>9.9318969037213475E-2</c:v>
                </c:pt>
                <c:pt idx="1451">
                  <c:v>9.9760706932087939E-2</c:v>
                </c:pt>
                <c:pt idx="1452">
                  <c:v>0.10021057878390154</c:v>
                </c:pt>
                <c:pt idx="1453">
                  <c:v>0.10189586978920319</c:v>
                </c:pt>
                <c:pt idx="1454">
                  <c:v>0.10223499693201189</c:v>
                </c:pt>
                <c:pt idx="1455">
                  <c:v>0.10273637693205741</c:v>
                </c:pt>
                <c:pt idx="1456">
                  <c:v>0.10314834548876206</c:v>
                </c:pt>
                <c:pt idx="1457">
                  <c:v>0.10361197945724153</c:v>
                </c:pt>
                <c:pt idx="1458">
                  <c:v>0.10396757693217752</c:v>
                </c:pt>
                <c:pt idx="1459">
                  <c:v>0.10430092693205496</c:v>
                </c:pt>
                <c:pt idx="1460">
                  <c:v>0.10463405693201379</c:v>
                </c:pt>
                <c:pt idx="1461">
                  <c:v>0.10489294693208265</c:v>
                </c:pt>
                <c:pt idx="1462">
                  <c:v>0.10507368345382426</c:v>
                </c:pt>
                <c:pt idx="1463">
                  <c:v>0.10578050051698556</c:v>
                </c:pt>
                <c:pt idx="1464">
                  <c:v>0.10598008693216343</c:v>
                </c:pt>
                <c:pt idx="1465">
                  <c:v>0.10617011693216227</c:v>
                </c:pt>
                <c:pt idx="1466">
                  <c:v>0.10627180693219893</c:v>
                </c:pt>
                <c:pt idx="1467">
                  <c:v>0.10626174693183568</c:v>
                </c:pt>
                <c:pt idx="1468">
                  <c:v>0.10618526693198777</c:v>
                </c:pt>
                <c:pt idx="1469">
                  <c:v>0.10615468482683364</c:v>
                </c:pt>
                <c:pt idx="1470">
                  <c:v>0.10612040084527065</c:v>
                </c:pt>
                <c:pt idx="1471">
                  <c:v>0.10610537753458986</c:v>
                </c:pt>
                <c:pt idx="1472">
                  <c:v>0.10615990693207775</c:v>
                </c:pt>
                <c:pt idx="1473">
                  <c:v>0.10622557693216113</c:v>
                </c:pt>
                <c:pt idx="1474">
                  <c:v>0.10627872693210363</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-0.27071294306789218</c:v>
                </c:pt>
                <c:pt idx="3">
                  <c:v>-0.27038884306801991</c:v>
                </c:pt>
                <c:pt idx="4">
                  <c:v>-0.27003661306800097</c:v>
                </c:pt>
                <c:pt idx="5">
                  <c:v>-0.26968188131535042</c:v>
                </c:pt>
                <c:pt idx="6">
                  <c:v>-0.26943536306795618</c:v>
                </c:pt>
                <c:pt idx="7">
                  <c:v>-0.26920138306792296</c:v>
                </c:pt>
                <c:pt idx="8">
                  <c:v>-0.26906518735370388</c:v>
                </c:pt>
                <c:pt idx="9">
                  <c:v>-0.26830180640129675</c:v>
                </c:pt>
                <c:pt idx="10">
                  <c:v>-0.26815239306780875</c:v>
                </c:pt>
                <c:pt idx="11">
                  <c:v>-0.26793660306802281</c:v>
                </c:pt>
                <c:pt idx="12">
                  <c:v>-0.26769785470058555</c:v>
                </c:pt>
                <c:pt idx="13">
                  <c:v>-0.26746265306800882</c:v>
                </c:pt>
                <c:pt idx="14">
                  <c:v>-0.26716451306801048</c:v>
                </c:pt>
                <c:pt idx="15">
                  <c:v>-0.26696688306807964</c:v>
                </c:pt>
                <c:pt idx="16">
                  <c:v>-0.26695402306803828</c:v>
                </c:pt>
                <c:pt idx="17">
                  <c:v>-0.26637616195688529</c:v>
                </c:pt>
                <c:pt idx="18">
                  <c:v>-0.26564137563201484</c:v>
                </c:pt>
                <c:pt idx="19">
                  <c:v>-0.26541452306788987</c:v>
                </c:pt>
                <c:pt idx="20">
                  <c:v>-0.26511940306784315</c:v>
                </c:pt>
                <c:pt idx="21">
                  <c:v>-0.26488910306798663</c:v>
                </c:pt>
                <c:pt idx="22">
                  <c:v>-0.26461440306785344</c:v>
                </c:pt>
                <c:pt idx="23">
                  <c:v>-0.26436670306802101</c:v>
                </c:pt>
                <c:pt idx="24">
                  <c:v>-0.26416715618489661</c:v>
                </c:pt>
                <c:pt idx="25">
                  <c:v>-0.26351596123993265</c:v>
                </c:pt>
                <c:pt idx="26">
                  <c:v>-0.26330884306803182</c:v>
                </c:pt>
                <c:pt idx="27">
                  <c:v>-0.26300533306792317</c:v>
                </c:pt>
                <c:pt idx="28">
                  <c:v>-0.2627880330680058</c:v>
                </c:pt>
                <c:pt idx="29">
                  <c:v>-0.26253007306787918</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-0.26005659306790152</c:v>
                </c:pt>
                <c:pt idx="39">
                  <c:v>-0.2598266630679556</c:v>
                </c:pt>
                <c:pt idx="40">
                  <c:v>-0.25958605431795018</c:v>
                </c:pt>
                <c:pt idx="41">
                  <c:v>-0.25936392691404864</c:v>
                </c:pt>
                <c:pt idx="42">
                  <c:v>-0.25855147941722134</c:v>
                </c:pt>
                <c:pt idx="43">
                  <c:v>-0.25832779306800591</c:v>
                </c:pt>
                <c:pt idx="44">
                  <c:v>-0.25807627306791453</c:v>
                </c:pt>
                <c:pt idx="45">
                  <c:v>-0.25775568306806917</c:v>
                </c:pt>
                <c:pt idx="46">
                  <c:v>-0.25747908306804884</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-0.25248327306815133</c:v>
                </c:pt>
                <c:pt idx="62">
                  <c:v>-0.25195463306791088</c:v>
                </c:pt>
                <c:pt idx="63">
                  <c:v>-0.25148081306805686</c:v>
                </c:pt>
                <c:pt idx="64">
                  <c:v>-0.25107076306788723</c:v>
                </c:pt>
                <c:pt idx="65">
                  <c:v>-0.25084125306796068</c:v>
                </c:pt>
                <c:pt idx="66">
                  <c:v>-0.25064627306797183</c:v>
                </c:pt>
                <c:pt idx="67">
                  <c:v>-0.25042079870888795</c:v>
                </c:pt>
                <c:pt idx="68">
                  <c:v>-0.24806707306801459</c:v>
                </c:pt>
                <c:pt idx="69">
                  <c:v>-0.24782146306789368</c:v>
                </c:pt>
                <c:pt idx="70">
                  <c:v>-0.2474896230680344</c:v>
                </c:pt>
                <c:pt idx="71">
                  <c:v>-0.24710289306797528</c:v>
                </c:pt>
                <c:pt idx="72">
                  <c:v>-0.24678773306786217</c:v>
                </c:pt>
                <c:pt idx="73">
                  <c:v>-0.24643923306787527</c:v>
                </c:pt>
                <c:pt idx="74">
                  <c:v>-0.24606913306793429</c:v>
                </c:pt>
                <c:pt idx="75">
                  <c:v>-0.24591210640127803</c:v>
                </c:pt>
                <c:pt idx="76">
                  <c:v>-0.24473483670426813</c:v>
                </c:pt>
                <c:pt idx="77">
                  <c:v>-0.24443288306810046</c:v>
                </c:pt>
                <c:pt idx="78">
                  <c:v>-0.24382121306797444</c:v>
                </c:pt>
                <c:pt idx="79">
                  <c:v>-0.24306278853181618</c:v>
                </c:pt>
                <c:pt idx="80">
                  <c:v>-0.24235689306790692</c:v>
                </c:pt>
                <c:pt idx="81">
                  <c:v>-0.2419719730680896</c:v>
                </c:pt>
                <c:pt idx="82">
                  <c:v>-0.24154309306793245</c:v>
                </c:pt>
                <c:pt idx="83">
                  <c:v>-0.24119337306784433</c:v>
                </c:pt>
                <c:pt idx="84">
                  <c:v>-0.24093953393753531</c:v>
                </c:pt>
                <c:pt idx="85">
                  <c:v>-0.24013819614486936</c:v>
                </c:pt>
                <c:pt idx="86">
                  <c:v>-0.23993721306784746</c:v>
                </c:pt>
                <c:pt idx="87">
                  <c:v>-0.23958428306801241</c:v>
                </c:pt>
                <c:pt idx="88">
                  <c:v>-0.23927233306797313</c:v>
                </c:pt>
                <c:pt idx="89">
                  <c:v>-0.23902163306789267</c:v>
                </c:pt>
                <c:pt idx="90">
                  <c:v>-0.23880838647002667</c:v>
                </c:pt>
                <c:pt idx="91">
                  <c:v>-0.23856355306800481</c:v>
                </c:pt>
                <c:pt idx="92">
                  <c:v>-0.2383756630678846</c:v>
                </c:pt>
                <c:pt idx="93">
                  <c:v>-0.23821202306798744</c:v>
                </c:pt>
                <c:pt idx="94">
                  <c:v>-0.23737352306795839</c:v>
                </c:pt>
                <c:pt idx="95">
                  <c:v>-0.23720846306791563</c:v>
                </c:pt>
                <c:pt idx="96">
                  <c:v>-0.23697229390134586</c:v>
                </c:pt>
                <c:pt idx="97">
                  <c:v>-0.23658451306791051</c:v>
                </c:pt>
                <c:pt idx="98">
                  <c:v>-0.23624866306796857</c:v>
                </c:pt>
                <c:pt idx="99">
                  <c:v>-0.2358755330679827</c:v>
                </c:pt>
                <c:pt idx="100">
                  <c:v>-0.23545119306808721</c:v>
                </c:pt>
                <c:pt idx="101">
                  <c:v>-0.23505577833101637</c:v>
                </c:pt>
                <c:pt idx="102">
                  <c:v>-0.2348337730679475</c:v>
                </c:pt>
                <c:pt idx="103">
                  <c:v>-0.23404265237833499</c:v>
                </c:pt>
                <c:pt idx="104">
                  <c:v>-0.23370533306795974</c:v>
                </c:pt>
                <c:pt idx="105">
                  <c:v>-0.23326099306798675</c:v>
                </c:pt>
                <c:pt idx="106">
                  <c:v>-0.23283348306793558</c:v>
                </c:pt>
                <c:pt idx="107">
                  <c:v>-0.2323095530679069</c:v>
                </c:pt>
                <c:pt idx="108">
                  <c:v>-0.2319205430679574</c:v>
                </c:pt>
                <c:pt idx="109">
                  <c:v>-0.23160429306781793</c:v>
                </c:pt>
                <c:pt idx="110">
                  <c:v>-0.23131989551704654</c:v>
                </c:pt>
                <c:pt idx="111">
                  <c:v>-0.22994285748355026</c:v>
                </c:pt>
                <c:pt idx="112">
                  <c:v>-0.22968371056795434</c:v>
                </c:pt>
                <c:pt idx="113">
                  <c:v>-0.22945977306800103</c:v>
                </c:pt>
                <c:pt idx="114">
                  <c:v>-0.22916209306799848</c:v>
                </c:pt>
                <c:pt idx="115">
                  <c:v>-0.22882477306811194</c:v>
                </c:pt>
                <c:pt idx="116">
                  <c:v>-0.22839606094674988</c:v>
                </c:pt>
                <c:pt idx="117">
                  <c:v>-0.22782177306801518</c:v>
                </c:pt>
                <c:pt idx="118">
                  <c:v>-0.22750666306805539</c:v>
                </c:pt>
                <c:pt idx="119">
                  <c:v>-0.2272004397346592</c:v>
                </c:pt>
                <c:pt idx="120">
                  <c:v>-0.22650958556791087</c:v>
                </c:pt>
                <c:pt idx="121">
                  <c:v>-0.22627807306800207</c:v>
                </c:pt>
                <c:pt idx="122">
                  <c:v>-0.22599366890140971</c:v>
                </c:pt>
                <c:pt idx="123">
                  <c:v>-0.22560762306785867</c:v>
                </c:pt>
                <c:pt idx="124">
                  <c:v>-0.22531036306796204</c:v>
                </c:pt>
                <c:pt idx="125">
                  <c:v>-0.22489819306798628</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-0.22215944306792346</c:v>
                </c:pt>
                <c:pt idx="134">
                  <c:v>-0.22184189306786112</c:v>
                </c:pt>
                <c:pt idx="135">
                  <c:v>-0.22158246306790391</c:v>
                </c:pt>
                <c:pt idx="136">
                  <c:v>-0.22125422306797304</c:v>
                </c:pt>
                <c:pt idx="137">
                  <c:v>-0.22106997482234209</c:v>
                </c:pt>
                <c:pt idx="138">
                  <c:v>-0.22001127306795354</c:v>
                </c:pt>
                <c:pt idx="139">
                  <c:v>-0.21986568167012902</c:v>
                </c:pt>
                <c:pt idx="140">
                  <c:v>-0.2195465330679984</c:v>
                </c:pt>
                <c:pt idx="141">
                  <c:v>-0.21931302306794032</c:v>
                </c:pt>
                <c:pt idx="142">
                  <c:v>-0.21905099306796696</c:v>
                </c:pt>
                <c:pt idx="143">
                  <c:v>-0.21886515185582348</c:v>
                </c:pt>
                <c:pt idx="144">
                  <c:v>-0.21851002306789297</c:v>
                </c:pt>
                <c:pt idx="145">
                  <c:v>-0.21816955306792382</c:v>
                </c:pt>
                <c:pt idx="146">
                  <c:v>-0.21803824449651213</c:v>
                </c:pt>
                <c:pt idx="147">
                  <c:v>-0.21733074675211145</c:v>
                </c:pt>
                <c:pt idx="148">
                  <c:v>-0.21711776801743127</c:v>
                </c:pt>
                <c:pt idx="149">
                  <c:v>-0.21687334306803069</c:v>
                </c:pt>
                <c:pt idx="150">
                  <c:v>-0.21648602306794396</c:v>
                </c:pt>
                <c:pt idx="151">
                  <c:v>-0.21616606306808706</c:v>
                </c:pt>
                <c:pt idx="152">
                  <c:v>-0.21589892306798236</c:v>
                </c:pt>
                <c:pt idx="153">
                  <c:v>-0.21554073306792573</c:v>
                </c:pt>
                <c:pt idx="154">
                  <c:v>-0.21527240306781456</c:v>
                </c:pt>
                <c:pt idx="155">
                  <c:v>-0.21498364148898474</c:v>
                </c:pt>
                <c:pt idx="156">
                  <c:v>-0.21429798460641819</c:v>
                </c:pt>
                <c:pt idx="157">
                  <c:v>-0.21416127306798671</c:v>
                </c:pt>
                <c:pt idx="158">
                  <c:v>-0.213774263067876</c:v>
                </c:pt>
                <c:pt idx="159">
                  <c:v>-0.21339843306806502</c:v>
                </c:pt>
                <c:pt idx="160">
                  <c:v>-0.21304947306789795</c:v>
                </c:pt>
                <c:pt idx="161">
                  <c:v>-0.21274288765121724</c:v>
                </c:pt>
                <c:pt idx="162">
                  <c:v>-0.21236195306799768</c:v>
                </c:pt>
                <c:pt idx="163">
                  <c:v>-0.21212965306808937</c:v>
                </c:pt>
                <c:pt idx="164">
                  <c:v>-0.21186913021077222</c:v>
                </c:pt>
                <c:pt idx="165">
                  <c:v>-0.21074127306791043</c:v>
                </c:pt>
                <c:pt idx="166">
                  <c:v>-0.21046457306793817</c:v>
                </c:pt>
                <c:pt idx="167">
                  <c:v>-0.21009502306786507</c:v>
                </c:pt>
                <c:pt idx="168">
                  <c:v>-0.20985859221686098</c:v>
                </c:pt>
                <c:pt idx="169">
                  <c:v>-0.20954773306789357</c:v>
                </c:pt>
                <c:pt idx="170">
                  <c:v>-0.20925442306781877</c:v>
                </c:pt>
                <c:pt idx="171">
                  <c:v>-0.20887826306790219</c:v>
                </c:pt>
                <c:pt idx="172">
                  <c:v>-0.20849445306795675</c:v>
                </c:pt>
                <c:pt idx="173">
                  <c:v>-0.20838427306793525</c:v>
                </c:pt>
                <c:pt idx="174">
                  <c:v>-0.20768275454938134</c:v>
                </c:pt>
                <c:pt idx="175">
                  <c:v>-0.20732839306802492</c:v>
                </c:pt>
                <c:pt idx="176">
                  <c:v>-0.20707559306795531</c:v>
                </c:pt>
                <c:pt idx="177">
                  <c:v>-0.20678497306792584</c:v>
                </c:pt>
                <c:pt idx="178">
                  <c:v>-0.20637005306778633</c:v>
                </c:pt>
                <c:pt idx="179">
                  <c:v>-0.20602235306789424</c:v>
                </c:pt>
                <c:pt idx="180">
                  <c:v>-0.20564501796593504</c:v>
                </c:pt>
                <c:pt idx="181">
                  <c:v>-0.20525296306794871</c:v>
                </c:pt>
                <c:pt idx="182">
                  <c:v>-0.20506114263311304</c:v>
                </c:pt>
                <c:pt idx="183">
                  <c:v>-0.20273014071503345</c:v>
                </c:pt>
                <c:pt idx="184">
                  <c:v>-0.20232981306791942</c:v>
                </c:pt>
                <c:pt idx="185">
                  <c:v>-0.20198167306791959</c:v>
                </c:pt>
                <c:pt idx="186">
                  <c:v>-0.20165248306794598</c:v>
                </c:pt>
                <c:pt idx="187">
                  <c:v>-0.20132549987214102</c:v>
                </c:pt>
                <c:pt idx="188">
                  <c:v>-0.19954784449650748</c:v>
                </c:pt>
                <c:pt idx="189">
                  <c:v>-0.19921032306797337</c:v>
                </c:pt>
                <c:pt idx="190">
                  <c:v>-0.19887787306804217</c:v>
                </c:pt>
                <c:pt idx="191">
                  <c:v>-0.19841600306789112</c:v>
                </c:pt>
                <c:pt idx="192">
                  <c:v>-0.19789786069678428</c:v>
                </c:pt>
                <c:pt idx="193">
                  <c:v>-0.1975710782626976</c:v>
                </c:pt>
                <c:pt idx="194">
                  <c:v>-0.19621927306793932</c:v>
                </c:pt>
                <c:pt idx="195">
                  <c:v>-0.19593013306804621</c:v>
                </c:pt>
                <c:pt idx="196">
                  <c:v>-0.19545507306790472</c:v>
                </c:pt>
                <c:pt idx="197">
                  <c:v>-0.19510690306799477</c:v>
                </c:pt>
                <c:pt idx="198">
                  <c:v>-0.19475052049060082</c:v>
                </c:pt>
                <c:pt idx="199">
                  <c:v>-0.19443361306801418</c:v>
                </c:pt>
                <c:pt idx="200">
                  <c:v>-0.19421980306781012</c:v>
                </c:pt>
                <c:pt idx="201">
                  <c:v>-0.19395591592510186</c:v>
                </c:pt>
                <c:pt idx="202">
                  <c:v>-0.19304560640127039</c:v>
                </c:pt>
                <c:pt idx="203">
                  <c:v>-0.19284404857818074</c:v>
                </c:pt>
                <c:pt idx="204">
                  <c:v>-0.19260019306788934</c:v>
                </c:pt>
                <c:pt idx="205">
                  <c:v>-0.1924050359547067</c:v>
                </c:pt>
                <c:pt idx="206">
                  <c:v>-0.19207265306796728</c:v>
                </c:pt>
                <c:pt idx="207">
                  <c:v>-0.19179009306785141</c:v>
                </c:pt>
                <c:pt idx="208">
                  <c:v>-0.19153118306788047</c:v>
                </c:pt>
                <c:pt idx="209">
                  <c:v>-0.19117882306797185</c:v>
                </c:pt>
                <c:pt idx="210">
                  <c:v>-0.19105818215889786</c:v>
                </c:pt>
                <c:pt idx="211">
                  <c:v>-0.19017627306794788</c:v>
                </c:pt>
                <c:pt idx="212">
                  <c:v>-0.19010359938384605</c:v>
                </c:pt>
                <c:pt idx="213">
                  <c:v>-0.18976487306797224</c:v>
                </c:pt>
                <c:pt idx="214">
                  <c:v>-0.18951841306805781</c:v>
                </c:pt>
                <c:pt idx="215">
                  <c:v>-0.18929461306787254</c:v>
                </c:pt>
                <c:pt idx="216">
                  <c:v>-0.18908338306799563</c:v>
                </c:pt>
                <c:pt idx="217">
                  <c:v>-0.18885641306791026</c:v>
                </c:pt>
                <c:pt idx="218">
                  <c:v>-0.18861147508813775</c:v>
                </c:pt>
                <c:pt idx="219">
                  <c:v>-0.18847948518916313</c:v>
                </c:pt>
                <c:pt idx="220">
                  <c:v>-0.18781627306800891</c:v>
                </c:pt>
                <c:pt idx="221">
                  <c:v>-0.18765556306794906</c:v>
                </c:pt>
                <c:pt idx="222">
                  <c:v>-0.18741690306801237</c:v>
                </c:pt>
                <c:pt idx="223">
                  <c:v>-0.18711467306793866</c:v>
                </c:pt>
                <c:pt idx="224">
                  <c:v>-0.18684365604663375</c:v>
                </c:pt>
                <c:pt idx="225">
                  <c:v>-0.18665499306790442</c:v>
                </c:pt>
                <c:pt idx="226">
                  <c:v>-0.18633112306787342</c:v>
                </c:pt>
                <c:pt idx="227">
                  <c:v>-0.18611739950463882</c:v>
                </c:pt>
                <c:pt idx="228">
                  <c:v>-0.18527627306795591</c:v>
                </c:pt>
                <c:pt idx="229">
                  <c:v>-0.18509214306806168</c:v>
                </c:pt>
                <c:pt idx="230">
                  <c:v>-0.18481202306790598</c:v>
                </c:pt>
                <c:pt idx="231">
                  <c:v>-0.18464625306772608</c:v>
                </c:pt>
                <c:pt idx="232">
                  <c:v>-0.18439242306803294</c:v>
                </c:pt>
                <c:pt idx="233">
                  <c:v>-0.18413277306797229</c:v>
                </c:pt>
                <c:pt idx="234">
                  <c:v>-0.18383945306796115</c:v>
                </c:pt>
                <c:pt idx="235">
                  <c:v>-0.18355003306803044</c:v>
                </c:pt>
                <c:pt idx="236">
                  <c:v>-0.18344627306792954</c:v>
                </c:pt>
                <c:pt idx="237">
                  <c:v>-0.18288139806792036</c:v>
                </c:pt>
                <c:pt idx="238">
                  <c:v>-0.18267130532591125</c:v>
                </c:pt>
                <c:pt idx="239">
                  <c:v>-0.18242393306793792</c:v>
                </c:pt>
                <c:pt idx="240">
                  <c:v>-0.18215937306800356</c:v>
                </c:pt>
                <c:pt idx="241">
                  <c:v>-0.18187887306787331</c:v>
                </c:pt>
                <c:pt idx="242">
                  <c:v>-0.18167929306798686</c:v>
                </c:pt>
                <c:pt idx="243">
                  <c:v>-0.18149400425068068</c:v>
                </c:pt>
                <c:pt idx="244">
                  <c:v>-0.18137278443153093</c:v>
                </c:pt>
                <c:pt idx="245">
                  <c:v>-0.18073372250610495</c:v>
                </c:pt>
                <c:pt idx="246">
                  <c:v>-0.18051837306806837</c:v>
                </c:pt>
                <c:pt idx="247">
                  <c:v>-0.18031779306790013</c:v>
                </c:pt>
                <c:pt idx="248">
                  <c:v>-0.18011311306797512</c:v>
                </c:pt>
                <c:pt idx="249">
                  <c:v>-0.1798892411529924</c:v>
                </c:pt>
                <c:pt idx="250">
                  <c:v>-0.17969709306774484</c:v>
                </c:pt>
                <c:pt idx="251">
                  <c:v>-0.17947041306800321</c:v>
                </c:pt>
                <c:pt idx="252">
                  <c:v>-0.17925376306784821</c:v>
                </c:pt>
                <c:pt idx="253">
                  <c:v>-0.17917971751235484</c:v>
                </c:pt>
                <c:pt idx="254">
                  <c:v>-0.17833499349794149</c:v>
                </c:pt>
                <c:pt idx="255">
                  <c:v>-0.17810997833107933</c:v>
                </c:pt>
                <c:pt idx="256">
                  <c:v>-0.17790562306780094</c:v>
                </c:pt>
                <c:pt idx="257">
                  <c:v>-0.17767365306789884</c:v>
                </c:pt>
                <c:pt idx="258">
                  <c:v>-0.17747575306795241</c:v>
                </c:pt>
                <c:pt idx="259">
                  <c:v>-0.17729253306787052</c:v>
                </c:pt>
                <c:pt idx="260">
                  <c:v>-0.17718127306794429</c:v>
                </c:pt>
                <c:pt idx="261">
                  <c:v>-0.17668081473466657</c:v>
                </c:pt>
                <c:pt idx="262">
                  <c:v>-0.17647187723459012</c:v>
                </c:pt>
                <c:pt idx="263">
                  <c:v>-0.17627141306796568</c:v>
                </c:pt>
                <c:pt idx="264">
                  <c:v>-0.17608532306805103</c:v>
                </c:pt>
                <c:pt idx="265">
                  <c:v>-0.17587145306791291</c:v>
                </c:pt>
                <c:pt idx="266">
                  <c:v>-0.1756824630678864</c:v>
                </c:pt>
                <c:pt idx="267">
                  <c:v>-0.17547876242954885</c:v>
                </c:pt>
                <c:pt idx="268">
                  <c:v>-0.17531405511932996</c:v>
                </c:pt>
                <c:pt idx="269">
                  <c:v>-0.17466680640130522</c:v>
                </c:pt>
                <c:pt idx="270">
                  <c:v>-0.1745705430679437</c:v>
                </c:pt>
                <c:pt idx="271">
                  <c:v>-0.17437778306792512</c:v>
                </c:pt>
                <c:pt idx="272">
                  <c:v>-0.17419520306786776</c:v>
                </c:pt>
                <c:pt idx="273">
                  <c:v>-0.17400974306789888</c:v>
                </c:pt>
                <c:pt idx="274">
                  <c:v>-0.1738147030680324</c:v>
                </c:pt>
                <c:pt idx="275">
                  <c:v>-0.17364302306800988</c:v>
                </c:pt>
                <c:pt idx="276">
                  <c:v>-0.1734766630678877</c:v>
                </c:pt>
                <c:pt idx="277">
                  <c:v>-0.17322627306792548</c:v>
                </c:pt>
                <c:pt idx="278">
                  <c:v>-0.17260997098466638</c:v>
                </c:pt>
                <c:pt idx="279">
                  <c:v>-0.17234823266403532</c:v>
                </c:pt>
                <c:pt idx="280">
                  <c:v>-0.17217499306802608</c:v>
                </c:pt>
                <c:pt idx="281">
                  <c:v>-0.17196246306789964</c:v>
                </c:pt>
                <c:pt idx="282">
                  <c:v>-0.17179549306803238</c:v>
                </c:pt>
                <c:pt idx="283">
                  <c:v>-0.17161846306785841</c:v>
                </c:pt>
                <c:pt idx="284">
                  <c:v>-0.17143555355579587</c:v>
                </c:pt>
                <c:pt idx="285">
                  <c:v>-0.17126260306797308</c:v>
                </c:pt>
                <c:pt idx="286">
                  <c:v>-0.17106801306778169</c:v>
                </c:pt>
                <c:pt idx="287">
                  <c:v>-0.17084255306795626</c:v>
                </c:pt>
                <c:pt idx="288">
                  <c:v>-0.17064237306793492</c:v>
                </c:pt>
                <c:pt idx="289">
                  <c:v>-0.17047413165376221</c:v>
                </c:pt>
                <c:pt idx="290">
                  <c:v>-0.17027745306799633</c:v>
                </c:pt>
                <c:pt idx="291">
                  <c:v>-0.17009168306805122</c:v>
                </c:pt>
                <c:pt idx="292">
                  <c:v>-0.16985276306802177</c:v>
                </c:pt>
                <c:pt idx="293">
                  <c:v>-0.16965557306789947</c:v>
                </c:pt>
                <c:pt idx="294">
                  <c:v>-0.16949603306805741</c:v>
                </c:pt>
                <c:pt idx="295">
                  <c:v>-0.16927105801417497</c:v>
                </c:pt>
                <c:pt idx="296">
                  <c:v>-0.16912095306801672</c:v>
                </c:pt>
                <c:pt idx="297">
                  <c:v>-0.16894968306799327</c:v>
                </c:pt>
                <c:pt idx="298">
                  <c:v>-0.16875881306810925</c:v>
                </c:pt>
                <c:pt idx="299">
                  <c:v>-0.16856993306804224</c:v>
                </c:pt>
                <c:pt idx="300">
                  <c:v>-0.16837246498722891</c:v>
                </c:pt>
                <c:pt idx="301">
                  <c:v>-0.16819281306807438</c:v>
                </c:pt>
                <c:pt idx="302">
                  <c:v>-0.16798400306790051</c:v>
                </c:pt>
                <c:pt idx="303">
                  <c:v>-0.16778609306788894</c:v>
                </c:pt>
                <c:pt idx="304">
                  <c:v>-0.1675932930679242</c:v>
                </c:pt>
                <c:pt idx="305">
                  <c:v>-0.1674114776134559</c:v>
                </c:pt>
                <c:pt idx="306">
                  <c:v>-0.16719586306788869</c:v>
                </c:pt>
                <c:pt idx="307">
                  <c:v>-0.16698051306805423</c:v>
                </c:pt>
                <c:pt idx="308">
                  <c:v>-0.1668047230679548</c:v>
                </c:pt>
                <c:pt idx="309">
                  <c:v>-0.16668820306789223</c:v>
                </c:pt>
                <c:pt idx="310">
                  <c:v>-0.16653236881255395</c:v>
                </c:pt>
                <c:pt idx="311">
                  <c:v>-0.16635760306789393</c:v>
                </c:pt>
                <c:pt idx="312">
                  <c:v>-0.1661723230680108</c:v>
                </c:pt>
                <c:pt idx="313">
                  <c:v>-0.16602746306786306</c:v>
                </c:pt>
                <c:pt idx="314">
                  <c:v>-0.16590761715394819</c:v>
                </c:pt>
                <c:pt idx="315">
                  <c:v>-0.16531994494300761</c:v>
                </c:pt>
                <c:pt idx="316">
                  <c:v>-0.16510764306802628</c:v>
                </c:pt>
                <c:pt idx="317">
                  <c:v>-0.16489374306800642</c:v>
                </c:pt>
                <c:pt idx="318">
                  <c:v>-0.16466480306792183</c:v>
                </c:pt>
                <c:pt idx="319">
                  <c:v>-0.16446314306786325</c:v>
                </c:pt>
                <c:pt idx="320">
                  <c:v>-0.164232053067977</c:v>
                </c:pt>
                <c:pt idx="321">
                  <c:v>-0.16403895727846421</c:v>
                </c:pt>
                <c:pt idx="322">
                  <c:v>-0.16385842306789317</c:v>
                </c:pt>
                <c:pt idx="323">
                  <c:v>-0.16364595306782823</c:v>
                </c:pt>
                <c:pt idx="324">
                  <c:v>-0.16344285306800543</c:v>
                </c:pt>
                <c:pt idx="325">
                  <c:v>-0.1632955830680772</c:v>
                </c:pt>
                <c:pt idx="326">
                  <c:v>-0.16313453973450007</c:v>
                </c:pt>
                <c:pt idx="327">
                  <c:v>-0.16292891306807178</c:v>
                </c:pt>
                <c:pt idx="328">
                  <c:v>-0.16272795306787219</c:v>
                </c:pt>
                <c:pt idx="329">
                  <c:v>-0.16253641306799718</c:v>
                </c:pt>
                <c:pt idx="330">
                  <c:v>-0.16236855589616556</c:v>
                </c:pt>
                <c:pt idx="331">
                  <c:v>-0.16217037306786608</c:v>
                </c:pt>
                <c:pt idx="332">
                  <c:v>-0.16202095306793751</c:v>
                </c:pt>
                <c:pt idx="333">
                  <c:v>-0.16188627306794956</c:v>
                </c:pt>
                <c:pt idx="334">
                  <c:v>-0.16139830383710346</c:v>
                </c:pt>
                <c:pt idx="335">
                  <c:v>-0.16122881306799294</c:v>
                </c:pt>
                <c:pt idx="336">
                  <c:v>-0.16103487306794761</c:v>
                </c:pt>
                <c:pt idx="337">
                  <c:v>-0.16082487306800866</c:v>
                </c:pt>
                <c:pt idx="338">
                  <c:v>-0.16064448306799797</c:v>
                </c:pt>
                <c:pt idx="339">
                  <c:v>-0.16048767306781997</c:v>
                </c:pt>
                <c:pt idx="340">
                  <c:v>-0.16036137306799975</c:v>
                </c:pt>
                <c:pt idx="341">
                  <c:v>-0.16014256520271869</c:v>
                </c:pt>
                <c:pt idx="342">
                  <c:v>-0.16004329229872391</c:v>
                </c:pt>
                <c:pt idx="343">
                  <c:v>-0.15945877306793954</c:v>
                </c:pt>
                <c:pt idx="344">
                  <c:v>-0.15935903837397819</c:v>
                </c:pt>
                <c:pt idx="345">
                  <c:v>-0.15917185306797421</c:v>
                </c:pt>
                <c:pt idx="346">
                  <c:v>-0.15897518306800884</c:v>
                </c:pt>
                <c:pt idx="347">
                  <c:v>-0.15877986306789207</c:v>
                </c:pt>
                <c:pt idx="348">
                  <c:v>-0.15858598013866776</c:v>
                </c:pt>
                <c:pt idx="349">
                  <c:v>-0.15837133306791903</c:v>
                </c:pt>
                <c:pt idx="350">
                  <c:v>-0.15819438215888249</c:v>
                </c:pt>
                <c:pt idx="351">
                  <c:v>-0.15772421424439659</c:v>
                </c:pt>
                <c:pt idx="352">
                  <c:v>-0.15762878306784972</c:v>
                </c:pt>
                <c:pt idx="353">
                  <c:v>-0.15753055589613063</c:v>
                </c:pt>
                <c:pt idx="354">
                  <c:v>-0.15733150306802204</c:v>
                </c:pt>
                <c:pt idx="355">
                  <c:v>-0.15712397306803888</c:v>
                </c:pt>
                <c:pt idx="356">
                  <c:v>-0.15695494306785937</c:v>
                </c:pt>
                <c:pt idx="357">
                  <c:v>-0.15676314306800543</c:v>
                </c:pt>
                <c:pt idx="358">
                  <c:v>-0.15663830603506337</c:v>
                </c:pt>
                <c:pt idx="359">
                  <c:v>-0.15650286628833499</c:v>
                </c:pt>
                <c:pt idx="360">
                  <c:v>-0.15533884096916512</c:v>
                </c:pt>
                <c:pt idx="361">
                  <c:v>-0.15513529306805651</c:v>
                </c:pt>
                <c:pt idx="362">
                  <c:v>-0.15496963306796419</c:v>
                </c:pt>
                <c:pt idx="363">
                  <c:v>-0.15478108306801641</c:v>
                </c:pt>
                <c:pt idx="364">
                  <c:v>-0.15458086881270125</c:v>
                </c:pt>
                <c:pt idx="365">
                  <c:v>-0.15436752306791846</c:v>
                </c:pt>
                <c:pt idx="366">
                  <c:v>-0.15382009124978419</c:v>
                </c:pt>
                <c:pt idx="367">
                  <c:v>-0.15371946306792997</c:v>
                </c:pt>
                <c:pt idx="368">
                  <c:v>-0.15355788306797558</c:v>
                </c:pt>
                <c:pt idx="369">
                  <c:v>-0.15342445306781402</c:v>
                </c:pt>
                <c:pt idx="370">
                  <c:v>-0.1531549498356384</c:v>
                </c:pt>
                <c:pt idx="371">
                  <c:v>-0.15291927306800826</c:v>
                </c:pt>
                <c:pt idx="372">
                  <c:v>-0.15271073306796307</c:v>
                </c:pt>
                <c:pt idx="373">
                  <c:v>-0.15241335306797099</c:v>
                </c:pt>
                <c:pt idx="374">
                  <c:v>-0.15224436306803596</c:v>
                </c:pt>
                <c:pt idx="375">
                  <c:v>-0.15210218973460599</c:v>
                </c:pt>
                <c:pt idx="376">
                  <c:v>-0.15163384449648751</c:v>
                </c:pt>
                <c:pt idx="377">
                  <c:v>-0.15147763176358353</c:v>
                </c:pt>
                <c:pt idx="378">
                  <c:v>-0.15131362306789259</c:v>
                </c:pt>
                <c:pt idx="379">
                  <c:v>-0.15111869306797157</c:v>
                </c:pt>
                <c:pt idx="380">
                  <c:v>-0.15094754306791491</c:v>
                </c:pt>
                <c:pt idx="381">
                  <c:v>-0.15073890306794649</c:v>
                </c:pt>
                <c:pt idx="382">
                  <c:v>-0.15060314119983803</c:v>
                </c:pt>
                <c:pt idx="383">
                  <c:v>-0.15042267605298321</c:v>
                </c:pt>
                <c:pt idx="384">
                  <c:v>-0.14942933492358179</c:v>
                </c:pt>
                <c:pt idx="385">
                  <c:v>-0.14925967306787424</c:v>
                </c:pt>
                <c:pt idx="386">
                  <c:v>-0.14906602306787436</c:v>
                </c:pt>
                <c:pt idx="387">
                  <c:v>-0.14890719306802708</c:v>
                </c:pt>
                <c:pt idx="388">
                  <c:v>-0.14872299071494421</c:v>
                </c:pt>
                <c:pt idx="389">
                  <c:v>-0.14862855878222109</c:v>
                </c:pt>
                <c:pt idx="390">
                  <c:v>-0.14813723973458084</c:v>
                </c:pt>
                <c:pt idx="391">
                  <c:v>-0.14801091306804892</c:v>
                </c:pt>
                <c:pt idx="392">
                  <c:v>-0.14781783306793306</c:v>
                </c:pt>
                <c:pt idx="393">
                  <c:v>-0.14763517306805338</c:v>
                </c:pt>
                <c:pt idx="394">
                  <c:v>-0.14752873306814251</c:v>
                </c:pt>
                <c:pt idx="395">
                  <c:v>-0.14734121930450783</c:v>
                </c:pt>
                <c:pt idx="396">
                  <c:v>-0.14717486306787464</c:v>
                </c:pt>
                <c:pt idx="397">
                  <c:v>-0.14704320565218179</c:v>
                </c:pt>
                <c:pt idx="398">
                  <c:v>-0.14653660640135521</c:v>
                </c:pt>
                <c:pt idx="399">
                  <c:v>-0.14638637306802593</c:v>
                </c:pt>
                <c:pt idx="400">
                  <c:v>-0.14619688417896293</c:v>
                </c:pt>
                <c:pt idx="401">
                  <c:v>-0.14600494306793646</c:v>
                </c:pt>
                <c:pt idx="402">
                  <c:v>-0.14580214306796813</c:v>
                </c:pt>
                <c:pt idx="403">
                  <c:v>-0.14562528306790082</c:v>
                </c:pt>
                <c:pt idx="404">
                  <c:v>-0.1454698930679687</c:v>
                </c:pt>
                <c:pt idx="405">
                  <c:v>-0.14536361830607802</c:v>
                </c:pt>
                <c:pt idx="406">
                  <c:v>-0.14465640640131044</c:v>
                </c:pt>
                <c:pt idx="407">
                  <c:v>-0.1445550430680527</c:v>
                </c:pt>
                <c:pt idx="408">
                  <c:v>-0.14438321306789723</c:v>
                </c:pt>
                <c:pt idx="409">
                  <c:v>-0.14420197306795046</c:v>
                </c:pt>
                <c:pt idx="410">
                  <c:v>-0.14404330306796034</c:v>
                </c:pt>
                <c:pt idx="411">
                  <c:v>-0.14390017205781191</c:v>
                </c:pt>
                <c:pt idx="412">
                  <c:v>-0.14375965306794586</c:v>
                </c:pt>
                <c:pt idx="413">
                  <c:v>-0.14368520855178701</c:v>
                </c:pt>
                <c:pt idx="414">
                  <c:v>-0.14335991409355117</c:v>
                </c:pt>
                <c:pt idx="415">
                  <c:v>-0.14325949306797306</c:v>
                </c:pt>
                <c:pt idx="416">
                  <c:v>-0.14312437306797676</c:v>
                </c:pt>
                <c:pt idx="417">
                  <c:v>-0.14297067306793571</c:v>
                </c:pt>
                <c:pt idx="418">
                  <c:v>-0.14278798013864971</c:v>
                </c:pt>
                <c:pt idx="419">
                  <c:v>-0.14260373306795771</c:v>
                </c:pt>
                <c:pt idx="420">
                  <c:v>-0.14239249306793092</c:v>
                </c:pt>
                <c:pt idx="421">
                  <c:v>-0.14225215914389383</c:v>
                </c:pt>
                <c:pt idx="422">
                  <c:v>-0.14167196123993617</c:v>
                </c:pt>
                <c:pt idx="423">
                  <c:v>-0.14151972761334264</c:v>
                </c:pt>
                <c:pt idx="424">
                  <c:v>-0.14136059306798643</c:v>
                </c:pt>
                <c:pt idx="425">
                  <c:v>-0.14119027306797721</c:v>
                </c:pt>
                <c:pt idx="426">
                  <c:v>-0.14107049306795721</c:v>
                </c:pt>
                <c:pt idx="427">
                  <c:v>-0.14092740306792029</c:v>
                </c:pt>
                <c:pt idx="428">
                  <c:v>-0.14076995163931388</c:v>
                </c:pt>
                <c:pt idx="429">
                  <c:v>-0.14065801725398314</c:v>
                </c:pt>
                <c:pt idx="430">
                  <c:v>-0.13997873374215444</c:v>
                </c:pt>
                <c:pt idx="431">
                  <c:v>-0.13980051306793939</c:v>
                </c:pt>
                <c:pt idx="432">
                  <c:v>-0.13964380306781271</c:v>
                </c:pt>
                <c:pt idx="433">
                  <c:v>-0.13948629306784738</c:v>
                </c:pt>
                <c:pt idx="434">
                  <c:v>-0.13936015185572634</c:v>
                </c:pt>
                <c:pt idx="435">
                  <c:v>-0.13921013306791993</c:v>
                </c:pt>
                <c:pt idx="436">
                  <c:v>-0.13904117306790928</c:v>
                </c:pt>
                <c:pt idx="437">
                  <c:v>-0.13890041306784456</c:v>
                </c:pt>
                <c:pt idx="438">
                  <c:v>-0.13881327306793895</c:v>
                </c:pt>
                <c:pt idx="439">
                  <c:v>-0.13842608008559432</c:v>
                </c:pt>
                <c:pt idx="440">
                  <c:v>-0.13830366632645053</c:v>
                </c:pt>
                <c:pt idx="441">
                  <c:v>-0.13812291306787472</c:v>
                </c:pt>
                <c:pt idx="442">
                  <c:v>-0.13796227306806941</c:v>
                </c:pt>
                <c:pt idx="443">
                  <c:v>-0.13777155306790689</c:v>
                </c:pt>
                <c:pt idx="444">
                  <c:v>-0.13761289306800961</c:v>
                </c:pt>
                <c:pt idx="445">
                  <c:v>-0.13744323266384148</c:v>
                </c:pt>
                <c:pt idx="446">
                  <c:v>-0.13729817306790457</c:v>
                </c:pt>
                <c:pt idx="447">
                  <c:v>-0.13717573973462988</c:v>
                </c:pt>
                <c:pt idx="448">
                  <c:v>-0.13668392931792539</c:v>
                </c:pt>
                <c:pt idx="449">
                  <c:v>-0.13658630306802891</c:v>
                </c:pt>
                <c:pt idx="450">
                  <c:v>-0.13639493306791925</c:v>
                </c:pt>
                <c:pt idx="451">
                  <c:v>-0.13621871306796182</c:v>
                </c:pt>
                <c:pt idx="452">
                  <c:v>-0.13604905084572777</c:v>
                </c:pt>
                <c:pt idx="453">
                  <c:v>-0.1358581130678829</c:v>
                </c:pt>
                <c:pt idx="454">
                  <c:v>-0.13568298306799437</c:v>
                </c:pt>
                <c:pt idx="455">
                  <c:v>-0.13549531306799206</c:v>
                </c:pt>
                <c:pt idx="456">
                  <c:v>-0.13540705685174734</c:v>
                </c:pt>
                <c:pt idx="457">
                  <c:v>-0.13485749181796819</c:v>
                </c:pt>
                <c:pt idx="458">
                  <c:v>-0.13474105801432779</c:v>
                </c:pt>
                <c:pt idx="459">
                  <c:v>-0.1345919730678844</c:v>
                </c:pt>
                <c:pt idx="460">
                  <c:v>-0.13442640306789175</c:v>
                </c:pt>
                <c:pt idx="461">
                  <c:v>-0.13426172306789413</c:v>
                </c:pt>
                <c:pt idx="462">
                  <c:v>-0.13408703306788541</c:v>
                </c:pt>
                <c:pt idx="463">
                  <c:v>-0.13396129480716507</c:v>
                </c:pt>
                <c:pt idx="464">
                  <c:v>-0.13315433276936536</c:v>
                </c:pt>
                <c:pt idx="465">
                  <c:v>-0.13299466306797586</c:v>
                </c:pt>
                <c:pt idx="466">
                  <c:v>-0.13287002306786633</c:v>
                </c:pt>
                <c:pt idx="467">
                  <c:v>-0.13269413306809968</c:v>
                </c:pt>
                <c:pt idx="468">
                  <c:v>-0.13252224306798172</c:v>
                </c:pt>
                <c:pt idx="469">
                  <c:v>-0.1323803071588259</c:v>
                </c:pt>
                <c:pt idx="470">
                  <c:v>-0.13189475878220946</c:v>
                </c:pt>
                <c:pt idx="471">
                  <c:v>-0.13175212000680858</c:v>
                </c:pt>
                <c:pt idx="472">
                  <c:v>-0.13158564306796466</c:v>
                </c:pt>
                <c:pt idx="473">
                  <c:v>-0.13144287306798236</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-0.12934541306790964</c:v>
                </c:pt>
                <c:pt idx="486">
                  <c:v>-0.12926855306794494</c:v>
                </c:pt>
                <c:pt idx="487">
                  <c:v>-0.12889766195682739</c:v>
                </c:pt>
                <c:pt idx="488">
                  <c:v>-0.12882052306792957</c:v>
                </c:pt>
                <c:pt idx="489">
                  <c:v>-0.1286393235728554</c:v>
                </c:pt>
                <c:pt idx="490">
                  <c:v>-0.12846707306786717</c:v>
                </c:pt>
                <c:pt idx="491">
                  <c:v>-0.12830426306786091</c:v>
                </c:pt>
                <c:pt idx="492">
                  <c:v>-0.12812780306784077</c:v>
                </c:pt>
                <c:pt idx="493">
                  <c:v>-0.1279967430678825</c:v>
                </c:pt>
                <c:pt idx="494">
                  <c:v>-0.12786966254165577</c:v>
                </c:pt>
                <c:pt idx="495">
                  <c:v>-0.1273751634788878</c:v>
                </c:pt>
                <c:pt idx="496">
                  <c:v>-0.12723062306794475</c:v>
                </c:pt>
                <c:pt idx="497">
                  <c:v>-0.1271023630678485</c:v>
                </c:pt>
                <c:pt idx="498">
                  <c:v>-0.12693927306797567</c:v>
                </c:pt>
                <c:pt idx="499">
                  <c:v>-0.12676525306801523</c:v>
                </c:pt>
                <c:pt idx="500">
                  <c:v>-0.126640373067886</c:v>
                </c:pt>
                <c:pt idx="501">
                  <c:v>-0.12650356898637938</c:v>
                </c:pt>
                <c:pt idx="502">
                  <c:v>-0.12638699071501938</c:v>
                </c:pt>
                <c:pt idx="503">
                  <c:v>-0.12575838076024601</c:v>
                </c:pt>
                <c:pt idx="504">
                  <c:v>-0.12564544306795275</c:v>
                </c:pt>
                <c:pt idx="505">
                  <c:v>-0.12550193306796606</c:v>
                </c:pt>
                <c:pt idx="506">
                  <c:v>-0.12538018306800325</c:v>
                </c:pt>
                <c:pt idx="507">
                  <c:v>-0.12521563176352404</c:v>
                </c:pt>
                <c:pt idx="508">
                  <c:v>-0.12508235306793841</c:v>
                </c:pt>
                <c:pt idx="509">
                  <c:v>-0.12496831104260764</c:v>
                </c:pt>
                <c:pt idx="510">
                  <c:v>-0.12445839263315853</c:v>
                </c:pt>
                <c:pt idx="511">
                  <c:v>-0.12434768306793842</c:v>
                </c:pt>
                <c:pt idx="512">
                  <c:v>-0.12420173306793474</c:v>
                </c:pt>
                <c:pt idx="513">
                  <c:v>-0.12407131388425796</c:v>
                </c:pt>
                <c:pt idx="514">
                  <c:v>-0.12392010306794543</c:v>
                </c:pt>
                <c:pt idx="515">
                  <c:v>-0.12379243306793358</c:v>
                </c:pt>
                <c:pt idx="516">
                  <c:v>-0.1236349230679538</c:v>
                </c:pt>
                <c:pt idx="517">
                  <c:v>-0.12351321672993266</c:v>
                </c:pt>
                <c:pt idx="518">
                  <c:v>-0.12313502306793128</c:v>
                </c:pt>
                <c:pt idx="519">
                  <c:v>-0.1230388400782802</c:v>
                </c:pt>
                <c:pt idx="520">
                  <c:v>-0.12291384306794839</c:v>
                </c:pt>
                <c:pt idx="521">
                  <c:v>-0.12277220306802421</c:v>
                </c:pt>
                <c:pt idx="522">
                  <c:v>-0.12262253306795415</c:v>
                </c:pt>
                <c:pt idx="523">
                  <c:v>-0.12250513306790375</c:v>
                </c:pt>
                <c:pt idx="524">
                  <c:v>-0.12236029306787097</c:v>
                </c:pt>
                <c:pt idx="525">
                  <c:v>-0.12223284283527407</c:v>
                </c:pt>
                <c:pt idx="526">
                  <c:v>-0.12210983367401695</c:v>
                </c:pt>
                <c:pt idx="527">
                  <c:v>-0.12176127306794642</c:v>
                </c:pt>
                <c:pt idx="528">
                  <c:v>-0.12166164306799504</c:v>
                </c:pt>
                <c:pt idx="529">
                  <c:v>-0.12151680306797638</c:v>
                </c:pt>
                <c:pt idx="530">
                  <c:v>-0.12139811306788317</c:v>
                </c:pt>
                <c:pt idx="531">
                  <c:v>-0.12128018306802356</c:v>
                </c:pt>
                <c:pt idx="532">
                  <c:v>-0.12119219938379899</c:v>
                </c:pt>
                <c:pt idx="533">
                  <c:v>-0.12103926306789962</c:v>
                </c:pt>
                <c:pt idx="534">
                  <c:v>-0.12093385306809523</c:v>
                </c:pt>
                <c:pt idx="535">
                  <c:v>-0.1208026480679508</c:v>
                </c:pt>
                <c:pt idx="536">
                  <c:v>-0.12036855567669144</c:v>
                </c:pt>
                <c:pt idx="537">
                  <c:v>-0.12024237306791022</c:v>
                </c:pt>
                <c:pt idx="538">
                  <c:v>-0.12013925109003766</c:v>
                </c:pt>
                <c:pt idx="539">
                  <c:v>-0.12002957306793868</c:v>
                </c:pt>
                <c:pt idx="540">
                  <c:v>-0.11990082306795102</c:v>
                </c:pt>
                <c:pt idx="541">
                  <c:v>-0.11979460306795904</c:v>
                </c:pt>
                <c:pt idx="542">
                  <c:v>-0.11965299306800149</c:v>
                </c:pt>
                <c:pt idx="543">
                  <c:v>-0.11951387306803</c:v>
                </c:pt>
                <c:pt idx="544">
                  <c:v>-0.11940220163940296</c:v>
                </c:pt>
                <c:pt idx="545">
                  <c:v>-0.11895527306793968</c:v>
                </c:pt>
                <c:pt idx="546">
                  <c:v>-0.11887760306787243</c:v>
                </c:pt>
                <c:pt idx="547">
                  <c:v>-0.11875800306796691</c:v>
                </c:pt>
                <c:pt idx="548">
                  <c:v>-0.11858725306798598</c:v>
                </c:pt>
                <c:pt idx="549">
                  <c:v>-0.11843315306798285</c:v>
                </c:pt>
                <c:pt idx="550">
                  <c:v>-0.11829778370622553</c:v>
                </c:pt>
                <c:pt idx="551">
                  <c:v>-0.11815512306802148</c:v>
                </c:pt>
                <c:pt idx="552">
                  <c:v>-0.11803603306799459</c:v>
                </c:pt>
                <c:pt idx="553">
                  <c:v>-0.11796105084572162</c:v>
                </c:pt>
                <c:pt idx="554">
                  <c:v>-0.11765588845260312</c:v>
                </c:pt>
                <c:pt idx="555">
                  <c:v>-0.11758909306797705</c:v>
                </c:pt>
                <c:pt idx="556">
                  <c:v>-0.11740865306795456</c:v>
                </c:pt>
                <c:pt idx="557">
                  <c:v>-0.11726245674137215</c:v>
                </c:pt>
                <c:pt idx="558">
                  <c:v>-0.11708410306789574</c:v>
                </c:pt>
                <c:pt idx="559">
                  <c:v>-0.11696058306800702</c:v>
                </c:pt>
                <c:pt idx="560">
                  <c:v>-0.11678558306802254</c:v>
                </c:pt>
                <c:pt idx="561">
                  <c:v>-0.11665863306798489</c:v>
                </c:pt>
                <c:pt idx="562">
                  <c:v>-0.11656127306794425</c:v>
                </c:pt>
                <c:pt idx="563">
                  <c:v>-0.11621308157856455</c:v>
                </c:pt>
                <c:pt idx="564">
                  <c:v>-0.11610360306799809</c:v>
                </c:pt>
                <c:pt idx="565">
                  <c:v>-0.11598446306791743</c:v>
                </c:pt>
                <c:pt idx="566">
                  <c:v>-0.11585592306792591</c:v>
                </c:pt>
                <c:pt idx="567">
                  <c:v>-0.11570776306777475</c:v>
                </c:pt>
                <c:pt idx="568">
                  <c:v>-0.11557474306793852</c:v>
                </c:pt>
                <c:pt idx="569">
                  <c:v>-0.11544883429237973</c:v>
                </c:pt>
                <c:pt idx="570">
                  <c:v>-0.11526749306798945</c:v>
                </c:pt>
                <c:pt idx="571">
                  <c:v>-0.11518127306794669</c:v>
                </c:pt>
                <c:pt idx="572">
                  <c:v>-0.11474064449637933</c:v>
                </c:pt>
                <c:pt idx="573">
                  <c:v>-0.11468136306787358</c:v>
                </c:pt>
                <c:pt idx="574">
                  <c:v>-0.11443060306785929</c:v>
                </c:pt>
                <c:pt idx="575">
                  <c:v>-0.11431213306791221</c:v>
                </c:pt>
                <c:pt idx="576">
                  <c:v>-0.11417374925849812</c:v>
                </c:pt>
                <c:pt idx="577">
                  <c:v>-0.1140392630678094</c:v>
                </c:pt>
                <c:pt idx="578">
                  <c:v>-0.11393621306788759</c:v>
                </c:pt>
                <c:pt idx="579">
                  <c:v>-0.11382710306779131</c:v>
                </c:pt>
                <c:pt idx="580">
                  <c:v>-0.1137927503407071</c:v>
                </c:pt>
                <c:pt idx="581">
                  <c:v>-0.11341448735362292</c:v>
                </c:pt>
                <c:pt idx="582">
                  <c:v>-0.11334263306784458</c:v>
                </c:pt>
                <c:pt idx="583">
                  <c:v>-0.11321225265976408</c:v>
                </c:pt>
                <c:pt idx="584">
                  <c:v>-0.11307604306793463</c:v>
                </c:pt>
                <c:pt idx="585">
                  <c:v>-0.11292823306789046</c:v>
                </c:pt>
                <c:pt idx="586">
                  <c:v>-0.11279508306790845</c:v>
                </c:pt>
                <c:pt idx="587">
                  <c:v>-0.11263662306785713</c:v>
                </c:pt>
                <c:pt idx="588">
                  <c:v>-0.11250749306806535</c:v>
                </c:pt>
                <c:pt idx="589">
                  <c:v>-0.11240163021075489</c:v>
                </c:pt>
                <c:pt idx="590">
                  <c:v>-0.11204348359426308</c:v>
                </c:pt>
                <c:pt idx="591">
                  <c:v>-0.11195847306794345</c:v>
                </c:pt>
                <c:pt idx="592">
                  <c:v>-0.11179136306803629</c:v>
                </c:pt>
                <c:pt idx="593">
                  <c:v>-0.11164731306809009</c:v>
                </c:pt>
                <c:pt idx="594">
                  <c:v>-0.11150433306798392</c:v>
                </c:pt>
                <c:pt idx="595">
                  <c:v>-0.1113799972058728</c:v>
                </c:pt>
                <c:pt idx="596">
                  <c:v>-0.11125611306795244</c:v>
                </c:pt>
                <c:pt idx="597">
                  <c:v>-0.11110186517314</c:v>
                </c:pt>
                <c:pt idx="598">
                  <c:v>-0.11066440350258243</c:v>
                </c:pt>
                <c:pt idx="599">
                  <c:v>-0.110550913067783</c:v>
                </c:pt>
                <c:pt idx="600">
                  <c:v>-0.1104301430680296</c:v>
                </c:pt>
                <c:pt idx="601">
                  <c:v>-0.11030016195678627</c:v>
                </c:pt>
                <c:pt idx="602">
                  <c:v>-0.11019357306796007</c:v>
                </c:pt>
                <c:pt idx="603">
                  <c:v>-0.11005284306803276</c:v>
                </c:pt>
                <c:pt idx="604">
                  <c:v>-0.10992533306787777</c:v>
                </c:pt>
                <c:pt idx="605">
                  <c:v>-0.10978205306798841</c:v>
                </c:pt>
                <c:pt idx="606">
                  <c:v>-0.1097312295896844</c:v>
                </c:pt>
                <c:pt idx="607">
                  <c:v>-0.10934161349352678</c:v>
                </c:pt>
                <c:pt idx="608">
                  <c:v>-0.1092432130679982</c:v>
                </c:pt>
                <c:pt idx="609">
                  <c:v>-0.1090652130679645</c:v>
                </c:pt>
                <c:pt idx="610">
                  <c:v>-0.10895057306804298</c:v>
                </c:pt>
                <c:pt idx="611">
                  <c:v>-0.10880281306796745</c:v>
                </c:pt>
                <c:pt idx="612">
                  <c:v>-0.10869132306794438</c:v>
                </c:pt>
                <c:pt idx="613">
                  <c:v>-0.1085452024795901</c:v>
                </c:pt>
                <c:pt idx="614">
                  <c:v>-0.10842981306787182</c:v>
                </c:pt>
                <c:pt idx="615">
                  <c:v>-0.10837127306788844</c:v>
                </c:pt>
                <c:pt idx="616">
                  <c:v>-0.10800566522486577</c:v>
                </c:pt>
                <c:pt idx="617">
                  <c:v>-0.10789679306802225</c:v>
                </c:pt>
                <c:pt idx="618">
                  <c:v>-0.1077599730678287</c:v>
                </c:pt>
                <c:pt idx="619">
                  <c:v>-0.10765097199269746</c:v>
                </c:pt>
                <c:pt idx="620">
                  <c:v>-0.10747251774893143</c:v>
                </c:pt>
                <c:pt idx="621">
                  <c:v>-0.10735310306792202</c:v>
                </c:pt>
                <c:pt idx="622">
                  <c:v>-0.10724418306789127</c:v>
                </c:pt>
                <c:pt idx="623">
                  <c:v>-0.10708612155283974</c:v>
                </c:pt>
                <c:pt idx="624">
                  <c:v>-0.10664596872018714</c:v>
                </c:pt>
                <c:pt idx="625">
                  <c:v>-0.10650387100602651</c:v>
                </c:pt>
                <c:pt idx="626">
                  <c:v>-0.10639370306793708</c:v>
                </c:pt>
                <c:pt idx="627">
                  <c:v>-0.10625386306793416</c:v>
                </c:pt>
                <c:pt idx="628">
                  <c:v>-0.10613775306795513</c:v>
                </c:pt>
                <c:pt idx="629">
                  <c:v>-0.10599115306794719</c:v>
                </c:pt>
                <c:pt idx="630">
                  <c:v>-0.1058579567414597</c:v>
                </c:pt>
                <c:pt idx="631">
                  <c:v>-0.10574460306786201</c:v>
                </c:pt>
                <c:pt idx="632">
                  <c:v>-0.10565727306796192</c:v>
                </c:pt>
                <c:pt idx="633">
                  <c:v>-0.10528176560524116</c:v>
                </c:pt>
                <c:pt idx="634">
                  <c:v>-0.1051470830679051</c:v>
                </c:pt>
                <c:pt idx="635">
                  <c:v>-0.10503941306801323</c:v>
                </c:pt>
                <c:pt idx="636">
                  <c:v>-0.10490454306787464</c:v>
                </c:pt>
                <c:pt idx="637">
                  <c:v>-0.10480786681777934</c:v>
                </c:pt>
                <c:pt idx="638">
                  <c:v>-0.10463110306778853</c:v>
                </c:pt>
                <c:pt idx="639">
                  <c:v>-0.10451411306796389</c:v>
                </c:pt>
                <c:pt idx="640">
                  <c:v>-0.10437593306784265</c:v>
                </c:pt>
                <c:pt idx="641">
                  <c:v>-0.10428127306794023</c:v>
                </c:pt>
                <c:pt idx="642">
                  <c:v>-0.10384385515753536</c:v>
                </c:pt>
                <c:pt idx="643">
                  <c:v>-0.10372106654624261</c:v>
                </c:pt>
                <c:pt idx="644">
                  <c:v>-0.10357650836201068</c:v>
                </c:pt>
                <c:pt idx="645">
                  <c:v>-0.1034315130678892</c:v>
                </c:pt>
                <c:pt idx="646">
                  <c:v>-0.10328705306787356</c:v>
                </c:pt>
                <c:pt idx="647">
                  <c:v>-0.10314720306784864</c:v>
                </c:pt>
                <c:pt idx="648">
                  <c:v>-0.10299159306784136</c:v>
                </c:pt>
                <c:pt idx="649">
                  <c:v>-0.10286594653752004</c:v>
                </c:pt>
                <c:pt idx="650">
                  <c:v>-0.10275050836213499</c:v>
                </c:pt>
                <c:pt idx="651">
                  <c:v>-0.10240932862345167</c:v>
                </c:pt>
                <c:pt idx="652">
                  <c:v>-0.10227467306799568</c:v>
                </c:pt>
                <c:pt idx="653">
                  <c:v>-0.10212119306800117</c:v>
                </c:pt>
                <c:pt idx="654">
                  <c:v>-0.10199158306798506</c:v>
                </c:pt>
                <c:pt idx="655">
                  <c:v>-0.10182925265985432</c:v>
                </c:pt>
                <c:pt idx="656">
                  <c:v>-0.10166895306795709</c:v>
                </c:pt>
                <c:pt idx="657">
                  <c:v>-0.10152551306794066</c:v>
                </c:pt>
                <c:pt idx="658">
                  <c:v>-0.10137424306788051</c:v>
                </c:pt>
                <c:pt idx="659">
                  <c:v>-0.10130127306794642</c:v>
                </c:pt>
                <c:pt idx="660">
                  <c:v>-0.10090568735364513</c:v>
                </c:pt>
                <c:pt idx="661">
                  <c:v>-0.10076194306786598</c:v>
                </c:pt>
                <c:pt idx="662">
                  <c:v>-0.10060812873790326</c:v>
                </c:pt>
                <c:pt idx="663">
                  <c:v>-0.10040176306797832</c:v>
                </c:pt>
                <c:pt idx="664">
                  <c:v>-0.10021866306797733</c:v>
                </c:pt>
                <c:pt idx="665">
                  <c:v>-0.1000610230679798</c:v>
                </c:pt>
                <c:pt idx="666">
                  <c:v>-9.9910623067984261E-2</c:v>
                </c:pt>
                <c:pt idx="667">
                  <c:v>-9.9786066546258378E-2</c:v>
                </c:pt>
                <c:pt idx="668">
                  <c:v>-9.9690333674004747E-2</c:v>
                </c:pt>
                <c:pt idx="669">
                  <c:v>-9.9336358782181999E-2</c:v>
                </c:pt>
                <c:pt idx="670">
                  <c:v>-9.9239093067922224E-2</c:v>
                </c:pt>
                <c:pt idx="671">
                  <c:v>-9.9075263067959579E-2</c:v>
                </c:pt>
                <c:pt idx="672">
                  <c:v>-9.8919183068019848E-2</c:v>
                </c:pt>
                <c:pt idx="673">
                  <c:v>-9.8720181231229387E-2</c:v>
                </c:pt>
                <c:pt idx="674">
                  <c:v>-9.8558643068003229E-2</c:v>
                </c:pt>
                <c:pt idx="675">
                  <c:v>-9.8403493068005346E-2</c:v>
                </c:pt>
                <c:pt idx="676">
                  <c:v>-9.8218613067942342E-2</c:v>
                </c:pt>
                <c:pt idx="677">
                  <c:v>-9.8110881763545876E-2</c:v>
                </c:pt>
                <c:pt idx="678">
                  <c:v>-9.733408702152245E-2</c:v>
                </c:pt>
                <c:pt idx="679">
                  <c:v>-9.7201398067881084E-2</c:v>
                </c:pt>
                <c:pt idx="680">
                  <c:v>-9.7057873067910846E-2</c:v>
                </c:pt>
                <c:pt idx="681">
                  <c:v>-9.6851113067899175E-2</c:v>
                </c:pt>
                <c:pt idx="682">
                  <c:v>-9.6700779917256452E-2</c:v>
                </c:pt>
                <c:pt idx="683">
                  <c:v>-9.6105273067948332E-2</c:v>
                </c:pt>
                <c:pt idx="684">
                  <c:v>-9.6024763067902252E-2</c:v>
                </c:pt>
                <c:pt idx="685">
                  <c:v>-9.5876015336060244E-2</c:v>
                </c:pt>
                <c:pt idx="686">
                  <c:v>-9.573753306797525E-2</c:v>
                </c:pt>
                <c:pt idx="687">
                  <c:v>-9.5575613067893639E-2</c:v>
                </c:pt>
                <c:pt idx="688">
                  <c:v>-9.5450213067792347E-2</c:v>
                </c:pt>
                <c:pt idx="689">
                  <c:v>-9.5268283067952084E-2</c:v>
                </c:pt>
                <c:pt idx="690">
                  <c:v>-9.5108386991839378E-2</c:v>
                </c:pt>
                <c:pt idx="691">
                  <c:v>-9.5029660164670113E-2</c:v>
                </c:pt>
                <c:pt idx="692">
                  <c:v>-9.4482273067981681E-2</c:v>
                </c:pt>
                <c:pt idx="693">
                  <c:v>-9.4345793068001213E-2</c:v>
                </c:pt>
                <c:pt idx="694">
                  <c:v>-9.4194123067964708E-2</c:v>
                </c:pt>
                <c:pt idx="695">
                  <c:v>-9.4028863068004592E-2</c:v>
                </c:pt>
                <c:pt idx="696">
                  <c:v>-9.3867213544044245E-2</c:v>
                </c:pt>
                <c:pt idx="697">
                  <c:v>-9.3715253067955501E-2</c:v>
                </c:pt>
                <c:pt idx="698">
                  <c:v>-9.3546654646900165E-2</c:v>
                </c:pt>
                <c:pt idx="699">
                  <c:v>-9.2996313067928313E-2</c:v>
                </c:pt>
                <c:pt idx="700">
                  <c:v>-9.2883353067847466E-2</c:v>
                </c:pt>
                <c:pt idx="701">
                  <c:v>-9.2758540509820075E-2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-9.0691446537334852E-2</c:v>
                </c:pt>
                <c:pt idx="714">
                  <c:v>-9.0492823067933201E-2</c:v>
                </c:pt>
                <c:pt idx="715">
                  <c:v>-9.0335903204916704E-2</c:v>
                </c:pt>
                <c:pt idx="716">
                  <c:v>-8.9840395019180772E-2</c:v>
                </c:pt>
                <c:pt idx="717">
                  <c:v>-8.9675493067901069E-2</c:v>
                </c:pt>
                <c:pt idx="718">
                  <c:v>-8.9536813068036902E-2</c:v>
                </c:pt>
                <c:pt idx="719">
                  <c:v>-8.9353385312847589E-2</c:v>
                </c:pt>
                <c:pt idx="720">
                  <c:v>-8.9213393067936506E-2</c:v>
                </c:pt>
                <c:pt idx="721">
                  <c:v>-8.9044923067945189E-2</c:v>
                </c:pt>
                <c:pt idx="722">
                  <c:v>-8.8890813068047858E-2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-8.7204743067999954E-2</c:v>
                </c:pt>
                <c:pt idx="731">
                  <c:v>-8.7081273067965939E-2</c:v>
                </c:pt>
                <c:pt idx="732">
                  <c:v>-8.621727306798728E-2</c:v>
                </c:pt>
                <c:pt idx="733">
                  <c:v>-8.6084123068019519E-2</c:v>
                </c:pt>
                <c:pt idx="734">
                  <c:v>-8.5938903067855704E-2</c:v>
                </c:pt>
                <c:pt idx="735">
                  <c:v>-8.5784743067975497E-2</c:v>
                </c:pt>
                <c:pt idx="736">
                  <c:v>-8.5637273068030706E-2</c:v>
                </c:pt>
                <c:pt idx="737">
                  <c:v>-8.5541273067946164E-2</c:v>
                </c:pt>
                <c:pt idx="738">
                  <c:v>-8.5119556650027989E-2</c:v>
                </c:pt>
                <c:pt idx="739">
                  <c:v>-8.5001943171065075E-2</c:v>
                </c:pt>
                <c:pt idx="740">
                  <c:v>-8.4838403068090609E-2</c:v>
                </c:pt>
                <c:pt idx="741">
                  <c:v>-8.4703243068077083E-2</c:v>
                </c:pt>
                <c:pt idx="742">
                  <c:v>-8.4567373067941029E-2</c:v>
                </c:pt>
                <c:pt idx="743">
                  <c:v>-8.4470693067927996E-2</c:v>
                </c:pt>
                <c:pt idx="744">
                  <c:v>-8.4308007761848144E-2</c:v>
                </c:pt>
                <c:pt idx="745">
                  <c:v>-8.4207155420884347E-2</c:v>
                </c:pt>
                <c:pt idx="746">
                  <c:v>-8.3941273067949865E-2</c:v>
                </c:pt>
                <c:pt idx="747">
                  <c:v>-8.3754233067907219E-2</c:v>
                </c:pt>
                <c:pt idx="748">
                  <c:v>-8.356219306804763E-2</c:v>
                </c:pt>
                <c:pt idx="749">
                  <c:v>-8.3384593067961546E-2</c:v>
                </c:pt>
                <c:pt idx="750">
                  <c:v>-8.3203093067879874E-2</c:v>
                </c:pt>
                <c:pt idx="751">
                  <c:v>-8.3026829768926003E-2</c:v>
                </c:pt>
                <c:pt idx="752">
                  <c:v>-8.2829633067973446E-2</c:v>
                </c:pt>
                <c:pt idx="753">
                  <c:v>-8.2695153068002181E-2</c:v>
                </c:pt>
                <c:pt idx="754">
                  <c:v>-8.2588243067917219E-2</c:v>
                </c:pt>
                <c:pt idx="755">
                  <c:v>-8.248627306794265E-2</c:v>
                </c:pt>
                <c:pt idx="756">
                  <c:v>-8.2142363977013244E-2</c:v>
                </c:pt>
                <c:pt idx="757">
                  <c:v>-8.2030468470208048E-2</c:v>
                </c:pt>
                <c:pt idx="758">
                  <c:v>-8.1915687961426883E-2</c:v>
                </c:pt>
                <c:pt idx="759">
                  <c:v>-8.1722843067894013E-2</c:v>
                </c:pt>
                <c:pt idx="760">
                  <c:v>-8.1593233068005533E-2</c:v>
                </c:pt>
                <c:pt idx="761">
                  <c:v>-8.1464203067923749E-2</c:v>
                </c:pt>
                <c:pt idx="762">
                  <c:v>-8.1337703067859507E-2</c:v>
                </c:pt>
                <c:pt idx="763">
                  <c:v>-8.1224817512264763E-2</c:v>
                </c:pt>
                <c:pt idx="764">
                  <c:v>-8.0736851381161184E-2</c:v>
                </c:pt>
                <c:pt idx="765">
                  <c:v>-8.0596183067996263E-2</c:v>
                </c:pt>
                <c:pt idx="766">
                  <c:v>-8.047673306786858E-2</c:v>
                </c:pt>
                <c:pt idx="767">
                  <c:v>-8.0335113067960165E-2</c:v>
                </c:pt>
                <c:pt idx="768">
                  <c:v>-8.0203583067913059E-2</c:v>
                </c:pt>
                <c:pt idx="769">
                  <c:v>-8.0098108119514705E-2</c:v>
                </c:pt>
                <c:pt idx="770">
                  <c:v>-7.991547306787089E-2</c:v>
                </c:pt>
                <c:pt idx="771">
                  <c:v>-7.9792013067930295E-2</c:v>
                </c:pt>
                <c:pt idx="772">
                  <c:v>-7.9731273067906824E-2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-7.7413763068008831E-2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-7.579337895033704E-2</c:v>
                </c:pt>
                <c:pt idx="797">
                  <c:v>-7.5647063067918907E-2</c:v>
                </c:pt>
                <c:pt idx="798">
                  <c:v>-7.5519760247459544E-2</c:v>
                </c:pt>
                <c:pt idx="799">
                  <c:v>-7.5150860696794469E-2</c:v>
                </c:pt>
                <c:pt idx="800">
                  <c:v>-7.5038493068063913E-2</c:v>
                </c:pt>
                <c:pt idx="801">
                  <c:v>-7.4945783067917673E-2</c:v>
                </c:pt>
                <c:pt idx="802">
                  <c:v>-7.4794077191640579E-2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-7.2332983067966067E-2</c:v>
                </c:pt>
                <c:pt idx="820">
                  <c:v>-7.2205901933955402E-2</c:v>
                </c:pt>
                <c:pt idx="821">
                  <c:v>-7.2062453067943108E-2</c:v>
                </c:pt>
                <c:pt idx="822">
                  <c:v>-7.1944303067979748E-2</c:v>
                </c:pt>
                <c:pt idx="823">
                  <c:v>-7.1803955607663283E-2</c:v>
                </c:pt>
                <c:pt idx="824">
                  <c:v>-7.1368061956789658E-2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-6.9733153068028825E-2</c:v>
                </c:pt>
                <c:pt idx="835">
                  <c:v>-6.963111306794191E-2</c:v>
                </c:pt>
                <c:pt idx="836">
                  <c:v>-6.9470653067966764E-2</c:v>
                </c:pt>
                <c:pt idx="837">
                  <c:v>-6.9302973067962709E-2</c:v>
                </c:pt>
                <c:pt idx="838">
                  <c:v>-6.9182970984727046E-2</c:v>
                </c:pt>
                <c:pt idx="839">
                  <c:v>-6.9058473067897821E-2</c:v>
                </c:pt>
                <c:pt idx="840">
                  <c:v>-6.8653736985496094E-2</c:v>
                </c:pt>
                <c:pt idx="841">
                  <c:v>-6.8533053067980632E-2</c:v>
                </c:pt>
                <c:pt idx="842">
                  <c:v>-6.8400653067939771E-2</c:v>
                </c:pt>
                <c:pt idx="843">
                  <c:v>-6.8265553067888618E-2</c:v>
                </c:pt>
                <c:pt idx="844">
                  <c:v>-6.810359265558931E-2</c:v>
                </c:pt>
                <c:pt idx="845">
                  <c:v>-6.7962203067921348E-2</c:v>
                </c:pt>
                <c:pt idx="846">
                  <c:v>-6.7806383067988932E-2</c:v>
                </c:pt>
                <c:pt idx="847">
                  <c:v>-6.7698043067878189E-2</c:v>
                </c:pt>
                <c:pt idx="848">
                  <c:v>-6.7645606401271152E-2</c:v>
                </c:pt>
                <c:pt idx="849">
                  <c:v>-6.7304091249766995E-2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-6.4862313067948346E-2</c:v>
                </c:pt>
                <c:pt idx="859">
                  <c:v>-6.4695773067953169E-2</c:v>
                </c:pt>
                <c:pt idx="860">
                  <c:v>-6.4541763068049818E-2</c:v>
                </c:pt>
                <c:pt idx="861">
                  <c:v>-6.4426923068012426E-2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-6.2435013067940366E-2</c:v>
                </c:pt>
                <c:pt idx="875">
                  <c:v>-6.2330252449328431E-2</c:v>
                </c:pt>
                <c:pt idx="876">
                  <c:v>-6.2207053068021892E-2</c:v>
                </c:pt>
                <c:pt idx="877">
                  <c:v>-6.2096043067924774E-2</c:v>
                </c:pt>
                <c:pt idx="878">
                  <c:v>-6.1997293068060393E-2</c:v>
                </c:pt>
                <c:pt idx="879">
                  <c:v>-6.1904573068034097E-2</c:v>
                </c:pt>
                <c:pt idx="880">
                  <c:v>-6.180331702401539E-2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-6.0391273067949738E-2</c:v>
                </c:pt>
                <c:pt idx="889">
                  <c:v>-6.0008622465574035E-2</c:v>
                </c:pt>
                <c:pt idx="890">
                  <c:v>-5.9896573068059004E-2</c:v>
                </c:pt>
                <c:pt idx="891">
                  <c:v>-5.9743373067931399E-2</c:v>
                </c:pt>
                <c:pt idx="892">
                  <c:v>-5.9601499871931307E-2</c:v>
                </c:pt>
                <c:pt idx="893">
                  <c:v>-5.9383233068032934E-2</c:v>
                </c:pt>
                <c:pt idx="894">
                  <c:v>-5.9225223067784327E-2</c:v>
                </c:pt>
                <c:pt idx="895">
                  <c:v>-5.9091939734642648E-2</c:v>
                </c:pt>
                <c:pt idx="896">
                  <c:v>-5.875127306794075E-2</c:v>
                </c:pt>
                <c:pt idx="897">
                  <c:v>-5.8662003068008083E-2</c:v>
                </c:pt>
                <c:pt idx="898">
                  <c:v>-5.8530833067791832E-2</c:v>
                </c:pt>
                <c:pt idx="899">
                  <c:v>-5.8397767913263107E-2</c:v>
                </c:pt>
                <c:pt idx="900">
                  <c:v>-5.8214843068000705E-2</c:v>
                </c:pt>
                <c:pt idx="901">
                  <c:v>-5.8109873067991202E-2</c:v>
                </c:pt>
                <c:pt idx="902">
                  <c:v>-5.8041273067857446E-2</c:v>
                </c:pt>
                <c:pt idx="903">
                  <c:v>-5.7857233067991926E-2</c:v>
                </c:pt>
                <c:pt idx="904">
                  <c:v>-5.7725031688690413E-2</c:v>
                </c:pt>
                <c:pt idx="905">
                  <c:v>-5.7276551756586983E-2</c:v>
                </c:pt>
                <c:pt idx="906">
                  <c:v>-5.7155153067952748E-2</c:v>
                </c:pt>
                <c:pt idx="907">
                  <c:v>-5.7000523067955562E-2</c:v>
                </c:pt>
                <c:pt idx="908">
                  <c:v>-5.6882113067942462E-2</c:v>
                </c:pt>
                <c:pt idx="909">
                  <c:v>-5.6756473068091458E-2</c:v>
                </c:pt>
                <c:pt idx="910">
                  <c:v>-5.6650743068061615E-2</c:v>
                </c:pt>
                <c:pt idx="911">
                  <c:v>-5.6521716366873385E-2</c:v>
                </c:pt>
                <c:pt idx="912">
                  <c:v>-5.6415067588503121E-2</c:v>
                </c:pt>
                <c:pt idx="913">
                  <c:v>-5.6033066882520237E-2</c:v>
                </c:pt>
                <c:pt idx="914">
                  <c:v>-5.588021306795099E-2</c:v>
                </c:pt>
                <c:pt idx="915">
                  <c:v>-5.5634923067813723E-2</c:v>
                </c:pt>
                <c:pt idx="916">
                  <c:v>-5.5436113067926909E-2</c:v>
                </c:pt>
                <c:pt idx="917">
                  <c:v>-5.5318953480252731E-2</c:v>
                </c:pt>
                <c:pt idx="918">
                  <c:v>-5.5203123068025682E-2</c:v>
                </c:pt>
                <c:pt idx="919">
                  <c:v>-5.5078533067913334E-2</c:v>
                </c:pt>
                <c:pt idx="920">
                  <c:v>-5.4978983067925924E-2</c:v>
                </c:pt>
                <c:pt idx="921">
                  <c:v>-5.4931273067950322E-2</c:v>
                </c:pt>
                <c:pt idx="922">
                  <c:v>-5.4595202645458592E-2</c:v>
                </c:pt>
                <c:pt idx="923">
                  <c:v>-5.44942830679674E-2</c:v>
                </c:pt>
                <c:pt idx="924">
                  <c:v>-5.4372840078244174E-2</c:v>
                </c:pt>
                <c:pt idx="925">
                  <c:v>-5.4244303067946482E-2</c:v>
                </c:pt>
                <c:pt idx="926">
                  <c:v>-5.4085683067825192E-2</c:v>
                </c:pt>
                <c:pt idx="927">
                  <c:v>-5.3982233067941476E-2</c:v>
                </c:pt>
                <c:pt idx="928">
                  <c:v>-5.3858813067975575E-2</c:v>
                </c:pt>
                <c:pt idx="929">
                  <c:v>-5.3764753067852673E-2</c:v>
                </c:pt>
                <c:pt idx="930">
                  <c:v>-5.3652856401285476E-2</c:v>
                </c:pt>
                <c:pt idx="931">
                  <c:v>-5.321335306786068E-2</c:v>
                </c:pt>
                <c:pt idx="932">
                  <c:v>-5.3041003067903603E-2</c:v>
                </c:pt>
                <c:pt idx="933">
                  <c:v>-5.2878593068030014E-2</c:v>
                </c:pt>
                <c:pt idx="934">
                  <c:v>-5.2765683068003076E-2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-5.0010918901435379E-2</c:v>
                </c:pt>
                <c:pt idx="955">
                  <c:v>-4.9935873067951782E-2</c:v>
                </c:pt>
                <c:pt idx="956">
                  <c:v>-4.9611319579554447E-2</c:v>
                </c:pt>
                <c:pt idx="957">
                  <c:v>-4.9497193067949828E-2</c:v>
                </c:pt>
                <c:pt idx="958">
                  <c:v>-4.9390563068016119E-2</c:v>
                </c:pt>
                <c:pt idx="959">
                  <c:v>-4.9261653067802072E-2</c:v>
                </c:pt>
                <c:pt idx="960">
                  <c:v>-4.915251306802311E-2</c:v>
                </c:pt>
                <c:pt idx="961">
                  <c:v>-4.9015798841168218E-2</c:v>
                </c:pt>
                <c:pt idx="962">
                  <c:v>-4.8856073067895522E-2</c:v>
                </c:pt>
                <c:pt idx="963">
                  <c:v>-4.8746633067878534E-2</c:v>
                </c:pt>
                <c:pt idx="964">
                  <c:v>-4.7828996752130676E-2</c:v>
                </c:pt>
                <c:pt idx="965">
                  <c:v>-4.7662123067922883E-2</c:v>
                </c:pt>
                <c:pt idx="966">
                  <c:v>-4.7556733068006528E-2</c:v>
                </c:pt>
                <c:pt idx="967">
                  <c:v>-4.7405499872070378E-2</c:v>
                </c:pt>
                <c:pt idx="968">
                  <c:v>-4.7305673067953094E-2</c:v>
                </c:pt>
                <c:pt idx="969">
                  <c:v>-4.7110773067956323E-2</c:v>
                </c:pt>
                <c:pt idx="970">
                  <c:v>-4.6961423067983794E-2</c:v>
                </c:pt>
                <c:pt idx="971">
                  <c:v>-4.6893733067960873E-2</c:v>
                </c:pt>
                <c:pt idx="972">
                  <c:v>-4.6779085567948166E-2</c:v>
                </c:pt>
                <c:pt idx="973">
                  <c:v>-4.6394966945499119E-2</c:v>
                </c:pt>
                <c:pt idx="974">
                  <c:v>-4.6327723068046132E-2</c:v>
                </c:pt>
                <c:pt idx="975">
                  <c:v>-4.6152683068001514E-2</c:v>
                </c:pt>
                <c:pt idx="976">
                  <c:v>-4.6031373067947363E-2</c:v>
                </c:pt>
                <c:pt idx="977">
                  <c:v>-4.5903713067929182E-2</c:v>
                </c:pt>
                <c:pt idx="978">
                  <c:v>-4.5802716367006793E-2</c:v>
                </c:pt>
                <c:pt idx="979">
                  <c:v>-4.5683143067904469E-2</c:v>
                </c:pt>
                <c:pt idx="980">
                  <c:v>-4.5601673068134105E-2</c:v>
                </c:pt>
                <c:pt idx="981">
                  <c:v>-4.5487620894050527E-2</c:v>
                </c:pt>
                <c:pt idx="982">
                  <c:v>-4.5212253460064716E-2</c:v>
                </c:pt>
                <c:pt idx="983">
                  <c:v>-4.5098603067984314E-2</c:v>
                </c:pt>
                <c:pt idx="984">
                  <c:v>-4.4955743067845326E-2</c:v>
                </c:pt>
                <c:pt idx="985">
                  <c:v>-4.4829220984595984E-2</c:v>
                </c:pt>
                <c:pt idx="986">
                  <c:v>-4.472139306794537E-2</c:v>
                </c:pt>
                <c:pt idx="987">
                  <c:v>-4.4557943067871982E-2</c:v>
                </c:pt>
                <c:pt idx="988">
                  <c:v>-4.4464313067933914E-2</c:v>
                </c:pt>
                <c:pt idx="989">
                  <c:v>-4.4382030643660753E-2</c:v>
                </c:pt>
                <c:pt idx="990">
                  <c:v>-4.4080503837179291E-2</c:v>
                </c:pt>
                <c:pt idx="991">
                  <c:v>-4.3988813067983287E-2</c:v>
                </c:pt>
                <c:pt idx="992">
                  <c:v>-4.3881894689476987E-2</c:v>
                </c:pt>
                <c:pt idx="993">
                  <c:v>-4.3756743067874006E-2</c:v>
                </c:pt>
                <c:pt idx="994">
                  <c:v>-4.3584843067989654E-2</c:v>
                </c:pt>
                <c:pt idx="995">
                  <c:v>-4.3474793067900905E-2</c:v>
                </c:pt>
                <c:pt idx="996">
                  <c:v>-4.3366493068106249E-2</c:v>
                </c:pt>
                <c:pt idx="997">
                  <c:v>-4.3282303067982746E-2</c:v>
                </c:pt>
                <c:pt idx="998">
                  <c:v>-4.3186663067956502E-2</c:v>
                </c:pt>
                <c:pt idx="999">
                  <c:v>-4.3126273067940722E-2</c:v>
                </c:pt>
                <c:pt idx="1000">
                  <c:v>-4.2830294807089435E-2</c:v>
                </c:pt>
                <c:pt idx="1001">
                  <c:v>-4.2738853067973516E-2</c:v>
                </c:pt>
                <c:pt idx="1002">
                  <c:v>-4.2621843067948355E-2</c:v>
                </c:pt>
                <c:pt idx="1003">
                  <c:v>-4.2523503067897664E-2</c:v>
                </c:pt>
                <c:pt idx="1004">
                  <c:v>-4.2411773067854576E-2</c:v>
                </c:pt>
                <c:pt idx="1005">
                  <c:v>-4.2279570940195313E-2</c:v>
                </c:pt>
                <c:pt idx="1006">
                  <c:v>-4.2205951639431374E-2</c:v>
                </c:pt>
                <c:pt idx="1007">
                  <c:v>-4.2078103068078555E-2</c:v>
                </c:pt>
                <c:pt idx="1008">
                  <c:v>-4.1987023067932276E-2</c:v>
                </c:pt>
                <c:pt idx="1009">
                  <c:v>-4.1711238585151016E-2</c:v>
                </c:pt>
                <c:pt idx="1010">
                  <c:v>-4.1630123067889685E-2</c:v>
                </c:pt>
                <c:pt idx="1011">
                  <c:v>-4.1506113067882162E-2</c:v>
                </c:pt>
                <c:pt idx="1012">
                  <c:v>-4.1429248376644433E-2</c:v>
                </c:pt>
                <c:pt idx="1013">
                  <c:v>-4.12739130679824E-2</c:v>
                </c:pt>
                <c:pt idx="1014">
                  <c:v>-4.1180033067917073E-2</c:v>
                </c:pt>
                <c:pt idx="1015">
                  <c:v>-4.1045373067888059E-2</c:v>
                </c:pt>
                <c:pt idx="1016">
                  <c:v>-4.0952933067984525E-2</c:v>
                </c:pt>
                <c:pt idx="1017">
                  <c:v>-4.0605939734447823E-2</c:v>
                </c:pt>
                <c:pt idx="1018">
                  <c:v>-4.0521366818026705E-2</c:v>
                </c:pt>
                <c:pt idx="1019">
                  <c:v>-4.0406363067887703E-2</c:v>
                </c:pt>
                <c:pt idx="1020">
                  <c:v>-4.0301873067917875E-2</c:v>
                </c:pt>
                <c:pt idx="1021">
                  <c:v>-4.0222633067870113E-2</c:v>
                </c:pt>
                <c:pt idx="1022">
                  <c:v>-4.0109213067864809E-2</c:v>
                </c:pt>
                <c:pt idx="1023">
                  <c:v>-4.0030393067908704E-2</c:v>
                </c:pt>
                <c:pt idx="1024">
                  <c:v>-3.9949047261473018E-2</c:v>
                </c:pt>
                <c:pt idx="1025">
                  <c:v>-3.9652606401290341E-2</c:v>
                </c:pt>
                <c:pt idx="1026">
                  <c:v>-3.9600463067941405E-2</c:v>
                </c:pt>
                <c:pt idx="1027">
                  <c:v>-3.9479553068019896E-2</c:v>
                </c:pt>
                <c:pt idx="1028">
                  <c:v>-3.9371203067986492E-2</c:v>
                </c:pt>
                <c:pt idx="1029">
                  <c:v>-3.926656306803978E-2</c:v>
                </c:pt>
                <c:pt idx="1030">
                  <c:v>-3.9191840078373813E-2</c:v>
                </c:pt>
                <c:pt idx="1031">
                  <c:v>-3.9099283068040377E-2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-3.7919653067959344E-2</c:v>
                </c:pt>
                <c:pt idx="1042">
                  <c:v>-3.7835001639365429E-2</c:v>
                </c:pt>
                <c:pt idx="1043">
                  <c:v>-3.7510869027613629E-2</c:v>
                </c:pt>
                <c:pt idx="1044">
                  <c:v>-3.736795306792829E-2</c:v>
                </c:pt>
                <c:pt idx="1045">
                  <c:v>-3.7269323068130696E-2</c:v>
                </c:pt>
                <c:pt idx="1046">
                  <c:v>-3.7138093067852651E-2</c:v>
                </c:pt>
                <c:pt idx="1047">
                  <c:v>-3.7047345232920824E-2</c:v>
                </c:pt>
                <c:pt idx="1048">
                  <c:v>-3.6935973067869637E-2</c:v>
                </c:pt>
                <c:pt idx="1049">
                  <c:v>-3.6845883067982782E-2</c:v>
                </c:pt>
                <c:pt idx="1050">
                  <c:v>-3.6771320686980906E-2</c:v>
                </c:pt>
                <c:pt idx="1051">
                  <c:v>-3.6460306034982182E-2</c:v>
                </c:pt>
                <c:pt idx="1052">
                  <c:v>-3.6351303067860427E-2</c:v>
                </c:pt>
                <c:pt idx="1053">
                  <c:v>-3.6244778222524643E-2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-3.4836962257117007E-2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-3.3793283484655531E-2</c:v>
                </c:pt>
                <c:pt idx="1076">
                  <c:v>-3.3723828623493587E-2</c:v>
                </c:pt>
                <c:pt idx="1077">
                  <c:v>-3.3483421216104155E-2</c:v>
                </c:pt>
                <c:pt idx="1078">
                  <c:v>-3.340290306793748E-2</c:v>
                </c:pt>
                <c:pt idx="1079">
                  <c:v>-3.3305173067958556E-2</c:v>
                </c:pt>
                <c:pt idx="1080">
                  <c:v>-3.3185463067994192E-2</c:v>
                </c:pt>
                <c:pt idx="1081">
                  <c:v>-3.3070833067924403E-2</c:v>
                </c:pt>
                <c:pt idx="1082">
                  <c:v>-3.2985533484648548E-2</c:v>
                </c:pt>
                <c:pt idx="1083">
                  <c:v>-3.2905973067983096E-2</c:v>
                </c:pt>
                <c:pt idx="1084">
                  <c:v>-3.2864223067932144E-2</c:v>
                </c:pt>
                <c:pt idx="1085">
                  <c:v>-3.2770796877457556E-2</c:v>
                </c:pt>
                <c:pt idx="1086">
                  <c:v>-3.2553709431553599E-2</c:v>
                </c:pt>
                <c:pt idx="1087">
                  <c:v>-3.2475963067895526E-2</c:v>
                </c:pt>
                <c:pt idx="1088">
                  <c:v>-3.2360623067916094E-2</c:v>
                </c:pt>
                <c:pt idx="1089">
                  <c:v>-3.2288809910042474E-2</c:v>
                </c:pt>
                <c:pt idx="1090">
                  <c:v>-3.2197133068024228E-2</c:v>
                </c:pt>
                <c:pt idx="1091">
                  <c:v>-3.2099693067976928E-2</c:v>
                </c:pt>
                <c:pt idx="1092">
                  <c:v>-3.2005743067898648E-2</c:v>
                </c:pt>
                <c:pt idx="1093">
                  <c:v>-3.191896306802279E-2</c:v>
                </c:pt>
                <c:pt idx="1094">
                  <c:v>-3.186410640128659E-2</c:v>
                </c:pt>
                <c:pt idx="1095">
                  <c:v>-3.1634946537380457E-2</c:v>
                </c:pt>
                <c:pt idx="1096">
                  <c:v>-3.155440990994407E-2</c:v>
                </c:pt>
                <c:pt idx="1097">
                  <c:v>-3.1458883067884372E-2</c:v>
                </c:pt>
                <c:pt idx="1098">
                  <c:v>-3.1374933067922987E-2</c:v>
                </c:pt>
                <c:pt idx="1099">
                  <c:v>-3.1278893068019953E-2</c:v>
                </c:pt>
                <c:pt idx="1100">
                  <c:v>-3.1179563067922824E-2</c:v>
                </c:pt>
                <c:pt idx="1101">
                  <c:v>-3.1073773068030219E-2</c:v>
                </c:pt>
                <c:pt idx="1102">
                  <c:v>-3.0969918901163882E-2</c:v>
                </c:pt>
                <c:pt idx="1103">
                  <c:v>-3.09412730679384E-2</c:v>
                </c:pt>
                <c:pt idx="1104">
                  <c:v>-3.0576273067950441E-2</c:v>
                </c:pt>
                <c:pt idx="1105">
                  <c:v>-3.0516213067869599E-2</c:v>
                </c:pt>
                <c:pt idx="1106">
                  <c:v>-3.0450143068023357E-2</c:v>
                </c:pt>
                <c:pt idx="1107">
                  <c:v>-3.0310353067861232E-2</c:v>
                </c:pt>
                <c:pt idx="1108">
                  <c:v>-3.0210093067921686E-2</c:v>
                </c:pt>
                <c:pt idx="1109">
                  <c:v>-3.0118723068071066E-2</c:v>
                </c:pt>
                <c:pt idx="1110">
                  <c:v>-3.0017840078230083E-2</c:v>
                </c:pt>
                <c:pt idx="1111">
                  <c:v>-2.9941709431597019E-2</c:v>
                </c:pt>
                <c:pt idx="1112">
                  <c:v>-2.9731273067909625E-2</c:v>
                </c:pt>
                <c:pt idx="1113">
                  <c:v>-2.966901306787411E-2</c:v>
                </c:pt>
                <c:pt idx="1114">
                  <c:v>-2.9576333067822733E-2</c:v>
                </c:pt>
                <c:pt idx="1115">
                  <c:v>-2.9500073067836752E-2</c:v>
                </c:pt>
                <c:pt idx="1116">
                  <c:v>-2.9393939734646331E-2</c:v>
                </c:pt>
                <c:pt idx="1117">
                  <c:v>-2.9298493067898335E-2</c:v>
                </c:pt>
                <c:pt idx="1118">
                  <c:v>-2.9215163067860359E-2</c:v>
                </c:pt>
                <c:pt idx="1119">
                  <c:v>-2.912496306795731E-2</c:v>
                </c:pt>
                <c:pt idx="1120">
                  <c:v>-2.9050433067993712E-2</c:v>
                </c:pt>
                <c:pt idx="1121">
                  <c:v>-2.8701273067895296E-2</c:v>
                </c:pt>
                <c:pt idx="1122">
                  <c:v>-2.8628207278401881E-2</c:v>
                </c:pt>
                <c:pt idx="1123">
                  <c:v>-2.8528663067831386E-2</c:v>
                </c:pt>
                <c:pt idx="1124">
                  <c:v>-2.8416733067928142E-2</c:v>
                </c:pt>
                <c:pt idx="1125">
                  <c:v>-2.8325023067949932E-2</c:v>
                </c:pt>
                <c:pt idx="1126">
                  <c:v>-2.8213943067868296E-2</c:v>
                </c:pt>
                <c:pt idx="1127">
                  <c:v>-2.8123193068026377E-2</c:v>
                </c:pt>
                <c:pt idx="1128">
                  <c:v>-2.8101273067932201E-2</c:v>
                </c:pt>
                <c:pt idx="1129">
                  <c:v>-2.7783562923005465E-2</c:v>
                </c:pt>
                <c:pt idx="1130">
                  <c:v>-2.7707213067870447E-2</c:v>
                </c:pt>
                <c:pt idx="1131">
                  <c:v>-2.7627873067970703E-2</c:v>
                </c:pt>
                <c:pt idx="1132">
                  <c:v>-2.7538493067993396E-2</c:v>
                </c:pt>
                <c:pt idx="1133">
                  <c:v>-2.7440093067951959E-2</c:v>
                </c:pt>
                <c:pt idx="1134">
                  <c:v>-2.7341376160620778E-2</c:v>
                </c:pt>
                <c:pt idx="1135">
                  <c:v>-2.7256963068111897E-2</c:v>
                </c:pt>
                <c:pt idx="1136">
                  <c:v>-2.7175091249660006E-2</c:v>
                </c:pt>
                <c:pt idx="1137">
                  <c:v>-2.693715542088175E-2</c:v>
                </c:pt>
                <c:pt idx="1138">
                  <c:v>-2.6881173067991475E-2</c:v>
                </c:pt>
                <c:pt idx="1139">
                  <c:v>-2.6817273068005024E-2</c:v>
                </c:pt>
                <c:pt idx="1140">
                  <c:v>-2.6723183068000391E-2</c:v>
                </c:pt>
                <c:pt idx="1141">
                  <c:v>-2.6652167804812207E-2</c:v>
                </c:pt>
                <c:pt idx="1142">
                  <c:v>-2.6554873067993891E-2</c:v>
                </c:pt>
                <c:pt idx="1143">
                  <c:v>-2.6438323068021012E-2</c:v>
                </c:pt>
                <c:pt idx="1144">
                  <c:v>-2.6350463067927876E-2</c:v>
                </c:pt>
                <c:pt idx="1145">
                  <c:v>-2.6260477369007187E-2</c:v>
                </c:pt>
                <c:pt idx="1146">
                  <c:v>-2.5589439734616803E-2</c:v>
                </c:pt>
                <c:pt idx="1147">
                  <c:v>-2.5530163067983842E-2</c:v>
                </c:pt>
                <c:pt idx="1148">
                  <c:v>-2.5438543067949168E-2</c:v>
                </c:pt>
                <c:pt idx="1149">
                  <c:v>-2.5364663067961146E-2</c:v>
                </c:pt>
                <c:pt idx="1150">
                  <c:v>-2.5274993067938591E-2</c:v>
                </c:pt>
                <c:pt idx="1151">
                  <c:v>-2.5189962723132456E-2</c:v>
                </c:pt>
                <c:pt idx="1152">
                  <c:v>-2.4750018165960352E-2</c:v>
                </c:pt>
                <c:pt idx="1153">
                  <c:v>-2.4656693067967694E-2</c:v>
                </c:pt>
                <c:pt idx="1154">
                  <c:v>-2.4568083067833868E-2</c:v>
                </c:pt>
                <c:pt idx="1155">
                  <c:v>-2.4455803067951393E-2</c:v>
                </c:pt>
                <c:pt idx="1156">
                  <c:v>-2.4354213067937277E-2</c:v>
                </c:pt>
                <c:pt idx="1157">
                  <c:v>-2.4251983067927092E-2</c:v>
                </c:pt>
                <c:pt idx="1158">
                  <c:v>-2.417005431802011E-2</c:v>
                </c:pt>
                <c:pt idx="1159">
                  <c:v>-2.4076773067932346E-2</c:v>
                </c:pt>
                <c:pt idx="1160">
                  <c:v>-2.3828606401323792E-2</c:v>
                </c:pt>
                <c:pt idx="1161">
                  <c:v>-2.3772573067915938E-2</c:v>
                </c:pt>
                <c:pt idx="1162">
                  <c:v>-2.3682503068002351E-2</c:v>
                </c:pt>
                <c:pt idx="1163">
                  <c:v>-2.3592633068005839E-2</c:v>
                </c:pt>
                <c:pt idx="1164">
                  <c:v>-2.3493753067953118E-2</c:v>
                </c:pt>
                <c:pt idx="1165">
                  <c:v>-2.3388460567858236E-2</c:v>
                </c:pt>
                <c:pt idx="1166">
                  <c:v>-2.3311753068085743E-2</c:v>
                </c:pt>
                <c:pt idx="1167">
                  <c:v>-2.323072761348045E-2</c:v>
                </c:pt>
                <c:pt idx="1168">
                  <c:v>-2.2968128738071407E-2</c:v>
                </c:pt>
                <c:pt idx="1169">
                  <c:v>-2.2891183068026108E-2</c:v>
                </c:pt>
                <c:pt idx="1170">
                  <c:v>-2.2817923067833631E-2</c:v>
                </c:pt>
                <c:pt idx="1171">
                  <c:v>-2.27657452901724E-2</c:v>
                </c:pt>
                <c:pt idx="1172">
                  <c:v>-2.2664213067884059E-2</c:v>
                </c:pt>
                <c:pt idx="1173">
                  <c:v>-2.2578063067911144E-2</c:v>
                </c:pt>
                <c:pt idx="1174">
                  <c:v>-2.2506473067906551E-2</c:v>
                </c:pt>
                <c:pt idx="1175">
                  <c:v>-2.2444893757608522E-2</c:v>
                </c:pt>
                <c:pt idx="1176">
                  <c:v>-2.1960773067846186E-2</c:v>
                </c:pt>
                <c:pt idx="1177">
                  <c:v>-2.1878156046739178E-2</c:v>
                </c:pt>
                <c:pt idx="1178">
                  <c:v>-2.1796923067910281E-2</c:v>
                </c:pt>
                <c:pt idx="1179">
                  <c:v>-2.1699323067906603E-2</c:v>
                </c:pt>
                <c:pt idx="1180">
                  <c:v>-2.1637833067799813E-2</c:v>
                </c:pt>
                <c:pt idx="1181">
                  <c:v>-2.1552093067853672E-2</c:v>
                </c:pt>
                <c:pt idx="1182">
                  <c:v>-2.1495513067961304E-2</c:v>
                </c:pt>
                <c:pt idx="1183">
                  <c:v>-2.1190638147345443E-2</c:v>
                </c:pt>
                <c:pt idx="1184">
                  <c:v>-2.1103333067998192E-2</c:v>
                </c:pt>
                <c:pt idx="1185">
                  <c:v>-2.1023503067979777E-2</c:v>
                </c:pt>
                <c:pt idx="1186">
                  <c:v>-2.0936513067979987E-2</c:v>
                </c:pt>
                <c:pt idx="1187">
                  <c:v>-2.0859593067882546E-2</c:v>
                </c:pt>
                <c:pt idx="1188">
                  <c:v>-2.0788210567971588E-2</c:v>
                </c:pt>
                <c:pt idx="1189">
                  <c:v>-2.0709791586398293E-2</c:v>
                </c:pt>
                <c:pt idx="1190">
                  <c:v>-2.0173415925114613E-2</c:v>
                </c:pt>
                <c:pt idx="1191">
                  <c:v>-2.0058873067924355E-2</c:v>
                </c:pt>
                <c:pt idx="1192">
                  <c:v>-1.9984983067928418E-2</c:v>
                </c:pt>
                <c:pt idx="1193">
                  <c:v>-1.9892189734591195E-2</c:v>
                </c:pt>
                <c:pt idx="1194">
                  <c:v>-1.9823106401261746E-2</c:v>
                </c:pt>
                <c:pt idx="1195">
                  <c:v>-1.9541273067929431E-2</c:v>
                </c:pt>
                <c:pt idx="1196">
                  <c:v>-1.9481673067943482E-2</c:v>
                </c:pt>
                <c:pt idx="1197">
                  <c:v>-1.9379093067968277E-2</c:v>
                </c:pt>
                <c:pt idx="1198">
                  <c:v>-1.929194306788418E-2</c:v>
                </c:pt>
                <c:pt idx="1199">
                  <c:v>-1.9186193068009082E-2</c:v>
                </c:pt>
                <c:pt idx="1200">
                  <c:v>-1.9093481401213828E-2</c:v>
                </c:pt>
                <c:pt idx="1201">
                  <c:v>-1.9004333068011216E-2</c:v>
                </c:pt>
                <c:pt idx="1202">
                  <c:v>-1.8918847141989662E-2</c:v>
                </c:pt>
                <c:pt idx="1203">
                  <c:v>-1.8612813067804271E-2</c:v>
                </c:pt>
                <c:pt idx="1204">
                  <c:v>-1.8538793067918401E-2</c:v>
                </c:pt>
                <c:pt idx="1205">
                  <c:v>-1.8450763068003105E-2</c:v>
                </c:pt>
                <c:pt idx="1206">
                  <c:v>-1.8379970984682362E-2</c:v>
                </c:pt>
                <c:pt idx="1207">
                  <c:v>-1.8308123067882348E-2</c:v>
                </c:pt>
                <c:pt idx="1208">
                  <c:v>-1.8260353067802298E-2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-1.6805773067929429E-2</c:v>
                </c:pt>
                <c:pt idx="1221">
                  <c:v>-1.6729973067981525E-2</c:v>
                </c:pt>
                <c:pt idx="1222">
                  <c:v>-1.6652973068062269E-2</c:v>
                </c:pt>
                <c:pt idx="1223">
                  <c:v>-1.6611495290177934E-2</c:v>
                </c:pt>
                <c:pt idx="1224">
                  <c:v>-1.6564214244411367E-2</c:v>
                </c:pt>
                <c:pt idx="1225">
                  <c:v>-1.6171273067953965E-2</c:v>
                </c:pt>
                <c:pt idx="1226">
                  <c:v>-1.6119163067884301E-2</c:v>
                </c:pt>
                <c:pt idx="1227">
                  <c:v>-1.6054193068129059E-2</c:v>
                </c:pt>
                <c:pt idx="1228">
                  <c:v>-1.5973233067953181E-2</c:v>
                </c:pt>
                <c:pt idx="1229">
                  <c:v>-1.5916913067997029E-2</c:v>
                </c:pt>
                <c:pt idx="1230">
                  <c:v>-1.5836752659737406E-2</c:v>
                </c:pt>
                <c:pt idx="1231">
                  <c:v>-1.5765123814119895E-2</c:v>
                </c:pt>
                <c:pt idx="1232">
                  <c:v>-1.5728763263965127E-2</c:v>
                </c:pt>
                <c:pt idx="1233">
                  <c:v>-1.5416273067941688E-2</c:v>
                </c:pt>
                <c:pt idx="1234">
                  <c:v>-1.5351773067948231E-2</c:v>
                </c:pt>
                <c:pt idx="1235">
                  <c:v>-1.5246773067957544E-2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-1.3956509910030961E-2</c:v>
                </c:pt>
                <c:pt idx="1249">
                  <c:v>-1.3751424583219323E-2</c:v>
                </c:pt>
                <c:pt idx="1250">
                  <c:v>-1.3694173068046224E-2</c:v>
                </c:pt>
                <c:pt idx="1251">
                  <c:v>-1.3604736225900641E-2</c:v>
                </c:pt>
                <c:pt idx="1252">
                  <c:v>-1.3522113067907095E-2</c:v>
                </c:pt>
                <c:pt idx="1253">
                  <c:v>-1.341873306795094E-2</c:v>
                </c:pt>
                <c:pt idx="1254">
                  <c:v>-1.3325563068036691E-2</c:v>
                </c:pt>
                <c:pt idx="1255">
                  <c:v>-1.3268773067906641E-2</c:v>
                </c:pt>
                <c:pt idx="1256">
                  <c:v>-1.3202723067863102E-2</c:v>
                </c:pt>
                <c:pt idx="1257">
                  <c:v>-1.3042811529487627E-2</c:v>
                </c:pt>
                <c:pt idx="1258">
                  <c:v>-1.3010503067874881E-2</c:v>
                </c:pt>
                <c:pt idx="1259">
                  <c:v>-1.2923013067819521E-2</c:v>
                </c:pt>
                <c:pt idx="1260">
                  <c:v>-1.285385306805154E-2</c:v>
                </c:pt>
                <c:pt idx="1261">
                  <c:v>-1.2755723067925833E-2</c:v>
                </c:pt>
                <c:pt idx="1262">
                  <c:v>-1.2664093067925821E-2</c:v>
                </c:pt>
                <c:pt idx="1263">
                  <c:v>-1.2619286766621926E-2</c:v>
                </c:pt>
                <c:pt idx="1264">
                  <c:v>-1.2524953067853065E-2</c:v>
                </c:pt>
                <c:pt idx="1265">
                  <c:v>-1.2478374078099819E-2</c:v>
                </c:pt>
                <c:pt idx="1266">
                  <c:v>-1.2292444120603818E-2</c:v>
                </c:pt>
                <c:pt idx="1267">
                  <c:v>-1.2224653067747239E-2</c:v>
                </c:pt>
                <c:pt idx="1268">
                  <c:v>-1.2136473067968735E-2</c:v>
                </c:pt>
                <c:pt idx="1269">
                  <c:v>-1.2064793901188859E-2</c:v>
                </c:pt>
                <c:pt idx="1270">
                  <c:v>-1.1986933067987614E-2</c:v>
                </c:pt>
                <c:pt idx="1271">
                  <c:v>-1.1923213067888145E-2</c:v>
                </c:pt>
                <c:pt idx="1272">
                  <c:v>-1.1861783068027902E-2</c:v>
                </c:pt>
                <c:pt idx="1273">
                  <c:v>-1.18004666164069E-2</c:v>
                </c:pt>
                <c:pt idx="1274">
                  <c:v>-1.1621273067916629E-2</c:v>
                </c:pt>
                <c:pt idx="1275">
                  <c:v>-1.158776306792221E-2</c:v>
                </c:pt>
                <c:pt idx="1276">
                  <c:v>-1.1533946752237513E-2</c:v>
                </c:pt>
                <c:pt idx="1277">
                  <c:v>-1.1469453068059479E-2</c:v>
                </c:pt>
                <c:pt idx="1278">
                  <c:v>-1.1392773067996144E-2</c:v>
                </c:pt>
                <c:pt idx="1279">
                  <c:v>-1.1296873067976781E-2</c:v>
                </c:pt>
                <c:pt idx="1280">
                  <c:v>-1.1191193067958252E-2</c:v>
                </c:pt>
                <c:pt idx="1281">
                  <c:v>-1.1104923067861719E-2</c:v>
                </c:pt>
                <c:pt idx="1282">
                  <c:v>-1.1024079519586423E-2</c:v>
                </c:pt>
                <c:pt idx="1283">
                  <c:v>-1.0816273067945302E-2</c:v>
                </c:pt>
                <c:pt idx="1284">
                  <c:v>-1.0767833067887998E-2</c:v>
                </c:pt>
                <c:pt idx="1285">
                  <c:v>-1.0704393067925371E-2</c:v>
                </c:pt>
                <c:pt idx="1286">
                  <c:v>-1.0620203067915685E-2</c:v>
                </c:pt>
                <c:pt idx="1287">
                  <c:v>-1.055830306790994E-2</c:v>
                </c:pt>
                <c:pt idx="1288">
                  <c:v>-1.0467213067983041E-2</c:v>
                </c:pt>
                <c:pt idx="1289">
                  <c:v>-1.0380595984727861E-2</c:v>
                </c:pt>
                <c:pt idx="1290">
                  <c:v>-1.0321193067952112E-2</c:v>
                </c:pt>
                <c:pt idx="1291">
                  <c:v>-1.0265165925105181E-2</c:v>
                </c:pt>
                <c:pt idx="1292">
                  <c:v>-1.0061273067947253E-2</c:v>
                </c:pt>
                <c:pt idx="1293">
                  <c:v>-1.0025153068099261E-2</c:v>
                </c:pt>
                <c:pt idx="1294">
                  <c:v>-9.9693930678341758E-3</c:v>
                </c:pt>
                <c:pt idx="1295">
                  <c:v>-9.9071376512682927E-3</c:v>
                </c:pt>
                <c:pt idx="1296">
                  <c:v>-9.8534330680024838E-3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-8.8894042153811262E-3</c:v>
                </c:pt>
                <c:pt idx="1310">
                  <c:v>-8.725273067938133E-3</c:v>
                </c:pt>
                <c:pt idx="1311">
                  <c:v>-8.6873530679127953E-3</c:v>
                </c:pt>
                <c:pt idx="1312">
                  <c:v>-8.627423068077178E-3</c:v>
                </c:pt>
                <c:pt idx="1313">
                  <c:v>-8.5610530678650425E-3</c:v>
                </c:pt>
                <c:pt idx="1314">
                  <c:v>-8.4915030681287536E-3</c:v>
                </c:pt>
                <c:pt idx="1315">
                  <c:v>-8.4150835942011989E-3</c:v>
                </c:pt>
                <c:pt idx="1316">
                  <c:v>-8.3502330679437117E-3</c:v>
                </c:pt>
                <c:pt idx="1317">
                  <c:v>-8.2703630678793161E-3</c:v>
                </c:pt>
                <c:pt idx="1318">
                  <c:v>-8.2032948070889442E-3</c:v>
                </c:pt>
                <c:pt idx="1319">
                  <c:v>-7.866191986835247E-3</c:v>
                </c:pt>
                <c:pt idx="1320">
                  <c:v>-7.7962230680128815E-3</c:v>
                </c:pt>
                <c:pt idx="1321">
                  <c:v>-7.7251619567846423E-3</c:v>
                </c:pt>
                <c:pt idx="1322">
                  <c:v>-7.6729057209519169E-3</c:v>
                </c:pt>
                <c:pt idx="1323">
                  <c:v>-7.592623067949951E-3</c:v>
                </c:pt>
                <c:pt idx="1324">
                  <c:v>-7.5283930678722378E-3</c:v>
                </c:pt>
                <c:pt idx="1325">
                  <c:v>-7.4791006541943435E-3</c:v>
                </c:pt>
                <c:pt idx="1326">
                  <c:v>-7.3312730679902082E-3</c:v>
                </c:pt>
                <c:pt idx="1327">
                  <c:v>-7.2873730679248296E-3</c:v>
                </c:pt>
                <c:pt idx="1328">
                  <c:v>-7.2347467522462334E-3</c:v>
                </c:pt>
                <c:pt idx="1329">
                  <c:v>-7.1617530678622695E-3</c:v>
                </c:pt>
                <c:pt idx="1330">
                  <c:v>-7.0917530678116349E-3</c:v>
                </c:pt>
                <c:pt idx="1331">
                  <c:v>-7.0387130679847639E-3</c:v>
                </c:pt>
                <c:pt idx="1332">
                  <c:v>-7.0072130681069211E-3</c:v>
                </c:pt>
                <c:pt idx="1333">
                  <c:v>-6.9121130678411191E-3</c:v>
                </c:pt>
                <c:pt idx="1334">
                  <c:v>-6.8456730679855582E-3</c:v>
                </c:pt>
                <c:pt idx="1335">
                  <c:v>-6.6235083620824753E-3</c:v>
                </c:pt>
                <c:pt idx="1336">
                  <c:v>-6.5818030679736369E-3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-5.908939734567303E-3</c:v>
                </c:pt>
                <c:pt idx="1345">
                  <c:v>-5.849673067970693E-3</c:v>
                </c:pt>
                <c:pt idx="1346">
                  <c:v>-5.7762230680253948E-3</c:v>
                </c:pt>
                <c:pt idx="1347">
                  <c:v>-5.7045406737188404E-3</c:v>
                </c:pt>
                <c:pt idx="1348">
                  <c:v>-5.65937306804188E-3</c:v>
                </c:pt>
                <c:pt idx="1349">
                  <c:v>-5.5554930679875304E-3</c:v>
                </c:pt>
                <c:pt idx="1350">
                  <c:v>-5.4849930680234138E-3</c:v>
                </c:pt>
                <c:pt idx="1351">
                  <c:v>-5.4311035763561291E-3</c:v>
                </c:pt>
                <c:pt idx="1352">
                  <c:v>-5.282023067977093E-3</c:v>
                </c:pt>
                <c:pt idx="1353">
                  <c:v>-5.2575630680280483E-3</c:v>
                </c:pt>
                <c:pt idx="1354">
                  <c:v>-5.1983368977346405E-3</c:v>
                </c:pt>
                <c:pt idx="1355">
                  <c:v>-5.1398930678772103E-3</c:v>
                </c:pt>
                <c:pt idx="1356">
                  <c:v>-5.07937306785778E-3</c:v>
                </c:pt>
                <c:pt idx="1357">
                  <c:v>-5.0243930677851293E-3</c:v>
                </c:pt>
                <c:pt idx="1358">
                  <c:v>-4.9747730680138706E-3</c:v>
                </c:pt>
                <c:pt idx="1359">
                  <c:v>-4.9287256994716795E-3</c:v>
                </c:pt>
                <c:pt idx="1360">
                  <c:v>-4.8690130681166011E-3</c:v>
                </c:pt>
                <c:pt idx="1361">
                  <c:v>-4.8523499909976005E-3</c:v>
                </c:pt>
                <c:pt idx="1362">
                  <c:v>-4.6462730679905934E-3</c:v>
                </c:pt>
                <c:pt idx="1363">
                  <c:v>-4.5967030679179314E-3</c:v>
                </c:pt>
                <c:pt idx="1364">
                  <c:v>-4.5055130679827471E-3</c:v>
                </c:pt>
                <c:pt idx="1365">
                  <c:v>-4.397873067929936E-3</c:v>
                </c:pt>
                <c:pt idx="1366">
                  <c:v>-4.3238251511894515E-3</c:v>
                </c:pt>
                <c:pt idx="1367">
                  <c:v>-4.2204930679048463E-3</c:v>
                </c:pt>
                <c:pt idx="1368">
                  <c:v>-4.1310330679635906E-3</c:v>
                </c:pt>
                <c:pt idx="1369">
                  <c:v>-4.0588802107919264E-3</c:v>
                </c:pt>
                <c:pt idx="1370">
                  <c:v>-3.8505612035209008E-3</c:v>
                </c:pt>
                <c:pt idx="1371">
                  <c:v>-3.7995330680189532E-3</c:v>
                </c:pt>
                <c:pt idx="1372">
                  <c:v>-3.7572230680496051E-3</c:v>
                </c:pt>
                <c:pt idx="1373">
                  <c:v>-3.6907888573125634E-3</c:v>
                </c:pt>
                <c:pt idx="1374">
                  <c:v>-3.6494530678368212E-3</c:v>
                </c:pt>
                <c:pt idx="1375">
                  <c:v>-3.5921230678042119E-3</c:v>
                </c:pt>
                <c:pt idx="1376">
                  <c:v>-3.5323016394812608E-3</c:v>
                </c:pt>
                <c:pt idx="1377">
                  <c:v>-3.3712730679411611E-3</c:v>
                </c:pt>
                <c:pt idx="1378">
                  <c:v>-3.3240130680241035E-3</c:v>
                </c:pt>
                <c:pt idx="1379">
                  <c:v>-3.2588830679856104E-3</c:v>
                </c:pt>
                <c:pt idx="1380">
                  <c:v>-3.1973678049013253E-3</c:v>
                </c:pt>
                <c:pt idx="1381">
                  <c:v>-3.0955530680216769E-3</c:v>
                </c:pt>
                <c:pt idx="1382">
                  <c:v>-3.0464430677881182E-3</c:v>
                </c:pt>
                <c:pt idx="1383">
                  <c:v>-2.9985730680124408E-3</c:v>
                </c:pt>
                <c:pt idx="1384">
                  <c:v>-2.9209130679248609E-3</c:v>
                </c:pt>
                <c:pt idx="1385">
                  <c:v>-2.8727574429865412E-3</c:v>
                </c:pt>
                <c:pt idx="1386">
                  <c:v>-2.7312730679511818E-3</c:v>
                </c:pt>
                <c:pt idx="1387">
                  <c:v>-2.6980730679611086E-3</c:v>
                </c:pt>
                <c:pt idx="1388">
                  <c:v>-2.6145130680248515E-3</c:v>
                </c:pt>
                <c:pt idx="1389">
                  <c:v>-2.5478630679884903E-3</c:v>
                </c:pt>
                <c:pt idx="1390">
                  <c:v>-2.4786130679501652E-3</c:v>
                </c:pt>
                <c:pt idx="1391">
                  <c:v>-2.4351230681674057E-3</c:v>
                </c:pt>
                <c:pt idx="1392">
                  <c:v>-2.4084941206439251E-3</c:v>
                </c:pt>
                <c:pt idx="1393">
                  <c:v>-2.3113830680188152E-3</c:v>
                </c:pt>
                <c:pt idx="1394">
                  <c:v>-2.2641162052252687E-3</c:v>
                </c:pt>
                <c:pt idx="1395">
                  <c:v>-2.133773067967588E-3</c:v>
                </c:pt>
                <c:pt idx="1396">
                  <c:v>-2.103413067914066E-3</c:v>
                </c:pt>
                <c:pt idx="1397">
                  <c:v>-2.0596930679204237E-3</c:v>
                </c:pt>
                <c:pt idx="1398">
                  <c:v>-2.0055330680008908E-3</c:v>
                </c:pt>
                <c:pt idx="1399">
                  <c:v>-1.9541793178916604E-3</c:v>
                </c:pt>
                <c:pt idx="1400">
                  <c:v>-1.9006930679239553E-3</c:v>
                </c:pt>
                <c:pt idx="1401">
                  <c:v>-1.8427230679378681E-3</c:v>
                </c:pt>
                <c:pt idx="1402">
                  <c:v>-1.7903430680092937E-3</c:v>
                </c:pt>
                <c:pt idx="1403">
                  <c:v>-1.7551341791346431E-3</c:v>
                </c:pt>
                <c:pt idx="1404">
                  <c:v>-1.6212730679399101E-3</c:v>
                </c:pt>
                <c:pt idx="1405">
                  <c:v>-1.585793067917508E-3</c:v>
                </c:pt>
                <c:pt idx="1406">
                  <c:v>-1.519253067939986E-3</c:v>
                </c:pt>
                <c:pt idx="1407">
                  <c:v>-1.4398835942159849E-3</c:v>
                </c:pt>
                <c:pt idx="1408">
                  <c:v>-1.3987730680042902E-3</c:v>
                </c:pt>
                <c:pt idx="1409">
                  <c:v>-1.332933067899944E-3</c:v>
                </c:pt>
                <c:pt idx="1410">
                  <c:v>-1.2854230679124612E-3</c:v>
                </c:pt>
                <c:pt idx="1411">
                  <c:v>-1.2275130680023949E-3</c:v>
                </c:pt>
                <c:pt idx="1412">
                  <c:v>-1.1718730679888287E-3</c:v>
                </c:pt>
                <c:pt idx="1413">
                  <c:v>-1.152430962690689E-3</c:v>
                </c:pt>
                <c:pt idx="1414">
                  <c:v>-9.1714211558269329E-4</c:v>
                </c:pt>
                <c:pt idx="1415">
                  <c:v>-8.452730679380275E-4</c:v>
                </c:pt>
                <c:pt idx="1416">
                  <c:v>-8.0212306789917507E-4</c:v>
                </c:pt>
                <c:pt idx="1417">
                  <c:v>-7.5524306787144724E-4</c:v>
                </c:pt>
                <c:pt idx="1418">
                  <c:v>-7.0503306770319807E-4</c:v>
                </c:pt>
                <c:pt idx="1419">
                  <c:v>-6.7837451733510187E-4</c:v>
                </c:pt>
                <c:pt idx="1420">
                  <c:v>-5.3425306788312799E-4</c:v>
                </c:pt>
                <c:pt idx="1421">
                  <c:v>-4.8542306788590395E-4</c:v>
                </c:pt>
                <c:pt idx="1422">
                  <c:v>-4.4565306789934311E-4</c:v>
                </c:pt>
                <c:pt idx="1423">
                  <c:v>-4.074230678696722E-4</c:v>
                </c:pt>
                <c:pt idx="1424">
                  <c:v>-3.4027306780615228E-4</c:v>
                </c:pt>
                <c:pt idx="1425">
                  <c:v>-2.8275223455409624E-4</c:v>
                </c:pt>
                <c:pt idx="1426">
                  <c:v>-2.4267306791614414E-4</c:v>
                </c:pt>
                <c:pt idx="1427">
                  <c:v>-1.9363670429584125E-4</c:v>
                </c:pt>
                <c:pt idx="1428">
                  <c:v>6.2269320579844134E-6</c:v>
                </c:pt>
                <c:pt idx="1429">
                  <c:v>4.0616932139414632E-5</c:v>
                </c:pt>
                <c:pt idx="1430">
                  <c:v>9.4586932164020552E-5</c:v>
                </c:pt>
                <c:pt idx="1431">
                  <c:v>1.5704693198870245E-4</c:v>
                </c:pt>
                <c:pt idx="1432">
                  <c:v>2.2936903732784252E-4</c:v>
                </c:pt>
                <c:pt idx="1433">
                  <c:v>3.1302693206214415E-4</c:v>
                </c:pt>
                <c:pt idx="1434">
                  <c:v>3.8893693209729523E-4</c:v>
                </c:pt>
                <c:pt idx="1435">
                  <c:v>4.7254693215848084E-4</c:v>
                </c:pt>
                <c:pt idx="1436">
                  <c:v>5.026879710783315E-4</c:v>
                </c:pt>
                <c:pt idx="1437">
                  <c:v>6.7504272153939924E-4</c:v>
                </c:pt>
                <c:pt idx="1438">
                  <c:v>7.4328012352964455E-4</c:v>
                </c:pt>
                <c:pt idx="1439">
                  <c:v>7.9772693187862983E-4</c:v>
                </c:pt>
                <c:pt idx="1440">
                  <c:v>8.799869320768052E-4</c:v>
                </c:pt>
                <c:pt idx="1441">
                  <c:v>9.4527693201485147E-4</c:v>
                </c:pt>
                <c:pt idx="1442">
                  <c:v>9.9848693197657429E-4</c:v>
                </c:pt>
                <c:pt idx="1443">
                  <c:v>1.0743058792854771E-3</c:v>
                </c:pt>
                <c:pt idx="1444">
                  <c:v>1.1337484375530961E-3</c:v>
                </c:pt>
                <c:pt idx="1445">
                  <c:v>1.3486435987459812E-3</c:v>
                </c:pt>
                <c:pt idx="1446">
                  <c:v>1.4230569320687909E-3</c:v>
                </c:pt>
                <c:pt idx="1447">
                  <c:v>1.5109769319252586E-3</c:v>
                </c:pt>
                <c:pt idx="1448">
                  <c:v>1.5758969320387461E-3</c:v>
                </c:pt>
                <c:pt idx="1449">
                  <c:v>1.6460269319367219E-3</c:v>
                </c:pt>
                <c:pt idx="1450">
                  <c:v>1.7045795635795015E-3</c:v>
                </c:pt>
                <c:pt idx="1451">
                  <c:v>1.7553469321285333E-3</c:v>
                </c:pt>
                <c:pt idx="1452">
                  <c:v>1.809319524639366E-3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2.7343791059450981E-3</c:v>
                </c:pt>
                <c:pt idx="1463">
                  <c:v>2.9093873094723269E-3</c:v>
                </c:pt>
                <c:pt idx="1464">
                  <c:v>2.948326932170179E-3</c:v>
                </c:pt>
                <c:pt idx="1465">
                  <c:v>3.0279269321624789E-3</c:v>
                </c:pt>
                <c:pt idx="1466">
                  <c:v>3.1053669321323744E-3</c:v>
                </c:pt>
                <c:pt idx="1467">
                  <c:v>3.1447469320937671E-3</c:v>
                </c:pt>
                <c:pt idx="1468">
                  <c:v>3.2082769320851412E-3</c:v>
                </c:pt>
                <c:pt idx="1469">
                  <c:v>3.2697164058390652E-3</c:v>
                </c:pt>
                <c:pt idx="1470">
                  <c:v>3.3250638885249403E-3</c:v>
                </c:pt>
                <c:pt idx="1471">
                  <c:v>3.5863654863277387E-3</c:v>
                </c:pt>
                <c:pt idx="1472">
                  <c:v>3.6491469320196787E-3</c:v>
                </c:pt>
                <c:pt idx="1473">
                  <c:v>3.7084469320092239E-3</c:v>
                </c:pt>
                <c:pt idx="1474">
                  <c:v>3.7617669321434784E-3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9.0556526932062079E-2</c:v>
                </c:pt>
                <c:pt idx="3">
                  <c:v>8.6663746931904498E-2</c:v>
                </c:pt>
                <c:pt idx="4">
                  <c:v>8.5267726932201512E-2</c:v>
                </c:pt>
                <c:pt idx="5">
                  <c:v>8.4088726932208133E-2</c:v>
                </c:pt>
                <c:pt idx="6">
                  <c:v>8.3423226932168873E-2</c:v>
                </c:pt>
                <c:pt idx="7">
                  <c:v>8.3158726932168733E-2</c:v>
                </c:pt>
                <c:pt idx="8">
                  <c:v>8.3158726932097804E-2</c:v>
                </c:pt>
                <c:pt idx="9">
                  <c:v>8.1478726932061721E-2</c:v>
                </c:pt>
                <c:pt idx="10">
                  <c:v>8.1478726932047579E-2</c:v>
                </c:pt>
                <c:pt idx="11">
                  <c:v>8.1985226931962543E-2</c:v>
                </c:pt>
                <c:pt idx="12">
                  <c:v>8.6206461626005634E-2</c:v>
                </c:pt>
                <c:pt idx="13">
                  <c:v>9.0842086932113333E-2</c:v>
                </c:pt>
                <c:pt idx="14">
                  <c:v>9.2388086931961599E-2</c:v>
                </c:pt>
                <c:pt idx="15">
                  <c:v>9.1748726931882726E-2</c:v>
                </c:pt>
                <c:pt idx="16">
                  <c:v>9.1748726931882726E-2</c:v>
                </c:pt>
                <c:pt idx="17">
                  <c:v>9.2031319524537011E-2</c:v>
                </c:pt>
                <c:pt idx="18">
                  <c:v>9.2578726931890384E-2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9.2277026932052406E-2</c:v>
                </c:pt>
                <c:pt idx="27">
                  <c:v>9.2341726932019683E-2</c:v>
                </c:pt>
                <c:pt idx="28">
                  <c:v>9.5134086932020565E-2</c:v>
                </c:pt>
                <c:pt idx="29">
                  <c:v>9.650375693199463E-2</c:v>
                </c:pt>
                <c:pt idx="30">
                  <c:v>9.6068726931889725E-2</c:v>
                </c:pt>
                <c:pt idx="31">
                  <c:v>0.10007715693203069</c:v>
                </c:pt>
                <c:pt idx="32">
                  <c:v>0.10650442693214759</c:v>
                </c:pt>
                <c:pt idx="33">
                  <c:v>0.10713872693212079</c:v>
                </c:pt>
                <c:pt idx="34">
                  <c:v>0.10714815550355195</c:v>
                </c:pt>
                <c:pt idx="35">
                  <c:v>0.10743552693209329</c:v>
                </c:pt>
                <c:pt idx="36">
                  <c:v>0.10859712693202549</c:v>
                </c:pt>
                <c:pt idx="37">
                  <c:v>0.1120168069320755</c:v>
                </c:pt>
                <c:pt idx="38">
                  <c:v>0.11207872693208296</c:v>
                </c:pt>
                <c:pt idx="39">
                  <c:v>0.11207872693208296</c:v>
                </c:pt>
                <c:pt idx="40">
                  <c:v>0.11232048734855482</c:v>
                </c:pt>
                <c:pt idx="41">
                  <c:v>0.11384039359882067</c:v>
                </c:pt>
                <c:pt idx="42">
                  <c:v>0.11723872693197297</c:v>
                </c:pt>
                <c:pt idx="43">
                  <c:v>0.11800092693206922</c:v>
                </c:pt>
                <c:pt idx="44">
                  <c:v>0.11844872693204421</c:v>
                </c:pt>
                <c:pt idx="45">
                  <c:v>0.11844872693204421</c:v>
                </c:pt>
                <c:pt idx="46">
                  <c:v>0.11872032693204924</c:v>
                </c:pt>
                <c:pt idx="47">
                  <c:v>0.11880872693204482</c:v>
                </c:pt>
                <c:pt idx="48">
                  <c:v>0.11880872693204482</c:v>
                </c:pt>
                <c:pt idx="49">
                  <c:v>0.11880872693204482</c:v>
                </c:pt>
                <c:pt idx="50">
                  <c:v>0.11880872693204482</c:v>
                </c:pt>
                <c:pt idx="51">
                  <c:v>0.11881872693209061</c:v>
                </c:pt>
                <c:pt idx="52">
                  <c:v>0.11941377693193561</c:v>
                </c:pt>
                <c:pt idx="53">
                  <c:v>0.1209517769321736</c:v>
                </c:pt>
                <c:pt idx="54">
                  <c:v>0.12381370693195508</c:v>
                </c:pt>
                <c:pt idx="55">
                  <c:v>0.1248133669321021</c:v>
                </c:pt>
                <c:pt idx="56">
                  <c:v>0.12532852074652112</c:v>
                </c:pt>
                <c:pt idx="57">
                  <c:v>0.12637914693206653</c:v>
                </c:pt>
                <c:pt idx="58">
                  <c:v>0.12786872693217788</c:v>
                </c:pt>
                <c:pt idx="59">
                  <c:v>0.12803737558076042</c:v>
                </c:pt>
                <c:pt idx="60">
                  <c:v>0.1299895377427874</c:v>
                </c:pt>
                <c:pt idx="61">
                  <c:v>0.13051122693210004</c:v>
                </c:pt>
                <c:pt idx="62">
                  <c:v>0.13097508693203971</c:v>
                </c:pt>
                <c:pt idx="63">
                  <c:v>0.13042162693217563</c:v>
                </c:pt>
                <c:pt idx="64">
                  <c:v>0.13038872693218187</c:v>
                </c:pt>
                <c:pt idx="65">
                  <c:v>0.13038872693218187</c:v>
                </c:pt>
                <c:pt idx="66">
                  <c:v>0.13044608693201123</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0.13180444915424533</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0.13019872693205042</c:v>
                </c:pt>
                <c:pt idx="85">
                  <c:v>0.12862206026541387</c:v>
                </c:pt>
                <c:pt idx="86">
                  <c:v>0.1284519269320441</c:v>
                </c:pt>
                <c:pt idx="87">
                  <c:v>0.12972894693216136</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0.13271902693212234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0.12812872693208965</c:v>
                </c:pt>
                <c:pt idx="120">
                  <c:v>0.12740072693206628</c:v>
                </c:pt>
                <c:pt idx="121">
                  <c:v>0.12657064693209463</c:v>
                </c:pt>
                <c:pt idx="122">
                  <c:v>0.12659185193199121</c:v>
                </c:pt>
                <c:pt idx="123">
                  <c:v>0.12486432693209792</c:v>
                </c:pt>
                <c:pt idx="124">
                  <c:v>0.12332872693210117</c:v>
                </c:pt>
                <c:pt idx="125">
                  <c:v>0.12288864693208269</c:v>
                </c:pt>
                <c:pt idx="126">
                  <c:v>0.12322882693203507</c:v>
                </c:pt>
                <c:pt idx="127">
                  <c:v>0.12301362693190768</c:v>
                </c:pt>
                <c:pt idx="128">
                  <c:v>0.12284872693204818</c:v>
                </c:pt>
                <c:pt idx="129">
                  <c:v>0.12204554511370702</c:v>
                </c:pt>
                <c:pt idx="130">
                  <c:v>0.12166428693201702</c:v>
                </c:pt>
                <c:pt idx="131">
                  <c:v>0.12369502693196945</c:v>
                </c:pt>
                <c:pt idx="132">
                  <c:v>0.12396954325870997</c:v>
                </c:pt>
                <c:pt idx="133">
                  <c:v>0.12320577693205359</c:v>
                </c:pt>
                <c:pt idx="134">
                  <c:v>0.12358044693199602</c:v>
                </c:pt>
                <c:pt idx="135">
                  <c:v>0.12413272693194717</c:v>
                </c:pt>
                <c:pt idx="136">
                  <c:v>0.12446568693219726</c:v>
                </c:pt>
                <c:pt idx="137">
                  <c:v>0.12231311289684746</c:v>
                </c:pt>
                <c:pt idx="138">
                  <c:v>0.1259487269320374</c:v>
                </c:pt>
                <c:pt idx="139">
                  <c:v>0.1259487269319095</c:v>
                </c:pt>
                <c:pt idx="140">
                  <c:v>0.1259487269319095</c:v>
                </c:pt>
                <c:pt idx="141">
                  <c:v>0.12569412693211737</c:v>
                </c:pt>
                <c:pt idx="142">
                  <c:v>0.12277282693192164</c:v>
                </c:pt>
                <c:pt idx="143">
                  <c:v>0.12106286834604418</c:v>
                </c:pt>
                <c:pt idx="144">
                  <c:v>0.12104522693188377</c:v>
                </c:pt>
                <c:pt idx="145">
                  <c:v>0.12091452693212552</c:v>
                </c:pt>
                <c:pt idx="146">
                  <c:v>0.12091872693204664</c:v>
                </c:pt>
                <c:pt idx="147">
                  <c:v>0.12143872693202699</c:v>
                </c:pt>
                <c:pt idx="148">
                  <c:v>0.11928153501284555</c:v>
                </c:pt>
                <c:pt idx="149">
                  <c:v>0.11801872693199308</c:v>
                </c:pt>
                <c:pt idx="150">
                  <c:v>0.11801872693199308</c:v>
                </c:pt>
                <c:pt idx="151">
                  <c:v>0.11819442693190768</c:v>
                </c:pt>
                <c:pt idx="152">
                  <c:v>0.11860924693209549</c:v>
                </c:pt>
                <c:pt idx="153">
                  <c:v>0.11979138693207859</c:v>
                </c:pt>
                <c:pt idx="154">
                  <c:v>0.11771624693207641</c:v>
                </c:pt>
                <c:pt idx="155">
                  <c:v>0.11779872693206529</c:v>
                </c:pt>
                <c:pt idx="156">
                  <c:v>0.11897372693194103</c:v>
                </c:pt>
                <c:pt idx="157">
                  <c:v>0.11764068693204877</c:v>
                </c:pt>
                <c:pt idx="158">
                  <c:v>0.11704847693209786</c:v>
                </c:pt>
                <c:pt idx="159">
                  <c:v>0.11696634693204552</c:v>
                </c:pt>
                <c:pt idx="160">
                  <c:v>0.11716956693189219</c:v>
                </c:pt>
                <c:pt idx="161">
                  <c:v>0.11717472693189297</c:v>
                </c:pt>
                <c:pt idx="162">
                  <c:v>0.11681917693211119</c:v>
                </c:pt>
                <c:pt idx="163">
                  <c:v>0.11719719693184062</c:v>
                </c:pt>
                <c:pt idx="164">
                  <c:v>0.11802367931301221</c:v>
                </c:pt>
                <c:pt idx="165">
                  <c:v>0.12213872693205029</c:v>
                </c:pt>
                <c:pt idx="166">
                  <c:v>0.12144048693197362</c:v>
                </c:pt>
                <c:pt idx="167">
                  <c:v>0.1196266469320196</c:v>
                </c:pt>
                <c:pt idx="168">
                  <c:v>0.12016697161307391</c:v>
                </c:pt>
                <c:pt idx="169">
                  <c:v>0.12037862693212276</c:v>
                </c:pt>
                <c:pt idx="170">
                  <c:v>0.12030252693205062</c:v>
                </c:pt>
                <c:pt idx="171">
                  <c:v>0.12006432693216602</c:v>
                </c:pt>
                <c:pt idx="172">
                  <c:v>0.11988049693189851</c:v>
                </c:pt>
                <c:pt idx="173">
                  <c:v>0.11975372693204644</c:v>
                </c:pt>
                <c:pt idx="174">
                  <c:v>0.12460687508018986</c:v>
                </c:pt>
                <c:pt idx="175">
                  <c:v>0.12470607693195769</c:v>
                </c:pt>
                <c:pt idx="176">
                  <c:v>0.12377312693217862</c:v>
                </c:pt>
                <c:pt idx="177">
                  <c:v>0.12442532693191327</c:v>
                </c:pt>
                <c:pt idx="178">
                  <c:v>0.12475013693202194</c:v>
                </c:pt>
                <c:pt idx="179">
                  <c:v>0.12486442693199266</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0.13241305682899476</c:v>
                </c:pt>
                <c:pt idx="188">
                  <c:v>0.13235435958507941</c:v>
                </c:pt>
                <c:pt idx="189">
                  <c:v>0.13288432693208563</c:v>
                </c:pt>
                <c:pt idx="190">
                  <c:v>0.13350872693192173</c:v>
                </c:pt>
                <c:pt idx="191">
                  <c:v>0.13274544693204882</c:v>
                </c:pt>
                <c:pt idx="192">
                  <c:v>0.13478017023089706</c:v>
                </c:pt>
                <c:pt idx="193">
                  <c:v>0.13443580485403589</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0.12405086978914417</c:v>
                </c:pt>
                <c:pt idx="202">
                  <c:v>0.12352872693196572</c:v>
                </c:pt>
                <c:pt idx="203">
                  <c:v>0.12352872693203676</c:v>
                </c:pt>
                <c:pt idx="204">
                  <c:v>0.12352872693205103</c:v>
                </c:pt>
                <c:pt idx="205">
                  <c:v>0.12389922177732168</c:v>
                </c:pt>
                <c:pt idx="206">
                  <c:v>0.12550954693222141</c:v>
                </c:pt>
                <c:pt idx="207">
                  <c:v>0.12664612693193078</c:v>
                </c:pt>
                <c:pt idx="208">
                  <c:v>0.1273927069319285</c:v>
                </c:pt>
                <c:pt idx="209">
                  <c:v>0.12752872693189937</c:v>
                </c:pt>
                <c:pt idx="210">
                  <c:v>0.1276948360228829</c:v>
                </c:pt>
                <c:pt idx="211">
                  <c:v>0.13069372693205122</c:v>
                </c:pt>
                <c:pt idx="212">
                  <c:v>0.13069372693198017</c:v>
                </c:pt>
                <c:pt idx="213">
                  <c:v>0.13042923693220154</c:v>
                </c:pt>
                <c:pt idx="214">
                  <c:v>0.13017592693208235</c:v>
                </c:pt>
                <c:pt idx="215">
                  <c:v>0.12920342693193734</c:v>
                </c:pt>
                <c:pt idx="216">
                  <c:v>0.12782567693209038</c:v>
                </c:pt>
                <c:pt idx="217">
                  <c:v>0.12801842693191645</c:v>
                </c:pt>
                <c:pt idx="218">
                  <c:v>0.12794913097246804</c:v>
                </c:pt>
                <c:pt idx="219">
                  <c:v>0.12794872693210391</c:v>
                </c:pt>
                <c:pt idx="220">
                  <c:v>0.12724872693208056</c:v>
                </c:pt>
                <c:pt idx="221">
                  <c:v>0.12724872693183897</c:v>
                </c:pt>
                <c:pt idx="222">
                  <c:v>0.12579426693190499</c:v>
                </c:pt>
                <c:pt idx="223">
                  <c:v>0.12530312693210988</c:v>
                </c:pt>
                <c:pt idx="224">
                  <c:v>0.12538372693215627</c:v>
                </c:pt>
                <c:pt idx="225">
                  <c:v>0.1253010769321321</c:v>
                </c:pt>
                <c:pt idx="226">
                  <c:v>0.12516362693212102</c:v>
                </c:pt>
                <c:pt idx="227">
                  <c:v>0.12523872693218152</c:v>
                </c:pt>
                <c:pt idx="228">
                  <c:v>0.12164872693203679</c:v>
                </c:pt>
                <c:pt idx="229">
                  <c:v>0.12133776693200106</c:v>
                </c:pt>
                <c:pt idx="230">
                  <c:v>0.12092442693200672</c:v>
                </c:pt>
                <c:pt idx="231">
                  <c:v>0.12121460693198592</c:v>
                </c:pt>
                <c:pt idx="232">
                  <c:v>0.12115877693210569</c:v>
                </c:pt>
                <c:pt idx="233">
                  <c:v>0.12107872693209742</c:v>
                </c:pt>
                <c:pt idx="234">
                  <c:v>0.12153687693195554</c:v>
                </c:pt>
                <c:pt idx="235">
                  <c:v>0.12268946693200178</c:v>
                </c:pt>
                <c:pt idx="236">
                  <c:v>0.12265872693207316</c:v>
                </c:pt>
                <c:pt idx="237">
                  <c:v>0.12346435193198618</c:v>
                </c:pt>
                <c:pt idx="238">
                  <c:v>0.12360872693193431</c:v>
                </c:pt>
                <c:pt idx="239">
                  <c:v>0.12360872693199115</c:v>
                </c:pt>
                <c:pt idx="240">
                  <c:v>0.12360872693199115</c:v>
                </c:pt>
                <c:pt idx="241">
                  <c:v>0.12360872693199115</c:v>
                </c:pt>
                <c:pt idx="242">
                  <c:v>0.12360872693199115</c:v>
                </c:pt>
                <c:pt idx="243">
                  <c:v>0.1245548559644476</c:v>
                </c:pt>
                <c:pt idx="244">
                  <c:v>0.1270087269321607</c:v>
                </c:pt>
                <c:pt idx="245">
                  <c:v>0.12894973816786184</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0.12869872693208589</c:v>
                </c:pt>
                <c:pt idx="263">
                  <c:v>0.12869872693205747</c:v>
                </c:pt>
                <c:pt idx="264">
                  <c:v>0.12869872693205747</c:v>
                </c:pt>
                <c:pt idx="265">
                  <c:v>0.12846822693204274</c:v>
                </c:pt>
                <c:pt idx="266">
                  <c:v>0.12662772693202837</c:v>
                </c:pt>
                <c:pt idx="267">
                  <c:v>0.12655872693198925</c:v>
                </c:pt>
                <c:pt idx="268">
                  <c:v>0.12544782949611041</c:v>
                </c:pt>
                <c:pt idx="269">
                  <c:v>0.12367472693208036</c:v>
                </c:pt>
                <c:pt idx="270">
                  <c:v>0.12367472693210874</c:v>
                </c:pt>
                <c:pt idx="271">
                  <c:v>0.12367472693210874</c:v>
                </c:pt>
                <c:pt idx="272">
                  <c:v>0.12367472693210874</c:v>
                </c:pt>
                <c:pt idx="273">
                  <c:v>0.12367472693210874</c:v>
                </c:pt>
                <c:pt idx="274">
                  <c:v>0.12367472693210874</c:v>
                </c:pt>
                <c:pt idx="275">
                  <c:v>0.12367472693210874</c:v>
                </c:pt>
                <c:pt idx="276">
                  <c:v>0.12367472693210874</c:v>
                </c:pt>
                <c:pt idx="277">
                  <c:v>0.12367472693210874</c:v>
                </c:pt>
                <c:pt idx="278">
                  <c:v>0.12367472693213717</c:v>
                </c:pt>
                <c:pt idx="279">
                  <c:v>0.12367472693210874</c:v>
                </c:pt>
                <c:pt idx="280">
                  <c:v>0.12367472693210874</c:v>
                </c:pt>
                <c:pt idx="281">
                  <c:v>0.12367472693210874</c:v>
                </c:pt>
                <c:pt idx="282">
                  <c:v>0.12367472693210874</c:v>
                </c:pt>
                <c:pt idx="283">
                  <c:v>0.12367472693210874</c:v>
                </c:pt>
                <c:pt idx="284">
                  <c:v>0.12367472693217982</c:v>
                </c:pt>
                <c:pt idx="285">
                  <c:v>0.12367472693210874</c:v>
                </c:pt>
                <c:pt idx="286">
                  <c:v>0.12367472693210874</c:v>
                </c:pt>
                <c:pt idx="287">
                  <c:v>0.12367472693210874</c:v>
                </c:pt>
                <c:pt idx="288">
                  <c:v>0.12367472693210874</c:v>
                </c:pt>
                <c:pt idx="289">
                  <c:v>0.12250054511402197</c:v>
                </c:pt>
                <c:pt idx="290">
                  <c:v>0.11848352693215256</c:v>
                </c:pt>
                <c:pt idx="291">
                  <c:v>0.11839872693212791</c:v>
                </c:pt>
                <c:pt idx="292">
                  <c:v>0.11839872693212791</c:v>
                </c:pt>
                <c:pt idx="293">
                  <c:v>0.11839872693212791</c:v>
                </c:pt>
                <c:pt idx="294">
                  <c:v>0.11839872693212791</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0.11856872693198305</c:v>
                </c:pt>
                <c:pt idx="303">
                  <c:v>0.11856872693198305</c:v>
                </c:pt>
                <c:pt idx="304">
                  <c:v>0.1184682269318956</c:v>
                </c:pt>
                <c:pt idx="305">
                  <c:v>0.11727372693228258</c:v>
                </c:pt>
                <c:pt idx="306">
                  <c:v>0.11732822693213062</c:v>
                </c:pt>
                <c:pt idx="307">
                  <c:v>0.11760872693209026</c:v>
                </c:pt>
                <c:pt idx="308">
                  <c:v>0.11780752693212548</c:v>
                </c:pt>
                <c:pt idx="309">
                  <c:v>0.11938162693202514</c:v>
                </c:pt>
                <c:pt idx="310">
                  <c:v>0.11940245033638069</c:v>
                </c:pt>
                <c:pt idx="311">
                  <c:v>0.11865872693212509</c:v>
                </c:pt>
                <c:pt idx="312">
                  <c:v>0.11806287693205776</c:v>
                </c:pt>
                <c:pt idx="313">
                  <c:v>0.11717872693213857</c:v>
                </c:pt>
                <c:pt idx="314">
                  <c:v>0.116146920480361</c:v>
                </c:pt>
                <c:pt idx="315">
                  <c:v>0.1123765394321623</c:v>
                </c:pt>
                <c:pt idx="316">
                  <c:v>0.11271788693215967</c:v>
                </c:pt>
                <c:pt idx="317">
                  <c:v>0.11305472693217666</c:v>
                </c:pt>
                <c:pt idx="318">
                  <c:v>0.11312200693203076</c:v>
                </c:pt>
                <c:pt idx="319">
                  <c:v>0.11325862693215072</c:v>
                </c:pt>
                <c:pt idx="320">
                  <c:v>0.11346497693215001</c:v>
                </c:pt>
                <c:pt idx="321">
                  <c:v>0.11346317956359551</c:v>
                </c:pt>
                <c:pt idx="322">
                  <c:v>0.11229200693192368</c:v>
                </c:pt>
                <c:pt idx="323">
                  <c:v>0.11226872693191602</c:v>
                </c:pt>
                <c:pt idx="324">
                  <c:v>0.11243077693211503</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c:v>
                </c:pt>
                <c:pt idx="335">
                  <c:v>0.11113383693188447</c:v>
                </c:pt>
                <c:pt idx="336">
                  <c:v>0.11032372693190967</c:v>
                </c:pt>
                <c:pt idx="337">
                  <c:v>0.11045603693230531</c:v>
                </c:pt>
                <c:pt idx="338">
                  <c:v>0.11042272693229921</c:v>
                </c:pt>
                <c:pt idx="339">
                  <c:v>0.11019560693216598</c:v>
                </c:pt>
                <c:pt idx="340">
                  <c:v>0.11008872693216175</c:v>
                </c:pt>
                <c:pt idx="341">
                  <c:v>0.11008872693216175</c:v>
                </c:pt>
                <c:pt idx="342">
                  <c:v>0.11008872693213342</c:v>
                </c:pt>
                <c:pt idx="343">
                  <c:v>0.11008872693203386</c:v>
                </c:pt>
                <c:pt idx="344">
                  <c:v>0.11008872693216175</c:v>
                </c:pt>
                <c:pt idx="345">
                  <c:v>0.11008872693216175</c:v>
                </c:pt>
                <c:pt idx="346">
                  <c:v>0.10891152693196213</c:v>
                </c:pt>
                <c:pt idx="347">
                  <c:v>0.10783772693208973</c:v>
                </c:pt>
                <c:pt idx="348">
                  <c:v>0.10374244410365935</c:v>
                </c:pt>
                <c:pt idx="349">
                  <c:v>0.10202872693209043</c:v>
                </c:pt>
                <c:pt idx="350">
                  <c:v>0.10202872693209043</c:v>
                </c:pt>
                <c:pt idx="351">
                  <c:v>0.10202872693209043</c:v>
                </c:pt>
                <c:pt idx="352">
                  <c:v>0.1020149269321422</c:v>
                </c:pt>
                <c:pt idx="353">
                  <c:v>0.10221229258867497</c:v>
                </c:pt>
                <c:pt idx="354">
                  <c:v>0.10398283693200483</c:v>
                </c:pt>
                <c:pt idx="355">
                  <c:v>0.10571577693200157</c:v>
                </c:pt>
                <c:pt idx="356">
                  <c:v>0.10482722693208762</c:v>
                </c:pt>
                <c:pt idx="357">
                  <c:v>0.10482272693208486</c:v>
                </c:pt>
                <c:pt idx="358">
                  <c:v>0.10482272693208486</c:v>
                </c:pt>
                <c:pt idx="359">
                  <c:v>0.10491079472866716</c:v>
                </c:pt>
                <c:pt idx="360">
                  <c:v>9.9594998536943813E-2</c:v>
                </c:pt>
                <c:pt idx="361">
                  <c:v>9.7604426932221738E-2</c:v>
                </c:pt>
                <c:pt idx="362">
                  <c:v>9.5548726932079969E-2</c:v>
                </c:pt>
                <c:pt idx="363">
                  <c:v>9.5548726932079969E-2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9.8604726932066691E-2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9.5635066932104135E-2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c:v>
                </c:pt>
                <c:pt idx="397">
                  <c:v>0.10094272693197597</c:v>
                </c:pt>
                <c:pt idx="398">
                  <c:v>0.10121872693187595</c:v>
                </c:pt>
                <c:pt idx="399">
                  <c:v>0.10121872693193283</c:v>
                </c:pt>
                <c:pt idx="400">
                  <c:v>0.10121872693187595</c:v>
                </c:pt>
                <c:pt idx="401">
                  <c:v>0.10122822693219306</c:v>
                </c:pt>
                <c:pt idx="402">
                  <c:v>0.10160732693204011</c:v>
                </c:pt>
                <c:pt idx="403">
                  <c:v>0.10174902693216836</c:v>
                </c:pt>
                <c:pt idx="404">
                  <c:v>0.10161352693201317</c:v>
                </c:pt>
                <c:pt idx="405">
                  <c:v>0.10173272693197101</c:v>
                </c:pt>
                <c:pt idx="406">
                  <c:v>9.9733726931987163E-2</c:v>
                </c:pt>
                <c:pt idx="407">
                  <c:v>9.9733726931930278E-2</c:v>
                </c:pt>
                <c:pt idx="408">
                  <c:v>9.6507276931930647E-2</c:v>
                </c:pt>
                <c:pt idx="409">
                  <c:v>9.2234026931961963E-2</c:v>
                </c:pt>
                <c:pt idx="410">
                  <c:v>9.3667586932085239E-2</c:v>
                </c:pt>
                <c:pt idx="411">
                  <c:v>9.6240747134288512E-2</c:v>
                </c:pt>
                <c:pt idx="412">
                  <c:v>9.8898726932120026E-2</c:v>
                </c:pt>
                <c:pt idx="413">
                  <c:v>9.8898726932049069E-2</c:v>
                </c:pt>
                <c:pt idx="414">
                  <c:v>9.8771291034523756E-2</c:v>
                </c:pt>
                <c:pt idx="415">
                  <c:v>9.8114566931968766E-2</c:v>
                </c:pt>
                <c:pt idx="416">
                  <c:v>9.8146426932004371E-2</c:v>
                </c:pt>
                <c:pt idx="417">
                  <c:v>0.10040038693209397</c:v>
                </c:pt>
                <c:pt idx="418">
                  <c:v>0.10166610066947612</c:v>
                </c:pt>
                <c:pt idx="419">
                  <c:v>0.10166872693208992</c:v>
                </c:pt>
                <c:pt idx="420">
                  <c:v>0.10163372693199355</c:v>
                </c:pt>
                <c:pt idx="421">
                  <c:v>0.10163372693206452</c:v>
                </c:pt>
                <c:pt idx="422">
                  <c:v>0.1011699097277301</c:v>
                </c:pt>
                <c:pt idx="423">
                  <c:v>0.10138872693195822</c:v>
                </c:pt>
                <c:pt idx="424">
                  <c:v>0.10142772693200194</c:v>
                </c:pt>
                <c:pt idx="425">
                  <c:v>0.10164872693196979</c:v>
                </c:pt>
                <c:pt idx="426">
                  <c:v>0.10164872693196979</c:v>
                </c:pt>
                <c:pt idx="427">
                  <c:v>0.10142966693203449</c:v>
                </c:pt>
                <c:pt idx="428">
                  <c:v>0.1008587269318896</c:v>
                </c:pt>
                <c:pt idx="429">
                  <c:v>0.10085872693187525</c:v>
                </c:pt>
                <c:pt idx="430">
                  <c:v>0.10085872693187525</c:v>
                </c:pt>
                <c:pt idx="431">
                  <c:v>0.10085872693193212</c:v>
                </c:pt>
                <c:pt idx="432">
                  <c:v>0.10099192693208196</c:v>
                </c:pt>
                <c:pt idx="433">
                  <c:v>0.10122872693213497</c:v>
                </c:pt>
                <c:pt idx="434">
                  <c:v>0.10122872693213497</c:v>
                </c:pt>
                <c:pt idx="435">
                  <c:v>0.1010587669320131</c:v>
                </c:pt>
                <c:pt idx="436">
                  <c:v>0.10067872693184662</c:v>
                </c:pt>
                <c:pt idx="437">
                  <c:v>0.10067872693184662</c:v>
                </c:pt>
                <c:pt idx="438">
                  <c:v>0.10067872693205979</c:v>
                </c:pt>
                <c:pt idx="439">
                  <c:v>0.10067872693200294</c:v>
                </c:pt>
                <c:pt idx="440">
                  <c:v>0.10118052468504857</c:v>
                </c:pt>
                <c:pt idx="441">
                  <c:v>0.10125872693217276</c:v>
                </c:pt>
                <c:pt idx="442">
                  <c:v>0.10144432693213913</c:v>
                </c:pt>
                <c:pt idx="443">
                  <c:v>0.10183872693210112</c:v>
                </c:pt>
                <c:pt idx="444">
                  <c:v>0.10183872693210112</c:v>
                </c:pt>
                <c:pt idx="445">
                  <c:v>0.10395219157862812</c:v>
                </c:pt>
                <c:pt idx="446">
                  <c:v>0.10535872693185412</c:v>
                </c:pt>
                <c:pt idx="447">
                  <c:v>0.10535872693209568</c:v>
                </c:pt>
                <c:pt idx="448">
                  <c:v>0.10480872693203488</c:v>
                </c:pt>
                <c:pt idx="449">
                  <c:v>0.10480872693203488</c:v>
                </c:pt>
                <c:pt idx="450">
                  <c:v>0.10480872693203488</c:v>
                </c:pt>
                <c:pt idx="451">
                  <c:v>0.10480872693203488</c:v>
                </c:pt>
                <c:pt idx="452">
                  <c:v>0.10560862592207351</c:v>
                </c:pt>
                <c:pt idx="453">
                  <c:v>0.10590872693214246</c:v>
                </c:pt>
                <c:pt idx="454">
                  <c:v>0.10590872693214246</c:v>
                </c:pt>
                <c:pt idx="455">
                  <c:v>0.10590872693214246</c:v>
                </c:pt>
                <c:pt idx="456">
                  <c:v>0.10590872693200026</c:v>
                </c:pt>
                <c:pt idx="457">
                  <c:v>0.1040187269319405</c:v>
                </c:pt>
                <c:pt idx="458">
                  <c:v>0.1040187269319405</c:v>
                </c:pt>
                <c:pt idx="459">
                  <c:v>0.10401872693199722</c:v>
                </c:pt>
                <c:pt idx="460">
                  <c:v>0.10401872693199722</c:v>
                </c:pt>
                <c:pt idx="461">
                  <c:v>0.10426792693222363</c:v>
                </c:pt>
                <c:pt idx="462">
                  <c:v>0.10455552693198931</c:v>
                </c:pt>
                <c:pt idx="463">
                  <c:v>0.1045987269319541</c:v>
                </c:pt>
                <c:pt idx="464">
                  <c:v>0.10201850305149661</c:v>
                </c:pt>
                <c:pt idx="465">
                  <c:v>0.10004366693196692</c:v>
                </c:pt>
                <c:pt idx="466">
                  <c:v>9.8968926932130469E-2</c:v>
                </c:pt>
                <c:pt idx="467">
                  <c:v>9.8579476932073584E-2</c:v>
                </c:pt>
                <c:pt idx="468">
                  <c:v>9.7673726931986948E-2</c:v>
                </c:pt>
                <c:pt idx="469">
                  <c:v>9.7673726932058003E-2</c:v>
                </c:pt>
                <c:pt idx="470">
                  <c:v>9.7833726931938259E-2</c:v>
                </c:pt>
                <c:pt idx="471">
                  <c:v>9.7862655503405463E-2</c:v>
                </c:pt>
                <c:pt idx="472">
                  <c:v>9.7796726931989181E-2</c:v>
                </c:pt>
                <c:pt idx="473">
                  <c:v>9.7568726932010505E-2</c:v>
                </c:pt>
                <c:pt idx="474">
                  <c:v>9.7568726932010505E-2</c:v>
                </c:pt>
                <c:pt idx="475">
                  <c:v>9.7568726932010505E-2</c:v>
                </c:pt>
                <c:pt idx="476">
                  <c:v>9.757022693204942E-2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9.3058126932050081E-2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9.5534543258480861E-2</c:v>
                </c:pt>
                <c:pt idx="502">
                  <c:v>9.5528726931917204E-2</c:v>
                </c:pt>
                <c:pt idx="503">
                  <c:v>9.5003726932148411E-2</c:v>
                </c:pt>
                <c:pt idx="504">
                  <c:v>9.5003726932091595E-2</c:v>
                </c:pt>
                <c:pt idx="505">
                  <c:v>9.4902326932199951E-2</c:v>
                </c:pt>
                <c:pt idx="506">
                  <c:v>9.4522726932126599E-2</c:v>
                </c:pt>
                <c:pt idx="507">
                  <c:v>9.4522726932126599E-2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9.455172693193975E-2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8.7946526931972455E-2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9.0028726932090047E-2</c:v>
                </c:pt>
                <c:pt idx="554">
                  <c:v>9.0028726932090047E-2</c:v>
                </c:pt>
                <c:pt idx="555">
                  <c:v>9.0028726932132527E-2</c:v>
                </c:pt>
                <c:pt idx="556">
                  <c:v>9.0028726932132527E-2</c:v>
                </c:pt>
                <c:pt idx="557">
                  <c:v>8.9922257544373024E-2</c:v>
                </c:pt>
                <c:pt idx="558">
                  <c:v>8.9726926932215317E-2</c:v>
                </c:pt>
                <c:pt idx="559">
                  <c:v>9.058477693206167E-2</c:v>
                </c:pt>
                <c:pt idx="560">
                  <c:v>9.0913726932001199E-2</c:v>
                </c:pt>
                <c:pt idx="561">
                  <c:v>9.0913726932001199E-2</c:v>
                </c:pt>
                <c:pt idx="562">
                  <c:v>9.0913726932072364E-2</c:v>
                </c:pt>
                <c:pt idx="563">
                  <c:v>9.0913726931972833E-2</c:v>
                </c:pt>
                <c:pt idx="564">
                  <c:v>8.9723916931973263E-2</c:v>
                </c:pt>
                <c:pt idx="565">
                  <c:v>8.7024126931894055E-2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8.6658726932043489E-2</c:v>
                </c:pt>
                <c:pt idx="581">
                  <c:v>8.6658726932043489E-2</c:v>
                </c:pt>
                <c:pt idx="582">
                  <c:v>8.6658726932114447E-2</c:v>
                </c:pt>
                <c:pt idx="583">
                  <c:v>8.6658726932100208E-2</c:v>
                </c:pt>
                <c:pt idx="584">
                  <c:v>8.6771826932107485E-2</c:v>
                </c:pt>
                <c:pt idx="585">
                  <c:v>8.6948726932092754E-2</c:v>
                </c:pt>
                <c:pt idx="586">
                  <c:v>8.7018326932082002E-2</c:v>
                </c:pt>
                <c:pt idx="587">
                  <c:v>8.8091326932016267E-2</c:v>
                </c:pt>
                <c:pt idx="588">
                  <c:v>8.8050826932019058E-2</c:v>
                </c:pt>
                <c:pt idx="589">
                  <c:v>8.7973512646314436E-2</c:v>
                </c:pt>
                <c:pt idx="590">
                  <c:v>8.7958726932043971E-2</c:v>
                </c:pt>
                <c:pt idx="591">
                  <c:v>8.7964526931927023E-2</c:v>
                </c:pt>
                <c:pt idx="592">
                  <c:v>8.796872693194753E-2</c:v>
                </c:pt>
                <c:pt idx="593">
                  <c:v>8.8677326932114151E-2</c:v>
                </c:pt>
                <c:pt idx="594">
                  <c:v>8.9138726932120008E-2</c:v>
                </c:pt>
                <c:pt idx="595">
                  <c:v>8.9121255667663601E-2</c:v>
                </c:pt>
                <c:pt idx="596">
                  <c:v>8.9836426932123598E-2</c:v>
                </c:pt>
                <c:pt idx="597">
                  <c:v>9.1128726931941614E-2</c:v>
                </c:pt>
                <c:pt idx="598">
                  <c:v>8.9908726931966526E-2</c:v>
                </c:pt>
                <c:pt idx="599">
                  <c:v>8.9908726932023481E-2</c:v>
                </c:pt>
                <c:pt idx="600">
                  <c:v>8.9908726932023481E-2</c:v>
                </c:pt>
                <c:pt idx="601">
                  <c:v>8.9908726932009228E-2</c:v>
                </c:pt>
                <c:pt idx="602">
                  <c:v>8.9908726932023481E-2</c:v>
                </c:pt>
                <c:pt idx="603">
                  <c:v>8.9908726932023481E-2</c:v>
                </c:pt>
                <c:pt idx="604">
                  <c:v>9.2094946932150076E-2</c:v>
                </c:pt>
                <c:pt idx="605">
                  <c:v>9.4528726932196758E-2</c:v>
                </c:pt>
                <c:pt idx="606">
                  <c:v>9.4528726931997764E-2</c:v>
                </c:pt>
                <c:pt idx="607">
                  <c:v>9.452872693198365E-2</c:v>
                </c:pt>
                <c:pt idx="608">
                  <c:v>9.4528726932196758E-2</c:v>
                </c:pt>
                <c:pt idx="609">
                  <c:v>9.4239206931987965E-2</c:v>
                </c:pt>
                <c:pt idx="610">
                  <c:v>9.3912726932018145E-2</c:v>
                </c:pt>
                <c:pt idx="611">
                  <c:v>9.3912726932018145E-2</c:v>
                </c:pt>
                <c:pt idx="612">
                  <c:v>9.3920826932148482E-2</c:v>
                </c:pt>
                <c:pt idx="613">
                  <c:v>9.4056938696880588E-2</c:v>
                </c:pt>
                <c:pt idx="614">
                  <c:v>9.526422693210175E-2</c:v>
                </c:pt>
                <c:pt idx="615">
                  <c:v>9.5288726932039963E-2</c:v>
                </c:pt>
                <c:pt idx="616">
                  <c:v>9.5288726931997289E-2</c:v>
                </c:pt>
                <c:pt idx="617">
                  <c:v>9.5569626931876622E-2</c:v>
                </c:pt>
                <c:pt idx="618">
                  <c:v>9.6095406932065086E-2</c:v>
                </c:pt>
                <c:pt idx="619">
                  <c:v>9.7124189297801464E-2</c:v>
                </c:pt>
                <c:pt idx="620">
                  <c:v>9.8114312038376492E-2</c:v>
                </c:pt>
                <c:pt idx="621">
                  <c:v>9.975757693194981E-2</c:v>
                </c:pt>
                <c:pt idx="622">
                  <c:v>0.10003872693204138</c:v>
                </c:pt>
                <c:pt idx="623">
                  <c:v>0.10061741380067693</c:v>
                </c:pt>
                <c:pt idx="624">
                  <c:v>0.10389075591741931</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c:v>
                </c:pt>
                <c:pt idx="633">
                  <c:v>0.1098607717081139</c:v>
                </c:pt>
                <c:pt idx="634">
                  <c:v>0.10964472693208929</c:v>
                </c:pt>
                <c:pt idx="635">
                  <c:v>0.10964472693208929</c:v>
                </c:pt>
                <c:pt idx="636">
                  <c:v>0.10995216693218879</c:v>
                </c:pt>
                <c:pt idx="637">
                  <c:v>0.11029872693220016</c:v>
                </c:pt>
                <c:pt idx="638">
                  <c:v>0.1106003269321576</c:v>
                </c:pt>
                <c:pt idx="639">
                  <c:v>0.11106822693217566</c:v>
                </c:pt>
                <c:pt idx="640">
                  <c:v>0.11166872693215177</c:v>
                </c:pt>
                <c:pt idx="641">
                  <c:v>0.11166872693205222</c:v>
                </c:pt>
                <c:pt idx="642">
                  <c:v>0.11238372693215126</c:v>
                </c:pt>
                <c:pt idx="643">
                  <c:v>0.11324227041033924</c:v>
                </c:pt>
                <c:pt idx="644">
                  <c:v>0.11373784457897793</c:v>
                </c:pt>
                <c:pt idx="645">
                  <c:v>0.11373872693201305</c:v>
                </c:pt>
                <c:pt idx="646">
                  <c:v>0.11373872693201305</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0.11743212693218663</c:v>
                </c:pt>
                <c:pt idx="655">
                  <c:v>0.1191995228504652</c:v>
                </c:pt>
                <c:pt idx="656">
                  <c:v>0.12041872693214373</c:v>
                </c:pt>
                <c:pt idx="657">
                  <c:v>0.12041872693214373</c:v>
                </c:pt>
                <c:pt idx="658">
                  <c:v>0.12041872693214373</c:v>
                </c:pt>
                <c:pt idx="659">
                  <c:v>0.12053592693206391</c:v>
                </c:pt>
                <c:pt idx="660">
                  <c:v>0.12322572693217662</c:v>
                </c:pt>
                <c:pt idx="661">
                  <c:v>0.12322872693209785</c:v>
                </c:pt>
                <c:pt idx="662">
                  <c:v>0.12322872693211219</c:v>
                </c:pt>
                <c:pt idx="663">
                  <c:v>0.12322872693209785</c:v>
                </c:pt>
                <c:pt idx="664">
                  <c:v>0.12322872693209785</c:v>
                </c:pt>
                <c:pt idx="665">
                  <c:v>0.12322872693209785</c:v>
                </c:pt>
                <c:pt idx="666">
                  <c:v>0.12322872693209785</c:v>
                </c:pt>
                <c:pt idx="667">
                  <c:v>0.12322872693215475</c:v>
                </c:pt>
                <c:pt idx="668">
                  <c:v>0.12427372693208859</c:v>
                </c:pt>
                <c:pt idx="669">
                  <c:v>0.12526215550350628</c:v>
                </c:pt>
                <c:pt idx="670">
                  <c:v>0.1275938369320074</c:v>
                </c:pt>
                <c:pt idx="671">
                  <c:v>0.12900376693195867</c:v>
                </c:pt>
                <c:pt idx="672">
                  <c:v>0.12902272693194999</c:v>
                </c:pt>
                <c:pt idx="673">
                  <c:v>0.12902272693194999</c:v>
                </c:pt>
                <c:pt idx="674">
                  <c:v>0.12902272693194999</c:v>
                </c:pt>
                <c:pt idx="675">
                  <c:v>0.12902272693194999</c:v>
                </c:pt>
                <c:pt idx="676">
                  <c:v>0.12902272693194999</c:v>
                </c:pt>
                <c:pt idx="677">
                  <c:v>0.13009672693199548</c:v>
                </c:pt>
                <c:pt idx="678">
                  <c:v>0.13658291297865313</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0.13834872693212236</c:v>
                </c:pt>
                <c:pt idx="690">
                  <c:v>0.13834872693219324</c:v>
                </c:pt>
                <c:pt idx="691">
                  <c:v>0.13856679144817025</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0.13915472693211922</c:v>
                </c:pt>
                <c:pt idx="725">
                  <c:v>0.13915472693220465</c:v>
                </c:pt>
                <c:pt idx="726">
                  <c:v>0.13454883693206932</c:v>
                </c:pt>
                <c:pt idx="727">
                  <c:v>0.1299827469320434</c:v>
                </c:pt>
                <c:pt idx="728">
                  <c:v>0.12981872693214314</c:v>
                </c:pt>
                <c:pt idx="729">
                  <c:v>0.12981872693214314</c:v>
                </c:pt>
                <c:pt idx="730">
                  <c:v>0.12981872693214314</c:v>
                </c:pt>
                <c:pt idx="731">
                  <c:v>0.12981872693204366</c:v>
                </c:pt>
                <c:pt idx="732">
                  <c:v>0.12913872693208345</c:v>
                </c:pt>
                <c:pt idx="733">
                  <c:v>0.12725951693204252</c:v>
                </c:pt>
                <c:pt idx="734">
                  <c:v>0.12470472693196673</c:v>
                </c:pt>
                <c:pt idx="735">
                  <c:v>0.12470472693196673</c:v>
                </c:pt>
                <c:pt idx="736">
                  <c:v>0.12470472693196673</c:v>
                </c:pt>
                <c:pt idx="737">
                  <c:v>0.12470472693205205</c:v>
                </c:pt>
                <c:pt idx="738">
                  <c:v>0.12470472693198106</c:v>
                </c:pt>
                <c:pt idx="739">
                  <c:v>0.12470472693195261</c:v>
                </c:pt>
                <c:pt idx="740">
                  <c:v>0.12470472693196673</c:v>
                </c:pt>
                <c:pt idx="741">
                  <c:v>0.12503586693198088</c:v>
                </c:pt>
                <c:pt idx="742">
                  <c:v>0.12649752693184269</c:v>
                </c:pt>
                <c:pt idx="743">
                  <c:v>0.12652872693183767</c:v>
                </c:pt>
                <c:pt idx="744">
                  <c:v>0.1266638289728661</c:v>
                </c:pt>
                <c:pt idx="745">
                  <c:v>0.12672872693205744</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0.13073755046137608</c:v>
                </c:pt>
                <c:pt idx="816">
                  <c:v>0.12974432693202706</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0.12750472693198825</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0.12767872693193266</c:v>
                </c:pt>
                <c:pt idx="852">
                  <c:v>0.12767872693189017</c:v>
                </c:pt>
                <c:pt idx="853">
                  <c:v>0.12671021693211071</c:v>
                </c:pt>
                <c:pt idx="854">
                  <c:v>0.12587332693222208</c:v>
                </c:pt>
                <c:pt idx="855">
                  <c:v>0.12611712693217214</c:v>
                </c:pt>
                <c:pt idx="856">
                  <c:v>0.12609872693215607</c:v>
                </c:pt>
                <c:pt idx="857">
                  <c:v>0.12033208693189579</c:v>
                </c:pt>
                <c:pt idx="858">
                  <c:v>0.11889564693210294</c:v>
                </c:pt>
                <c:pt idx="859">
                  <c:v>0.11560410693199701</c:v>
                </c:pt>
                <c:pt idx="860">
                  <c:v>0.11487040693205586</c:v>
                </c:pt>
                <c:pt idx="861">
                  <c:v>0.11600376693198217</c:v>
                </c:pt>
                <c:pt idx="862">
                  <c:v>0.1146693248703059</c:v>
                </c:pt>
                <c:pt idx="863">
                  <c:v>0.11427797693194466</c:v>
                </c:pt>
                <c:pt idx="864">
                  <c:v>0.1146087269320617</c:v>
                </c:pt>
                <c:pt idx="865">
                  <c:v>0.11438872693189239</c:v>
                </c:pt>
                <c:pt idx="866">
                  <c:v>0.11437132693197327</c:v>
                </c:pt>
                <c:pt idx="867">
                  <c:v>0.11373310693217328</c:v>
                </c:pt>
                <c:pt idx="868">
                  <c:v>0.1129613869320707</c:v>
                </c:pt>
                <c:pt idx="869">
                  <c:v>0.11264272693200904</c:v>
                </c:pt>
                <c:pt idx="870">
                  <c:v>0.11297656693193411</c:v>
                </c:pt>
                <c:pt idx="871">
                  <c:v>0.11333392693197206</c:v>
                </c:pt>
                <c:pt idx="872">
                  <c:v>0.11376191582083096</c:v>
                </c:pt>
                <c:pt idx="873">
                  <c:v>0.11531872693198866</c:v>
                </c:pt>
                <c:pt idx="874">
                  <c:v>0.11531872693208811</c:v>
                </c:pt>
                <c:pt idx="875">
                  <c:v>0.11534594342688828</c:v>
                </c:pt>
                <c:pt idx="876">
                  <c:v>0.11661310693206417</c:v>
                </c:pt>
                <c:pt idx="877">
                  <c:v>0.11834370693209452</c:v>
                </c:pt>
                <c:pt idx="878">
                  <c:v>0.11855872693209336</c:v>
                </c:pt>
                <c:pt idx="879">
                  <c:v>0.11855872693209336</c:v>
                </c:pt>
                <c:pt idx="880">
                  <c:v>0.11855872693200808</c:v>
                </c:pt>
                <c:pt idx="881">
                  <c:v>0.11808044410383908</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0.11421472693204757</c:v>
                </c:pt>
                <c:pt idx="892">
                  <c:v>0.11422381971554786</c:v>
                </c:pt>
                <c:pt idx="893">
                  <c:v>0.11450872693215794</c:v>
                </c:pt>
                <c:pt idx="894">
                  <c:v>0.11459512693217294</c:v>
                </c:pt>
                <c:pt idx="895">
                  <c:v>0.11640049965947684</c:v>
                </c:pt>
                <c:pt idx="896">
                  <c:v>0.11843872693205526</c:v>
                </c:pt>
                <c:pt idx="897">
                  <c:v>0.11971902693218803</c:v>
                </c:pt>
                <c:pt idx="898">
                  <c:v>0.12184362693216153</c:v>
                </c:pt>
                <c:pt idx="899">
                  <c:v>0.12232872693218171</c:v>
                </c:pt>
                <c:pt idx="900">
                  <c:v>0.12232872693218171</c:v>
                </c:pt>
                <c:pt idx="901">
                  <c:v>0.12232872693218171</c:v>
                </c:pt>
                <c:pt idx="902">
                  <c:v>0.12232872693218171</c:v>
                </c:pt>
                <c:pt idx="903">
                  <c:v>0.12232872693218171</c:v>
                </c:pt>
                <c:pt idx="904">
                  <c:v>0.12212596831147964</c:v>
                </c:pt>
                <c:pt idx="905">
                  <c:v>0.12196872693215267</c:v>
                </c:pt>
                <c:pt idx="906">
                  <c:v>0.12196872693218114</c:v>
                </c:pt>
                <c:pt idx="907">
                  <c:v>0.12196872693218114</c:v>
                </c:pt>
                <c:pt idx="908">
                  <c:v>0.12131832693195577</c:v>
                </c:pt>
                <c:pt idx="909">
                  <c:v>0.12100972693205855</c:v>
                </c:pt>
                <c:pt idx="910">
                  <c:v>0.12100872693206099</c:v>
                </c:pt>
                <c:pt idx="911">
                  <c:v>0.12090212899394714</c:v>
                </c:pt>
                <c:pt idx="912">
                  <c:v>0.11993722008278965</c:v>
                </c:pt>
                <c:pt idx="913">
                  <c:v>0.11972272693216739</c:v>
                </c:pt>
                <c:pt idx="914">
                  <c:v>0.11972272693216739</c:v>
                </c:pt>
                <c:pt idx="915">
                  <c:v>0.11896266693217691</c:v>
                </c:pt>
                <c:pt idx="916">
                  <c:v>0.11843062693205306</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c:v>
                </c:pt>
                <c:pt idx="927">
                  <c:v>0.1229987269318828</c:v>
                </c:pt>
                <c:pt idx="928">
                  <c:v>0.1229987269318828</c:v>
                </c:pt>
                <c:pt idx="929">
                  <c:v>0.1229987269318828</c:v>
                </c:pt>
                <c:pt idx="930">
                  <c:v>0.12299872693208173</c:v>
                </c:pt>
                <c:pt idx="931">
                  <c:v>0.12188872693218408</c:v>
                </c:pt>
                <c:pt idx="932">
                  <c:v>0.1219442069320992</c:v>
                </c:pt>
                <c:pt idx="933">
                  <c:v>0.12210074693206263</c:v>
                </c:pt>
                <c:pt idx="934">
                  <c:v>0.12215872693209925</c:v>
                </c:pt>
                <c:pt idx="935">
                  <c:v>0.12215872693209925</c:v>
                </c:pt>
                <c:pt idx="936">
                  <c:v>0.12186700193194612</c:v>
                </c:pt>
                <c:pt idx="937">
                  <c:v>0.1216637269318144</c:v>
                </c:pt>
                <c:pt idx="938">
                  <c:v>0.12079872693198036</c:v>
                </c:pt>
                <c:pt idx="939">
                  <c:v>0.12035022693204667</c:v>
                </c:pt>
                <c:pt idx="940">
                  <c:v>0.12191322693205117</c:v>
                </c:pt>
                <c:pt idx="941">
                  <c:v>0.12322872693209785</c:v>
                </c:pt>
                <c:pt idx="942">
                  <c:v>0.12320377847852648</c:v>
                </c:pt>
                <c:pt idx="943">
                  <c:v>0.12300872693208487</c:v>
                </c:pt>
                <c:pt idx="944">
                  <c:v>0.12273152693204296</c:v>
                </c:pt>
                <c:pt idx="945">
                  <c:v>0.12239272693206268</c:v>
                </c:pt>
                <c:pt idx="946">
                  <c:v>0.12239272693206268</c:v>
                </c:pt>
                <c:pt idx="947">
                  <c:v>0.12239272693206268</c:v>
                </c:pt>
                <c:pt idx="948">
                  <c:v>0.12239272693206268</c:v>
                </c:pt>
                <c:pt idx="949">
                  <c:v>0.12321381026522719</c:v>
                </c:pt>
                <c:pt idx="950">
                  <c:v>0.12409472693184419</c:v>
                </c:pt>
                <c:pt idx="951">
                  <c:v>0.12409472693184419</c:v>
                </c:pt>
                <c:pt idx="952">
                  <c:v>0.12409472693184419</c:v>
                </c:pt>
                <c:pt idx="953">
                  <c:v>0.12415319693188574</c:v>
                </c:pt>
                <c:pt idx="954">
                  <c:v>0.12429466443215652</c:v>
                </c:pt>
                <c:pt idx="955">
                  <c:v>0.12424872693200957</c:v>
                </c:pt>
                <c:pt idx="956">
                  <c:v>0.12424872693196688</c:v>
                </c:pt>
                <c:pt idx="957">
                  <c:v>0.12483072693218859</c:v>
                </c:pt>
                <c:pt idx="958">
                  <c:v>0.12484872693218571</c:v>
                </c:pt>
                <c:pt idx="959">
                  <c:v>0.12484872693218571</c:v>
                </c:pt>
                <c:pt idx="960">
                  <c:v>0.12517092693215628</c:v>
                </c:pt>
                <c:pt idx="961">
                  <c:v>0.12492666507640157</c:v>
                </c:pt>
                <c:pt idx="962">
                  <c:v>0.12525066693203257</c:v>
                </c:pt>
                <c:pt idx="963">
                  <c:v>0.12577436693219121</c:v>
                </c:pt>
                <c:pt idx="964">
                  <c:v>0.12431306903718564</c:v>
                </c:pt>
                <c:pt idx="965">
                  <c:v>0.12413636693192148</c:v>
                </c:pt>
                <c:pt idx="966">
                  <c:v>0.12414872693190673</c:v>
                </c:pt>
                <c:pt idx="967">
                  <c:v>0.12414872693190673</c:v>
                </c:pt>
                <c:pt idx="968">
                  <c:v>0.12412158693202015</c:v>
                </c:pt>
                <c:pt idx="969">
                  <c:v>0.12379737693204619</c:v>
                </c:pt>
                <c:pt idx="970">
                  <c:v>0.12369872693213345</c:v>
                </c:pt>
                <c:pt idx="971">
                  <c:v>0.12326952693213417</c:v>
                </c:pt>
                <c:pt idx="972">
                  <c:v>0.12311872693204862</c:v>
                </c:pt>
                <c:pt idx="973">
                  <c:v>0.12301872693207372</c:v>
                </c:pt>
                <c:pt idx="974">
                  <c:v>0.12301582693200439</c:v>
                </c:pt>
                <c:pt idx="975">
                  <c:v>0.12238092693209524</c:v>
                </c:pt>
                <c:pt idx="976">
                  <c:v>0.12235872693212002</c:v>
                </c:pt>
                <c:pt idx="977">
                  <c:v>0.12235872693212002</c:v>
                </c:pt>
                <c:pt idx="978">
                  <c:v>0.12235880940639267</c:v>
                </c:pt>
                <c:pt idx="979">
                  <c:v>0.12237002693197507</c:v>
                </c:pt>
                <c:pt idx="980">
                  <c:v>0.12250872693209659</c:v>
                </c:pt>
                <c:pt idx="981">
                  <c:v>0.12250872693202552</c:v>
                </c:pt>
                <c:pt idx="982">
                  <c:v>0.12250872693212508</c:v>
                </c:pt>
                <c:pt idx="983">
                  <c:v>0.12250872693209659</c:v>
                </c:pt>
                <c:pt idx="984">
                  <c:v>0.12223872693209623</c:v>
                </c:pt>
                <c:pt idx="985">
                  <c:v>0.12214872693212452</c:v>
                </c:pt>
                <c:pt idx="986">
                  <c:v>0.12229952693206769</c:v>
                </c:pt>
                <c:pt idx="987">
                  <c:v>0.12272872693202447</c:v>
                </c:pt>
                <c:pt idx="988">
                  <c:v>0.12272872693202447</c:v>
                </c:pt>
                <c:pt idx="989">
                  <c:v>0.12272872693210979</c:v>
                </c:pt>
                <c:pt idx="990">
                  <c:v>0.12281872693205292</c:v>
                </c:pt>
                <c:pt idx="991">
                  <c:v>0.12281872693195352</c:v>
                </c:pt>
                <c:pt idx="992">
                  <c:v>0.12281872693193935</c:v>
                </c:pt>
                <c:pt idx="993">
                  <c:v>0.12281872693195352</c:v>
                </c:pt>
                <c:pt idx="994">
                  <c:v>0.12281872693195352</c:v>
                </c:pt>
                <c:pt idx="995">
                  <c:v>0.12352457693228325</c:v>
                </c:pt>
                <c:pt idx="996">
                  <c:v>0.12390372693226955</c:v>
                </c:pt>
                <c:pt idx="997">
                  <c:v>0.12390372693226955</c:v>
                </c:pt>
                <c:pt idx="998">
                  <c:v>0.12388307693220221</c:v>
                </c:pt>
                <c:pt idx="999">
                  <c:v>0.12374372693206238</c:v>
                </c:pt>
                <c:pt idx="1000">
                  <c:v>0.12337872693207438</c:v>
                </c:pt>
                <c:pt idx="1001">
                  <c:v>0.12337872693200326</c:v>
                </c:pt>
                <c:pt idx="1002">
                  <c:v>0.12337872693200326</c:v>
                </c:pt>
                <c:pt idx="1003">
                  <c:v>0.12337872693200326</c:v>
                </c:pt>
                <c:pt idx="1004">
                  <c:v>0.12337872693200326</c:v>
                </c:pt>
                <c:pt idx="1005">
                  <c:v>0.12337872693204589</c:v>
                </c:pt>
                <c:pt idx="1006">
                  <c:v>0.12337872693207438</c:v>
                </c:pt>
                <c:pt idx="1007">
                  <c:v>0.12337872693200326</c:v>
                </c:pt>
                <c:pt idx="1008">
                  <c:v>0.12337872693207438</c:v>
                </c:pt>
                <c:pt idx="1009">
                  <c:v>0.12366872693205279</c:v>
                </c:pt>
                <c:pt idx="1010">
                  <c:v>0.12366872693212383</c:v>
                </c:pt>
                <c:pt idx="1011">
                  <c:v>0.12366872693212383</c:v>
                </c:pt>
                <c:pt idx="1012">
                  <c:v>0.12366872693205279</c:v>
                </c:pt>
                <c:pt idx="1013">
                  <c:v>0.12366872693212383</c:v>
                </c:pt>
                <c:pt idx="1014">
                  <c:v>0.12366872693212383</c:v>
                </c:pt>
                <c:pt idx="1015">
                  <c:v>0.12366872693212383</c:v>
                </c:pt>
                <c:pt idx="1016">
                  <c:v>0.12375552693202976</c:v>
                </c:pt>
                <c:pt idx="1017">
                  <c:v>0.12239872693221814</c:v>
                </c:pt>
                <c:pt idx="1018">
                  <c:v>0.12239872693223233</c:v>
                </c:pt>
                <c:pt idx="1019">
                  <c:v>0.12239872693223233</c:v>
                </c:pt>
                <c:pt idx="1020">
                  <c:v>0.12239872693223233</c:v>
                </c:pt>
                <c:pt idx="1021">
                  <c:v>0.12239872693223233</c:v>
                </c:pt>
                <c:pt idx="1022">
                  <c:v>0.12239872693223233</c:v>
                </c:pt>
                <c:pt idx="1023">
                  <c:v>0.12239872693223233</c:v>
                </c:pt>
                <c:pt idx="1024">
                  <c:v>0.122334372093448</c:v>
                </c:pt>
                <c:pt idx="1025">
                  <c:v>0.12232872693202523</c:v>
                </c:pt>
                <c:pt idx="1026">
                  <c:v>0.12232872693218171</c:v>
                </c:pt>
                <c:pt idx="1027">
                  <c:v>0.12175452693217903</c:v>
                </c:pt>
                <c:pt idx="1028">
                  <c:v>0.12174872693216802</c:v>
                </c:pt>
                <c:pt idx="1029">
                  <c:v>0.12174872693216802</c:v>
                </c:pt>
                <c:pt idx="1030">
                  <c:v>0.12174872693216802</c:v>
                </c:pt>
                <c:pt idx="1031">
                  <c:v>0.12161852693219546</c:v>
                </c:pt>
                <c:pt idx="1032">
                  <c:v>0.12160872693218056</c:v>
                </c:pt>
                <c:pt idx="1033">
                  <c:v>0.12155832693218827</c:v>
                </c:pt>
                <c:pt idx="1034">
                  <c:v>0.1211703935987031</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0.12242372693185664</c:v>
                </c:pt>
                <c:pt idx="1044">
                  <c:v>0.12226267693196764</c:v>
                </c:pt>
                <c:pt idx="1045">
                  <c:v>0.12207872693205971</c:v>
                </c:pt>
                <c:pt idx="1046">
                  <c:v>0.12207872693205971</c:v>
                </c:pt>
                <c:pt idx="1047">
                  <c:v>0.12207872693208807</c:v>
                </c:pt>
                <c:pt idx="1048">
                  <c:v>0.12200592693200471</c:v>
                </c:pt>
                <c:pt idx="1049">
                  <c:v>0.12193872693200102</c:v>
                </c:pt>
                <c:pt idx="1050">
                  <c:v>0.12193872693207206</c:v>
                </c:pt>
                <c:pt idx="1051">
                  <c:v>0.12193872693207206</c:v>
                </c:pt>
                <c:pt idx="1052">
                  <c:v>0.12193872693200102</c:v>
                </c:pt>
                <c:pt idx="1053">
                  <c:v>0.12193872693201521</c:v>
                </c:pt>
                <c:pt idx="1054">
                  <c:v>0.12193872693200102</c:v>
                </c:pt>
                <c:pt idx="1055">
                  <c:v>0.12193872693200102</c:v>
                </c:pt>
                <c:pt idx="1056">
                  <c:v>0.12088920693183526</c:v>
                </c:pt>
                <c:pt idx="1057">
                  <c:v>0.12076872693182863</c:v>
                </c:pt>
                <c:pt idx="1058">
                  <c:v>0.12066596831138562</c:v>
                </c:pt>
                <c:pt idx="1059">
                  <c:v>0.11984472693204402</c:v>
                </c:pt>
                <c:pt idx="1060">
                  <c:v>0.11984472693188775</c:v>
                </c:pt>
                <c:pt idx="1061">
                  <c:v>0.11984472693188775</c:v>
                </c:pt>
                <c:pt idx="1062">
                  <c:v>0.11984472693188775</c:v>
                </c:pt>
                <c:pt idx="1063">
                  <c:v>0.11984472693188775</c:v>
                </c:pt>
                <c:pt idx="1064">
                  <c:v>0.11984472693188775</c:v>
                </c:pt>
                <c:pt idx="1065">
                  <c:v>0.11984472693190203</c:v>
                </c:pt>
                <c:pt idx="1066">
                  <c:v>0.11984472693188775</c:v>
                </c:pt>
                <c:pt idx="1067">
                  <c:v>0.11984472693194462</c:v>
                </c:pt>
                <c:pt idx="1068">
                  <c:v>0.1182075035277137</c:v>
                </c:pt>
                <c:pt idx="1069">
                  <c:v>0.1174387269320647</c:v>
                </c:pt>
                <c:pt idx="1070">
                  <c:v>0.1174387269320647</c:v>
                </c:pt>
                <c:pt idx="1071">
                  <c:v>0.1174387269320647</c:v>
                </c:pt>
                <c:pt idx="1072">
                  <c:v>0.11707104693215355</c:v>
                </c:pt>
                <c:pt idx="1073">
                  <c:v>0.11647866693201082</c:v>
                </c:pt>
                <c:pt idx="1074">
                  <c:v>0.11500628693215745</c:v>
                </c:pt>
                <c:pt idx="1075">
                  <c:v>0.11447872693221955</c:v>
                </c:pt>
                <c:pt idx="1076">
                  <c:v>0.11447872693214833</c:v>
                </c:pt>
                <c:pt idx="1077">
                  <c:v>0.11447872693207728</c:v>
                </c:pt>
                <c:pt idx="1078">
                  <c:v>0.11447872693221955</c:v>
                </c:pt>
                <c:pt idx="1079">
                  <c:v>0.11400392693221317</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0.11383608693203952</c:v>
                </c:pt>
                <c:pt idx="1091">
                  <c:v>0.1134887269319905</c:v>
                </c:pt>
                <c:pt idx="1092">
                  <c:v>0.1134887269319905</c:v>
                </c:pt>
                <c:pt idx="1093">
                  <c:v>0.1134887269319905</c:v>
                </c:pt>
                <c:pt idx="1094">
                  <c:v>0.11348872693206147</c:v>
                </c:pt>
                <c:pt idx="1095">
                  <c:v>0.11348872693213252</c:v>
                </c:pt>
                <c:pt idx="1096">
                  <c:v>0.1134887269319905</c:v>
                </c:pt>
                <c:pt idx="1097">
                  <c:v>0.11319796693221926</c:v>
                </c:pt>
                <c:pt idx="1098">
                  <c:v>0.11309272693219455</c:v>
                </c:pt>
                <c:pt idx="1099">
                  <c:v>0.11309272693219455</c:v>
                </c:pt>
                <c:pt idx="1100">
                  <c:v>0.11309272693219455</c:v>
                </c:pt>
                <c:pt idx="1101">
                  <c:v>0.11309272693219455</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0.11031913930317205</c:v>
                </c:pt>
                <c:pt idx="1111">
                  <c:v>0.10999872693206222</c:v>
                </c:pt>
                <c:pt idx="1112">
                  <c:v>0.10999872693204801</c:v>
                </c:pt>
                <c:pt idx="1113">
                  <c:v>0.10999872693201972</c:v>
                </c:pt>
                <c:pt idx="1114">
                  <c:v>0.10999872693201972</c:v>
                </c:pt>
                <c:pt idx="1115">
                  <c:v>0.10999872693201972</c:v>
                </c:pt>
                <c:pt idx="1116">
                  <c:v>0.10999872693199125</c:v>
                </c:pt>
                <c:pt idx="1117">
                  <c:v>0.10999872693201972</c:v>
                </c:pt>
                <c:pt idx="1118">
                  <c:v>0.10999872693201972</c:v>
                </c:pt>
                <c:pt idx="1119">
                  <c:v>0.10999872693201972</c:v>
                </c:pt>
                <c:pt idx="1120">
                  <c:v>0.10999872693201972</c:v>
                </c:pt>
                <c:pt idx="1121">
                  <c:v>0.10999872693210491</c:v>
                </c:pt>
                <c:pt idx="1122">
                  <c:v>0.10999872693197707</c:v>
                </c:pt>
                <c:pt idx="1123">
                  <c:v>0.1099839269319746</c:v>
                </c:pt>
                <c:pt idx="1124">
                  <c:v>0.10995872693192164</c:v>
                </c:pt>
                <c:pt idx="1125">
                  <c:v>0.10995872693192164</c:v>
                </c:pt>
                <c:pt idx="1126">
                  <c:v>0.10995872693192164</c:v>
                </c:pt>
                <c:pt idx="1127">
                  <c:v>0.10995872693192164</c:v>
                </c:pt>
                <c:pt idx="1128">
                  <c:v>0.10995872693206366</c:v>
                </c:pt>
                <c:pt idx="1129">
                  <c:v>0.10939272693212858</c:v>
                </c:pt>
                <c:pt idx="1130">
                  <c:v>0.10939272693204324</c:v>
                </c:pt>
                <c:pt idx="1131">
                  <c:v>0.10823835693194905</c:v>
                </c:pt>
                <c:pt idx="1132">
                  <c:v>0.10801962693199144</c:v>
                </c:pt>
                <c:pt idx="1133">
                  <c:v>0.10896872693207629</c:v>
                </c:pt>
                <c:pt idx="1134">
                  <c:v>0.10896872693210477</c:v>
                </c:pt>
                <c:pt idx="1135">
                  <c:v>0.1088048269322429</c:v>
                </c:pt>
                <c:pt idx="1136">
                  <c:v>0.10863872693209958</c:v>
                </c:pt>
                <c:pt idx="1137">
                  <c:v>0.10790872693205254</c:v>
                </c:pt>
                <c:pt idx="1138">
                  <c:v>0.10779352693207064</c:v>
                </c:pt>
                <c:pt idx="1139">
                  <c:v>0.10677432693209712</c:v>
                </c:pt>
                <c:pt idx="1140">
                  <c:v>0.10460408693195704</c:v>
                </c:pt>
                <c:pt idx="1141">
                  <c:v>0.10375472693188234</c:v>
                </c:pt>
                <c:pt idx="1142">
                  <c:v>0.10351272693186794</c:v>
                </c:pt>
                <c:pt idx="1143">
                  <c:v>0.10292872693202072</c:v>
                </c:pt>
                <c:pt idx="1144">
                  <c:v>0.10231252693215256</c:v>
                </c:pt>
                <c:pt idx="1145">
                  <c:v>0.10183872693215792</c:v>
                </c:pt>
                <c:pt idx="1146">
                  <c:v>0.10738872693204371</c:v>
                </c:pt>
                <c:pt idx="1147">
                  <c:v>0.10738872693208643</c:v>
                </c:pt>
                <c:pt idx="1148">
                  <c:v>0.10707552693209274</c:v>
                </c:pt>
                <c:pt idx="1149">
                  <c:v>0.10702872693208589</c:v>
                </c:pt>
                <c:pt idx="1150">
                  <c:v>0.10702872693208589</c:v>
                </c:pt>
                <c:pt idx="1151">
                  <c:v>0.10702872693212852</c:v>
                </c:pt>
                <c:pt idx="1152">
                  <c:v>0.10631872693200252</c:v>
                </c:pt>
                <c:pt idx="1153">
                  <c:v>0.10631872693207356</c:v>
                </c:pt>
                <c:pt idx="1154">
                  <c:v>0.10631872693207356</c:v>
                </c:pt>
                <c:pt idx="1155">
                  <c:v>0.10631872693207356</c:v>
                </c:pt>
                <c:pt idx="1156">
                  <c:v>0.10631872693207356</c:v>
                </c:pt>
                <c:pt idx="1157">
                  <c:v>0.10631872693207356</c:v>
                </c:pt>
                <c:pt idx="1158">
                  <c:v>0.10631872693203101</c:v>
                </c:pt>
                <c:pt idx="1159">
                  <c:v>0.10631872693201672</c:v>
                </c:pt>
                <c:pt idx="1160">
                  <c:v>0.10631872693200252</c:v>
                </c:pt>
                <c:pt idx="1161">
                  <c:v>0.10631872693207356</c:v>
                </c:pt>
                <c:pt idx="1162">
                  <c:v>0.10631872693207356</c:v>
                </c:pt>
                <c:pt idx="1163">
                  <c:v>0.10631872693207356</c:v>
                </c:pt>
                <c:pt idx="1164">
                  <c:v>0.10631872693207356</c:v>
                </c:pt>
                <c:pt idx="1165">
                  <c:v>0.10631872693203101</c:v>
                </c:pt>
                <c:pt idx="1166">
                  <c:v>0.10634422693206602</c:v>
                </c:pt>
                <c:pt idx="1167">
                  <c:v>0.10840569662900634</c:v>
                </c:pt>
                <c:pt idx="1168">
                  <c:v>0.10934872693202639</c:v>
                </c:pt>
                <c:pt idx="1169">
                  <c:v>0.10950102693222175</c:v>
                </c:pt>
                <c:pt idx="1170">
                  <c:v>0.10980472693228215</c:v>
                </c:pt>
                <c:pt idx="1171">
                  <c:v>0.10980472693219676</c:v>
                </c:pt>
                <c:pt idx="1172">
                  <c:v>0.10980472693228215</c:v>
                </c:pt>
                <c:pt idx="1173">
                  <c:v>0.10980472693228215</c:v>
                </c:pt>
                <c:pt idx="1174">
                  <c:v>0.10980472693228215</c:v>
                </c:pt>
                <c:pt idx="1175">
                  <c:v>0.10980472693214004</c:v>
                </c:pt>
                <c:pt idx="1176">
                  <c:v>0.10858872693195577</c:v>
                </c:pt>
                <c:pt idx="1177">
                  <c:v>0.10624517374064642</c:v>
                </c:pt>
                <c:pt idx="1178">
                  <c:v>0.10453752693206297</c:v>
                </c:pt>
                <c:pt idx="1179">
                  <c:v>0.10447872693205799</c:v>
                </c:pt>
                <c:pt idx="1180">
                  <c:v>0.10447872693205799</c:v>
                </c:pt>
                <c:pt idx="1181">
                  <c:v>0.10447872693205799</c:v>
                </c:pt>
                <c:pt idx="1182">
                  <c:v>0.10447872693205799</c:v>
                </c:pt>
                <c:pt idx="1183">
                  <c:v>0.10447872693205799</c:v>
                </c:pt>
                <c:pt idx="1184">
                  <c:v>0.10427482693197039</c:v>
                </c:pt>
                <c:pt idx="1185">
                  <c:v>0.10395767693211162</c:v>
                </c:pt>
                <c:pt idx="1186">
                  <c:v>0.1038687269320917</c:v>
                </c:pt>
                <c:pt idx="1187">
                  <c:v>0.1038687269320917</c:v>
                </c:pt>
                <c:pt idx="1188">
                  <c:v>0.10386872693206328</c:v>
                </c:pt>
                <c:pt idx="1189">
                  <c:v>0.10386872693202066</c:v>
                </c:pt>
                <c:pt idx="1190">
                  <c:v>0.10384505346262084</c:v>
                </c:pt>
                <c:pt idx="1191">
                  <c:v>0.10411297693191571</c:v>
                </c:pt>
                <c:pt idx="1192">
                  <c:v>0.10412542693225663</c:v>
                </c:pt>
                <c:pt idx="1193">
                  <c:v>0.10395872693224817</c:v>
                </c:pt>
                <c:pt idx="1194">
                  <c:v>0.10395872693213452</c:v>
                </c:pt>
                <c:pt idx="1195">
                  <c:v>0.10488372693205862</c:v>
                </c:pt>
                <c:pt idx="1196">
                  <c:v>0.10497352693194283</c:v>
                </c:pt>
                <c:pt idx="1197">
                  <c:v>0.10582872693230172</c:v>
                </c:pt>
                <c:pt idx="1198">
                  <c:v>0.10582872693230172</c:v>
                </c:pt>
                <c:pt idx="1199">
                  <c:v>0.10582872693230172</c:v>
                </c:pt>
                <c:pt idx="1200">
                  <c:v>0.10582872693228765</c:v>
                </c:pt>
                <c:pt idx="1201">
                  <c:v>0.10582872693230172</c:v>
                </c:pt>
                <c:pt idx="1202">
                  <c:v>0.10582872693211712</c:v>
                </c:pt>
                <c:pt idx="1203">
                  <c:v>0.10582872693230172</c:v>
                </c:pt>
                <c:pt idx="1204">
                  <c:v>0.10582872693230172</c:v>
                </c:pt>
                <c:pt idx="1205">
                  <c:v>0.10558022693217604</c:v>
                </c:pt>
                <c:pt idx="1206">
                  <c:v>0.10547872693220497</c:v>
                </c:pt>
                <c:pt idx="1207">
                  <c:v>0.10547872693220497</c:v>
                </c:pt>
                <c:pt idx="1208">
                  <c:v>0.10547872693220497</c:v>
                </c:pt>
                <c:pt idx="1209">
                  <c:v>0.10547872693219069</c:v>
                </c:pt>
                <c:pt idx="1210">
                  <c:v>0.10019872693197857</c:v>
                </c:pt>
                <c:pt idx="1211">
                  <c:v>0.10019872693206366</c:v>
                </c:pt>
                <c:pt idx="1212">
                  <c:v>0.10019872693202113</c:v>
                </c:pt>
                <c:pt idx="1213">
                  <c:v>0.10016932693196169</c:v>
                </c:pt>
                <c:pt idx="1214">
                  <c:v>0.10078536693198722</c:v>
                </c:pt>
                <c:pt idx="1215">
                  <c:v>0.10082472693198975</c:v>
                </c:pt>
                <c:pt idx="1216">
                  <c:v>0.1008247269319755</c:v>
                </c:pt>
                <c:pt idx="1217">
                  <c:v>0.10035478693211539</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0.10016722693198704</c:v>
                </c:pt>
                <c:pt idx="1229">
                  <c:v>0.10020872693196747</c:v>
                </c:pt>
                <c:pt idx="1230">
                  <c:v>0.10004291060559459</c:v>
                </c:pt>
                <c:pt idx="1231">
                  <c:v>9.9908726932014247E-2</c:v>
                </c:pt>
                <c:pt idx="1232">
                  <c:v>9.9908726932014247E-2</c:v>
                </c:pt>
                <c:pt idx="1233">
                  <c:v>0.10092872693205379</c:v>
                </c:pt>
                <c:pt idx="1234">
                  <c:v>0.1011111269321107</c:v>
                </c:pt>
                <c:pt idx="1235">
                  <c:v>0.10289702693231106</c:v>
                </c:pt>
                <c:pt idx="1236">
                  <c:v>0.10330872693229766</c:v>
                </c:pt>
                <c:pt idx="1237">
                  <c:v>0.10330872693229766</c:v>
                </c:pt>
                <c:pt idx="1238">
                  <c:v>0.10330872693228355</c:v>
                </c:pt>
                <c:pt idx="1239">
                  <c:v>0.10330872693228355</c:v>
                </c:pt>
                <c:pt idx="1240">
                  <c:v>0.10293592693210497</c:v>
                </c:pt>
                <c:pt idx="1241">
                  <c:v>0.1030527269321341</c:v>
                </c:pt>
                <c:pt idx="1242">
                  <c:v>0.10305272693210563</c:v>
                </c:pt>
                <c:pt idx="1243">
                  <c:v>0.10305272693210563</c:v>
                </c:pt>
                <c:pt idx="1244">
                  <c:v>0.10305272693210563</c:v>
                </c:pt>
                <c:pt idx="1245">
                  <c:v>0.10305272693214819</c:v>
                </c:pt>
                <c:pt idx="1246">
                  <c:v>0.10305272693210563</c:v>
                </c:pt>
                <c:pt idx="1247">
                  <c:v>0.10254616693211469</c:v>
                </c:pt>
                <c:pt idx="1248">
                  <c:v>0.10039306903721019</c:v>
                </c:pt>
                <c:pt idx="1249">
                  <c:v>0.1003887269318966</c:v>
                </c:pt>
                <c:pt idx="1250">
                  <c:v>0.1003887269318966</c:v>
                </c:pt>
                <c:pt idx="1251">
                  <c:v>0.10038872693191095</c:v>
                </c:pt>
                <c:pt idx="1252">
                  <c:v>0.1003887269318966</c:v>
                </c:pt>
                <c:pt idx="1253">
                  <c:v>0.1003887269318966</c:v>
                </c:pt>
                <c:pt idx="1254">
                  <c:v>0.10032512693196353</c:v>
                </c:pt>
                <c:pt idx="1255">
                  <c:v>9.9858726932183228E-2</c:v>
                </c:pt>
                <c:pt idx="1256">
                  <c:v>9.9858726932083808E-2</c:v>
                </c:pt>
                <c:pt idx="1257">
                  <c:v>9.928372693208587E-2</c:v>
                </c:pt>
                <c:pt idx="1258">
                  <c:v>9.9283726932156924E-2</c:v>
                </c:pt>
                <c:pt idx="1259">
                  <c:v>9.9283726932156924E-2</c:v>
                </c:pt>
                <c:pt idx="1260">
                  <c:v>9.9283726932156924E-2</c:v>
                </c:pt>
                <c:pt idx="1261">
                  <c:v>9.9091126932052215E-2</c:v>
                </c:pt>
                <c:pt idx="1262">
                  <c:v>9.8748726932072581E-2</c:v>
                </c:pt>
                <c:pt idx="1263">
                  <c:v>9.8748726932143524E-2</c:v>
                </c:pt>
                <c:pt idx="1264">
                  <c:v>9.8748726932072581E-2</c:v>
                </c:pt>
                <c:pt idx="1265">
                  <c:v>9.874872693208675E-2</c:v>
                </c:pt>
                <c:pt idx="1266">
                  <c:v>9.8748726932143524E-2</c:v>
                </c:pt>
                <c:pt idx="1267">
                  <c:v>9.8745726932094297E-2</c:v>
                </c:pt>
                <c:pt idx="1268">
                  <c:v>9.827490693199098E-2</c:v>
                </c:pt>
                <c:pt idx="1269">
                  <c:v>9.7224060265517706E-2</c:v>
                </c:pt>
                <c:pt idx="1270">
                  <c:v>9.7198726932191434E-2</c:v>
                </c:pt>
                <c:pt idx="1271">
                  <c:v>9.7198726932191434E-2</c:v>
                </c:pt>
                <c:pt idx="1272">
                  <c:v>9.7198726932191434E-2</c:v>
                </c:pt>
                <c:pt idx="1273">
                  <c:v>9.7198726932163013E-2</c:v>
                </c:pt>
                <c:pt idx="1274">
                  <c:v>9.4774726932030401E-2</c:v>
                </c:pt>
                <c:pt idx="1275">
                  <c:v>9.4774726932016218E-2</c:v>
                </c:pt>
                <c:pt idx="1276">
                  <c:v>9.526443219510855E-2</c:v>
                </c:pt>
                <c:pt idx="1277">
                  <c:v>9.8809426932007338E-2</c:v>
                </c:pt>
                <c:pt idx="1278">
                  <c:v>9.9558726932002822E-2</c:v>
                </c:pt>
                <c:pt idx="1279">
                  <c:v>9.9558726932002822E-2</c:v>
                </c:pt>
                <c:pt idx="1280">
                  <c:v>9.9558726932002822E-2</c:v>
                </c:pt>
                <c:pt idx="1281">
                  <c:v>9.9558726932002822E-2</c:v>
                </c:pt>
                <c:pt idx="1282">
                  <c:v>9.9558726932017061E-2</c:v>
                </c:pt>
                <c:pt idx="1283">
                  <c:v>9.9808726932053671E-2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9.9808726932053671E-2</c:v>
                </c:pt>
                <c:pt idx="1293">
                  <c:v>9.9808726931968295E-2</c:v>
                </c:pt>
                <c:pt idx="1294">
                  <c:v>9.9808726931968295E-2</c:v>
                </c:pt>
                <c:pt idx="1295">
                  <c:v>9.9808726931968295E-2</c:v>
                </c:pt>
                <c:pt idx="1296">
                  <c:v>9.9808726931968295E-2</c:v>
                </c:pt>
                <c:pt idx="1297">
                  <c:v>9.9808726931968295E-2</c:v>
                </c:pt>
                <c:pt idx="1298">
                  <c:v>9.9922126932043109E-2</c:v>
                </c:pt>
                <c:pt idx="1299">
                  <c:v>9.9988726932039668E-2</c:v>
                </c:pt>
                <c:pt idx="1300">
                  <c:v>9.9988726932053865E-2</c:v>
                </c:pt>
                <c:pt idx="1301">
                  <c:v>9.7218726932069927E-2</c:v>
                </c:pt>
                <c:pt idx="1302">
                  <c:v>9.7218726931913482E-2</c:v>
                </c:pt>
                <c:pt idx="1303">
                  <c:v>9.7218726931913482E-2</c:v>
                </c:pt>
                <c:pt idx="1304">
                  <c:v>9.7218726931913482E-2</c:v>
                </c:pt>
                <c:pt idx="1305">
                  <c:v>9.5432376932009885E-2</c:v>
                </c:pt>
                <c:pt idx="1306">
                  <c:v>9.2187826932090045E-2</c:v>
                </c:pt>
                <c:pt idx="1307">
                  <c:v>9.1832926932127648E-2</c:v>
                </c:pt>
                <c:pt idx="1308">
                  <c:v>9.1947372765432273E-2</c:v>
                </c:pt>
                <c:pt idx="1309">
                  <c:v>9.1918726931964984E-2</c:v>
                </c:pt>
                <c:pt idx="1310">
                  <c:v>9.2978726932088279E-2</c:v>
                </c:pt>
                <c:pt idx="1311">
                  <c:v>9.3719876932169766E-2</c:v>
                </c:pt>
                <c:pt idx="1312">
                  <c:v>9.5408726932007012E-2</c:v>
                </c:pt>
                <c:pt idx="1313">
                  <c:v>9.5131216931832782E-2</c:v>
                </c:pt>
                <c:pt idx="1314">
                  <c:v>9.4934726931811181E-2</c:v>
                </c:pt>
                <c:pt idx="1315">
                  <c:v>9.4934726931825267E-2</c:v>
                </c:pt>
                <c:pt idx="1316">
                  <c:v>9.4934726931811181E-2</c:v>
                </c:pt>
                <c:pt idx="1317">
                  <c:v>9.5726486931951668E-2</c:v>
                </c:pt>
                <c:pt idx="1318">
                  <c:v>9.7598726932105251E-2</c:v>
                </c:pt>
                <c:pt idx="1319">
                  <c:v>9.7578726931971005E-2</c:v>
                </c:pt>
                <c:pt idx="1320">
                  <c:v>9.7578726931914161E-2</c:v>
                </c:pt>
                <c:pt idx="1321">
                  <c:v>9.7578726931971005E-2</c:v>
                </c:pt>
                <c:pt idx="1322">
                  <c:v>9.7668379993237575E-2</c:v>
                </c:pt>
                <c:pt idx="1323">
                  <c:v>9.7828726932036245E-2</c:v>
                </c:pt>
                <c:pt idx="1324">
                  <c:v>9.7775926932058707E-2</c:v>
                </c:pt>
                <c:pt idx="1325">
                  <c:v>9.7388726932010131E-2</c:v>
                </c:pt>
                <c:pt idx="1326">
                  <c:v>9.7388726932024286E-2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9.6908726932127723E-2</c:v>
                </c:pt>
                <c:pt idx="1337">
                  <c:v>9.6908726932127723E-2</c:v>
                </c:pt>
                <c:pt idx="1338">
                  <c:v>9.6908726932127723E-2</c:v>
                </c:pt>
                <c:pt idx="1339">
                  <c:v>9.5839086932287043E-2</c:v>
                </c:pt>
                <c:pt idx="1340">
                  <c:v>9.5388726932299064E-2</c:v>
                </c:pt>
                <c:pt idx="1341">
                  <c:v>9.5179884826791239E-2</c:v>
                </c:pt>
                <c:pt idx="1342">
                  <c:v>9.4768726931960243E-2</c:v>
                </c:pt>
                <c:pt idx="1343">
                  <c:v>9.4768726932088154E-2</c:v>
                </c:pt>
                <c:pt idx="1344">
                  <c:v>9.4768726931988553E-2</c:v>
                </c:pt>
                <c:pt idx="1345">
                  <c:v>9.4768726931960243E-2</c:v>
                </c:pt>
                <c:pt idx="1346">
                  <c:v>9.4576226931991525E-2</c:v>
                </c:pt>
                <c:pt idx="1347">
                  <c:v>9.4518726931966154E-2</c:v>
                </c:pt>
                <c:pt idx="1348">
                  <c:v>9.4518726931994507E-2</c:v>
                </c:pt>
                <c:pt idx="1349">
                  <c:v>9.4518726931994507E-2</c:v>
                </c:pt>
                <c:pt idx="1350">
                  <c:v>9.4518726931994507E-2</c:v>
                </c:pt>
                <c:pt idx="1351">
                  <c:v>9.4518726932023039E-2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8.8738726932092712E-2</c:v>
                </c:pt>
                <c:pt idx="1361">
                  <c:v>8.8738726932035744E-2</c:v>
                </c:pt>
                <c:pt idx="1362">
                  <c:v>8.7448726932066692E-2</c:v>
                </c:pt>
                <c:pt idx="1363">
                  <c:v>8.7448726931995527E-2</c:v>
                </c:pt>
                <c:pt idx="1364">
                  <c:v>8.7448726931995527E-2</c:v>
                </c:pt>
                <c:pt idx="1365">
                  <c:v>8.7859276932022223E-2</c:v>
                </c:pt>
                <c:pt idx="1366">
                  <c:v>8.8808726932171553E-2</c:v>
                </c:pt>
                <c:pt idx="1367">
                  <c:v>8.8808726932143228E-2</c:v>
                </c:pt>
                <c:pt idx="1368">
                  <c:v>8.8808726932143228E-2</c:v>
                </c:pt>
                <c:pt idx="1369">
                  <c:v>8.880872693218575E-2</c:v>
                </c:pt>
                <c:pt idx="1370">
                  <c:v>8.880872693218575E-2</c:v>
                </c:pt>
                <c:pt idx="1371">
                  <c:v>8.7026096931936234E-2</c:v>
                </c:pt>
                <c:pt idx="1372">
                  <c:v>8.5478726931881951E-2</c:v>
                </c:pt>
                <c:pt idx="1373">
                  <c:v>8.5478726931881951E-2</c:v>
                </c:pt>
                <c:pt idx="1374">
                  <c:v>8.4843926931853386E-2</c:v>
                </c:pt>
                <c:pt idx="1375">
                  <c:v>8.2267486932281045E-2</c:v>
                </c:pt>
                <c:pt idx="1376">
                  <c:v>8.0130155503411543E-2</c:v>
                </c:pt>
                <c:pt idx="1377">
                  <c:v>7.9938726932056281E-2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8.0890393598693586E-2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8.6624526932112811E-2</c:v>
                </c:pt>
                <c:pt idx="1422">
                  <c:v>8.6183726932148319E-2</c:v>
                </c:pt>
                <c:pt idx="1423">
                  <c:v>8.6189526932145002E-2</c:v>
                </c:pt>
                <c:pt idx="1424">
                  <c:v>8.9439476932014469E-2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9.3593526932252966E-2</c:v>
                </c:pt>
                <c:pt idx="1436">
                  <c:v>9.4598726932190569E-2</c:v>
                </c:pt>
                <c:pt idx="1437">
                  <c:v>9.6703147984627008E-2</c:v>
                </c:pt>
                <c:pt idx="1438">
                  <c:v>9.7846492889488101E-2</c:v>
                </c:pt>
                <c:pt idx="1439">
                  <c:v>9.796372693210742E-2</c:v>
                </c:pt>
                <c:pt idx="1440">
                  <c:v>9.796372693210742E-2</c:v>
                </c:pt>
                <c:pt idx="1441">
                  <c:v>9.796372693210742E-2</c:v>
                </c:pt>
                <c:pt idx="1442">
                  <c:v>9.8359116932030685E-2</c:v>
                </c:pt>
                <c:pt idx="1443">
                  <c:v>0.10060159009007918</c:v>
                </c:pt>
                <c:pt idx="1444">
                  <c:v>0.10112808177083822</c:v>
                </c:pt>
                <c:pt idx="1445">
                  <c:v>0.1018787269321849</c:v>
                </c:pt>
                <c:pt idx="1446">
                  <c:v>0.1018787269321991</c:v>
                </c:pt>
                <c:pt idx="1447">
                  <c:v>0.10201632693214439</c:v>
                </c:pt>
                <c:pt idx="1448">
                  <c:v>0.10336344693209307</c:v>
                </c:pt>
                <c:pt idx="1449">
                  <c:v>0.10451348693214868</c:v>
                </c:pt>
                <c:pt idx="1450">
                  <c:v>0.10417372693227399</c:v>
                </c:pt>
                <c:pt idx="1451">
                  <c:v>0.10446767693223097</c:v>
                </c:pt>
                <c:pt idx="1452">
                  <c:v>0.10677872693213447</c:v>
                </c:pt>
                <c:pt idx="1453">
                  <c:v>0.10742872693204222</c:v>
                </c:pt>
                <c:pt idx="1454">
                  <c:v>0.10742872693209918</c:v>
                </c:pt>
                <c:pt idx="1455">
                  <c:v>0.10742872693209918</c:v>
                </c:pt>
                <c:pt idx="1456">
                  <c:v>0.10742872693209918</c:v>
                </c:pt>
                <c:pt idx="1457">
                  <c:v>0.10742872693209918</c:v>
                </c:pt>
                <c:pt idx="1458">
                  <c:v>0.10742872693209918</c:v>
                </c:pt>
                <c:pt idx="1459">
                  <c:v>0.10742872693209918</c:v>
                </c:pt>
                <c:pt idx="1460">
                  <c:v>0.10742872693209918</c:v>
                </c:pt>
                <c:pt idx="1461">
                  <c:v>0.10795072693201754</c:v>
                </c:pt>
                <c:pt idx="1462">
                  <c:v>0.10782298780159749</c:v>
                </c:pt>
                <c:pt idx="1463">
                  <c:v>0.10872872693202863</c:v>
                </c:pt>
                <c:pt idx="1464">
                  <c:v>0.10872872693202863</c:v>
                </c:pt>
                <c:pt idx="1465">
                  <c:v>0.10801306693211651</c:v>
                </c:pt>
                <c:pt idx="1466">
                  <c:v>0.10654292693220672</c:v>
                </c:pt>
                <c:pt idx="1467">
                  <c:v>0.10610760693208476</c:v>
                </c:pt>
                <c:pt idx="1468">
                  <c:v>0.10574892693195198</c:v>
                </c:pt>
                <c:pt idx="1469">
                  <c:v>0.10592872693197829</c:v>
                </c:pt>
                <c:pt idx="1470">
                  <c:v>0.10592872693199257</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-0.12029016178554756</c:v>
                </c:pt>
                <c:pt idx="1">
                  <c:v>-0.1189918376880712</c:v>
                </c:pt>
                <c:pt idx="2">
                  <c:v>-0.11946387965070926</c:v>
                </c:pt>
                <c:pt idx="3">
                  <c:v>-0.12001168928125608</c:v>
                </c:pt>
                <c:pt idx="4">
                  <c:v>-0.11921757544014612</c:v>
                </c:pt>
                <c:pt idx="5">
                  <c:v>-0.11871965464965228</c:v>
                </c:pt>
                <c:pt idx="6">
                  <c:v>-0.11878181885747097</c:v>
                </c:pt>
                <c:pt idx="7">
                  <c:v>-0.11725264385242448</c:v>
                </c:pt>
                <c:pt idx="8">
                  <c:v>-0.11661565282132359</c:v>
                </c:pt>
                <c:pt idx="9">
                  <c:v>-0.11722571203708314</c:v>
                </c:pt>
                <c:pt idx="10">
                  <c:v>-0.11735445161654923</c:v>
                </c:pt>
                <c:pt idx="11">
                  <c:v>-0.11469677757862966</c:v>
                </c:pt>
                <c:pt idx="12">
                  <c:v>-0.11336528911817823</c:v>
                </c:pt>
                <c:pt idx="13">
                  <c:v>-0.11212216623010819</c:v>
                </c:pt>
                <c:pt idx="14">
                  <c:v>-0.11314190398681503</c:v>
                </c:pt>
                <c:pt idx="15">
                  <c:v>-0.11411749215963587</c:v>
                </c:pt>
                <c:pt idx="16">
                  <c:v>-0.11290095957747318</c:v>
                </c:pt>
                <c:pt idx="17">
                  <c:v>-0.11328188491931711</c:v>
                </c:pt>
                <c:pt idx="18">
                  <c:v>-0.11264475159261172</c:v>
                </c:pt>
                <c:pt idx="19">
                  <c:v>-0.11517894150216534</c:v>
                </c:pt>
                <c:pt idx="20">
                  <c:v>-0.11692598056897924</c:v>
                </c:pt>
                <c:pt idx="21">
                  <c:v>-0.11728926125546478</c:v>
                </c:pt>
                <c:pt idx="22">
                  <c:v>-0.11926845086308918</c:v>
                </c:pt>
                <c:pt idx="23">
                  <c:v>-0.11971328590553314</c:v>
                </c:pt>
                <c:pt idx="24">
                  <c:v>-0.11902112212413848</c:v>
                </c:pt>
                <c:pt idx="25">
                  <c:v>-0.11775233859481198</c:v>
                </c:pt>
                <c:pt idx="26">
                  <c:v>-0.11604165131257106</c:v>
                </c:pt>
                <c:pt idx="27">
                  <c:v>-0.11546346631295989</c:v>
                </c:pt>
                <c:pt idx="28">
                  <c:v>-0.11646883221328609</c:v>
                </c:pt>
                <c:pt idx="29">
                  <c:v>-0.11680716373655289</c:v>
                </c:pt>
                <c:pt idx="30">
                  <c:v>-0.11875599694785421</c:v>
                </c:pt>
                <c:pt idx="31">
                  <c:v>-0.11972696525661798</c:v>
                </c:pt>
                <c:pt idx="32">
                  <c:v>-0.12135803340316895</c:v>
                </c:pt>
                <c:pt idx="33">
                  <c:v>-0.12080697943275709</c:v>
                </c:pt>
                <c:pt idx="34">
                  <c:v>-0.12175656545485951</c:v>
                </c:pt>
                <c:pt idx="35">
                  <c:v>-0.12236465150483866</c:v>
                </c:pt>
                <c:pt idx="36">
                  <c:v>-0.12208117968154406</c:v>
                </c:pt>
                <c:pt idx="37">
                  <c:v>-0.12123508999810909</c:v>
                </c:pt>
                <c:pt idx="38">
                  <c:v>-0.12074454960647084</c:v>
                </c:pt>
                <c:pt idx="39">
                  <c:v>-0.12262440739351643</c:v>
                </c:pt>
                <c:pt idx="40">
                  <c:v>-0.12309203819232548</c:v>
                </c:pt>
                <c:pt idx="41">
                  <c:v>-0.12293519048714086</c:v>
                </c:pt>
                <c:pt idx="42">
                  <c:v>-0.12328187950576815</c:v>
                </c:pt>
                <c:pt idx="43">
                  <c:v>-0.1234364884267337</c:v>
                </c:pt>
                <c:pt idx="44">
                  <c:v>-0.12366917969082182</c:v>
                </c:pt>
                <c:pt idx="45">
                  <c:v>-0.12467182300186161</c:v>
                </c:pt>
                <c:pt idx="46">
                  <c:v>-0.12573825269065253</c:v>
                </c:pt>
                <c:pt idx="47">
                  <c:v>-0.12528844678830373</c:v>
                </c:pt>
                <c:pt idx="48">
                  <c:v>-0.12610559354513384</c:v>
                </c:pt>
                <c:pt idx="49">
                  <c:v>-0.12587137497483517</c:v>
                </c:pt>
                <c:pt idx="50">
                  <c:v>-0.12479543045309092</c:v>
                </c:pt>
                <c:pt idx="51">
                  <c:v>-0.12566072055717825</c:v>
                </c:pt>
                <c:pt idx="52">
                  <c:v>-0.12567082354534867</c:v>
                </c:pt>
                <c:pt idx="53">
                  <c:v>-0.12547301367787611</c:v>
                </c:pt>
                <c:pt idx="54">
                  <c:v>-0.12607504742133821</c:v>
                </c:pt>
                <c:pt idx="55">
                  <c:v>-0.12682670973950375</c:v>
                </c:pt>
                <c:pt idx="56">
                  <c:v>-0.12614567347463887</c:v>
                </c:pt>
                <c:pt idx="57">
                  <c:v>-0.12700916116770616</c:v>
                </c:pt>
                <c:pt idx="58">
                  <c:v>-0.12842120791486877</c:v>
                </c:pt>
                <c:pt idx="59">
                  <c:v>-0.12905063830601188</c:v>
                </c:pt>
                <c:pt idx="60">
                  <c:v>-0.1298463458579423</c:v>
                </c:pt>
                <c:pt idx="61">
                  <c:v>-0.12886666905799871</c:v>
                </c:pt>
                <c:pt idx="62">
                  <c:v>-0.12966651266890475</c:v>
                </c:pt>
                <c:pt idx="63">
                  <c:v>-0.12955040893940861</c:v>
                </c:pt>
                <c:pt idx="64">
                  <c:v>-0.12909582190462737</c:v>
                </c:pt>
                <c:pt idx="65">
                  <c:v>-0.13050563935394166</c:v>
                </c:pt>
                <c:pt idx="66">
                  <c:v>-0.1321608123764407</c:v>
                </c:pt>
                <c:pt idx="67">
                  <c:v>-0.13344939396797917</c:v>
                </c:pt>
                <c:pt idx="68">
                  <c:v>-0.13324460212935221</c:v>
                </c:pt>
                <c:pt idx="69">
                  <c:v>-0.13251960600808838</c:v>
                </c:pt>
                <c:pt idx="70">
                  <c:v>-0.13322936701297294</c:v>
                </c:pt>
                <c:pt idx="71">
                  <c:v>-0.13257576534127222</c:v>
                </c:pt>
                <c:pt idx="72">
                  <c:v>-0.13425994769498573</c:v>
                </c:pt>
                <c:pt idx="73">
                  <c:v>-0.13462584662065052</c:v>
                </c:pt>
                <c:pt idx="74">
                  <c:v>-0.13537734767044191</c:v>
                </c:pt>
                <c:pt idx="75">
                  <c:v>-0.1354965913897104</c:v>
                </c:pt>
                <c:pt idx="76">
                  <c:v>-0.13457249525411888</c:v>
                </c:pt>
                <c:pt idx="77">
                  <c:v>-0.1347717280776804</c:v>
                </c:pt>
                <c:pt idx="78">
                  <c:v>-0.13441154943544137</c:v>
                </c:pt>
                <c:pt idx="79">
                  <c:v>-0.13520096752151289</c:v>
                </c:pt>
                <c:pt idx="80">
                  <c:v>-0.13677564866191005</c:v>
                </c:pt>
                <c:pt idx="81">
                  <c:v>-0.13663239493043039</c:v>
                </c:pt>
                <c:pt idx="82">
                  <c:v>-0.13646072002292459</c:v>
                </c:pt>
                <c:pt idx="83">
                  <c:v>-0.13558447315702463</c:v>
                </c:pt>
                <c:pt idx="84">
                  <c:v>-0.13496017489413267</c:v>
                </c:pt>
                <c:pt idx="85">
                  <c:v>-0.13525093225257478</c:v>
                </c:pt>
                <c:pt idx="86">
                  <c:v>-0.13557585004321027</c:v>
                </c:pt>
                <c:pt idx="87">
                  <c:v>-0.13597836637191571</c:v>
                </c:pt>
                <c:pt idx="88">
                  <c:v>-0.13682115479724644</c:v>
                </c:pt>
                <c:pt idx="89">
                  <c:v>-0.13683951093065599</c:v>
                </c:pt>
                <c:pt idx="90">
                  <c:v>-0.13546253530759617</c:v>
                </c:pt>
                <c:pt idx="91">
                  <c:v>-0.13547623363143688</c:v>
                </c:pt>
                <c:pt idx="92">
                  <c:v>-0.13512339744256971</c:v>
                </c:pt>
                <c:pt idx="93">
                  <c:v>-0.13492170764818917</c:v>
                </c:pt>
                <c:pt idx="94">
                  <c:v>-0.13577121242620649</c:v>
                </c:pt>
                <c:pt idx="95">
                  <c:v>-0.13467041360497925</c:v>
                </c:pt>
                <c:pt idx="96">
                  <c:v>-0.13506370917831134</c:v>
                </c:pt>
                <c:pt idx="97">
                  <c:v>-0.13556513992713826</c:v>
                </c:pt>
                <c:pt idx="98">
                  <c:v>-0.13650149245771129</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-0.13886534503846826</c:v>
                </c:pt>
                <c:pt idx="109">
                  <c:v>-0.13906052718037643</c:v>
                </c:pt>
                <c:pt idx="110">
                  <c:v>-0.13943898606501667</c:v>
                </c:pt>
                <c:pt idx="111">
                  <c:v>-0.14080873307118241</c:v>
                </c:pt>
                <c:pt idx="112">
                  <c:v>-0.14324730033236269</c:v>
                </c:pt>
                <c:pt idx="113">
                  <c:v>-0.1441296184775212</c:v>
                </c:pt>
                <c:pt idx="114">
                  <c:v>-0.14316360205592121</c:v>
                </c:pt>
                <c:pt idx="115">
                  <c:v>-0.14483826009028195</c:v>
                </c:pt>
                <c:pt idx="116">
                  <c:v>-0.14469420001704253</c:v>
                </c:pt>
                <c:pt idx="117">
                  <c:v>-0.14374452861756026</c:v>
                </c:pt>
                <c:pt idx="118">
                  <c:v>-0.14269938635169438</c:v>
                </c:pt>
                <c:pt idx="119">
                  <c:v>-0.14159979229992833</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-0.14284223216910194</c:v>
                </c:pt>
                <c:pt idx="128">
                  <c:v>-0.14389964980271941</c:v>
                </c:pt>
                <c:pt idx="129">
                  <c:v>-0.14375481184681871</c:v>
                </c:pt>
                <c:pt idx="130">
                  <c:v>-0.14450374208931294</c:v>
                </c:pt>
                <c:pt idx="131">
                  <c:v>-0.14388141699218693</c:v>
                </c:pt>
                <c:pt idx="132">
                  <c:v>-0.14292040937596104</c:v>
                </c:pt>
                <c:pt idx="133">
                  <c:v>-0.14233148580115104</c:v>
                </c:pt>
                <c:pt idx="134">
                  <c:v>-0.14056423127165374</c:v>
                </c:pt>
                <c:pt idx="135">
                  <c:v>-0.1416480210245652</c:v>
                </c:pt>
                <c:pt idx="136">
                  <c:v>-0.14227805854363851</c:v>
                </c:pt>
                <c:pt idx="137">
                  <c:v>-0.14280894448324943</c:v>
                </c:pt>
                <c:pt idx="138">
                  <c:v>-0.14477664609215424</c:v>
                </c:pt>
                <c:pt idx="139">
                  <c:v>-0.14496401146200838</c:v>
                </c:pt>
                <c:pt idx="140">
                  <c:v>-0.14273683855564931</c:v>
                </c:pt>
                <c:pt idx="141">
                  <c:v>-0.14188888005655542</c:v>
                </c:pt>
                <c:pt idx="142">
                  <c:v>-0.14274513913275688</c:v>
                </c:pt>
                <c:pt idx="143">
                  <c:v>-0.14265937282681321</c:v>
                </c:pt>
                <c:pt idx="144">
                  <c:v>-0.14211251183363061</c:v>
                </c:pt>
                <c:pt idx="145">
                  <c:v>-0.14270281093264714</c:v>
                </c:pt>
                <c:pt idx="146">
                  <c:v>-0.14276149364127408</c:v>
                </c:pt>
                <c:pt idx="147">
                  <c:v>-0.14186032607128141</c:v>
                </c:pt>
                <c:pt idx="148">
                  <c:v>-0.14328110028237989</c:v>
                </c:pt>
                <c:pt idx="149">
                  <c:v>-0.14134518751225789</c:v>
                </c:pt>
                <c:pt idx="150">
                  <c:v>-0.14002268264783879</c:v>
                </c:pt>
                <c:pt idx="151">
                  <c:v>-0.14118502906259778</c:v>
                </c:pt>
                <c:pt idx="152">
                  <c:v>-0.14112467675218437</c:v>
                </c:pt>
                <c:pt idx="153">
                  <c:v>-0.1412169507105859</c:v>
                </c:pt>
                <c:pt idx="154">
                  <c:v>-0.14127725558913104</c:v>
                </c:pt>
                <c:pt idx="155">
                  <c:v>-0.14009401069279209</c:v>
                </c:pt>
                <c:pt idx="156">
                  <c:v>-0.13902878577349062</c:v>
                </c:pt>
                <c:pt idx="157">
                  <c:v>-0.13770259070963675</c:v>
                </c:pt>
                <c:pt idx="158">
                  <c:v>-0.13788759397240824</c:v>
                </c:pt>
                <c:pt idx="159">
                  <c:v>-0.13862618406741944</c:v>
                </c:pt>
                <c:pt idx="160">
                  <c:v>-0.13885618120133378</c:v>
                </c:pt>
                <c:pt idx="161">
                  <c:v>-0.13995263526335577</c:v>
                </c:pt>
                <c:pt idx="162">
                  <c:v>-0.14093092705272187</c:v>
                </c:pt>
                <c:pt idx="163">
                  <c:v>-0.14216541734057839</c:v>
                </c:pt>
                <c:pt idx="164">
                  <c:v>-0.14060543059328293</c:v>
                </c:pt>
                <c:pt idx="165">
                  <c:v>-0.14012381687942371</c:v>
                </c:pt>
                <c:pt idx="166">
                  <c:v>-0.1397929226732515</c:v>
                </c:pt>
                <c:pt idx="167">
                  <c:v>-0.13858858008147501</c:v>
                </c:pt>
                <c:pt idx="168">
                  <c:v>-0.13851273652258575</c:v>
                </c:pt>
                <c:pt idx="169">
                  <c:v>-0.13905109772477431</c:v>
                </c:pt>
                <c:pt idx="170">
                  <c:v>-0.13722036038149127</c:v>
                </c:pt>
                <c:pt idx="171">
                  <c:v>-0.13617076900628416</c:v>
                </c:pt>
                <c:pt idx="172">
                  <c:v>-0.1346375053741154</c:v>
                </c:pt>
                <c:pt idx="173">
                  <c:v>-0.13439454985349641</c:v>
                </c:pt>
                <c:pt idx="174">
                  <c:v>-0.13470461198269845</c:v>
                </c:pt>
                <c:pt idx="175">
                  <c:v>-0.13535292025778728</c:v>
                </c:pt>
                <c:pt idx="176">
                  <c:v>-0.13278226472718319</c:v>
                </c:pt>
                <c:pt idx="177">
                  <c:v>-0.13109152728912932</c:v>
                </c:pt>
                <c:pt idx="178">
                  <c:v>-0.13041481681074174</c:v>
                </c:pt>
                <c:pt idx="179">
                  <c:v>-0.13094626244640076</c:v>
                </c:pt>
                <c:pt idx="180">
                  <c:v>-0.12931551683657005</c:v>
                </c:pt>
                <c:pt idx="181">
                  <c:v>-0.12764501383394133</c:v>
                </c:pt>
                <c:pt idx="182">
                  <c:v>-0.12830277053738826</c:v>
                </c:pt>
                <c:pt idx="183">
                  <c:v>-0.12855324875243943</c:v>
                </c:pt>
                <c:pt idx="184">
                  <c:v>-0.12755040622757008</c:v>
                </c:pt>
                <c:pt idx="185">
                  <c:v>-0.12852186782775732</c:v>
                </c:pt>
                <c:pt idx="186">
                  <c:v>-0.12861568806511059</c:v>
                </c:pt>
                <c:pt idx="187">
                  <c:v>-0.13070257647501637</c:v>
                </c:pt>
                <c:pt idx="188">
                  <c:v>-0.13147459655145621</c:v>
                </c:pt>
                <c:pt idx="189">
                  <c:v>-0.13343848463806324</c:v>
                </c:pt>
                <c:pt idx="190">
                  <c:v>-0.13305865971558717</c:v>
                </c:pt>
                <c:pt idx="191">
                  <c:v>-0.13425097358532434</c:v>
                </c:pt>
                <c:pt idx="192">
                  <c:v>-0.13277235146651378</c:v>
                </c:pt>
                <c:pt idx="193">
                  <c:v>-0.13310619593494266</c:v>
                </c:pt>
                <c:pt idx="194">
                  <c:v>-0.1325372601498174</c:v>
                </c:pt>
                <c:pt idx="195">
                  <c:v>-0.13144137527022809</c:v>
                </c:pt>
                <c:pt idx="196">
                  <c:v>-0.13278950283043417</c:v>
                </c:pt>
                <c:pt idx="197">
                  <c:v>-0.1316317478206202</c:v>
                </c:pt>
                <c:pt idx="198">
                  <c:v>-0.13115960150784645</c:v>
                </c:pt>
                <c:pt idx="199">
                  <c:v>-0.1299714236971142</c:v>
                </c:pt>
                <c:pt idx="200">
                  <c:v>-0.12880900139137469</c:v>
                </c:pt>
                <c:pt idx="201">
                  <c:v>-0.12910896053242052</c:v>
                </c:pt>
                <c:pt idx="202">
                  <c:v>-0.1281974812740572</c:v>
                </c:pt>
                <c:pt idx="203">
                  <c:v>-0.1289557271356756</c:v>
                </c:pt>
                <c:pt idx="204">
                  <c:v>-0.13003270567216421</c:v>
                </c:pt>
                <c:pt idx="205">
                  <c:v>-0.13025925925238371</c:v>
                </c:pt>
                <c:pt idx="206">
                  <c:v>-0.13046386136352339</c:v>
                </c:pt>
                <c:pt idx="207">
                  <c:v>-0.13000204571189061</c:v>
                </c:pt>
                <c:pt idx="208">
                  <c:v>-0.12933141599913256</c:v>
                </c:pt>
                <c:pt idx="209">
                  <c:v>-0.12804029205941009</c:v>
                </c:pt>
                <c:pt idx="210">
                  <c:v>-0.12819833504769937</c:v>
                </c:pt>
                <c:pt idx="211">
                  <c:v>-0.12703519177753736</c:v>
                </c:pt>
                <c:pt idx="212">
                  <c:v>-0.12712760803157133</c:v>
                </c:pt>
                <c:pt idx="213">
                  <c:v>-0.12660145579251036</c:v>
                </c:pt>
                <c:pt idx="214">
                  <c:v>-0.12521724206619952</c:v>
                </c:pt>
                <c:pt idx="215">
                  <c:v>-0.12564665226477684</c:v>
                </c:pt>
                <c:pt idx="216">
                  <c:v>-0.12646220531080141</c:v>
                </c:pt>
                <c:pt idx="217">
                  <c:v>-0.12663090149692391</c:v>
                </c:pt>
                <c:pt idx="218">
                  <c:v>-0.12650145992579098</c:v>
                </c:pt>
                <c:pt idx="219">
                  <c:v>-0.12618586724063602</c:v>
                </c:pt>
                <c:pt idx="220">
                  <c:v>-0.12673823033063078</c:v>
                </c:pt>
                <c:pt idx="221">
                  <c:v>-0.12408669397657969</c:v>
                </c:pt>
                <c:pt idx="222">
                  <c:v>-0.12316864066114885</c:v>
                </c:pt>
                <c:pt idx="223">
                  <c:v>-0.12195311363460348</c:v>
                </c:pt>
                <c:pt idx="224">
                  <c:v>-0.12164223567725697</c:v>
                </c:pt>
                <c:pt idx="225">
                  <c:v>-0.12131711867276335</c:v>
                </c:pt>
                <c:pt idx="226">
                  <c:v>-0.12019011848696005</c:v>
                </c:pt>
                <c:pt idx="227">
                  <c:v>-0.12005845710434911</c:v>
                </c:pt>
                <c:pt idx="228">
                  <c:v>-0.12092610931551935</c:v>
                </c:pt>
                <c:pt idx="229">
                  <c:v>-0.12263557285552924</c:v>
                </c:pt>
                <c:pt idx="230">
                  <c:v>-0.12418188025176846</c:v>
                </c:pt>
                <c:pt idx="231">
                  <c:v>-0.1240731000028604</c:v>
                </c:pt>
                <c:pt idx="232">
                  <c:v>-0.12395457724801426</c:v>
                </c:pt>
                <c:pt idx="233">
                  <c:v>-0.12368875956644849</c:v>
                </c:pt>
                <c:pt idx="234">
                  <c:v>-0.12346923538925129</c:v>
                </c:pt>
                <c:pt idx="235">
                  <c:v>-0.12305118986654406</c:v>
                </c:pt>
                <c:pt idx="236">
                  <c:v>-0.12283912197919741</c:v>
                </c:pt>
                <c:pt idx="237">
                  <c:v>-0.12249396026675201</c:v>
                </c:pt>
                <c:pt idx="238">
                  <c:v>-0.12614066466923637</c:v>
                </c:pt>
                <c:pt idx="239">
                  <c:v>-0.12617026215565358</c:v>
                </c:pt>
                <c:pt idx="240">
                  <c:v>-0.12732783692436556</c:v>
                </c:pt>
                <c:pt idx="241">
                  <c:v>-0.12786210001306131</c:v>
                </c:pt>
                <c:pt idx="242">
                  <c:v>-0.12719251380143248</c:v>
                </c:pt>
                <c:pt idx="243">
                  <c:v>-0.12777051855994143</c:v>
                </c:pt>
                <c:pt idx="244">
                  <c:v>-0.12556321960678918</c:v>
                </c:pt>
                <c:pt idx="245">
                  <c:v>-0.12574763471437239</c:v>
                </c:pt>
                <c:pt idx="246">
                  <c:v>-0.12614871860063187</c:v>
                </c:pt>
                <c:pt idx="247">
                  <c:v>-0.12445023079516204</c:v>
                </c:pt>
                <c:pt idx="248">
                  <c:v>-0.12354199587666416</c:v>
                </c:pt>
                <c:pt idx="249">
                  <c:v>-0.12372235081623749</c:v>
                </c:pt>
                <c:pt idx="250">
                  <c:v>-0.12515393949351486</c:v>
                </c:pt>
                <c:pt idx="251">
                  <c:v>-0.12551384303091595</c:v>
                </c:pt>
                <c:pt idx="252">
                  <c:v>-0.12463170512685923</c:v>
                </c:pt>
                <c:pt idx="253">
                  <c:v>-0.12538812960470117</c:v>
                </c:pt>
                <c:pt idx="254">
                  <c:v>-0.12435269189927559</c:v>
                </c:pt>
                <c:pt idx="255">
                  <c:v>-0.12419434534700721</c:v>
                </c:pt>
                <c:pt idx="256">
                  <c:v>-0.12334400576807526</c:v>
                </c:pt>
                <c:pt idx="257">
                  <c:v>-0.1224868075408807</c:v>
                </c:pt>
                <c:pt idx="258">
                  <c:v>-0.12392871739290001</c:v>
                </c:pt>
                <c:pt idx="259">
                  <c:v>-0.12546800487248813</c:v>
                </c:pt>
                <c:pt idx="260">
                  <c:v>-0.12603215003881019</c:v>
                </c:pt>
                <c:pt idx="261">
                  <c:v>-0.1259609737758467</c:v>
                </c:pt>
                <c:pt idx="262">
                  <c:v>-0.12745325627298598</c:v>
                </c:pt>
                <c:pt idx="263">
                  <c:v>-0.1271917833506393</c:v>
                </c:pt>
                <c:pt idx="264">
                  <c:v>-0.12661967911665767</c:v>
                </c:pt>
                <c:pt idx="265">
                  <c:v>-0.1258244363970534</c:v>
                </c:pt>
                <c:pt idx="266">
                  <c:v>-0.12477487348095931</c:v>
                </c:pt>
                <c:pt idx="267">
                  <c:v>-0.12642209692216971</c:v>
                </c:pt>
                <c:pt idx="268">
                  <c:v>-0.12555371426019235</c:v>
                </c:pt>
                <c:pt idx="269">
                  <c:v>-0.12572397569800825</c:v>
                </c:pt>
                <c:pt idx="270">
                  <c:v>-0.12594021758985721</c:v>
                </c:pt>
                <c:pt idx="271">
                  <c:v>-0.12282891464093382</c:v>
                </c:pt>
                <c:pt idx="272">
                  <c:v>-0.12199461652018344</c:v>
                </c:pt>
                <c:pt idx="273">
                  <c:v>-0.12107976959910607</c:v>
                </c:pt>
                <c:pt idx="274">
                  <c:v>-0.12127790200327129</c:v>
                </c:pt>
                <c:pt idx="275">
                  <c:v>-0.1197721203961352</c:v>
                </c:pt>
                <c:pt idx="276">
                  <c:v>-0.11795010103043069</c:v>
                </c:pt>
                <c:pt idx="277">
                  <c:v>-0.11777664268461779</c:v>
                </c:pt>
                <c:pt idx="278">
                  <c:v>-0.11919444766071771</c:v>
                </c:pt>
                <c:pt idx="279">
                  <c:v>-0.11865431250659242</c:v>
                </c:pt>
                <c:pt idx="280">
                  <c:v>-0.11847623429673609</c:v>
                </c:pt>
                <c:pt idx="281">
                  <c:v>-0.11973032343297522</c:v>
                </c:pt>
                <c:pt idx="282">
                  <c:v>-0.11979271531376412</c:v>
                </c:pt>
                <c:pt idx="283">
                  <c:v>-0.11846340871929328</c:v>
                </c:pt>
                <c:pt idx="284">
                  <c:v>-0.1187392440116499</c:v>
                </c:pt>
                <c:pt idx="285">
                  <c:v>-0.11894948102883518</c:v>
                </c:pt>
                <c:pt idx="286">
                  <c:v>-0.11841979985871375</c:v>
                </c:pt>
                <c:pt idx="287">
                  <c:v>-0.11815907635990186</c:v>
                </c:pt>
                <c:pt idx="288">
                  <c:v>-0.11783982193443875</c:v>
                </c:pt>
                <c:pt idx="289">
                  <c:v>-0.11830833496600236</c:v>
                </c:pt>
                <c:pt idx="290">
                  <c:v>-0.11899176179707639</c:v>
                </c:pt>
                <c:pt idx="291">
                  <c:v>-0.12077501035290097</c:v>
                </c:pt>
                <c:pt idx="292">
                  <c:v>-0.12152528766046099</c:v>
                </c:pt>
                <c:pt idx="293">
                  <c:v>-0.12040044088152521</c:v>
                </c:pt>
                <c:pt idx="294">
                  <c:v>-0.12028797043319629</c:v>
                </c:pt>
                <c:pt idx="295">
                  <c:v>-0.11890737101535365</c:v>
                </c:pt>
                <c:pt idx="296">
                  <c:v>-0.11821456216053158</c:v>
                </c:pt>
                <c:pt idx="297">
                  <c:v>-0.11835932422543748</c:v>
                </c:pt>
                <c:pt idx="298">
                  <c:v>-0.1164559497176044</c:v>
                </c:pt>
                <c:pt idx="299">
                  <c:v>-0.11570088179124127</c:v>
                </c:pt>
                <c:pt idx="300">
                  <c:v>-0.11480482737673016</c:v>
                </c:pt>
                <c:pt idx="301">
                  <c:v>-0.11434472875878054</c:v>
                </c:pt>
                <c:pt idx="302">
                  <c:v>-0.11567530652735059</c:v>
                </c:pt>
                <c:pt idx="303">
                  <c:v>-0.11594410293029979</c:v>
                </c:pt>
                <c:pt idx="304">
                  <c:v>-0.11499116821823935</c:v>
                </c:pt>
                <c:pt idx="305">
                  <c:v>-0.11517107729824262</c:v>
                </c:pt>
                <c:pt idx="306">
                  <c:v>-0.1155151670504182</c:v>
                </c:pt>
                <c:pt idx="307">
                  <c:v>-0.115202249522696</c:v>
                </c:pt>
                <c:pt idx="308">
                  <c:v>-0.11491556181866258</c:v>
                </c:pt>
                <c:pt idx="309">
                  <c:v>-0.11457146258010199</c:v>
                </c:pt>
                <c:pt idx="310">
                  <c:v>-0.11165191719211967</c:v>
                </c:pt>
                <c:pt idx="311">
                  <c:v>-0.11131989410748115</c:v>
                </c:pt>
                <c:pt idx="312">
                  <c:v>-0.10960113392107489</c:v>
                </c:pt>
                <c:pt idx="313">
                  <c:v>-0.1085227419148824</c:v>
                </c:pt>
                <c:pt idx="314">
                  <c:v>-0.10931753877491701</c:v>
                </c:pt>
                <c:pt idx="315">
                  <c:v>-0.10917031025280721</c:v>
                </c:pt>
                <c:pt idx="316">
                  <c:v>-0.10830302801021227</c:v>
                </c:pt>
                <c:pt idx="317">
                  <c:v>-0.10967286039374358</c:v>
                </c:pt>
                <c:pt idx="318">
                  <c:v>-0.11042197087734</c:v>
                </c:pt>
                <c:pt idx="319">
                  <c:v>-0.11001395245179424</c:v>
                </c:pt>
                <c:pt idx="320">
                  <c:v>-0.11097225645147554</c:v>
                </c:pt>
                <c:pt idx="321">
                  <c:v>-0.11056166721861872</c:v>
                </c:pt>
                <c:pt idx="322">
                  <c:v>-0.10858226891076583</c:v>
                </c:pt>
                <c:pt idx="323">
                  <c:v>-0.10877260351564658</c:v>
                </c:pt>
                <c:pt idx="324">
                  <c:v>-0.11015332625636631</c:v>
                </c:pt>
                <c:pt idx="325">
                  <c:v>-0.10915415495814801</c:v>
                </c:pt>
                <c:pt idx="326">
                  <c:v>-0.1087261297701618</c:v>
                </c:pt>
                <c:pt idx="327">
                  <c:v>-0.1105624071557684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-0.11090888747416711</c:v>
                </c:pt>
                <c:pt idx="337">
                  <c:v>-0.11203858179013082</c:v>
                </c:pt>
                <c:pt idx="338">
                  <c:v>-0.11352486889903445</c:v>
                </c:pt>
                <c:pt idx="339">
                  <c:v>-0.1144338532410815</c:v>
                </c:pt>
                <c:pt idx="340">
                  <c:v>-0.11424846103699339</c:v>
                </c:pt>
                <c:pt idx="341">
                  <c:v>-0.11424592817516556</c:v>
                </c:pt>
                <c:pt idx="342">
                  <c:v>-0.11508936167390971</c:v>
                </c:pt>
                <c:pt idx="343">
                  <c:v>-0.11570803451711242</c:v>
                </c:pt>
                <c:pt idx="344">
                  <c:v>-0.11717403975872295</c:v>
                </c:pt>
                <c:pt idx="345">
                  <c:v>-0.11706105704620044</c:v>
                </c:pt>
                <c:pt idx="346">
                  <c:v>-0.11482053681184815</c:v>
                </c:pt>
                <c:pt idx="347">
                  <c:v>-0.11476192050783152</c:v>
                </c:pt>
                <c:pt idx="348">
                  <c:v>-0.11630969829201364</c:v>
                </c:pt>
                <c:pt idx="349">
                  <c:v>-0.11627308088895934</c:v>
                </c:pt>
                <c:pt idx="350">
                  <c:v>-0.11629329635162849</c:v>
                </c:pt>
                <c:pt idx="351">
                  <c:v>-0.11515349904749417</c:v>
                </c:pt>
                <c:pt idx="352">
                  <c:v>-0.11434570585529977</c:v>
                </c:pt>
                <c:pt idx="353">
                  <c:v>-0.11761775540905717</c:v>
                </c:pt>
                <c:pt idx="354">
                  <c:v>-0.11832276374063622</c:v>
                </c:pt>
                <c:pt idx="355">
                  <c:v>-0.11797916727988421</c:v>
                </c:pt>
                <c:pt idx="356">
                  <c:v>-0.1157616609884828</c:v>
                </c:pt>
                <c:pt idx="357">
                  <c:v>-0.11638602565597012</c:v>
                </c:pt>
                <c:pt idx="358">
                  <c:v>-0.11670474884448376</c:v>
                </c:pt>
                <c:pt idx="359">
                  <c:v>-0.11719075474943014</c:v>
                </c:pt>
                <c:pt idx="360">
                  <c:v>-0.11783144546632229</c:v>
                </c:pt>
                <c:pt idx="361">
                  <c:v>-0.11922660646806114</c:v>
                </c:pt>
                <c:pt idx="362">
                  <c:v>-0.1195738077508679</c:v>
                </c:pt>
                <c:pt idx="363">
                  <c:v>-0.1185684323641425</c:v>
                </c:pt>
                <c:pt idx="364">
                  <c:v>-0.11820587264207924</c:v>
                </c:pt>
                <c:pt idx="365">
                  <c:v>-0.11697314681975969</c:v>
                </c:pt>
                <c:pt idx="366">
                  <c:v>-0.11681604298247809</c:v>
                </c:pt>
                <c:pt idx="367">
                  <c:v>-0.11437762750327352</c:v>
                </c:pt>
                <c:pt idx="368">
                  <c:v>-0.11381928799775652</c:v>
                </c:pt>
                <c:pt idx="369">
                  <c:v>-0.11466358475652798</c:v>
                </c:pt>
                <c:pt idx="370">
                  <c:v>-0.11419458791989712</c:v>
                </c:pt>
                <c:pt idx="371">
                  <c:v>-0.11236137463303919</c:v>
                </c:pt>
                <c:pt idx="372">
                  <c:v>-0.11256563523471642</c:v>
                </c:pt>
                <c:pt idx="373">
                  <c:v>-0.11187166904230138</c:v>
                </c:pt>
                <c:pt idx="374">
                  <c:v>-0.11193491469673231</c:v>
                </c:pt>
                <c:pt idx="375">
                  <c:v>-0.10997288593941344</c:v>
                </c:pt>
                <c:pt idx="376">
                  <c:v>-0.10786256618609977</c:v>
                </c:pt>
                <c:pt idx="377">
                  <c:v>-0.10329683137166523</c:v>
                </c:pt>
                <c:pt idx="378">
                  <c:v>-0.10423776582084089</c:v>
                </c:pt>
                <c:pt idx="379">
                  <c:v>-0.10591231001870939</c:v>
                </c:pt>
                <c:pt idx="380">
                  <c:v>-0.10479581124876355</c:v>
                </c:pt>
                <c:pt idx="381">
                  <c:v>-0.10336070312679624</c:v>
                </c:pt>
                <c:pt idx="382">
                  <c:v>-0.10067483558577806</c:v>
                </c:pt>
                <c:pt idx="383">
                  <c:v>-9.6604820723101267E-2</c:v>
                </c:pt>
                <c:pt idx="384">
                  <c:v>-9.8095092109020107E-2</c:v>
                </c:pt>
                <c:pt idx="385">
                  <c:v>-9.8218215755181873E-2</c:v>
                </c:pt>
                <c:pt idx="386">
                  <c:v>-9.8354961834189875E-2</c:v>
                </c:pt>
                <c:pt idx="387">
                  <c:v>-9.9720269217414267E-2</c:v>
                </c:pt>
                <c:pt idx="388">
                  <c:v>-9.9607779796329649E-2</c:v>
                </c:pt>
                <c:pt idx="389">
                  <c:v>-9.8553682393543535E-2</c:v>
                </c:pt>
                <c:pt idx="390">
                  <c:v>-9.827173787643062E-2</c:v>
                </c:pt>
                <c:pt idx="391">
                  <c:v>-9.6052637874208716E-2</c:v>
                </c:pt>
                <c:pt idx="392">
                  <c:v>-9.58093218713999E-2</c:v>
                </c:pt>
                <c:pt idx="393">
                  <c:v>-9.5935082729511165E-2</c:v>
                </c:pt>
                <c:pt idx="394">
                  <c:v>-9.6357093556477674E-2</c:v>
                </c:pt>
                <c:pt idx="395">
                  <c:v>-9.7192122127992886E-2</c:v>
                </c:pt>
                <c:pt idx="396">
                  <c:v>-9.6709464913018947E-2</c:v>
                </c:pt>
                <c:pt idx="397">
                  <c:v>-9.6971174994720813E-2</c:v>
                </c:pt>
                <c:pt idx="398">
                  <c:v>-9.7510352025082778E-2</c:v>
                </c:pt>
                <c:pt idx="399">
                  <c:v>-9.9541185451911943E-2</c:v>
                </c:pt>
                <c:pt idx="400">
                  <c:v>-0.10155370069087155</c:v>
                </c:pt>
                <c:pt idx="401">
                  <c:v>-0.1016673189904366</c:v>
                </c:pt>
                <c:pt idx="402">
                  <c:v>-0.10131266141777928</c:v>
                </c:pt>
                <c:pt idx="403">
                  <c:v>-0.10084825598607962</c:v>
                </c:pt>
                <c:pt idx="404">
                  <c:v>-9.9839323209195668E-2</c:v>
                </c:pt>
                <c:pt idx="405">
                  <c:v>-9.9846694121666357E-2</c:v>
                </c:pt>
                <c:pt idx="406">
                  <c:v>-9.9982045703711733E-2</c:v>
                </c:pt>
                <c:pt idx="407">
                  <c:v>-9.7890850480098518E-2</c:v>
                </c:pt>
                <c:pt idx="408">
                  <c:v>-9.8850492058474751E-2</c:v>
                </c:pt>
                <c:pt idx="409">
                  <c:v>-9.8642655093854725E-2</c:v>
                </c:pt>
                <c:pt idx="410">
                  <c:v>-9.7929716153728918E-2</c:v>
                </c:pt>
                <c:pt idx="411">
                  <c:v>-9.8248249614783845E-2</c:v>
                </c:pt>
                <c:pt idx="412">
                  <c:v>-9.7864914733989491E-2</c:v>
                </c:pt>
                <c:pt idx="413">
                  <c:v>-9.8977837141006969E-2</c:v>
                </c:pt>
                <c:pt idx="414">
                  <c:v>-0.10003703821291765</c:v>
                </c:pt>
                <c:pt idx="415">
                  <c:v>-9.8161487239579528E-2</c:v>
                </c:pt>
                <c:pt idx="416">
                  <c:v>-9.9366759495993065E-2</c:v>
                </c:pt>
                <c:pt idx="417">
                  <c:v>-9.9907919178491678E-2</c:v>
                </c:pt>
                <c:pt idx="418">
                  <c:v>-9.8447283224473395E-2</c:v>
                </c:pt>
                <c:pt idx="419">
                  <c:v>-9.8039179421562067E-2</c:v>
                </c:pt>
                <c:pt idx="420">
                  <c:v>-9.9323966463572499E-2</c:v>
                </c:pt>
                <c:pt idx="421">
                  <c:v>-9.9219208437176576E-2</c:v>
                </c:pt>
                <c:pt idx="422">
                  <c:v>-9.936489068033455E-2</c:v>
                </c:pt>
                <c:pt idx="423">
                  <c:v>-0.10075262385133507</c:v>
                </c:pt>
                <c:pt idx="424">
                  <c:v>-0.10268518793149906</c:v>
                </c:pt>
                <c:pt idx="425">
                  <c:v>-0.10279109380911677</c:v>
                </c:pt>
                <c:pt idx="426">
                  <c:v>-0.10209295361221403</c:v>
                </c:pt>
                <c:pt idx="427">
                  <c:v>-0.10306586662761674</c:v>
                </c:pt>
                <c:pt idx="428">
                  <c:v>-0.10221864806568715</c:v>
                </c:pt>
                <c:pt idx="429">
                  <c:v>-0.10346187530387851</c:v>
                </c:pt>
                <c:pt idx="430">
                  <c:v>-0.10322876663931878</c:v>
                </c:pt>
                <c:pt idx="431">
                  <c:v>-0.10392309331393798</c:v>
                </c:pt>
                <c:pt idx="432">
                  <c:v>-0.10728825162701129</c:v>
                </c:pt>
                <c:pt idx="433">
                  <c:v>-0.10810424104624893</c:v>
                </c:pt>
                <c:pt idx="434">
                  <c:v>-0.10871288679227575</c:v>
                </c:pt>
                <c:pt idx="435">
                  <c:v>-0.1079606078598232</c:v>
                </c:pt>
                <c:pt idx="436">
                  <c:v>-0.10920990637725952</c:v>
                </c:pt>
                <c:pt idx="437">
                  <c:v>-0.10991091145906751</c:v>
                </c:pt>
                <c:pt idx="438">
                  <c:v>-0.11102907983081423</c:v>
                </c:pt>
                <c:pt idx="439">
                  <c:v>-0.11167072867147007</c:v>
                </c:pt>
                <c:pt idx="440">
                  <c:v>-0.11048445762187953</c:v>
                </c:pt>
                <c:pt idx="441">
                  <c:v>-0.11044455793347652</c:v>
                </c:pt>
                <c:pt idx="442">
                  <c:v>-0.1107520302825975</c:v>
                </c:pt>
                <c:pt idx="443">
                  <c:v>-0.10992139390216957</c:v>
                </c:pt>
                <c:pt idx="444">
                  <c:v>-0.10895734115995025</c:v>
                </c:pt>
                <c:pt idx="445">
                  <c:v>-0.11019214449815717</c:v>
                </c:pt>
                <c:pt idx="446">
                  <c:v>-0.10901079687657508</c:v>
                </c:pt>
                <c:pt idx="447">
                  <c:v>-0.10902026427766048</c:v>
                </c:pt>
                <c:pt idx="448">
                  <c:v>-0.10904482449957699</c:v>
                </c:pt>
                <c:pt idx="449">
                  <c:v>-0.10803610990926422</c:v>
                </c:pt>
                <c:pt idx="450">
                  <c:v>-0.1067828555739255</c:v>
                </c:pt>
                <c:pt idx="451">
                  <c:v>-0.10847678991996199</c:v>
                </c:pt>
                <c:pt idx="452">
                  <c:v>-0.10824381406465022</c:v>
                </c:pt>
                <c:pt idx="453">
                  <c:v>-0.10747903209146158</c:v>
                </c:pt>
                <c:pt idx="454">
                  <c:v>-0.10699643179472668</c:v>
                </c:pt>
                <c:pt idx="455">
                  <c:v>-0.10755673497963879</c:v>
                </c:pt>
                <c:pt idx="456">
                  <c:v>-0.10863488982650449</c:v>
                </c:pt>
                <c:pt idx="457">
                  <c:v>-0.10748561563491421</c:v>
                </c:pt>
                <c:pt idx="458">
                  <c:v>-0.11011687012165799</c:v>
                </c:pt>
                <c:pt idx="459">
                  <c:v>-0.1114787529239295</c:v>
                </c:pt>
                <c:pt idx="460">
                  <c:v>-0.11279606874184372</c:v>
                </c:pt>
                <c:pt idx="461">
                  <c:v>-0.11326867988691464</c:v>
                </c:pt>
                <c:pt idx="462">
                  <c:v>-0.11369735014832819</c:v>
                </c:pt>
                <c:pt idx="463">
                  <c:v>-0.10933704275956302</c:v>
                </c:pt>
                <c:pt idx="464">
                  <c:v>-0.10829458513748606</c:v>
                </c:pt>
                <c:pt idx="465">
                  <c:v>-0.10901032255787868</c:v>
                </c:pt>
                <c:pt idx="466">
                  <c:v>-0.10913276318513015</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-0.10536854158343104</c:v>
                </c:pt>
                <c:pt idx="475">
                  <c:v>-0.10554080464611112</c:v>
                </c:pt>
                <c:pt idx="476">
                  <c:v>-0.10478966407850988</c:v>
                </c:pt>
                <c:pt idx="477">
                  <c:v>-0.10530039147369052</c:v>
                </c:pt>
                <c:pt idx="478">
                  <c:v>-0.10543577151486262</c:v>
                </c:pt>
                <c:pt idx="479">
                  <c:v>-0.10667514728527319</c:v>
                </c:pt>
                <c:pt idx="480">
                  <c:v>-0.10688133362083355</c:v>
                </c:pt>
                <c:pt idx="481">
                  <c:v>-0.10748685834988692</c:v>
                </c:pt>
                <c:pt idx="482">
                  <c:v>-0.1093242551276036</c:v>
                </c:pt>
                <c:pt idx="483">
                  <c:v>-0.11005553122838307</c:v>
                </c:pt>
                <c:pt idx="484">
                  <c:v>-0.10905868409176368</c:v>
                </c:pt>
                <c:pt idx="485">
                  <c:v>-0.10706800648540601</c:v>
                </c:pt>
                <c:pt idx="486">
                  <c:v>-0.10540964604129509</c:v>
                </c:pt>
                <c:pt idx="487">
                  <c:v>-0.10496836838905205</c:v>
                </c:pt>
                <c:pt idx="488">
                  <c:v>-0.1053624797905286</c:v>
                </c:pt>
                <c:pt idx="489">
                  <c:v>-0.10611453105002512</c:v>
                </c:pt>
                <c:pt idx="490">
                  <c:v>-0.10685522712000761</c:v>
                </c:pt>
                <c:pt idx="491">
                  <c:v>-0.10627222304248124</c:v>
                </c:pt>
                <c:pt idx="492">
                  <c:v>-0.10716413191158859</c:v>
                </c:pt>
                <c:pt idx="493">
                  <c:v>-0.10790635528778129</c:v>
                </c:pt>
                <c:pt idx="494">
                  <c:v>-0.10746635829599427</c:v>
                </c:pt>
                <c:pt idx="495">
                  <c:v>-0.10660280419831736</c:v>
                </c:pt>
                <c:pt idx="496">
                  <c:v>-0.10784102263109219</c:v>
                </c:pt>
                <c:pt idx="497">
                  <c:v>-0.10888816652185086</c:v>
                </c:pt>
                <c:pt idx="498">
                  <c:v>-0.10871460382593071</c:v>
                </c:pt>
                <c:pt idx="499">
                  <c:v>-0.10948207992930747</c:v>
                </c:pt>
                <c:pt idx="500">
                  <c:v>-0.10938391493272093</c:v>
                </c:pt>
                <c:pt idx="501">
                  <c:v>-0.10972264488370362</c:v>
                </c:pt>
                <c:pt idx="502">
                  <c:v>-0.11139409652369636</c:v>
                </c:pt>
                <c:pt idx="503">
                  <c:v>-0.11231468270096912</c:v>
                </c:pt>
                <c:pt idx="504">
                  <c:v>-0.11367482001043072</c:v>
                </c:pt>
                <c:pt idx="505">
                  <c:v>-0.11471318900537142</c:v>
                </c:pt>
                <c:pt idx="506">
                  <c:v>-0.11428179615467116</c:v>
                </c:pt>
                <c:pt idx="507">
                  <c:v>-0.11554752507161953</c:v>
                </c:pt>
                <c:pt idx="508">
                  <c:v>-0.11656988106750532</c:v>
                </c:pt>
                <c:pt idx="509">
                  <c:v>-0.11730067336320368</c:v>
                </c:pt>
                <c:pt idx="510">
                  <c:v>-0.11825665320128581</c:v>
                </c:pt>
                <c:pt idx="511">
                  <c:v>-0.11777134928802023</c:v>
                </c:pt>
                <c:pt idx="512">
                  <c:v>-0.11835674393174157</c:v>
                </c:pt>
                <c:pt idx="513">
                  <c:v>-0.11750944947883121</c:v>
                </c:pt>
                <c:pt idx="514">
                  <c:v>-0.11887497504865516</c:v>
                </c:pt>
                <c:pt idx="515">
                  <c:v>-0.11913966385174039</c:v>
                </c:pt>
                <c:pt idx="516">
                  <c:v>-0.12034047751242838</c:v>
                </c:pt>
                <c:pt idx="517">
                  <c:v>-0.11990079357099152</c:v>
                </c:pt>
                <c:pt idx="518">
                  <c:v>-0.11973611960738142</c:v>
                </c:pt>
                <c:pt idx="519">
                  <c:v>-0.1193021559493701</c:v>
                </c:pt>
                <c:pt idx="520">
                  <c:v>-0.12049389115030351</c:v>
                </c:pt>
                <c:pt idx="521">
                  <c:v>-0.12112258160428277</c:v>
                </c:pt>
                <c:pt idx="522">
                  <c:v>-0.12088604835877001</c:v>
                </c:pt>
                <c:pt idx="523">
                  <c:v>-0.12225726575289286</c:v>
                </c:pt>
                <c:pt idx="524">
                  <c:v>-0.12238134752280415</c:v>
                </c:pt>
                <c:pt idx="525">
                  <c:v>-0.12112683149976533</c:v>
                </c:pt>
                <c:pt idx="526">
                  <c:v>-0.12197694340571288</c:v>
                </c:pt>
                <c:pt idx="527">
                  <c:v>-0.12250279208080891</c:v>
                </c:pt>
                <c:pt idx="528">
                  <c:v>-0.12188354056881694</c:v>
                </c:pt>
                <c:pt idx="529">
                  <c:v>-0.1224498391420069</c:v>
                </c:pt>
                <c:pt idx="530">
                  <c:v>-0.12380607755180514</c:v>
                </c:pt>
                <c:pt idx="531">
                  <c:v>-0.1241450067166314</c:v>
                </c:pt>
                <c:pt idx="532">
                  <c:v>-0.12383938421039885</c:v>
                </c:pt>
                <c:pt idx="533">
                  <c:v>-0.12301339615314075</c:v>
                </c:pt>
                <c:pt idx="534">
                  <c:v>-0.12304510910090016</c:v>
                </c:pt>
                <c:pt idx="535">
                  <c:v>-0.12338409518396531</c:v>
                </c:pt>
                <c:pt idx="536">
                  <c:v>-0.12460705004123457</c:v>
                </c:pt>
                <c:pt idx="537">
                  <c:v>-0.12552072065194847</c:v>
                </c:pt>
                <c:pt idx="538">
                  <c:v>-0.12853839309100598</c:v>
                </c:pt>
                <c:pt idx="539">
                  <c:v>-0.13172996024904637</c:v>
                </c:pt>
                <c:pt idx="540">
                  <c:v>-0.13299260609447588</c:v>
                </c:pt>
                <c:pt idx="541">
                  <c:v>-0.13403106046679641</c:v>
                </c:pt>
                <c:pt idx="542">
                  <c:v>-0.13413248877597544</c:v>
                </c:pt>
                <c:pt idx="543">
                  <c:v>-0.13361620236571525</c:v>
                </c:pt>
                <c:pt idx="544">
                  <c:v>-0.13301229980659482</c:v>
                </c:pt>
                <c:pt idx="545">
                  <c:v>-0.13432020514166254</c:v>
                </c:pt>
                <c:pt idx="546">
                  <c:v>-0.13546614961603631</c:v>
                </c:pt>
                <c:pt idx="547">
                  <c:v>-0.13505120613758947</c:v>
                </c:pt>
                <c:pt idx="548">
                  <c:v>-0.13595571291116926</c:v>
                </c:pt>
                <c:pt idx="549">
                  <c:v>-0.13764694364066091</c:v>
                </c:pt>
                <c:pt idx="550">
                  <c:v>-0.13769578897959889</c:v>
                </c:pt>
                <c:pt idx="551">
                  <c:v>-0.13837459594661522</c:v>
                </c:pt>
                <c:pt idx="552">
                  <c:v>-0.13875700116277323</c:v>
                </c:pt>
                <c:pt idx="553">
                  <c:v>-0.13863604040983546</c:v>
                </c:pt>
                <c:pt idx="554">
                  <c:v>-0.13799871735565716</c:v>
                </c:pt>
                <c:pt idx="555">
                  <c:v>-0.1377415417606615</c:v>
                </c:pt>
                <c:pt idx="556">
                  <c:v>-0.13846935533497648</c:v>
                </c:pt>
                <c:pt idx="557">
                  <c:v>-0.14073385712242759</c:v>
                </c:pt>
                <c:pt idx="558">
                  <c:v>-0.13945195393807808</c:v>
                </c:pt>
                <c:pt idx="559">
                  <c:v>-0.13823862775025475</c:v>
                </c:pt>
                <c:pt idx="560">
                  <c:v>-0.13720078999223537</c:v>
                </c:pt>
                <c:pt idx="561">
                  <c:v>-0.13539601685417324</c:v>
                </c:pt>
                <c:pt idx="562">
                  <c:v>-0.13628621817601089</c:v>
                </c:pt>
                <c:pt idx="563">
                  <c:v>-0.13695176319238575</c:v>
                </c:pt>
                <c:pt idx="564">
                  <c:v>-0.13780729181780793</c:v>
                </c:pt>
                <c:pt idx="565">
                  <c:v>-0.13822960620872488</c:v>
                </c:pt>
                <c:pt idx="566">
                  <c:v>-0.13768511680902409</c:v>
                </c:pt>
                <c:pt idx="567">
                  <c:v>-0.13702283510525604</c:v>
                </c:pt>
                <c:pt idx="568">
                  <c:v>-0.13808061322109211</c:v>
                </c:pt>
                <c:pt idx="569">
                  <c:v>-0.13819012392076502</c:v>
                </c:pt>
                <c:pt idx="570">
                  <c:v>-0.13876386929743506</c:v>
                </c:pt>
                <c:pt idx="571">
                  <c:v>-0.13706319962595614</c:v>
                </c:pt>
                <c:pt idx="572">
                  <c:v>-0.13721285665977234</c:v>
                </c:pt>
                <c:pt idx="573">
                  <c:v>-0.1388459548903288</c:v>
                </c:pt>
                <c:pt idx="574">
                  <c:v>-0.13784034234427639</c:v>
                </c:pt>
                <c:pt idx="575">
                  <c:v>-0.13846771419230242</c:v>
                </c:pt>
                <c:pt idx="576">
                  <c:v>-0.13790525760052236</c:v>
                </c:pt>
                <c:pt idx="577">
                  <c:v>-0.13682602130703003</c:v>
                </c:pt>
                <c:pt idx="578">
                  <c:v>-0.13686449803935841</c:v>
                </c:pt>
                <c:pt idx="579">
                  <c:v>-0.13661216049501945</c:v>
                </c:pt>
                <c:pt idx="580">
                  <c:v>-0.1367297156397454</c:v>
                </c:pt>
                <c:pt idx="581">
                  <c:v>-0.13616791360776404</c:v>
                </c:pt>
                <c:pt idx="582">
                  <c:v>-0.13459771952219088</c:v>
                </c:pt>
                <c:pt idx="583">
                  <c:v>-0.13326773939517991</c:v>
                </c:pt>
                <c:pt idx="584">
                  <c:v>-0.13264725465458582</c:v>
                </c:pt>
                <c:pt idx="585">
                  <c:v>-0.13268255345165852</c:v>
                </c:pt>
                <c:pt idx="586">
                  <c:v>-0.13250011150984164</c:v>
                </c:pt>
                <c:pt idx="587">
                  <c:v>-0.13098930212454721</c:v>
                </c:pt>
                <c:pt idx="588">
                  <c:v>-0.13132401933937388</c:v>
                </c:pt>
                <c:pt idx="589">
                  <c:v>-0.13002314340732846</c:v>
                </c:pt>
                <c:pt idx="590">
                  <c:v>-0.12941775148752327</c:v>
                </c:pt>
                <c:pt idx="591">
                  <c:v>-0.12652655138460017</c:v>
                </c:pt>
                <c:pt idx="592">
                  <c:v>-0.12722321170718942</c:v>
                </c:pt>
                <c:pt idx="593">
                  <c:v>-0.12807357974523367</c:v>
                </c:pt>
                <c:pt idx="594">
                  <c:v>-0.12715217773981616</c:v>
                </c:pt>
                <c:pt idx="595">
                  <c:v>-0.12630283423015937</c:v>
                </c:pt>
                <c:pt idx="596">
                  <c:v>-0.12398779852922806</c:v>
                </c:pt>
                <c:pt idx="597">
                  <c:v>-0.12383612089777786</c:v>
                </c:pt>
                <c:pt idx="598">
                  <c:v>-0.12467222142956315</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-0.13288550493376744</c:v>
                </c:pt>
                <c:pt idx="610">
                  <c:v>-0.13320201779716026</c:v>
                </c:pt>
                <c:pt idx="611">
                  <c:v>-0.13373748565534552</c:v>
                </c:pt>
                <c:pt idx="612">
                  <c:v>-0.13408606246235891</c:v>
                </c:pt>
                <c:pt idx="613">
                  <c:v>-0.13400030564278609</c:v>
                </c:pt>
                <c:pt idx="614">
                  <c:v>-0.13234293178155099</c:v>
                </c:pt>
                <c:pt idx="615">
                  <c:v>-0.13212712626290113</c:v>
                </c:pt>
                <c:pt idx="616">
                  <c:v>-0.1328349615339022</c:v>
                </c:pt>
                <c:pt idx="617">
                  <c:v>-0.13498390031512048</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-0.13326870700532839</c:v>
                </c:pt>
                <c:pt idx="631">
                  <c:v>-0.13402318677650271</c:v>
                </c:pt>
                <c:pt idx="632">
                  <c:v>-0.13463982004931552</c:v>
                </c:pt>
                <c:pt idx="633">
                  <c:v>-0.13474935920814346</c:v>
                </c:pt>
                <c:pt idx="634">
                  <c:v>-0.13455336123807618</c:v>
                </c:pt>
                <c:pt idx="635">
                  <c:v>-0.13518805656670468</c:v>
                </c:pt>
                <c:pt idx="636">
                  <c:v>-0.13579529832941284</c:v>
                </c:pt>
                <c:pt idx="637">
                  <c:v>-0.13805426956091091</c:v>
                </c:pt>
                <c:pt idx="638">
                  <c:v>-0.14059614343327118</c:v>
                </c:pt>
                <c:pt idx="639">
                  <c:v>-0.14180710751399789</c:v>
                </c:pt>
                <c:pt idx="640">
                  <c:v>-0.14404471543159064</c:v>
                </c:pt>
                <c:pt idx="641">
                  <c:v>-0.1445235591242664</c:v>
                </c:pt>
                <c:pt idx="642">
                  <c:v>-0.14541314383180329</c:v>
                </c:pt>
                <c:pt idx="643">
                  <c:v>-0.14530108129753233</c:v>
                </c:pt>
                <c:pt idx="644">
                  <c:v>-0.14643434249008208</c:v>
                </c:pt>
                <c:pt idx="645">
                  <c:v>-0.14650826031510195</c:v>
                </c:pt>
                <c:pt idx="646">
                  <c:v>-0.14600166897889719</c:v>
                </c:pt>
                <c:pt idx="647">
                  <c:v>-0.14740738831471861</c:v>
                </c:pt>
                <c:pt idx="648">
                  <c:v>-0.14736758349005191</c:v>
                </c:pt>
                <c:pt idx="649">
                  <c:v>-0.14769691244453043</c:v>
                </c:pt>
                <c:pt idx="650">
                  <c:v>-0.14752071253670351</c:v>
                </c:pt>
                <c:pt idx="651">
                  <c:v>-0.14727751037037251</c:v>
                </c:pt>
                <c:pt idx="652">
                  <c:v>-0.14722450051331748</c:v>
                </c:pt>
                <c:pt idx="653">
                  <c:v>-0.14696965856629204</c:v>
                </c:pt>
                <c:pt idx="654">
                  <c:v>-0.14608038690909114</c:v>
                </c:pt>
                <c:pt idx="655">
                  <c:v>-0.14609487260196374</c:v>
                </c:pt>
                <c:pt idx="656">
                  <c:v>-0.14701599001615784</c:v>
                </c:pt>
                <c:pt idx="657">
                  <c:v>-0.14643675202904671</c:v>
                </c:pt>
                <c:pt idx="658">
                  <c:v>-0.14661334087820446</c:v>
                </c:pt>
                <c:pt idx="659">
                  <c:v>-0.14627861417700674</c:v>
                </c:pt>
                <c:pt idx="660">
                  <c:v>-0.14677699979982625</c:v>
                </c:pt>
                <c:pt idx="661">
                  <c:v>-0.14818233019430263</c:v>
                </c:pt>
                <c:pt idx="662">
                  <c:v>-0.14863273373818231</c:v>
                </c:pt>
                <c:pt idx="663">
                  <c:v>-0.14906794011118082</c:v>
                </c:pt>
                <c:pt idx="664">
                  <c:v>-0.14934567267830801</c:v>
                </c:pt>
                <c:pt idx="665">
                  <c:v>-0.14895370519730056</c:v>
                </c:pt>
                <c:pt idx="666">
                  <c:v>-0.14979555447163784</c:v>
                </c:pt>
                <c:pt idx="667">
                  <c:v>-0.14917667292822037</c:v>
                </c:pt>
                <c:pt idx="668">
                  <c:v>-0.14886591829373685</c:v>
                </c:pt>
                <c:pt idx="669">
                  <c:v>-0.14999270977929796</c:v>
                </c:pt>
                <c:pt idx="670">
                  <c:v>-0.15039146001760192</c:v>
                </c:pt>
                <c:pt idx="671">
                  <c:v>-0.15105758370278027</c:v>
                </c:pt>
                <c:pt idx="672">
                  <c:v>-0.15182302972212386</c:v>
                </c:pt>
                <c:pt idx="673">
                  <c:v>-0.15195423575882247</c:v>
                </c:pt>
                <c:pt idx="674">
                  <c:v>-0.1502854782489749</c:v>
                </c:pt>
                <c:pt idx="675">
                  <c:v>-0.14858257927966168</c:v>
                </c:pt>
                <c:pt idx="676">
                  <c:v>-0.14945907279127396</c:v>
                </c:pt>
                <c:pt idx="677">
                  <c:v>-0.15130606977933794</c:v>
                </c:pt>
                <c:pt idx="678">
                  <c:v>-0.1514125543257592</c:v>
                </c:pt>
                <c:pt idx="679">
                  <c:v>-0.15095915308774044</c:v>
                </c:pt>
                <c:pt idx="680">
                  <c:v>-0.15210641616808121</c:v>
                </c:pt>
                <c:pt idx="681">
                  <c:v>-0.15111163706094999</c:v>
                </c:pt>
                <c:pt idx="682">
                  <c:v>-0.15121052302194471</c:v>
                </c:pt>
                <c:pt idx="683">
                  <c:v>-0.15086572179171753</c:v>
                </c:pt>
                <c:pt idx="684">
                  <c:v>-0.14972828659469462</c:v>
                </c:pt>
                <c:pt idx="685">
                  <c:v>-0.14590649219010782</c:v>
                </c:pt>
                <c:pt idx="686">
                  <c:v>-0.14666022253774721</c:v>
                </c:pt>
                <c:pt idx="687">
                  <c:v>-0.1483360379097434</c:v>
                </c:pt>
                <c:pt idx="688">
                  <c:v>-0.14889141766661851</c:v>
                </c:pt>
                <c:pt idx="689">
                  <c:v>-0.14968134801689834</c:v>
                </c:pt>
                <c:pt idx="690">
                  <c:v>-0.15063695788640552</c:v>
                </c:pt>
                <c:pt idx="691">
                  <c:v>-0.14985616291414772</c:v>
                </c:pt>
                <c:pt idx="692">
                  <c:v>-0.15168491760530856</c:v>
                </c:pt>
                <c:pt idx="693">
                  <c:v>-0.15211756265733831</c:v>
                </c:pt>
                <c:pt idx="694">
                  <c:v>-0.15212134772050945</c:v>
                </c:pt>
                <c:pt idx="695">
                  <c:v>-0.15311853636659142</c:v>
                </c:pt>
                <c:pt idx="696">
                  <c:v>-0.15373090077118001</c:v>
                </c:pt>
                <c:pt idx="697">
                  <c:v>-0.15328111384158671</c:v>
                </c:pt>
                <c:pt idx="698">
                  <c:v>-0.15347840195848067</c:v>
                </c:pt>
                <c:pt idx="699">
                  <c:v>-0.15338379435209529</c:v>
                </c:pt>
                <c:pt idx="700">
                  <c:v>-0.15323535157413951</c:v>
                </c:pt>
                <c:pt idx="701">
                  <c:v>-0.15231799076400443</c:v>
                </c:pt>
                <c:pt idx="702">
                  <c:v>-0.153592010771675</c:v>
                </c:pt>
                <c:pt idx="703">
                  <c:v>-0.15422497958024925</c:v>
                </c:pt>
                <c:pt idx="704">
                  <c:v>-0.15401729439761902</c:v>
                </c:pt>
                <c:pt idx="705">
                  <c:v>-0.15579827571008331</c:v>
                </c:pt>
                <c:pt idx="706">
                  <c:v>-0.15603238044387549</c:v>
                </c:pt>
                <c:pt idx="707">
                  <c:v>-0.1566751486766407</c:v>
                </c:pt>
                <c:pt idx="708">
                  <c:v>-0.15646924693228959</c:v>
                </c:pt>
                <c:pt idx="709">
                  <c:v>-0.15494533686472828</c:v>
                </c:pt>
                <c:pt idx="710">
                  <c:v>-0.15374653431527494</c:v>
                </c:pt>
                <c:pt idx="711">
                  <c:v>-0.15335338103756188</c:v>
                </c:pt>
                <c:pt idx="712">
                  <c:v>-0.15301727881212951</c:v>
                </c:pt>
                <c:pt idx="713">
                  <c:v>-0.15449474359334692</c:v>
                </c:pt>
                <c:pt idx="714">
                  <c:v>-0.15599560177247479</c:v>
                </c:pt>
                <c:pt idx="715">
                  <c:v>-0.15659108991798143</c:v>
                </c:pt>
                <c:pt idx="716">
                  <c:v>-0.15524989689708985</c:v>
                </c:pt>
                <c:pt idx="717">
                  <c:v>-0.15500313734057178</c:v>
                </c:pt>
                <c:pt idx="718">
                  <c:v>-0.15584729180375254</c:v>
                </c:pt>
                <c:pt idx="719">
                  <c:v>-0.15649256443921916</c:v>
                </c:pt>
                <c:pt idx="720">
                  <c:v>-0.15673045423616852</c:v>
                </c:pt>
                <c:pt idx="721">
                  <c:v>-0.15662641717419507</c:v>
                </c:pt>
                <c:pt idx="722">
                  <c:v>-0.15544062992967156</c:v>
                </c:pt>
                <c:pt idx="723">
                  <c:v>-0.15604956975329307</c:v>
                </c:pt>
                <c:pt idx="724">
                  <c:v>-0.15626282343737358</c:v>
                </c:pt>
                <c:pt idx="725">
                  <c:v>-0.15608887180013672</c:v>
                </c:pt>
                <c:pt idx="726">
                  <c:v>-0.15608416655871341</c:v>
                </c:pt>
                <c:pt idx="727">
                  <c:v>-0.15507857298541688</c:v>
                </c:pt>
                <c:pt idx="728">
                  <c:v>-0.15476902312039476</c:v>
                </c:pt>
                <c:pt idx="729">
                  <c:v>-0.15432555411578619</c:v>
                </c:pt>
                <c:pt idx="730">
                  <c:v>-0.15351631899474691</c:v>
                </c:pt>
                <c:pt idx="731">
                  <c:v>-0.15251248040060297</c:v>
                </c:pt>
                <c:pt idx="732">
                  <c:v>-0.15283892549743458</c:v>
                </c:pt>
                <c:pt idx="733">
                  <c:v>-0.15188137092130222</c:v>
                </c:pt>
                <c:pt idx="734">
                  <c:v>-0.1525352192387146</c:v>
                </c:pt>
                <c:pt idx="735">
                  <c:v>-0.15113814198949196</c:v>
                </c:pt>
                <c:pt idx="736">
                  <c:v>-0.15007506099067314</c:v>
                </c:pt>
                <c:pt idx="737">
                  <c:v>-0.14879259811027643</c:v>
                </c:pt>
                <c:pt idx="738">
                  <c:v>-0.1499837641287769</c:v>
                </c:pt>
                <c:pt idx="739">
                  <c:v>-0.15120337978243051</c:v>
                </c:pt>
                <c:pt idx="740">
                  <c:v>-0.15208108754990257</c:v>
                </c:pt>
                <c:pt idx="741">
                  <c:v>-0.15124956893669167</c:v>
                </c:pt>
                <c:pt idx="742">
                  <c:v>-0.15125976678857</c:v>
                </c:pt>
                <c:pt idx="743">
                  <c:v>-0.14972649367001639</c:v>
                </c:pt>
                <c:pt idx="744">
                  <c:v>-0.14880012080473648</c:v>
                </c:pt>
                <c:pt idx="745">
                  <c:v>-0.14853423671853266</c:v>
                </c:pt>
                <c:pt idx="746">
                  <c:v>-0.14820457574097645</c:v>
                </c:pt>
                <c:pt idx="747">
                  <c:v>-0.14834405389564176</c:v>
                </c:pt>
                <c:pt idx="748">
                  <c:v>-0.14755860111384322</c:v>
                </c:pt>
                <c:pt idx="749">
                  <c:v>-0.14772185212137878</c:v>
                </c:pt>
                <c:pt idx="750">
                  <c:v>-0.14901696982450124</c:v>
                </c:pt>
                <c:pt idx="751">
                  <c:v>-0.15066172680850787</c:v>
                </c:pt>
                <c:pt idx="752">
                  <c:v>-0.14946538122988803</c:v>
                </c:pt>
                <c:pt idx="753">
                  <c:v>-0.14993513697642463</c:v>
                </c:pt>
                <c:pt idx="754">
                  <c:v>-0.14914857428888678</c:v>
                </c:pt>
                <c:pt idx="755">
                  <c:v>-0.14882292604745828</c:v>
                </c:pt>
                <c:pt idx="756">
                  <c:v>-0.1488027200711457</c:v>
                </c:pt>
                <c:pt idx="757">
                  <c:v>-0.15090012886966536</c:v>
                </c:pt>
                <c:pt idx="758">
                  <c:v>-0.15091137970904375</c:v>
                </c:pt>
                <c:pt idx="759">
                  <c:v>-0.15136462916510141</c:v>
                </c:pt>
                <c:pt idx="760">
                  <c:v>-0.15132888450843063</c:v>
                </c:pt>
                <c:pt idx="761">
                  <c:v>-0.15126759304700979</c:v>
                </c:pt>
                <c:pt idx="762">
                  <c:v>-0.14999788933941743</c:v>
                </c:pt>
                <c:pt idx="763">
                  <c:v>-0.14993955762662398</c:v>
                </c:pt>
                <c:pt idx="764">
                  <c:v>-0.15032139366036307</c:v>
                </c:pt>
                <c:pt idx="765">
                  <c:v>-0.15102636404644462</c:v>
                </c:pt>
                <c:pt idx="766">
                  <c:v>-0.15084814354098369</c:v>
                </c:pt>
                <c:pt idx="767">
                  <c:v>-0.15086469726334428</c:v>
                </c:pt>
                <c:pt idx="768">
                  <c:v>-0.14949177232193744</c:v>
                </c:pt>
                <c:pt idx="769">
                  <c:v>-0.14731564559323848</c:v>
                </c:pt>
                <c:pt idx="770">
                  <c:v>-0.14739078716048956</c:v>
                </c:pt>
                <c:pt idx="771">
                  <c:v>-0.14743794392487092</c:v>
                </c:pt>
                <c:pt idx="772">
                  <c:v>-0.14820963197823306</c:v>
                </c:pt>
                <c:pt idx="773">
                  <c:v>-0.14859106009788564</c:v>
                </c:pt>
                <c:pt idx="774">
                  <c:v>-0.14801700167089418</c:v>
                </c:pt>
                <c:pt idx="775">
                  <c:v>-0.14843190720384314</c:v>
                </c:pt>
                <c:pt idx="776">
                  <c:v>-0.14968875687486621</c:v>
                </c:pt>
                <c:pt idx="777">
                  <c:v>-0.14929432293666894</c:v>
                </c:pt>
                <c:pt idx="778">
                  <c:v>-0.14884286640527494</c:v>
                </c:pt>
                <c:pt idx="779">
                  <c:v>-0.14973343769568734</c:v>
                </c:pt>
                <c:pt idx="780">
                  <c:v>-0.14802993159844413</c:v>
                </c:pt>
                <c:pt idx="781">
                  <c:v>-0.14767956186676656</c:v>
                </c:pt>
                <c:pt idx="782">
                  <c:v>-0.14809967541896191</c:v>
                </c:pt>
                <c:pt idx="783">
                  <c:v>-0.14795220025114036</c:v>
                </c:pt>
                <c:pt idx="784">
                  <c:v>-0.14731599658908598</c:v>
                </c:pt>
                <c:pt idx="785">
                  <c:v>-0.14756513722541359</c:v>
                </c:pt>
                <c:pt idx="786">
                  <c:v>-0.14728241482565368</c:v>
                </c:pt>
                <c:pt idx="787">
                  <c:v>-0.14793117844669743</c:v>
                </c:pt>
                <c:pt idx="788">
                  <c:v>-0.14951851440979186</c:v>
                </c:pt>
                <c:pt idx="789">
                  <c:v>-0.14933537996269328</c:v>
                </c:pt>
                <c:pt idx="790">
                  <c:v>-0.14795396471667743</c:v>
                </c:pt>
                <c:pt idx="791">
                  <c:v>-0.14863067519507922</c:v>
                </c:pt>
                <c:pt idx="792">
                  <c:v>-0.15130276852123381</c:v>
                </c:pt>
                <c:pt idx="793">
                  <c:v>-0.15144514001993095</c:v>
                </c:pt>
                <c:pt idx="794">
                  <c:v>-0.14939096062704493</c:v>
                </c:pt>
                <c:pt idx="795">
                  <c:v>-0.1490440913673301</c:v>
                </c:pt>
                <c:pt idx="796">
                  <c:v>-0.14885700110230032</c:v>
                </c:pt>
                <c:pt idx="797">
                  <c:v>-0.14783407592398135</c:v>
                </c:pt>
                <c:pt idx="798">
                  <c:v>-0.14772600715312498</c:v>
                </c:pt>
                <c:pt idx="799">
                  <c:v>-0.14618888256677584</c:v>
                </c:pt>
                <c:pt idx="800">
                  <c:v>-0.14533490022030549</c:v>
                </c:pt>
                <c:pt idx="801">
                  <c:v>-0.14622266354406591</c:v>
                </c:pt>
                <c:pt idx="802">
                  <c:v>-0.14621012255781832</c:v>
                </c:pt>
                <c:pt idx="803">
                  <c:v>-0.14643446581293101</c:v>
                </c:pt>
                <c:pt idx="804">
                  <c:v>-0.14700307906133522</c:v>
                </c:pt>
                <c:pt idx="805">
                  <c:v>-0.14790834474484904</c:v>
                </c:pt>
                <c:pt idx="806">
                  <c:v>-0.14794168934892604</c:v>
                </c:pt>
                <c:pt idx="807">
                  <c:v>-0.14634050327998688</c:v>
                </c:pt>
                <c:pt idx="808">
                  <c:v>-0.14628982707090191</c:v>
                </c:pt>
                <c:pt idx="809">
                  <c:v>-0.14728818254096199</c:v>
                </c:pt>
                <c:pt idx="810">
                  <c:v>-0.14725834789520356</c:v>
                </c:pt>
                <c:pt idx="811">
                  <c:v>-0.14718785465113626</c:v>
                </c:pt>
                <c:pt idx="812">
                  <c:v>-0.14768778655289369</c:v>
                </c:pt>
                <c:pt idx="813">
                  <c:v>-0.14819871316194624</c:v>
                </c:pt>
                <c:pt idx="814">
                  <c:v>-0.14832416096967888</c:v>
                </c:pt>
                <c:pt idx="815">
                  <c:v>-0.14813358920545738</c:v>
                </c:pt>
                <c:pt idx="816">
                  <c:v>-0.14891458339157304</c:v>
                </c:pt>
                <c:pt idx="817">
                  <c:v>-0.14436901660792523</c:v>
                </c:pt>
                <c:pt idx="818">
                  <c:v>-0.14376563579938328</c:v>
                </c:pt>
                <c:pt idx="819">
                  <c:v>-0.14320873822266841</c:v>
                </c:pt>
                <c:pt idx="820">
                  <c:v>-0.14113433388075691</c:v>
                </c:pt>
                <c:pt idx="821">
                  <c:v>-0.14132552225927933</c:v>
                </c:pt>
                <c:pt idx="822">
                  <c:v>-0.13953375493974818</c:v>
                </c:pt>
                <c:pt idx="823">
                  <c:v>-0.13956780153549209</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-0.13320508189590924</c:v>
                </c:pt>
                <c:pt idx="838">
                  <c:v>-0.13335285114132506</c:v>
                </c:pt>
                <c:pt idx="839">
                  <c:v>-0.13445207522451577</c:v>
                </c:pt>
                <c:pt idx="840">
                  <c:v>-0.13498539916221858</c:v>
                </c:pt>
                <c:pt idx="841">
                  <c:v>-0.13449953555286279</c:v>
                </c:pt>
                <c:pt idx="842">
                  <c:v>-0.13401133829557921</c:v>
                </c:pt>
                <c:pt idx="843">
                  <c:v>-0.13316763917833896</c:v>
                </c:pt>
                <c:pt idx="844">
                  <c:v>-0.13298910562255628</c:v>
                </c:pt>
                <c:pt idx="845">
                  <c:v>-0.13501940781245059</c:v>
                </c:pt>
                <c:pt idx="846">
                  <c:v>-0.13502796452166876</c:v>
                </c:pt>
                <c:pt idx="847">
                  <c:v>-0.13418507174620231</c:v>
                </c:pt>
                <c:pt idx="848">
                  <c:v>-0.13330339867447094</c:v>
                </c:pt>
                <c:pt idx="849">
                  <c:v>-0.13170609253245433</c:v>
                </c:pt>
                <c:pt idx="850">
                  <c:v>-0.13158700059517534</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-0.13317637612865924</c:v>
                </c:pt>
                <c:pt idx="860">
                  <c:v>-0.13061661095522936</c:v>
                </c:pt>
                <c:pt idx="861">
                  <c:v>-0.13100843614060431</c:v>
                </c:pt>
                <c:pt idx="862">
                  <c:v>-0.13064381787540924</c:v>
                </c:pt>
                <c:pt idx="863">
                  <c:v>-0.13250072812412839</c:v>
                </c:pt>
                <c:pt idx="864">
                  <c:v>-0.13247187057488927</c:v>
                </c:pt>
                <c:pt idx="865">
                  <c:v>-0.13386638650318633</c:v>
                </c:pt>
                <c:pt idx="866">
                  <c:v>-0.13325376596651478</c:v>
                </c:pt>
                <c:pt idx="867">
                  <c:v>-0.13079439508749197</c:v>
                </c:pt>
                <c:pt idx="868">
                  <c:v>-0.13286551714405437</c:v>
                </c:pt>
                <c:pt idx="869">
                  <c:v>-0.13277712311254675</c:v>
                </c:pt>
                <c:pt idx="870">
                  <c:v>-0.13201785272255506</c:v>
                </c:pt>
                <c:pt idx="871">
                  <c:v>-0.13199328301431046</c:v>
                </c:pt>
                <c:pt idx="872">
                  <c:v>-0.13289753365579321</c:v>
                </c:pt>
                <c:pt idx="873">
                  <c:v>-0.13365059047089289</c:v>
                </c:pt>
                <c:pt idx="874">
                  <c:v>-0.13584604094310748</c:v>
                </c:pt>
                <c:pt idx="875">
                  <c:v>-0.13678875883056221</c:v>
                </c:pt>
                <c:pt idx="876">
                  <c:v>-0.13594336165242327</c:v>
                </c:pt>
                <c:pt idx="877">
                  <c:v>-0.13664900557104451</c:v>
                </c:pt>
                <c:pt idx="878">
                  <c:v>-0.13593050761585337</c:v>
                </c:pt>
                <c:pt idx="879">
                  <c:v>-0.13487752011880599</c:v>
                </c:pt>
                <c:pt idx="880">
                  <c:v>-0.1330527117591771</c:v>
                </c:pt>
                <c:pt idx="881">
                  <c:v>-0.13389309064555732</c:v>
                </c:pt>
                <c:pt idx="882">
                  <c:v>-0.13567848312186487</c:v>
                </c:pt>
                <c:pt idx="883">
                  <c:v>-0.13695580438763971</c:v>
                </c:pt>
                <c:pt idx="884">
                  <c:v>-0.13688899185663689</c:v>
                </c:pt>
                <c:pt idx="885">
                  <c:v>-0.13847393725353638</c:v>
                </c:pt>
                <c:pt idx="886">
                  <c:v>-0.13779292944779814</c:v>
                </c:pt>
                <c:pt idx="887">
                  <c:v>-0.13923951608212826</c:v>
                </c:pt>
                <c:pt idx="888">
                  <c:v>-0.14072390591624639</c:v>
                </c:pt>
                <c:pt idx="889">
                  <c:v>-0.13969313550676102</c:v>
                </c:pt>
                <c:pt idx="890">
                  <c:v>-0.13982894243474675</c:v>
                </c:pt>
                <c:pt idx="891">
                  <c:v>-0.14004431158019806</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-0.14230413658535238</c:v>
                </c:pt>
                <c:pt idx="901">
                  <c:v>-0.14247381935435038</c:v>
                </c:pt>
                <c:pt idx="902">
                  <c:v>-0.14314358580708147</c:v>
                </c:pt>
                <c:pt idx="903">
                  <c:v>-0.14346774468782575</c:v>
                </c:pt>
                <c:pt idx="904">
                  <c:v>-0.14370451509267923</c:v>
                </c:pt>
                <c:pt idx="905">
                  <c:v>-0.14439629941911394</c:v>
                </c:pt>
                <c:pt idx="906">
                  <c:v>-0.1437630365329316</c:v>
                </c:pt>
                <c:pt idx="907">
                  <c:v>-0.14179807648608306</c:v>
                </c:pt>
                <c:pt idx="908">
                  <c:v>-0.1403875475587455</c:v>
                </c:pt>
                <c:pt idx="909">
                  <c:v>-0.14017951138028187</c:v>
                </c:pt>
                <c:pt idx="910">
                  <c:v>-0.14096583690847825</c:v>
                </c:pt>
                <c:pt idx="911">
                  <c:v>-0.14115176034951535</c:v>
                </c:pt>
                <c:pt idx="912">
                  <c:v>-0.14050970359478754</c:v>
                </c:pt>
                <c:pt idx="913">
                  <c:v>-0.14069686026441275</c:v>
                </c:pt>
                <c:pt idx="914">
                  <c:v>-0.14082615953995514</c:v>
                </c:pt>
                <c:pt idx="915">
                  <c:v>-0.14212418955983724</c:v>
                </c:pt>
                <c:pt idx="916">
                  <c:v>-0.1417873853427668</c:v>
                </c:pt>
                <c:pt idx="917">
                  <c:v>-0.14244647962493692</c:v>
                </c:pt>
                <c:pt idx="918">
                  <c:v>-0.14430324757803722</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c:v>
                </c:pt>
                <c:pt idx="927">
                  <c:v>-0.13655993800699684</c:v>
                </c:pt>
                <c:pt idx="928">
                  <c:v>-0.13686338813361942</c:v>
                </c:pt>
                <c:pt idx="929">
                  <c:v>-0.13615801931985044</c:v>
                </c:pt>
                <c:pt idx="930">
                  <c:v>-0.13540805506258391</c:v>
                </c:pt>
                <c:pt idx="931">
                  <c:v>-0.13489871267799475</c:v>
                </c:pt>
                <c:pt idx="932">
                  <c:v>-0.13262328258785774</c:v>
                </c:pt>
                <c:pt idx="933">
                  <c:v>-0.13126179821331618</c:v>
                </c:pt>
                <c:pt idx="934">
                  <c:v>-0.13155502202893388</c:v>
                </c:pt>
                <c:pt idx="935">
                  <c:v>-0.13231248052150613</c:v>
                </c:pt>
                <c:pt idx="936">
                  <c:v>-0.13276736163386721</c:v>
                </c:pt>
                <c:pt idx="937">
                  <c:v>-0.13234488597457528</c:v>
                </c:pt>
                <c:pt idx="938">
                  <c:v>-0.13380452585933256</c:v>
                </c:pt>
                <c:pt idx="939">
                  <c:v>-0.13493908668507987</c:v>
                </c:pt>
                <c:pt idx="940">
                  <c:v>-0.1341337694364455</c:v>
                </c:pt>
                <c:pt idx="941">
                  <c:v>-0.13407674684324888</c:v>
                </c:pt>
                <c:pt idx="942">
                  <c:v>-0.13529914200447049</c:v>
                </c:pt>
                <c:pt idx="943">
                  <c:v>-0.13717995791526505</c:v>
                </c:pt>
                <c:pt idx="944">
                  <c:v>-0.13777600575684801</c:v>
                </c:pt>
                <c:pt idx="945">
                  <c:v>-0.1370044315399927</c:v>
                </c:pt>
                <c:pt idx="946">
                  <c:v>-0.13586898848144843</c:v>
                </c:pt>
                <c:pt idx="947">
                  <c:v>-0.13608331412579844</c:v>
                </c:pt>
                <c:pt idx="948">
                  <c:v>-0.13551951995529521</c:v>
                </c:pt>
                <c:pt idx="949">
                  <c:v>-0.13354987363977955</c:v>
                </c:pt>
                <c:pt idx="950">
                  <c:v>-0.1338213546865461</c:v>
                </c:pt>
                <c:pt idx="951">
                  <c:v>-0.13377442559510672</c:v>
                </c:pt>
                <c:pt idx="952">
                  <c:v>-0.13413156859770936</c:v>
                </c:pt>
                <c:pt idx="953">
                  <c:v>-0.13523305043786163</c:v>
                </c:pt>
                <c:pt idx="954">
                  <c:v>-0.1358907881685667</c:v>
                </c:pt>
                <c:pt idx="955">
                  <c:v>-0.1344920792630262</c:v>
                </c:pt>
                <c:pt idx="956">
                  <c:v>-0.13275269569989234</c:v>
                </c:pt>
                <c:pt idx="957">
                  <c:v>-0.1318063729903827</c:v>
                </c:pt>
                <c:pt idx="958">
                  <c:v>-0.13307520395157718</c:v>
                </c:pt>
                <c:pt idx="959">
                  <c:v>-0.13481433138262874</c:v>
                </c:pt>
                <c:pt idx="960">
                  <c:v>-0.13573068663714594</c:v>
                </c:pt>
                <c:pt idx="961">
                  <c:v>-0.13634223521356148</c:v>
                </c:pt>
                <c:pt idx="962">
                  <c:v>-0.1366720954050038</c:v>
                </c:pt>
                <c:pt idx="963">
                  <c:v>-0.13601517350244338</c:v>
                </c:pt>
                <c:pt idx="964">
                  <c:v>-0.13768427252175286</c:v>
                </c:pt>
                <c:pt idx="965">
                  <c:v>-0.13872260357119634</c:v>
                </c:pt>
                <c:pt idx="966">
                  <c:v>-0.13712019376004039</c:v>
                </c:pt>
                <c:pt idx="967">
                  <c:v>-0.13528764451935171</c:v>
                </c:pt>
                <c:pt idx="968">
                  <c:v>-0.13532076145045835</c:v>
                </c:pt>
                <c:pt idx="969">
                  <c:v>-0.13589695431156201</c:v>
                </c:pt>
                <c:pt idx="970">
                  <c:v>-0.13660456190957829</c:v>
                </c:pt>
                <c:pt idx="971">
                  <c:v>-0.13546547608349643</c:v>
                </c:pt>
                <c:pt idx="972">
                  <c:v>-0.13376544199907434</c:v>
                </c:pt>
                <c:pt idx="973">
                  <c:v>-0.1348028433838806</c:v>
                </c:pt>
                <c:pt idx="974">
                  <c:v>-0.13500732217217173</c:v>
                </c:pt>
                <c:pt idx="975">
                  <c:v>-0.13536597350821469</c:v>
                </c:pt>
                <c:pt idx="976">
                  <c:v>-0.13612613561733175</c:v>
                </c:pt>
                <c:pt idx="977">
                  <c:v>-0.13712336220891067</c:v>
                </c:pt>
                <c:pt idx="978">
                  <c:v>-0.13695396403112187</c:v>
                </c:pt>
                <c:pt idx="979">
                  <c:v>-0.13689365915256246</c:v>
                </c:pt>
                <c:pt idx="980">
                  <c:v>-0.13685037282870383</c:v>
                </c:pt>
                <c:pt idx="981">
                  <c:v>-0.13754995495445144</c:v>
                </c:pt>
                <c:pt idx="982">
                  <c:v>-0.13800960771283144</c:v>
                </c:pt>
                <c:pt idx="983">
                  <c:v>-0.13709302478534371</c:v>
                </c:pt>
                <c:pt idx="984">
                  <c:v>-0.13549837482800359</c:v>
                </c:pt>
                <c:pt idx="985">
                  <c:v>-0.1338450611347782</c:v>
                </c:pt>
                <c:pt idx="986">
                  <c:v>-0.13480950281832804</c:v>
                </c:pt>
                <c:pt idx="987">
                  <c:v>-0.13470912749666314</c:v>
                </c:pt>
                <c:pt idx="988">
                  <c:v>-0.13371742197466574</c:v>
                </c:pt>
                <c:pt idx="989">
                  <c:v>-0.13474884694394973</c:v>
                </c:pt>
                <c:pt idx="990">
                  <c:v>-0.13603928786476194</c:v>
                </c:pt>
                <c:pt idx="991">
                  <c:v>-0.13884352637862207</c:v>
                </c:pt>
                <c:pt idx="992">
                  <c:v>-0.13910861360940885</c:v>
                </c:pt>
                <c:pt idx="993">
                  <c:v>-0.13838657723677267</c:v>
                </c:pt>
                <c:pt idx="994">
                  <c:v>-0.13875806363662946</c:v>
                </c:pt>
                <c:pt idx="995">
                  <c:v>-0.13917851869828704</c:v>
                </c:pt>
                <c:pt idx="996">
                  <c:v>-0.13907906355487398</c:v>
                </c:pt>
                <c:pt idx="997">
                  <c:v>-0.13966194430955167</c:v>
                </c:pt>
                <c:pt idx="998">
                  <c:v>-0.13831708006196694</c:v>
                </c:pt>
                <c:pt idx="999">
                  <c:v>-0.14014470587463279</c:v>
                </c:pt>
                <c:pt idx="1000">
                  <c:v>-0.14148297709239469</c:v>
                </c:pt>
                <c:pt idx="1001">
                  <c:v>-0.142001995578312</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-0.14054449012768119</c:v>
                </c:pt>
                <c:pt idx="1011">
                  <c:v>-0.14086241646080574</c:v>
                </c:pt>
                <c:pt idx="1012">
                  <c:v>-0.14191802219701827</c:v>
                </c:pt>
                <c:pt idx="1013">
                  <c:v>-0.14190733105368741</c:v>
                </c:pt>
                <c:pt idx="1014">
                  <c:v>-0.14130407356800845</c:v>
                </c:pt>
                <c:pt idx="1015">
                  <c:v>-0.14293347211274487</c:v>
                </c:pt>
                <c:pt idx="1016">
                  <c:v>-0.14413604075261341</c:v>
                </c:pt>
                <c:pt idx="1017">
                  <c:v>-0.14422046947986206</c:v>
                </c:pt>
                <c:pt idx="1018">
                  <c:v>-0.14375990602957245</c:v>
                </c:pt>
                <c:pt idx="1019">
                  <c:v>-0.14409239394653656</c:v>
                </c:pt>
                <c:pt idx="1020">
                  <c:v>-0.14319611185908343</c:v>
                </c:pt>
                <c:pt idx="1021">
                  <c:v>-0.14402314341745656</c:v>
                </c:pt>
                <c:pt idx="1022">
                  <c:v>-0.14352828672572593</c:v>
                </c:pt>
                <c:pt idx="1023">
                  <c:v>-0.14294784396912547</c:v>
                </c:pt>
                <c:pt idx="1024">
                  <c:v>-0.14211861157203054</c:v>
                </c:pt>
                <c:pt idx="1025">
                  <c:v>-0.1408535751603637</c:v>
                </c:pt>
                <c:pt idx="1026">
                  <c:v>-0.14012588490892597</c:v>
                </c:pt>
                <c:pt idx="1027">
                  <c:v>-0.13942550592778957</c:v>
                </c:pt>
                <c:pt idx="1028">
                  <c:v>-0.136293997002568</c:v>
                </c:pt>
                <c:pt idx="1029">
                  <c:v>-0.13645677369140691</c:v>
                </c:pt>
                <c:pt idx="1030">
                  <c:v>-0.13521656312011041</c:v>
                </c:pt>
                <c:pt idx="1031">
                  <c:v>-0.13562267478451392</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-0.13461449143113696</c:v>
                </c:pt>
                <c:pt idx="1043">
                  <c:v>-0.13453769923485467</c:v>
                </c:pt>
                <c:pt idx="1044">
                  <c:v>-0.13130484737781956</c:v>
                </c:pt>
                <c:pt idx="1045">
                  <c:v>-0.13195054690011432</c:v>
                </c:pt>
                <c:pt idx="1046">
                  <c:v>-0.13212161467970399</c:v>
                </c:pt>
                <c:pt idx="1047">
                  <c:v>-0.13238127570464525</c:v>
                </c:pt>
                <c:pt idx="1048">
                  <c:v>-0.13228386961799291</c:v>
                </c:pt>
                <c:pt idx="1049">
                  <c:v>-0.13148316274703137</c:v>
                </c:pt>
                <c:pt idx="1050">
                  <c:v>-0.13186478059417103</c:v>
                </c:pt>
                <c:pt idx="1051">
                  <c:v>-0.12994040325463629</c:v>
                </c:pt>
                <c:pt idx="1052">
                  <c:v>-0.12721672302748743</c:v>
                </c:pt>
                <c:pt idx="1053">
                  <c:v>-0.12757647478289871</c:v>
                </c:pt>
                <c:pt idx="1054">
                  <c:v>-0.12679750119443178</c:v>
                </c:pt>
                <c:pt idx="1055">
                  <c:v>-0.12587967555195687</c:v>
                </c:pt>
                <c:pt idx="1056">
                  <c:v>-0.12666327849086656</c:v>
                </c:pt>
                <c:pt idx="1057">
                  <c:v>-0.12815272456225557</c:v>
                </c:pt>
                <c:pt idx="1058">
                  <c:v>-0.12608230449734509</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-0.12538845214139396</c:v>
                </c:pt>
                <c:pt idx="1067">
                  <c:v>-0.12526414269849812</c:v>
                </c:pt>
                <c:pt idx="1068">
                  <c:v>-0.12449069966599778</c:v>
                </c:pt>
                <c:pt idx="1069">
                  <c:v>-0.12224840547972349</c:v>
                </c:pt>
                <c:pt idx="1070">
                  <c:v>-0.12079660133977663</c:v>
                </c:pt>
                <c:pt idx="1071">
                  <c:v>-0.119549228556224</c:v>
                </c:pt>
                <c:pt idx="1072">
                  <c:v>-0.11795280464696134</c:v>
                </c:pt>
                <c:pt idx="1073">
                  <c:v>-0.11874813274393162</c:v>
                </c:pt>
                <c:pt idx="1074">
                  <c:v>-0.11905016940086455</c:v>
                </c:pt>
                <c:pt idx="1075">
                  <c:v>-0.11905821384590354</c:v>
                </c:pt>
                <c:pt idx="1076">
                  <c:v>-0.12075349525700574</c:v>
                </c:pt>
                <c:pt idx="1077">
                  <c:v>-0.1197762374823698</c:v>
                </c:pt>
                <c:pt idx="1078">
                  <c:v>-0.11855356721633825</c:v>
                </c:pt>
                <c:pt idx="1079">
                  <c:v>-0.11805623458103313</c:v>
                </c:pt>
                <c:pt idx="1080">
                  <c:v>-0.11719540307262845</c:v>
                </c:pt>
                <c:pt idx="1081">
                  <c:v>-0.11769949949248817</c:v>
                </c:pt>
                <c:pt idx="1082">
                  <c:v>-0.1192456551067381</c:v>
                </c:pt>
                <c:pt idx="1083">
                  <c:v>-0.11791879599671518</c:v>
                </c:pt>
                <c:pt idx="1084">
                  <c:v>-0.11895540052611869</c:v>
                </c:pt>
                <c:pt idx="1085">
                  <c:v>-0.12009242780908388</c:v>
                </c:pt>
                <c:pt idx="1086">
                  <c:v>-0.11985629299130096</c:v>
                </c:pt>
                <c:pt idx="1087">
                  <c:v>-0.11845348597225326</c:v>
                </c:pt>
                <c:pt idx="1088">
                  <c:v>-0.11772509372913487</c:v>
                </c:pt>
                <c:pt idx="1089">
                  <c:v>-0.11799167980697699</c:v>
                </c:pt>
                <c:pt idx="1090">
                  <c:v>-0.11725746293033978</c:v>
                </c:pt>
                <c:pt idx="1091">
                  <c:v>-0.11533026813776799</c:v>
                </c:pt>
                <c:pt idx="1092">
                  <c:v>-0.11421933786925811</c:v>
                </c:pt>
                <c:pt idx="1093">
                  <c:v>-0.11591434417553614</c:v>
                </c:pt>
                <c:pt idx="1094">
                  <c:v>-0.11653642262695046</c:v>
                </c:pt>
                <c:pt idx="1095">
                  <c:v>-0.11797451895668604</c:v>
                </c:pt>
                <c:pt idx="1096">
                  <c:v>-0.11711457916744906</c:v>
                </c:pt>
                <c:pt idx="1097">
                  <c:v>-0.11665338961650207</c:v>
                </c:pt>
                <c:pt idx="1098">
                  <c:v>-0.11520732473270805</c:v>
                </c:pt>
                <c:pt idx="1099">
                  <c:v>-0.11630362701274065</c:v>
                </c:pt>
                <c:pt idx="1100">
                  <c:v>-0.11692075357700568</c:v>
                </c:pt>
                <c:pt idx="1101">
                  <c:v>-0.11722359657569829</c:v>
                </c:pt>
                <c:pt idx="1102">
                  <c:v>-0.11674728574483596</c:v>
                </c:pt>
                <c:pt idx="1103">
                  <c:v>-0.11679437610462173</c:v>
                </c:pt>
                <c:pt idx="1104">
                  <c:v>-0.11718578388953931</c:v>
                </c:pt>
                <c:pt idx="1105">
                  <c:v>-0.11584147933801603</c:v>
                </c:pt>
                <c:pt idx="1106">
                  <c:v>-0.11525904444292223</c:v>
                </c:pt>
                <c:pt idx="1107">
                  <c:v>-0.11525214784913373</c:v>
                </c:pt>
                <c:pt idx="1108">
                  <c:v>-0.11462027945991357</c:v>
                </c:pt>
                <c:pt idx="1109">
                  <c:v>-0.11564073818104249</c:v>
                </c:pt>
                <c:pt idx="1110">
                  <c:v>-0.11551676076123857</c:v>
                </c:pt>
                <c:pt idx="1111">
                  <c:v>-0.1156465248690921</c:v>
                </c:pt>
                <c:pt idx="1112">
                  <c:v>-0.11518178741431492</c:v>
                </c:pt>
                <c:pt idx="1113">
                  <c:v>-0.11468275671806796</c:v>
                </c:pt>
                <c:pt idx="1114">
                  <c:v>-0.11231118222902117</c:v>
                </c:pt>
                <c:pt idx="1115">
                  <c:v>-0.11181199026441391</c:v>
                </c:pt>
                <c:pt idx="1116">
                  <c:v>-0.11135747912067005</c:v>
                </c:pt>
                <c:pt idx="1117">
                  <c:v>-0.11219255512405368</c:v>
                </c:pt>
                <c:pt idx="1118">
                  <c:v>-0.1107931537132318</c:v>
                </c:pt>
                <c:pt idx="1119">
                  <c:v>-0.11035387768585281</c:v>
                </c:pt>
                <c:pt idx="1120">
                  <c:v>-0.1108068520370864</c:v>
                </c:pt>
                <c:pt idx="1121">
                  <c:v>-0.11112119252086927</c:v>
                </c:pt>
                <c:pt idx="1122">
                  <c:v>-0.11213987729009034</c:v>
                </c:pt>
                <c:pt idx="1123">
                  <c:v>-0.11076079569204458</c:v>
                </c:pt>
                <c:pt idx="1124">
                  <c:v>-0.10894913544656509</c:v>
                </c:pt>
                <c:pt idx="1125">
                  <c:v>-0.10819338450127715</c:v>
                </c:pt>
                <c:pt idx="1126">
                  <c:v>-0.1081673254323193</c:v>
                </c:pt>
                <c:pt idx="1127">
                  <c:v>-0.10719878563526217</c:v>
                </c:pt>
                <c:pt idx="1128">
                  <c:v>-0.10794172997586322</c:v>
                </c:pt>
                <c:pt idx="1129">
                  <c:v>-0.10837258210327158</c:v>
                </c:pt>
                <c:pt idx="1130">
                  <c:v>-0.10884348570101569</c:v>
                </c:pt>
                <c:pt idx="1131">
                  <c:v>-0.1073403507921995</c:v>
                </c:pt>
                <c:pt idx="1132">
                  <c:v>-0.10742273046267331</c:v>
                </c:pt>
                <c:pt idx="1133">
                  <c:v>-0.10744087789583999</c:v>
                </c:pt>
                <c:pt idx="1134">
                  <c:v>-0.10757431323037282</c:v>
                </c:pt>
                <c:pt idx="1135">
                  <c:v>-0.10777640145245486</c:v>
                </c:pt>
                <c:pt idx="1136">
                  <c:v>-0.10917972073566783</c:v>
                </c:pt>
                <c:pt idx="1137">
                  <c:v>-0.10871664339632062</c:v>
                </c:pt>
                <c:pt idx="1138">
                  <c:v>-0.10810530352010519</c:v>
                </c:pt>
                <c:pt idx="1139">
                  <c:v>-0.11153468458411461</c:v>
                </c:pt>
                <c:pt idx="1140">
                  <c:v>-0.11017906278860323</c:v>
                </c:pt>
                <c:pt idx="1141">
                  <c:v>-0.10997950742834919</c:v>
                </c:pt>
                <c:pt idx="1142">
                  <c:v>-0.10947660629157968</c:v>
                </c:pt>
                <c:pt idx="1143">
                  <c:v>-0.10828008995824251</c:v>
                </c:pt>
                <c:pt idx="1144">
                  <c:v>-0.10651817625722516</c:v>
                </c:pt>
                <c:pt idx="1145">
                  <c:v>-0.10151334565651393</c:v>
                </c:pt>
                <c:pt idx="1146">
                  <c:v>-0.10073198150183772</c:v>
                </c:pt>
                <c:pt idx="1147">
                  <c:v>-0.10122893468221159</c:v>
                </c:pt>
                <c:pt idx="1148">
                  <c:v>-0.10418932839596087</c:v>
                </c:pt>
                <c:pt idx="1149">
                  <c:v>-0.10484655386247256</c:v>
                </c:pt>
                <c:pt idx="1150">
                  <c:v>-0.1052958285278863</c:v>
                </c:pt>
                <c:pt idx="1151">
                  <c:v>-0.1062541609866801</c:v>
                </c:pt>
                <c:pt idx="1152">
                  <c:v>-0.10738950918145919</c:v>
                </c:pt>
                <c:pt idx="1153">
                  <c:v>-0.108369470572626</c:v>
                </c:pt>
                <c:pt idx="1154">
                  <c:v>-0.10907565521456776</c:v>
                </c:pt>
                <c:pt idx="1155">
                  <c:v>-0.10984920259718943</c:v>
                </c:pt>
                <c:pt idx="1156">
                  <c:v>-0.10863361865241941</c:v>
                </c:pt>
                <c:pt idx="1157">
                  <c:v>-0.10974439713892536</c:v>
                </c:pt>
                <c:pt idx="1158">
                  <c:v>-0.10805849775154286</c:v>
                </c:pt>
                <c:pt idx="1159">
                  <c:v>-0.10778869579294791</c:v>
                </c:pt>
                <c:pt idx="1160">
                  <c:v>-0.10816031500203849</c:v>
                </c:pt>
                <c:pt idx="1161">
                  <c:v>-0.10744252852489922</c:v>
                </c:pt>
                <c:pt idx="1162">
                  <c:v>-0.10770333740107679</c:v>
                </c:pt>
                <c:pt idx="1163">
                  <c:v>-0.10718301928193356</c:v>
                </c:pt>
                <c:pt idx="1164">
                  <c:v>-0.10697328504254253</c:v>
                </c:pt>
                <c:pt idx="1165">
                  <c:v>-0.10643962908176263</c:v>
                </c:pt>
                <c:pt idx="1166">
                  <c:v>-0.10563820124640712</c:v>
                </c:pt>
                <c:pt idx="1167">
                  <c:v>-0.10482305611445497</c:v>
                </c:pt>
                <c:pt idx="1168">
                  <c:v>-0.10530373067729216</c:v>
                </c:pt>
                <c:pt idx="1169">
                  <c:v>-0.10475235417017359</c:v>
                </c:pt>
                <c:pt idx="1170">
                  <c:v>-0.10528701568658506</c:v>
                </c:pt>
                <c:pt idx="1171">
                  <c:v>-0.1046137108163947</c:v>
                </c:pt>
                <c:pt idx="1172">
                  <c:v>-0.10359088050181253</c:v>
                </c:pt>
                <c:pt idx="1173">
                  <c:v>-0.10322003917536909</c:v>
                </c:pt>
                <c:pt idx="1174">
                  <c:v>-0.10332796565063518</c:v>
                </c:pt>
                <c:pt idx="1175">
                  <c:v>-0.10543304892559051</c:v>
                </c:pt>
                <c:pt idx="1176">
                  <c:v>-0.10401034898059444</c:v>
                </c:pt>
                <c:pt idx="1177">
                  <c:v>-0.10366784345282556</c:v>
                </c:pt>
                <c:pt idx="1178">
                  <c:v>-0.10438196818967065</c:v>
                </c:pt>
                <c:pt idx="1179">
                  <c:v>-0.10424673044411764</c:v>
                </c:pt>
                <c:pt idx="1180">
                  <c:v>-0.10323552093750281</c:v>
                </c:pt>
                <c:pt idx="1181">
                  <c:v>-0.10181487004925316</c:v>
                </c:pt>
                <c:pt idx="1182">
                  <c:v>-0.10149888842276754</c:v>
                </c:pt>
                <c:pt idx="1183">
                  <c:v>-9.8590309282968858E-2</c:v>
                </c:pt>
                <c:pt idx="1184">
                  <c:v>-9.6950447267858064E-2</c:v>
                </c:pt>
                <c:pt idx="1185">
                  <c:v>-9.7583264294470964E-2</c:v>
                </c:pt>
                <c:pt idx="1186">
                  <c:v>-9.6717386035180666E-2</c:v>
                </c:pt>
                <c:pt idx="1187">
                  <c:v>-9.6099775665862905E-2</c:v>
                </c:pt>
                <c:pt idx="1188">
                  <c:v>-9.4249989683888188E-2</c:v>
                </c:pt>
                <c:pt idx="1189">
                  <c:v>-9.4867960535424581E-2</c:v>
                </c:pt>
                <c:pt idx="1190">
                  <c:v>-9.514118707497228E-2</c:v>
                </c:pt>
                <c:pt idx="1191">
                  <c:v>-9.5395782376286514E-2</c:v>
                </c:pt>
                <c:pt idx="1192">
                  <c:v>-9.612486712470078E-2</c:v>
                </c:pt>
                <c:pt idx="1193">
                  <c:v>-9.580506248954658E-2</c:v>
                </c:pt>
                <c:pt idx="1194">
                  <c:v>-9.625836886384341E-2</c:v>
                </c:pt>
                <c:pt idx="1195">
                  <c:v>-9.6201384216143979E-2</c:v>
                </c:pt>
                <c:pt idx="1196">
                  <c:v>-9.8247263031908005E-2</c:v>
                </c:pt>
                <c:pt idx="1197">
                  <c:v>-9.8620988215998434E-2</c:v>
                </c:pt>
                <c:pt idx="1198">
                  <c:v>-0.10021580892806992</c:v>
                </c:pt>
                <c:pt idx="1199">
                  <c:v>-9.9371275009943361E-2</c:v>
                </c:pt>
                <c:pt idx="1200">
                  <c:v>-9.793227747468336E-2</c:v>
                </c:pt>
                <c:pt idx="1201">
                  <c:v>-9.9225431498411037E-2</c:v>
                </c:pt>
                <c:pt idx="1202">
                  <c:v>-9.9030315761126669E-2</c:v>
                </c:pt>
                <c:pt idx="1203">
                  <c:v>-9.8465762680717744E-2</c:v>
                </c:pt>
                <c:pt idx="1204">
                  <c:v>-9.9437935758970766E-2</c:v>
                </c:pt>
                <c:pt idx="1205">
                  <c:v>-0.10187168394223547</c:v>
                </c:pt>
                <c:pt idx="1206">
                  <c:v>-0.10188593247573863</c:v>
                </c:pt>
                <c:pt idx="1207">
                  <c:v>-0.10124599118236688</c:v>
                </c:pt>
                <c:pt idx="1208">
                  <c:v>-0.10142498008411857</c:v>
                </c:pt>
                <c:pt idx="1209">
                  <c:v>-0.10175132083084293</c:v>
                </c:pt>
                <c:pt idx="1210">
                  <c:v>-0.10048693897900307</c:v>
                </c:pt>
                <c:pt idx="1211">
                  <c:v>-0.10037052219914236</c:v>
                </c:pt>
                <c:pt idx="1212">
                  <c:v>-9.9673947253918996E-2</c:v>
                </c:pt>
                <c:pt idx="1213">
                  <c:v>-9.8837362917081187E-2</c:v>
                </c:pt>
                <c:pt idx="1214">
                  <c:v>-0.10112007854229445</c:v>
                </c:pt>
                <c:pt idx="1215">
                  <c:v>-0.10345502614194402</c:v>
                </c:pt>
                <c:pt idx="1216">
                  <c:v>-0.10408272052666251</c:v>
                </c:pt>
                <c:pt idx="1217">
                  <c:v>-0.10466825746601692</c:v>
                </c:pt>
                <c:pt idx="1218">
                  <c:v>-0.10265934704912638</c:v>
                </c:pt>
                <c:pt idx="1219">
                  <c:v>-0.1037696227578381</c:v>
                </c:pt>
                <c:pt idx="1220">
                  <c:v>-0.10567661157411139</c:v>
                </c:pt>
                <c:pt idx="1221">
                  <c:v>-0.10477117513588056</c:v>
                </c:pt>
                <c:pt idx="1222">
                  <c:v>-0.10357818773360358</c:v>
                </c:pt>
                <c:pt idx="1223">
                  <c:v>-0.10292237573679594</c:v>
                </c:pt>
                <c:pt idx="1224">
                  <c:v>-0.10244266878407871</c:v>
                </c:pt>
                <c:pt idx="1225">
                  <c:v>-0.10249290861997906</c:v>
                </c:pt>
                <c:pt idx="1226">
                  <c:v>-0.10076409287731292</c:v>
                </c:pt>
                <c:pt idx="1227">
                  <c:v>-0.10014531568400287</c:v>
                </c:pt>
                <c:pt idx="1228">
                  <c:v>-9.9098484843594292E-2</c:v>
                </c:pt>
                <c:pt idx="1229">
                  <c:v>-0.10002123391407744</c:v>
                </c:pt>
                <c:pt idx="1230">
                  <c:v>-0.10088558486717147</c:v>
                </c:pt>
                <c:pt idx="1231">
                  <c:v>-0.1001584637981523</c:v>
                </c:pt>
                <c:pt idx="1232">
                  <c:v>-9.9455305309490691E-2</c:v>
                </c:pt>
                <c:pt idx="1233">
                  <c:v>-9.8095054163536755E-2</c:v>
                </c:pt>
                <c:pt idx="1234">
                  <c:v>-9.3950381538675853E-2</c:v>
                </c:pt>
                <c:pt idx="1235">
                  <c:v>-9.4369726694594633E-2</c:v>
                </c:pt>
                <c:pt idx="1236">
                  <c:v>-9.4188887949940195E-2</c:v>
                </c:pt>
                <c:pt idx="1237">
                  <c:v>-9.2305577122814966E-2</c:v>
                </c:pt>
                <c:pt idx="1238">
                  <c:v>-9.3436618503858468E-2</c:v>
                </c:pt>
                <c:pt idx="1239">
                  <c:v>-9.427399969609962E-2</c:v>
                </c:pt>
                <c:pt idx="1240">
                  <c:v>-9.3098742326532313E-2</c:v>
                </c:pt>
                <c:pt idx="1241">
                  <c:v>-9.3411033753582715E-2</c:v>
                </c:pt>
                <c:pt idx="1242">
                  <c:v>-9.3765605948888955E-2</c:v>
                </c:pt>
                <c:pt idx="1243">
                  <c:v>-9.3674840323913822E-2</c:v>
                </c:pt>
                <c:pt idx="1244">
                  <c:v>-9.280726400369585E-2</c:v>
                </c:pt>
                <c:pt idx="1245">
                  <c:v>-9.3597697131784369E-2</c:v>
                </c:pt>
                <c:pt idx="1246">
                  <c:v>-9.5286651131544831E-2</c:v>
                </c:pt>
                <c:pt idx="1247">
                  <c:v>-9.7088976785158779E-2</c:v>
                </c:pt>
                <c:pt idx="1248">
                  <c:v>-9.6588902587797204E-2</c:v>
                </c:pt>
                <c:pt idx="1249">
                  <c:v>-9.5579580869582528E-2</c:v>
                </c:pt>
                <c:pt idx="1250">
                  <c:v>-9.5596817610854243E-2</c:v>
                </c:pt>
                <c:pt idx="1251">
                  <c:v>-9.5407962880301525E-2</c:v>
                </c:pt>
                <c:pt idx="1252">
                  <c:v>-9.5582237054259153E-2</c:v>
                </c:pt>
                <c:pt idx="1253">
                  <c:v>-9.5732975534687778E-2</c:v>
                </c:pt>
                <c:pt idx="1254">
                  <c:v>-9.4920268400812996E-2</c:v>
                </c:pt>
                <c:pt idx="1255">
                  <c:v>-9.5523744073105349E-2</c:v>
                </c:pt>
                <c:pt idx="1256">
                  <c:v>-9.720673114372845E-2</c:v>
                </c:pt>
                <c:pt idx="1257">
                  <c:v>-9.7683962152871257E-2</c:v>
                </c:pt>
                <c:pt idx="1258">
                  <c:v>-9.6051357213738683E-2</c:v>
                </c:pt>
                <c:pt idx="1259">
                  <c:v>-9.7422565121491E-2</c:v>
                </c:pt>
                <c:pt idx="1260">
                  <c:v>-9.8649722442360227E-2</c:v>
                </c:pt>
                <c:pt idx="1261">
                  <c:v>-9.9054392177947981E-2</c:v>
                </c:pt>
                <c:pt idx="1262">
                  <c:v>-9.8942481425680753E-2</c:v>
                </c:pt>
                <c:pt idx="1263">
                  <c:v>-9.8851061240907298E-2</c:v>
                </c:pt>
                <c:pt idx="1264">
                  <c:v>-9.9310846808549527E-2</c:v>
                </c:pt>
                <c:pt idx="1265">
                  <c:v>-9.9272787476650137E-2</c:v>
                </c:pt>
                <c:pt idx="1266">
                  <c:v>-0.10046853541373944</c:v>
                </c:pt>
                <c:pt idx="1267">
                  <c:v>-0.10082949193861172</c:v>
                </c:pt>
                <c:pt idx="1268">
                  <c:v>-9.9858542602604128E-2</c:v>
                </c:pt>
                <c:pt idx="1269">
                  <c:v>-0.10147432820087951</c:v>
                </c:pt>
                <c:pt idx="1270">
                  <c:v>-9.9820122788529114E-2</c:v>
                </c:pt>
                <c:pt idx="1271">
                  <c:v>-9.9660950921745026E-2</c:v>
                </c:pt>
                <c:pt idx="1272">
                  <c:v>-9.7677710632495973E-2</c:v>
                </c:pt>
                <c:pt idx="1273">
                  <c:v>-9.6836041599275002E-2</c:v>
                </c:pt>
                <c:pt idx="1274">
                  <c:v>-9.6873503289586466E-2</c:v>
                </c:pt>
                <c:pt idx="1275">
                  <c:v>-9.7329352012067744E-2</c:v>
                </c:pt>
                <c:pt idx="1276">
                  <c:v>-9.8038420511656663E-2</c:v>
                </c:pt>
                <c:pt idx="1277">
                  <c:v>-9.9671556687710008E-2</c:v>
                </c:pt>
                <c:pt idx="1278">
                  <c:v>-9.9894173422768545E-2</c:v>
                </c:pt>
                <c:pt idx="1279">
                  <c:v>-0.10068932127865095</c:v>
                </c:pt>
                <c:pt idx="1280">
                  <c:v>-9.8259471995050016E-2</c:v>
                </c:pt>
                <c:pt idx="1281">
                  <c:v>-9.9548689173630675E-2</c:v>
                </c:pt>
                <c:pt idx="1282">
                  <c:v>-0.10026199808231696</c:v>
                </c:pt>
                <c:pt idx="1283">
                  <c:v>-0.10177211496233</c:v>
                </c:pt>
                <c:pt idx="1284">
                  <c:v>-0.10390111338574565</c:v>
                </c:pt>
                <c:pt idx="1285">
                  <c:v>-0.10376064864817652</c:v>
                </c:pt>
                <c:pt idx="1286">
                  <c:v>-0.1049745535047891</c:v>
                </c:pt>
                <c:pt idx="1287">
                  <c:v>-0.10602039776233596</c:v>
                </c:pt>
                <c:pt idx="1288">
                  <c:v>-0.10581854669960933</c:v>
                </c:pt>
                <c:pt idx="1289">
                  <c:v>-0.10689692921943114</c:v>
                </c:pt>
                <c:pt idx="1290">
                  <c:v>-0.10590211216683097</c:v>
                </c:pt>
                <c:pt idx="1291">
                  <c:v>-0.10820444561318271</c:v>
                </c:pt>
                <c:pt idx="1292">
                  <c:v>-0.10934391089421068</c:v>
                </c:pt>
                <c:pt idx="1293">
                  <c:v>-0.10917352613354593</c:v>
                </c:pt>
                <c:pt idx="1294">
                  <c:v>-0.10876793621970648</c:v>
                </c:pt>
                <c:pt idx="1295">
                  <c:v>-0.10810181253452811</c:v>
                </c:pt>
                <c:pt idx="1296">
                  <c:v>-0.10601301736348043</c:v>
                </c:pt>
                <c:pt idx="1297">
                  <c:v>-0.10430636179012254</c:v>
                </c:pt>
                <c:pt idx="1298">
                  <c:v>-0.10571589464821329</c:v>
                </c:pt>
                <c:pt idx="1299">
                  <c:v>-0.10619990841465218</c:v>
                </c:pt>
                <c:pt idx="1300">
                  <c:v>-0.10484266444919399</c:v>
                </c:pt>
                <c:pt idx="1301">
                  <c:v>-0.10610872538921985</c:v>
                </c:pt>
                <c:pt idx="1302">
                  <c:v>-0.10696620820765207</c:v>
                </c:pt>
                <c:pt idx="1303">
                  <c:v>-0.10866434501730293</c:v>
                </c:pt>
                <c:pt idx="1304">
                  <c:v>-0.10761278047633049</c:v>
                </c:pt>
                <c:pt idx="1305">
                  <c:v>-0.10686555778113434</c:v>
                </c:pt>
                <c:pt idx="1306">
                  <c:v>-0.10715814600970938</c:v>
                </c:pt>
                <c:pt idx="1307">
                  <c:v>-0.10887001908866979</c:v>
                </c:pt>
                <c:pt idx="1308">
                  <c:v>-0.1089570375959851</c:v>
                </c:pt>
                <c:pt idx="1309">
                  <c:v>-0.10704936576078694</c:v>
                </c:pt>
                <c:pt idx="1310">
                  <c:v>-0.10819465567537648</c:v>
                </c:pt>
                <c:pt idx="1311">
                  <c:v>-0.10809554204141163</c:v>
                </c:pt>
                <c:pt idx="1312">
                  <c:v>-0.11166038852397264</c:v>
                </c:pt>
                <c:pt idx="1313">
                  <c:v>-0.11330119917647608</c:v>
                </c:pt>
                <c:pt idx="1314">
                  <c:v>-0.11282060050461963</c:v>
                </c:pt>
                <c:pt idx="1315">
                  <c:v>-0.11244702710251885</c:v>
                </c:pt>
                <c:pt idx="1316">
                  <c:v>-0.11305534082546841</c:v>
                </c:pt>
                <c:pt idx="1317">
                  <c:v>-0.11337236595306867</c:v>
                </c:pt>
                <c:pt idx="1318">
                  <c:v>-0.11435582781618336</c:v>
                </c:pt>
                <c:pt idx="1319">
                  <c:v>-0.1145675921395649</c:v>
                </c:pt>
                <c:pt idx="1320">
                  <c:v>-0.11727987923173097</c:v>
                </c:pt>
                <c:pt idx="1321">
                  <c:v>-0.11616794340760359</c:v>
                </c:pt>
                <c:pt idx="1322">
                  <c:v>-0.1164221687403284</c:v>
                </c:pt>
                <c:pt idx="1323">
                  <c:v>-0.11661911534777394</c:v>
                </c:pt>
                <c:pt idx="1324">
                  <c:v>-0.11748150262147306</c:v>
                </c:pt>
                <c:pt idx="1325">
                  <c:v>-0.11884208579053278</c:v>
                </c:pt>
                <c:pt idx="1326">
                  <c:v>-0.11882186084147861</c:v>
                </c:pt>
                <c:pt idx="1327">
                  <c:v>-0.11771400415811697</c:v>
                </c:pt>
                <c:pt idx="1328">
                  <c:v>-0.1174743498956019</c:v>
                </c:pt>
                <c:pt idx="1329">
                  <c:v>-0.11713309656919088</c:v>
                </c:pt>
                <c:pt idx="1330">
                  <c:v>-0.11741789648483793</c:v>
                </c:pt>
                <c:pt idx="1331">
                  <c:v>-0.11700854048058333</c:v>
                </c:pt>
                <c:pt idx="1332">
                  <c:v>-0.11586104972727196</c:v>
                </c:pt>
                <c:pt idx="1333">
                  <c:v>-0.1152914593823624</c:v>
                </c:pt>
                <c:pt idx="1334">
                  <c:v>-0.11412447413079009</c:v>
                </c:pt>
                <c:pt idx="1335">
                  <c:v>-0.11498614044009522</c:v>
                </c:pt>
                <c:pt idx="1336">
                  <c:v>-0.11599849779794608</c:v>
                </c:pt>
                <c:pt idx="1337">
                  <c:v>-0.11480356568903005</c:v>
                </c:pt>
                <c:pt idx="1338">
                  <c:v>-0.11531535555808149</c:v>
                </c:pt>
                <c:pt idx="1339">
                  <c:v>-0.11612918208406597</c:v>
                </c:pt>
                <c:pt idx="1340">
                  <c:v>-0.11701615803877997</c:v>
                </c:pt>
                <c:pt idx="1341">
                  <c:v>-0.11676966410072964</c:v>
                </c:pt>
                <c:pt idx="1342">
                  <c:v>-0.115656153538538</c:v>
                </c:pt>
                <c:pt idx="1343">
                  <c:v>-0.11571715092239289</c:v>
                </c:pt>
                <c:pt idx="1344">
                  <c:v>-0.11769364639982882</c:v>
                </c:pt>
                <c:pt idx="1345">
                  <c:v>-0.11858879012243051</c:v>
                </c:pt>
                <c:pt idx="1346">
                  <c:v>-0.11959949685123662</c:v>
                </c:pt>
                <c:pt idx="1347">
                  <c:v>-0.12073577471065303</c:v>
                </c:pt>
                <c:pt idx="1348">
                  <c:v>-0.12096502242104651</c:v>
                </c:pt>
                <c:pt idx="1349">
                  <c:v>-0.12338510073959696</c:v>
                </c:pt>
                <c:pt idx="1350">
                  <c:v>-0.12285154912893859</c:v>
                </c:pt>
                <c:pt idx="1351">
                  <c:v>-0.12152886402341778</c:v>
                </c:pt>
                <c:pt idx="1352">
                  <c:v>-0.12224181244988594</c:v>
                </c:pt>
                <c:pt idx="1353">
                  <c:v>-0.12345317495831422</c:v>
                </c:pt>
                <c:pt idx="1354">
                  <c:v>-0.12383557068810108</c:v>
                </c:pt>
                <c:pt idx="1355">
                  <c:v>-0.12448309159417191</c:v>
                </c:pt>
                <c:pt idx="1356">
                  <c:v>-0.12334673784374671</c:v>
                </c:pt>
                <c:pt idx="1357">
                  <c:v>-0.12279134860048666</c:v>
                </c:pt>
                <c:pt idx="1358">
                  <c:v>-0.12107035911624564</c:v>
                </c:pt>
                <c:pt idx="1359">
                  <c:v>-0.12010271103834216</c:v>
                </c:pt>
                <c:pt idx="1360">
                  <c:v>-0.11947724595145823</c:v>
                </c:pt>
                <c:pt idx="1361">
                  <c:v>-0.11925576758125109</c:v>
                </c:pt>
                <c:pt idx="1362">
                  <c:v>-0.11890422153922499</c:v>
                </c:pt>
                <c:pt idx="1363">
                  <c:v>-0.119027772072201</c:v>
                </c:pt>
                <c:pt idx="1364">
                  <c:v>-0.11714943210496631</c:v>
                </c:pt>
                <c:pt idx="1365">
                  <c:v>-0.11692566751864319</c:v>
                </c:pt>
                <c:pt idx="1366">
                  <c:v>-0.11739562247905171</c:v>
                </c:pt>
                <c:pt idx="1367">
                  <c:v>-0.11863331916126189</c:v>
                </c:pt>
                <c:pt idx="1368">
                  <c:v>-0.11911258025439508</c:v>
                </c:pt>
                <c:pt idx="1369">
                  <c:v>-0.12032344947138557</c:v>
                </c:pt>
                <c:pt idx="1370">
                  <c:v>-0.12197067291258194</c:v>
                </c:pt>
                <c:pt idx="1371">
                  <c:v>-0.12133942113769082</c:v>
                </c:pt>
                <c:pt idx="1372">
                  <c:v>-0.12172028007489658</c:v>
                </c:pt>
                <c:pt idx="1373">
                  <c:v>-0.12326439611875628</c:v>
                </c:pt>
                <c:pt idx="1374">
                  <c:v>-0.12296209384338402</c:v>
                </c:pt>
                <c:pt idx="1375">
                  <c:v>-0.12324881949291465</c:v>
                </c:pt>
                <c:pt idx="1376">
                  <c:v>-0.12260921970899119</c:v>
                </c:pt>
                <c:pt idx="1377">
                  <c:v>-0.12283248151749149</c:v>
                </c:pt>
                <c:pt idx="1378">
                  <c:v>-0.1218291741602969</c:v>
                </c:pt>
                <c:pt idx="1379">
                  <c:v>-0.12303049059880775</c:v>
                </c:pt>
                <c:pt idx="1380">
                  <c:v>-0.12311466319395956</c:v>
                </c:pt>
                <c:pt idx="1381">
                  <c:v>-0.12422284241404224</c:v>
                </c:pt>
                <c:pt idx="1382">
                  <c:v>-0.12534455868960487</c:v>
                </c:pt>
                <c:pt idx="1383">
                  <c:v>-0.12481253438514273</c:v>
                </c:pt>
                <c:pt idx="1384">
                  <c:v>-0.12516015306839279</c:v>
                </c:pt>
                <c:pt idx="1385">
                  <c:v>-0.12555320199601283</c:v>
                </c:pt>
                <c:pt idx="1386">
                  <c:v>-0.12449089887985565</c:v>
                </c:pt>
                <c:pt idx="1387">
                  <c:v>-0.12411507720713658</c:v>
                </c:pt>
                <c:pt idx="1388">
                  <c:v>-0.12068785903636581</c:v>
                </c:pt>
                <c:pt idx="1389">
                  <c:v>-0.1207306615551432</c:v>
                </c:pt>
                <c:pt idx="1390">
                  <c:v>-0.11984684456294303</c:v>
                </c:pt>
                <c:pt idx="1391">
                  <c:v>-0.11916941312011886</c:v>
                </c:pt>
                <c:pt idx="1392">
                  <c:v>-0.12014070396557502</c:v>
                </c:pt>
                <c:pt idx="1393">
                  <c:v>-0.12022050334240947</c:v>
                </c:pt>
                <c:pt idx="1394">
                  <c:v>-0.12006696638167128</c:v>
                </c:pt>
                <c:pt idx="1395">
                  <c:v>-0.11978342815375242</c:v>
                </c:pt>
                <c:pt idx="1396">
                  <c:v>-0.12005738514409343</c:v>
                </c:pt>
                <c:pt idx="1397">
                  <c:v>-0.11910208832493652</c:v>
                </c:pt>
                <c:pt idx="1398">
                  <c:v>-0.11929788708113177</c:v>
                </c:pt>
                <c:pt idx="1399">
                  <c:v>-0.11994665070217546</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-0.11809568840985216</c:v>
                </c:pt>
                <c:pt idx="1408">
                  <c:v>-0.1177675642248488</c:v>
                </c:pt>
                <c:pt idx="1409">
                  <c:v>-0.11731899155111591</c:v>
                </c:pt>
                <c:pt idx="1410">
                  <c:v>-0.1176757171532615</c:v>
                </c:pt>
                <c:pt idx="1411">
                  <c:v>-0.11747970969682341</c:v>
                </c:pt>
                <c:pt idx="1412">
                  <c:v>-0.11973241043520504</c:v>
                </c:pt>
                <c:pt idx="1413">
                  <c:v>-0.11820785529421586</c:v>
                </c:pt>
                <c:pt idx="1414">
                  <c:v>-0.11860679525997861</c:v>
                </c:pt>
                <c:pt idx="1415">
                  <c:v>-0.11852472863984076</c:v>
                </c:pt>
                <c:pt idx="1416">
                  <c:v>-0.11813895576096912</c:v>
                </c:pt>
                <c:pt idx="1417">
                  <c:v>-0.11757986683190325</c:v>
                </c:pt>
                <c:pt idx="1418">
                  <c:v>-0.11852035542150949</c:v>
                </c:pt>
                <c:pt idx="1419">
                  <c:v>-0.11828932427280847</c:v>
                </c:pt>
                <c:pt idx="1420">
                  <c:v>-0.11950660627852031</c:v>
                </c:pt>
                <c:pt idx="1421">
                  <c:v>-0.11917717297393456</c:v>
                </c:pt>
                <c:pt idx="1422">
                  <c:v>-0.12000041946913599</c:v>
                </c:pt>
                <c:pt idx="1423">
                  <c:v>-0.12050265655973649</c:v>
                </c:pt>
                <c:pt idx="1424">
                  <c:v>-0.12151123834080124</c:v>
                </c:pt>
                <c:pt idx="1425">
                  <c:v>-0.12228911150988608</c:v>
                </c:pt>
                <c:pt idx="1426">
                  <c:v>-0.12346754681469463</c:v>
                </c:pt>
                <c:pt idx="1427">
                  <c:v>-0.12410348485829567</c:v>
                </c:pt>
                <c:pt idx="1428">
                  <c:v>-0.12513644662016091</c:v>
                </c:pt>
                <c:pt idx="1429">
                  <c:v>-0.12592580778797924</c:v>
                </c:pt>
                <c:pt idx="1430">
                  <c:v>-0.12656428817976484</c:v>
                </c:pt>
                <c:pt idx="1431">
                  <c:v>-0.12528577163087107</c:v>
                </c:pt>
                <c:pt idx="1432">
                  <c:v>-0.12418751515784257</c:v>
                </c:pt>
                <c:pt idx="1433">
                  <c:v>-0.12387763326972845</c:v>
                </c:pt>
                <c:pt idx="1434">
                  <c:v>-0.1235657307840087</c:v>
                </c:pt>
                <c:pt idx="1435">
                  <c:v>-0.12425775226979852</c:v>
                </c:pt>
                <c:pt idx="1436">
                  <c:v>-0.12570393099005628</c:v>
                </c:pt>
                <c:pt idx="1437">
                  <c:v>-0.12590070684277074</c:v>
                </c:pt>
                <c:pt idx="1438">
                  <c:v>-0.12483440996321366</c:v>
                </c:pt>
                <c:pt idx="1439">
                  <c:v>-0.12411954528923289</c:v>
                </c:pt>
                <c:pt idx="1440">
                  <c:v>-0.1239811675539074</c:v>
                </c:pt>
                <c:pt idx="1441">
                  <c:v>-0.12456512026881254</c:v>
                </c:pt>
                <c:pt idx="1442">
                  <c:v>-0.12441452408400266</c:v>
                </c:pt>
                <c:pt idx="1443">
                  <c:v>-0.12532865952704242</c:v>
                </c:pt>
                <c:pt idx="1444">
                  <c:v>-0.1255772689264632</c:v>
                </c:pt>
                <c:pt idx="1445">
                  <c:v>-0.12623415288351225</c:v>
                </c:pt>
                <c:pt idx="1446">
                  <c:v>-0.12785948177388209</c:v>
                </c:pt>
                <c:pt idx="1447">
                  <c:v>-0.12751765926503822</c:v>
                </c:pt>
                <c:pt idx="1448">
                  <c:v>-0.12757687321059999</c:v>
                </c:pt>
                <c:pt idx="1449">
                  <c:v>-0.12807186271157872</c:v>
                </c:pt>
                <c:pt idx="1450">
                  <c:v>-0.12830721964672875</c:v>
                </c:pt>
                <c:pt idx="1451">
                  <c:v>-0.12834440623220206</c:v>
                </c:pt>
                <c:pt idx="1452">
                  <c:v>-0.12770979628093926</c:v>
                </c:pt>
                <c:pt idx="1453">
                  <c:v>-0.1275289954817822</c:v>
                </c:pt>
                <c:pt idx="1454">
                  <c:v>-0.12867076595166768</c:v>
                </c:pt>
                <c:pt idx="1455">
                  <c:v>-0.13018335877524123</c:v>
                </c:pt>
                <c:pt idx="1456">
                  <c:v>-0.13069237862313787</c:v>
                </c:pt>
                <c:pt idx="1457">
                  <c:v>-0.13210267987750512</c:v>
                </c:pt>
                <c:pt idx="1458">
                  <c:v>-0.13229123104407864</c:v>
                </c:pt>
                <c:pt idx="1459">
                  <c:v>-0.13148119906765041</c:v>
                </c:pt>
                <c:pt idx="1460">
                  <c:v>-0.13060918312449157</c:v>
                </c:pt>
                <c:pt idx="1461">
                  <c:v>-0.13063875215176779</c:v>
                </c:pt>
                <c:pt idx="1462">
                  <c:v>-0.1292370550384874</c:v>
                </c:pt>
                <c:pt idx="1463">
                  <c:v>-0.12788615745714091</c:v>
                </c:pt>
                <c:pt idx="1464">
                  <c:v>-0.1255113006827174</c:v>
                </c:pt>
                <c:pt idx="1465">
                  <c:v>-0.1242228329276715</c:v>
                </c:pt>
                <c:pt idx="1466">
                  <c:v>-0.12405051294673802</c:v>
                </c:pt>
                <c:pt idx="1467">
                  <c:v>-0.12466351293836923</c:v>
                </c:pt>
                <c:pt idx="1468">
                  <c:v>-0.12397278159943426</c:v>
                </c:pt>
                <c:pt idx="1469">
                  <c:v>-0.12455244647335931</c:v>
                </c:pt>
                <c:pt idx="1470">
                  <c:v>-0.12350605200614967</c:v>
                </c:pt>
                <c:pt idx="1471">
                  <c:v>-0.12375409222312329</c:v>
                </c:pt>
                <c:pt idx="1472">
                  <c:v>-0.12284097182208599</c:v>
                </c:pt>
                <c:pt idx="1473">
                  <c:v>-0.11961725534307277</c:v>
                </c:pt>
                <c:pt idx="1474">
                  <c:v>-0.11726555480721869</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77919616"/>
        <c:axId val="277921152"/>
        <c:extLst xmlns:c16r2="http://schemas.microsoft.com/office/drawing/2015/06/chart"/>
      </c:lineChart>
      <c:catAx>
        <c:axId val="2779196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7921152"/>
        <c:crosses val="autoZero"/>
        <c:auto val="1"/>
        <c:lblAlgn val="ctr"/>
        <c:lblOffset val="100"/>
      </c:catAx>
      <c:valAx>
        <c:axId val="2779211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79196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1.4340468685857259</c:v>
                </c:pt>
                <c:pt idx="3">
                  <c:v>1.4393285685856796</c:v>
                </c:pt>
                <c:pt idx="4">
                  <c:v>1.443519656720879</c:v>
                </c:pt>
                <c:pt idx="5">
                  <c:v>1.4571783685854172</c:v>
                </c:pt>
                <c:pt idx="6">
                  <c:v>1.4588282685855478</c:v>
                </c:pt>
                <c:pt idx="7">
                  <c:v>1.4591410554538826</c:v>
                </c:pt>
                <c:pt idx="8">
                  <c:v>1.4538099727518699</c:v>
                </c:pt>
                <c:pt idx="9">
                  <c:v>1.4295610685851567</c:v>
                </c:pt>
                <c:pt idx="10">
                  <c:v>1.4139169685851838</c:v>
                </c:pt>
                <c:pt idx="11">
                  <c:v>1.4095621685854238</c:v>
                </c:pt>
                <c:pt idx="12">
                  <c:v>1.3876587322218521</c:v>
                </c:pt>
                <c:pt idx="13">
                  <c:v>0.82749147572845061</c:v>
                </c:pt>
                <c:pt idx="14">
                  <c:v>0.56664696858537489</c:v>
                </c:pt>
                <c:pt idx="15">
                  <c:v>0.28764356858535228</c:v>
                </c:pt>
                <c:pt idx="16">
                  <c:v>0.13233766858469664</c:v>
                </c:pt>
                <c:pt idx="17">
                  <c:v>0.22933086858553509</c:v>
                </c:pt>
                <c:pt idx="18">
                  <c:v>0.3256263481773804</c:v>
                </c:pt>
                <c:pt idx="19">
                  <c:v>0.39519226757501302</c:v>
                </c:pt>
                <c:pt idx="20">
                  <c:v>0.4317931378161145</c:v>
                </c:pt>
                <c:pt idx="21">
                  <c:v>-0.41722663141443694</c:v>
                </c:pt>
                <c:pt idx="22">
                  <c:v>-0.53956903141470069</c:v>
                </c:pt>
                <c:pt idx="23">
                  <c:v>-0.69430243141486869</c:v>
                </c:pt>
                <c:pt idx="24">
                  <c:v>-0.28077263141476327</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2.2298240685859319</c:v>
                </c:pt>
                <c:pt idx="33">
                  <c:v>2.6967946685860116</c:v>
                </c:pt>
                <c:pt idx="34">
                  <c:v>3.5553125685854212</c:v>
                </c:pt>
                <c:pt idx="35">
                  <c:v>4.4356155393173395</c:v>
                </c:pt>
                <c:pt idx="36">
                  <c:v>6.1560623685854345</c:v>
                </c:pt>
                <c:pt idx="37">
                  <c:v>6.2267206685853695</c:v>
                </c:pt>
                <c:pt idx="38">
                  <c:v>6.6151339685854396</c:v>
                </c:pt>
                <c:pt idx="39">
                  <c:v>7.2414382869531746</c:v>
                </c:pt>
                <c:pt idx="40">
                  <c:v>8.437902968585334</c:v>
                </c:pt>
                <c:pt idx="41">
                  <c:v>9.3307079568207527</c:v>
                </c:pt>
                <c:pt idx="42">
                  <c:v>14.526254427409086</c:v>
                </c:pt>
                <c:pt idx="43">
                  <c:v>15.675442768585274</c:v>
                </c:pt>
                <c:pt idx="44">
                  <c:v>17.6994889685853</c:v>
                </c:pt>
                <c:pt idx="45">
                  <c:v>19.274878668585831</c:v>
                </c:pt>
                <c:pt idx="46">
                  <c:v>20.163036568585358</c:v>
                </c:pt>
                <c:pt idx="47">
                  <c:v>21.37094156858543</c:v>
                </c:pt>
                <c:pt idx="48">
                  <c:v>21.62154096858508</c:v>
                </c:pt>
                <c:pt idx="49">
                  <c:v>21.564375268585721</c:v>
                </c:pt>
                <c:pt idx="50">
                  <c:v>21.043525526480053</c:v>
                </c:pt>
                <c:pt idx="51">
                  <c:v>11.689191431085375</c:v>
                </c:pt>
                <c:pt idx="52">
                  <c:v>10.208248968585057</c:v>
                </c:pt>
                <c:pt idx="53">
                  <c:v>8.9584130977515457</c:v>
                </c:pt>
                <c:pt idx="54">
                  <c:v>7.4053316685850765</c:v>
                </c:pt>
                <c:pt idx="55">
                  <c:v>5.6738209685855265</c:v>
                </c:pt>
                <c:pt idx="56">
                  <c:v>4.2218927795443815</c:v>
                </c:pt>
                <c:pt idx="57">
                  <c:v>1.3666050958580769</c:v>
                </c:pt>
                <c:pt idx="58">
                  <c:v>1.523240368585576</c:v>
                </c:pt>
                <c:pt idx="59">
                  <c:v>2.0245043685854598</c:v>
                </c:pt>
                <c:pt idx="60">
                  <c:v>3.2899811685856726</c:v>
                </c:pt>
                <c:pt idx="61">
                  <c:v>4.8066833685852686</c:v>
                </c:pt>
                <c:pt idx="62">
                  <c:v>6.2334670685853126</c:v>
                </c:pt>
                <c:pt idx="63">
                  <c:v>7.4489840685852249</c:v>
                </c:pt>
                <c:pt idx="64">
                  <c:v>8.4700358112088736</c:v>
                </c:pt>
                <c:pt idx="65">
                  <c:v>10.358460368585456</c:v>
                </c:pt>
                <c:pt idx="66">
                  <c:v>10.650212068585654</c:v>
                </c:pt>
                <c:pt idx="67">
                  <c:v>11.120923968585098</c:v>
                </c:pt>
                <c:pt idx="68">
                  <c:v>11.917491568585287</c:v>
                </c:pt>
                <c:pt idx="69">
                  <c:v>12.979793268585608</c:v>
                </c:pt>
                <c:pt idx="70">
                  <c:v>14.014795768585444</c:v>
                </c:pt>
                <c:pt idx="71">
                  <c:v>15.039916468585673</c:v>
                </c:pt>
                <c:pt idx="72">
                  <c:v>16.118733368585552</c:v>
                </c:pt>
                <c:pt idx="73">
                  <c:v>16.878940263322189</c:v>
                </c:pt>
                <c:pt idx="74">
                  <c:v>20.382551868585509</c:v>
                </c:pt>
                <c:pt idx="75">
                  <c:v>21.428556268585385</c:v>
                </c:pt>
                <c:pt idx="76">
                  <c:v>22.664880268585378</c:v>
                </c:pt>
                <c:pt idx="77">
                  <c:v>23.874717568584927</c:v>
                </c:pt>
                <c:pt idx="78">
                  <c:v>24.841723968585612</c:v>
                </c:pt>
                <c:pt idx="79">
                  <c:v>25.789137268585517</c:v>
                </c:pt>
                <c:pt idx="80">
                  <c:v>27.163502668585334</c:v>
                </c:pt>
                <c:pt idx="81">
                  <c:v>28.182963268585709</c:v>
                </c:pt>
                <c:pt idx="82">
                  <c:v>28.7118623685855</c:v>
                </c:pt>
                <c:pt idx="83">
                  <c:v>27.201381192114731</c:v>
                </c:pt>
                <c:pt idx="84">
                  <c:v>26.282349668585276</c:v>
                </c:pt>
                <c:pt idx="85">
                  <c:v>24.578523968585714</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-1.0134797963631128</c:v>
                </c:pt>
                <c:pt idx="95">
                  <c:v>-1.5007826314141397</c:v>
                </c:pt>
                <c:pt idx="96">
                  <c:v>-1.8685459314145749</c:v>
                </c:pt>
                <c:pt idx="97">
                  <c:v>-1.7162028314145781</c:v>
                </c:pt>
                <c:pt idx="98">
                  <c:v>-1.2270344314143657</c:v>
                </c:pt>
                <c:pt idx="99">
                  <c:v>-0.57944286218365471</c:v>
                </c:pt>
                <c:pt idx="100">
                  <c:v>1.8334374629251471</c:v>
                </c:pt>
                <c:pt idx="101">
                  <c:v>2.5713535685852236</c:v>
                </c:pt>
                <c:pt idx="102">
                  <c:v>3.5485268685849478</c:v>
                </c:pt>
                <c:pt idx="103">
                  <c:v>4.716245768585523</c:v>
                </c:pt>
                <c:pt idx="104">
                  <c:v>6.1148960685852138</c:v>
                </c:pt>
                <c:pt idx="105">
                  <c:v>8.3292718583813006</c:v>
                </c:pt>
                <c:pt idx="106">
                  <c:v>10.832565412063976</c:v>
                </c:pt>
                <c:pt idx="107">
                  <c:v>23.708769368585351</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c:v>
                </c:pt>
                <c:pt idx="119">
                  <c:v>12.691312168585299</c:v>
                </c:pt>
                <c:pt idx="120">
                  <c:v>9.759028768585793</c:v>
                </c:pt>
                <c:pt idx="121">
                  <c:v>6.537109968585475</c:v>
                </c:pt>
                <c:pt idx="122">
                  <c:v>4.3803219631802364</c:v>
                </c:pt>
                <c:pt idx="123">
                  <c:v>-3.7392776314143674</c:v>
                </c:pt>
                <c:pt idx="124">
                  <c:v>-4.5434229314143328</c:v>
                </c:pt>
                <c:pt idx="125">
                  <c:v>-5.1395015314149495</c:v>
                </c:pt>
                <c:pt idx="126">
                  <c:v>-5.2791160314148904</c:v>
                </c:pt>
                <c:pt idx="127">
                  <c:v>-4.9648758314144521</c:v>
                </c:pt>
                <c:pt idx="128">
                  <c:v>-4.6099577314151219</c:v>
                </c:pt>
                <c:pt idx="129">
                  <c:v>-3.9044081633295327</c:v>
                </c:pt>
                <c:pt idx="130">
                  <c:v>-0.42780763141455264</c:v>
                </c:pt>
                <c:pt idx="131">
                  <c:v>0.71520906858525279</c:v>
                </c:pt>
                <c:pt idx="132">
                  <c:v>2.2288700685859513</c:v>
                </c:pt>
                <c:pt idx="133">
                  <c:v>4.0493521623999564</c:v>
                </c:pt>
                <c:pt idx="134">
                  <c:v>6.0477423685851619</c:v>
                </c:pt>
                <c:pt idx="135">
                  <c:v>7.8397206685852545</c:v>
                </c:pt>
                <c:pt idx="136">
                  <c:v>10.180174068585657</c:v>
                </c:pt>
                <c:pt idx="137">
                  <c:v>12.925780347308857</c:v>
                </c:pt>
                <c:pt idx="138">
                  <c:v>14.719742368585472</c:v>
                </c:pt>
                <c:pt idx="139">
                  <c:v>24.910507982620736</c:v>
                </c:pt>
                <c:pt idx="140">
                  <c:v>24.989186668585017</c:v>
                </c:pt>
                <c:pt idx="141">
                  <c:v>24.251781168585495</c:v>
                </c:pt>
                <c:pt idx="142">
                  <c:v>22.751213568585413</c:v>
                </c:pt>
                <c:pt idx="143">
                  <c:v>20.5398780527958</c:v>
                </c:pt>
                <c:pt idx="144">
                  <c:v>17.599864768585327</c:v>
                </c:pt>
                <c:pt idx="145">
                  <c:v>14.684412257474452</c:v>
                </c:pt>
                <c:pt idx="146">
                  <c:v>5.5785223685854355</c:v>
                </c:pt>
                <c:pt idx="147">
                  <c:v>4.2944092685855866</c:v>
                </c:pt>
                <c:pt idx="148">
                  <c:v>1.8579592685853328</c:v>
                </c:pt>
                <c:pt idx="149">
                  <c:v>-0.34697573141458832</c:v>
                </c:pt>
                <c:pt idx="150">
                  <c:v>-1.9894639314145905</c:v>
                </c:pt>
                <c:pt idx="151">
                  <c:v>-3.3487790107248387</c:v>
                </c:pt>
                <c:pt idx="152">
                  <c:v>-5.1809512577881174</c:v>
                </c:pt>
                <c:pt idx="153">
                  <c:v>-4.9356092443179493</c:v>
                </c:pt>
                <c:pt idx="154">
                  <c:v>-4.4205744314144653</c:v>
                </c:pt>
                <c:pt idx="155">
                  <c:v>-3.7106000314146144</c:v>
                </c:pt>
                <c:pt idx="156">
                  <c:v>-3.15731703141482</c:v>
                </c:pt>
                <c:pt idx="157">
                  <c:v>-2.9184917130468597</c:v>
                </c:pt>
                <c:pt idx="158">
                  <c:v>0.28755836858540856</c:v>
                </c:pt>
                <c:pt idx="159">
                  <c:v>1.9721831685852351</c:v>
                </c:pt>
                <c:pt idx="160">
                  <c:v>4.4892250685854975</c:v>
                </c:pt>
                <c:pt idx="161">
                  <c:v>6.0375303685854105</c:v>
                </c:pt>
                <c:pt idx="162">
                  <c:v>8.2825217685854717</c:v>
                </c:pt>
                <c:pt idx="163">
                  <c:v>10.440426168585955</c:v>
                </c:pt>
                <c:pt idx="164">
                  <c:v>12.970738068585231</c:v>
                </c:pt>
                <c:pt idx="165">
                  <c:v>16.046008368585504</c:v>
                </c:pt>
                <c:pt idx="166">
                  <c:v>17.68475544550828</c:v>
                </c:pt>
                <c:pt idx="167">
                  <c:v>25.214322881406027</c:v>
                </c:pt>
                <c:pt idx="168">
                  <c:v>26.410454893838121</c:v>
                </c:pt>
                <c:pt idx="169">
                  <c:v>26.91532566858497</c:v>
                </c:pt>
                <c:pt idx="170">
                  <c:v>26.644124868585507</c:v>
                </c:pt>
                <c:pt idx="171">
                  <c:v>26.266085168586031</c:v>
                </c:pt>
                <c:pt idx="172">
                  <c:v>25.866511068585332</c:v>
                </c:pt>
                <c:pt idx="173">
                  <c:v>24.719375701918672</c:v>
                </c:pt>
                <c:pt idx="174">
                  <c:v>23.747285868585223</c:v>
                </c:pt>
                <c:pt idx="175">
                  <c:v>16.217493097752154</c:v>
                </c:pt>
                <c:pt idx="176">
                  <c:v>13.768072668585617</c:v>
                </c:pt>
                <c:pt idx="177">
                  <c:v>10.860614768585172</c:v>
                </c:pt>
                <c:pt idx="178">
                  <c:v>8.0039050685852704</c:v>
                </c:pt>
                <c:pt idx="179">
                  <c:v>5.294981968585434</c:v>
                </c:pt>
                <c:pt idx="180">
                  <c:v>2.4929555685853444</c:v>
                </c:pt>
                <c:pt idx="181">
                  <c:v>0.41640266858526376</c:v>
                </c:pt>
                <c:pt idx="182">
                  <c:v>-0.8225694224595812</c:v>
                </c:pt>
                <c:pt idx="183">
                  <c:v>-3.0094162028431555</c:v>
                </c:pt>
                <c:pt idx="184">
                  <c:v>-2.8395053314149381</c:v>
                </c:pt>
                <c:pt idx="185">
                  <c:v>-2.1870783314143836</c:v>
                </c:pt>
                <c:pt idx="186">
                  <c:v>-1.6041064314143085</c:v>
                </c:pt>
                <c:pt idx="187">
                  <c:v>-0.88672593141465961</c:v>
                </c:pt>
                <c:pt idx="188">
                  <c:v>0.20248646858523536</c:v>
                </c:pt>
                <c:pt idx="189">
                  <c:v>1.7775800685852943</c:v>
                </c:pt>
                <c:pt idx="190">
                  <c:v>3.23428416858538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38.276832968585751</c:v>
                </c:pt>
                <c:pt idx="203">
                  <c:v>38.552474168585277</c:v>
                </c:pt>
                <c:pt idx="204">
                  <c:v>38.143099268585516</c:v>
                </c:pt>
                <c:pt idx="205">
                  <c:v>37.326336943053562</c:v>
                </c:pt>
                <c:pt idx="206">
                  <c:v>36.199691968585213</c:v>
                </c:pt>
                <c:pt idx="207">
                  <c:v>35.081938320966302</c:v>
                </c:pt>
                <c:pt idx="208">
                  <c:v>28.973673883736957</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-5.3144749314145452</c:v>
                </c:pt>
                <c:pt idx="230">
                  <c:v>-3.9078076314141157</c:v>
                </c:pt>
                <c:pt idx="231">
                  <c:v>-2.0204772147480838</c:v>
                </c:pt>
                <c:pt idx="232">
                  <c:v>8.5716267019190688</c:v>
                </c:pt>
                <c:pt idx="233">
                  <c:v>10.902692568585318</c:v>
                </c:pt>
                <c:pt idx="234">
                  <c:v>13.270476668585641</c:v>
                </c:pt>
                <c:pt idx="235">
                  <c:v>15.746448263322193</c:v>
                </c:pt>
                <c:pt idx="236">
                  <c:v>17.657895668585848</c:v>
                </c:pt>
                <c:pt idx="237">
                  <c:v>19.351199268585329</c:v>
                </c:pt>
                <c:pt idx="238">
                  <c:v>20.981007968585189</c:v>
                </c:pt>
                <c:pt idx="239">
                  <c:v>21.942049690013924</c:v>
                </c:pt>
                <c:pt idx="240">
                  <c:v>22.871974035252094</c:v>
                </c:pt>
                <c:pt idx="241">
                  <c:v>22.634466506516535</c:v>
                </c:pt>
                <c:pt idx="242">
                  <c:v>21.59120391497725</c:v>
                </c:pt>
                <c:pt idx="243">
                  <c:v>20.16962906858571</c:v>
                </c:pt>
                <c:pt idx="244">
                  <c:v>18.554939268585272</c:v>
                </c:pt>
                <c:pt idx="245">
                  <c:v>16.58913856858549</c:v>
                </c:pt>
                <c:pt idx="246">
                  <c:v>14.864799338282726</c:v>
                </c:pt>
                <c:pt idx="247">
                  <c:v>12.325356413529311</c:v>
                </c:pt>
                <c:pt idx="248">
                  <c:v>3.0405435224318609</c:v>
                </c:pt>
                <c:pt idx="249">
                  <c:v>0.31692976858529726</c:v>
                </c:pt>
                <c:pt idx="250">
                  <c:v>-2.7812874314145546</c:v>
                </c:pt>
                <c:pt idx="251">
                  <c:v>-5.4409704314141916</c:v>
                </c:pt>
                <c:pt idx="252">
                  <c:v>-7.4156746011113199</c:v>
                </c:pt>
                <c:pt idx="253">
                  <c:v>-8.9291844314146704</c:v>
                </c:pt>
                <c:pt idx="254">
                  <c:v>-9.2976206314150289</c:v>
                </c:pt>
                <c:pt idx="255">
                  <c:v>-9.082022685178158</c:v>
                </c:pt>
                <c:pt idx="256">
                  <c:v>-4.589871411902374</c:v>
                </c:pt>
                <c:pt idx="257">
                  <c:v>-2.2062038679737141</c:v>
                </c:pt>
                <c:pt idx="258">
                  <c:v>0.37371556858552435</c:v>
                </c:pt>
                <c:pt idx="259">
                  <c:v>3.0635501685853987</c:v>
                </c:pt>
                <c:pt idx="260">
                  <c:v>5.3880906685854546</c:v>
                </c:pt>
                <c:pt idx="261">
                  <c:v>7.8531275685854798</c:v>
                </c:pt>
                <c:pt idx="262">
                  <c:v>9.970044278697598</c:v>
                </c:pt>
                <c:pt idx="263">
                  <c:v>12.749189243585832</c:v>
                </c:pt>
                <c:pt idx="264">
                  <c:v>21.236224977280926</c:v>
                </c:pt>
                <c:pt idx="265">
                  <c:v>23.123476868585229</c:v>
                </c:pt>
                <c:pt idx="266">
                  <c:v>24.888021368585207</c:v>
                </c:pt>
                <c:pt idx="267">
                  <c:v>26.21530970901064</c:v>
                </c:pt>
                <c:pt idx="268">
                  <c:v>27.344492668585712</c:v>
                </c:pt>
                <c:pt idx="269">
                  <c:v>27.70540216858506</c:v>
                </c:pt>
                <c:pt idx="270">
                  <c:v>27.093829168585685</c:v>
                </c:pt>
                <c:pt idx="271">
                  <c:v>26.204787968585052</c:v>
                </c:pt>
                <c:pt idx="272">
                  <c:v>25.445359590807513</c:v>
                </c:pt>
                <c:pt idx="273">
                  <c:v>20.447272368585331</c:v>
                </c:pt>
                <c:pt idx="274">
                  <c:v>18.724713168585382</c:v>
                </c:pt>
                <c:pt idx="275">
                  <c:v>15.640697468585316</c:v>
                </c:pt>
                <c:pt idx="276">
                  <c:v>12.548126668585621</c:v>
                </c:pt>
                <c:pt idx="277">
                  <c:v>8.7372099685852689</c:v>
                </c:pt>
                <c:pt idx="278">
                  <c:v>5.0606577221208937</c:v>
                </c:pt>
                <c:pt idx="279">
                  <c:v>1.4073266685852686</c:v>
                </c:pt>
                <c:pt idx="280">
                  <c:v>-1.7801670314143365</c:v>
                </c:pt>
                <c:pt idx="281">
                  <c:v>-3.5902636314145724</c:v>
                </c:pt>
                <c:pt idx="282">
                  <c:v>-11.044848412664448</c:v>
                </c:pt>
                <c:pt idx="283">
                  <c:v>-12.888401431414568</c:v>
                </c:pt>
                <c:pt idx="284">
                  <c:v>-14.040782984949702</c:v>
                </c:pt>
                <c:pt idx="285">
                  <c:v>-14.127275331414328</c:v>
                </c:pt>
                <c:pt idx="286">
                  <c:v>-13.410641231414772</c:v>
                </c:pt>
                <c:pt idx="287">
                  <c:v>-11.986978231414682</c:v>
                </c:pt>
                <c:pt idx="288">
                  <c:v>-10.605823995051351</c:v>
                </c:pt>
                <c:pt idx="289">
                  <c:v>-8.8319834268692006</c:v>
                </c:pt>
                <c:pt idx="290">
                  <c:v>-2.9637377596197214</c:v>
                </c:pt>
                <c:pt idx="291">
                  <c:v>1.6024068585366542E-2</c:v>
                </c:pt>
                <c:pt idx="292">
                  <c:v>2.9960531685859024</c:v>
                </c:pt>
                <c:pt idx="293">
                  <c:v>6.4653645424983353</c:v>
                </c:pt>
                <c:pt idx="294">
                  <c:v>9.9451179685853077</c:v>
                </c:pt>
                <c:pt idx="295">
                  <c:v>13.59015866858546</c:v>
                </c:pt>
                <c:pt idx="296">
                  <c:v>17.19707116858552</c:v>
                </c:pt>
                <c:pt idx="297">
                  <c:v>20.445185947532529</c:v>
                </c:pt>
                <c:pt idx="298">
                  <c:v>25.953335035252227</c:v>
                </c:pt>
                <c:pt idx="299">
                  <c:v>26.148631868585305</c:v>
                </c:pt>
                <c:pt idx="300">
                  <c:v>25.885160868585096</c:v>
                </c:pt>
                <c:pt idx="301">
                  <c:v>25.013256768585489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-14.389486731414769</c:v>
                </c:pt>
                <c:pt idx="318">
                  <c:v>-11.563139131415022</c:v>
                </c:pt>
                <c:pt idx="319">
                  <c:v>-8.4259381314146147</c:v>
                </c:pt>
                <c:pt idx="320">
                  <c:v>-6.2895713156250306</c:v>
                </c:pt>
                <c:pt idx="321">
                  <c:v>4.4842785950007373</c:v>
                </c:pt>
                <c:pt idx="322">
                  <c:v>8.0423116685851728</c:v>
                </c:pt>
                <c:pt idx="323">
                  <c:v>12.010001055454168</c:v>
                </c:pt>
                <c:pt idx="324">
                  <c:v>15.24044766858556</c:v>
                </c:pt>
                <c:pt idx="325">
                  <c:v>17.747789068585689</c:v>
                </c:pt>
                <c:pt idx="326">
                  <c:v>20.19661116858596</c:v>
                </c:pt>
                <c:pt idx="327">
                  <c:v>22.820868868585457</c:v>
                </c:pt>
                <c:pt idx="328">
                  <c:v>24.982497533420783</c:v>
                </c:pt>
                <c:pt idx="329">
                  <c:v>26.436294186767263</c:v>
                </c:pt>
                <c:pt idx="330">
                  <c:v>30.977936535251949</c:v>
                </c:pt>
                <c:pt idx="331">
                  <c:v>31.475853368585106</c:v>
                </c:pt>
                <c:pt idx="332">
                  <c:v>31.483450568585614</c:v>
                </c:pt>
                <c:pt idx="333">
                  <c:v>30.737205468585604</c:v>
                </c:pt>
                <c:pt idx="334">
                  <c:v>29.45456536858525</c:v>
                </c:pt>
                <c:pt idx="335">
                  <c:v>27.738183013746962</c:v>
                </c:pt>
                <c:pt idx="336">
                  <c:v>24.87271436858537</c:v>
                </c:pt>
                <c:pt idx="337">
                  <c:v>20.604823768585991</c:v>
                </c:pt>
                <c:pt idx="338">
                  <c:v>16.92558650651652</c:v>
                </c:pt>
                <c:pt idx="339">
                  <c:v>1.4036802257283654</c:v>
                </c:pt>
                <c:pt idx="340">
                  <c:v>-1.4848077324246418</c:v>
                </c:pt>
                <c:pt idx="341">
                  <c:v>-5.2655040314148067</c:v>
                </c:pt>
                <c:pt idx="342">
                  <c:v>-7.5449423122658317</c:v>
                </c:pt>
                <c:pt idx="343">
                  <c:v>-9.3507438314147731</c:v>
                </c:pt>
                <c:pt idx="344">
                  <c:v>-9.969353631414819</c:v>
                </c:pt>
                <c:pt idx="345">
                  <c:v>-9.6441037314141536</c:v>
                </c:pt>
                <c:pt idx="346">
                  <c:v>-8.8978081314145179</c:v>
                </c:pt>
                <c:pt idx="347">
                  <c:v>-7.9112605725908276</c:v>
                </c:pt>
                <c:pt idx="348">
                  <c:v>-3.0968776314145825</c:v>
                </c:pt>
                <c:pt idx="349">
                  <c:v>-2.036594331414662</c:v>
                </c:pt>
                <c:pt idx="350">
                  <c:v>0.10060766858534008</c:v>
                </c:pt>
                <c:pt idx="351">
                  <c:v>1.7984398685855609</c:v>
                </c:pt>
                <c:pt idx="352">
                  <c:v>2.4265865685855652</c:v>
                </c:pt>
                <c:pt idx="353">
                  <c:v>2.9957705685857992</c:v>
                </c:pt>
                <c:pt idx="354">
                  <c:v>3.3610561059588346</c:v>
                </c:pt>
                <c:pt idx="355">
                  <c:v>3.9947836685856402</c:v>
                </c:pt>
                <c:pt idx="356">
                  <c:v>4.9070604042999122</c:v>
                </c:pt>
                <c:pt idx="357">
                  <c:v>6.7997123685855865</c:v>
                </c:pt>
                <c:pt idx="358">
                  <c:v>6.5223059685855018</c:v>
                </c:pt>
                <c:pt idx="359">
                  <c:v>6.2333509685852375</c:v>
                </c:pt>
                <c:pt idx="360">
                  <c:v>6.0563036451809094</c:v>
                </c:pt>
                <c:pt idx="361">
                  <c:v>5.8457705685855839</c:v>
                </c:pt>
                <c:pt idx="362">
                  <c:v>5.2924211685853635</c:v>
                </c:pt>
                <c:pt idx="363">
                  <c:v>4.9239379685849984</c:v>
                </c:pt>
                <c:pt idx="364">
                  <c:v>4.8277223685854018</c:v>
                </c:pt>
                <c:pt idx="365">
                  <c:v>4.1532135550260847</c:v>
                </c:pt>
                <c:pt idx="366">
                  <c:v>4.0632634438543631</c:v>
                </c:pt>
                <c:pt idx="367">
                  <c:v>3.9032607685852159</c:v>
                </c:pt>
                <c:pt idx="368">
                  <c:v>3.8547777685851252</c:v>
                </c:pt>
                <c:pt idx="369">
                  <c:v>3.7542007685854237</c:v>
                </c:pt>
                <c:pt idx="370">
                  <c:v>3.7006065685851759</c:v>
                </c:pt>
                <c:pt idx="371">
                  <c:v>3.7360354868652177</c:v>
                </c:pt>
                <c:pt idx="372">
                  <c:v>3.8569008301234469</c:v>
                </c:pt>
                <c:pt idx="373">
                  <c:v>4.1972514935854548</c:v>
                </c:pt>
                <c:pt idx="374">
                  <c:v>4.2863162685856775</c:v>
                </c:pt>
                <c:pt idx="375">
                  <c:v>4.3605344685855156</c:v>
                </c:pt>
                <c:pt idx="376">
                  <c:v>4.4357299443427882</c:v>
                </c:pt>
                <c:pt idx="377">
                  <c:v>4.4760305685856085</c:v>
                </c:pt>
                <c:pt idx="378">
                  <c:v>4.4970429685852285</c:v>
                </c:pt>
                <c:pt idx="379">
                  <c:v>4.6170919685851661</c:v>
                </c:pt>
                <c:pt idx="380">
                  <c:v>4.8715107685857308</c:v>
                </c:pt>
                <c:pt idx="381">
                  <c:v>5.0689323685854255</c:v>
                </c:pt>
                <c:pt idx="382">
                  <c:v>7.1008025325200625</c:v>
                </c:pt>
                <c:pt idx="383">
                  <c:v>7.5240839685856233</c:v>
                </c:pt>
                <c:pt idx="384">
                  <c:v>7.9820408685851145</c:v>
                </c:pt>
                <c:pt idx="385">
                  <c:v>8.4214393685858475</c:v>
                </c:pt>
                <c:pt idx="386">
                  <c:v>8.6356223685853735</c:v>
                </c:pt>
                <c:pt idx="387">
                  <c:v>8.8338062069690579</c:v>
                </c:pt>
                <c:pt idx="388">
                  <c:v>8.4360043685853405</c:v>
                </c:pt>
                <c:pt idx="389">
                  <c:v>7.7184434685852485</c:v>
                </c:pt>
                <c:pt idx="390">
                  <c:v>7.4558368968872717</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7.0248208685853264</c:v>
                </c:pt>
                <c:pt idx="399">
                  <c:v>7.0174601463630895</c:v>
                </c:pt>
                <c:pt idx="400">
                  <c:v>7.0024011921148821</c:v>
                </c:pt>
                <c:pt idx="401">
                  <c:v>7.0039281685853982</c:v>
                </c:pt>
                <c:pt idx="402">
                  <c:v>7.0618053685853459</c:v>
                </c:pt>
                <c:pt idx="403">
                  <c:v>7.174684287777275</c:v>
                </c:pt>
                <c:pt idx="404">
                  <c:v>7.1437487685855805</c:v>
                </c:pt>
                <c:pt idx="405">
                  <c:v>7.0791927685852016</c:v>
                </c:pt>
                <c:pt idx="406">
                  <c:v>6.9761273685858916</c:v>
                </c:pt>
                <c:pt idx="407">
                  <c:v>6.7964707685855643</c:v>
                </c:pt>
                <c:pt idx="408">
                  <c:v>6.5255553231306855</c:v>
                </c:pt>
                <c:pt idx="409">
                  <c:v>6.3259399685854323</c:v>
                </c:pt>
                <c:pt idx="410">
                  <c:v>6.4284988685854563</c:v>
                </c:pt>
                <c:pt idx="411">
                  <c:v>6.6106073685856046</c:v>
                </c:pt>
                <c:pt idx="412">
                  <c:v>6.6846262685854789</c:v>
                </c:pt>
                <c:pt idx="413">
                  <c:v>6.7242132685859204</c:v>
                </c:pt>
                <c:pt idx="414">
                  <c:v>6.7531525859768804</c:v>
                </c:pt>
                <c:pt idx="415">
                  <c:v>6.7703452685853005</c:v>
                </c:pt>
                <c:pt idx="416">
                  <c:v>6.7884494140397109</c:v>
                </c:pt>
                <c:pt idx="417">
                  <c:v>6.8322489568211182</c:v>
                </c:pt>
                <c:pt idx="418">
                  <c:v>6.841577768585247</c:v>
                </c:pt>
                <c:pt idx="419">
                  <c:v>6.8533346026279762</c:v>
                </c:pt>
                <c:pt idx="420">
                  <c:v>6.862863068585404</c:v>
                </c:pt>
                <c:pt idx="421">
                  <c:v>6.8709171685855006</c:v>
                </c:pt>
                <c:pt idx="422">
                  <c:v>6.8794309685854449</c:v>
                </c:pt>
                <c:pt idx="423">
                  <c:v>6.8859331849117407</c:v>
                </c:pt>
                <c:pt idx="424">
                  <c:v>6.8910608632089208</c:v>
                </c:pt>
                <c:pt idx="425">
                  <c:v>6.8959740352520473</c:v>
                </c:pt>
                <c:pt idx="426">
                  <c:v>6.9091773685854747</c:v>
                </c:pt>
                <c:pt idx="427">
                  <c:v>6.9120956685855015</c:v>
                </c:pt>
                <c:pt idx="428">
                  <c:v>6.9161889685852955</c:v>
                </c:pt>
                <c:pt idx="429">
                  <c:v>6.9194107524238184</c:v>
                </c:pt>
                <c:pt idx="430">
                  <c:v>6.9233802685851717</c:v>
                </c:pt>
                <c:pt idx="431">
                  <c:v>6.9288719685856766</c:v>
                </c:pt>
                <c:pt idx="432">
                  <c:v>6.9386347685850875</c:v>
                </c:pt>
                <c:pt idx="433">
                  <c:v>6.950980168585156</c:v>
                </c:pt>
                <c:pt idx="434">
                  <c:v>6.9666406294552559</c:v>
                </c:pt>
                <c:pt idx="435">
                  <c:v>7.028303479696504</c:v>
                </c:pt>
                <c:pt idx="436">
                  <c:v>7.0415748685852639</c:v>
                </c:pt>
                <c:pt idx="437">
                  <c:v>7.0721772685856283</c:v>
                </c:pt>
                <c:pt idx="438">
                  <c:v>7.0989817685854781</c:v>
                </c:pt>
                <c:pt idx="439">
                  <c:v>7.1309629685849956</c:v>
                </c:pt>
                <c:pt idx="440">
                  <c:v>7.1588074772810817</c:v>
                </c:pt>
                <c:pt idx="441">
                  <c:v>7.1872787685852098</c:v>
                </c:pt>
                <c:pt idx="442">
                  <c:v>7.2128456685855484</c:v>
                </c:pt>
                <c:pt idx="443">
                  <c:v>7.2305727607422483</c:v>
                </c:pt>
                <c:pt idx="444">
                  <c:v>7.2907399685855268</c:v>
                </c:pt>
                <c:pt idx="445">
                  <c:v>7.3006372072947086</c:v>
                </c:pt>
                <c:pt idx="446">
                  <c:v>7.3179324685857585</c:v>
                </c:pt>
                <c:pt idx="447">
                  <c:v>7.3373000685854288</c:v>
                </c:pt>
                <c:pt idx="448">
                  <c:v>7.3515886685855838</c:v>
                </c:pt>
                <c:pt idx="449">
                  <c:v>7.3663694685850629</c:v>
                </c:pt>
                <c:pt idx="450">
                  <c:v>7.3796593382824804</c:v>
                </c:pt>
                <c:pt idx="451">
                  <c:v>7.3905243898619375</c:v>
                </c:pt>
                <c:pt idx="452">
                  <c:v>7.4219907019185793</c:v>
                </c:pt>
                <c:pt idx="453">
                  <c:v>7.4295087685854444</c:v>
                </c:pt>
                <c:pt idx="454">
                  <c:v>7.4374301685854345</c:v>
                </c:pt>
                <c:pt idx="455">
                  <c:v>7.447154815394029</c:v>
                </c:pt>
                <c:pt idx="456">
                  <c:v>7.4558424685855158</c:v>
                </c:pt>
                <c:pt idx="457">
                  <c:v>7.4627817685854483</c:v>
                </c:pt>
                <c:pt idx="458">
                  <c:v>7.4705532685856175</c:v>
                </c:pt>
                <c:pt idx="459">
                  <c:v>7.4764589277251794</c:v>
                </c:pt>
                <c:pt idx="460">
                  <c:v>7.4805062574743744</c:v>
                </c:pt>
                <c:pt idx="461">
                  <c:v>7.4967712147391339</c:v>
                </c:pt>
                <c:pt idx="462">
                  <c:v>7.4990548685854668</c:v>
                </c:pt>
                <c:pt idx="463">
                  <c:v>7.5051034685853466</c:v>
                </c:pt>
                <c:pt idx="464">
                  <c:v>7.509131768585755</c:v>
                </c:pt>
                <c:pt idx="465">
                  <c:v>7.5109758029291385</c:v>
                </c:pt>
                <c:pt idx="466">
                  <c:v>7.5164584685857765</c:v>
                </c:pt>
                <c:pt idx="467">
                  <c:v>7.5205861685852291</c:v>
                </c:pt>
                <c:pt idx="468">
                  <c:v>7.5236300685853745</c:v>
                </c:pt>
                <c:pt idx="469">
                  <c:v>7.5258338991972176</c:v>
                </c:pt>
                <c:pt idx="470">
                  <c:v>7.5281400608931364</c:v>
                </c:pt>
                <c:pt idx="471">
                  <c:v>7.5355609400143262</c:v>
                </c:pt>
                <c:pt idx="472">
                  <c:v>7.5384178685850465</c:v>
                </c:pt>
                <c:pt idx="473">
                  <c:v>7.5417287685853154</c:v>
                </c:pt>
                <c:pt idx="474">
                  <c:v>7.544565768585195</c:v>
                </c:pt>
                <c:pt idx="475">
                  <c:v>7.5474680685855535</c:v>
                </c:pt>
                <c:pt idx="476">
                  <c:v>7.5496977221207748</c:v>
                </c:pt>
                <c:pt idx="477">
                  <c:v>7.5516450191879727</c:v>
                </c:pt>
                <c:pt idx="478">
                  <c:v>7.5576857393718999</c:v>
                </c:pt>
                <c:pt idx="479">
                  <c:v>7.5592708685856085</c:v>
                </c:pt>
                <c:pt idx="480">
                  <c:v>7.5613475685850755</c:v>
                </c:pt>
                <c:pt idx="481">
                  <c:v>7.5648303685855476</c:v>
                </c:pt>
                <c:pt idx="482">
                  <c:v>7.5687148938379289</c:v>
                </c:pt>
                <c:pt idx="483">
                  <c:v>7.5731952685852741</c:v>
                </c:pt>
                <c:pt idx="484">
                  <c:v>7.5773684685853624</c:v>
                </c:pt>
                <c:pt idx="485">
                  <c:v>7.5815343685856735</c:v>
                </c:pt>
                <c:pt idx="486">
                  <c:v>7.5849990352522383</c:v>
                </c:pt>
                <c:pt idx="487">
                  <c:v>7.5997768998351631</c:v>
                </c:pt>
                <c:pt idx="488">
                  <c:v>7.6025250859764899</c:v>
                </c:pt>
                <c:pt idx="489">
                  <c:v>7.6060661685857074</c:v>
                </c:pt>
                <c:pt idx="490">
                  <c:v>7.6087528685848298</c:v>
                </c:pt>
                <c:pt idx="491">
                  <c:v>7.6116141685851151</c:v>
                </c:pt>
                <c:pt idx="492">
                  <c:v>7.6141540685852043</c:v>
                </c:pt>
                <c:pt idx="493">
                  <c:v>7.6159776559416201</c:v>
                </c:pt>
                <c:pt idx="494">
                  <c:v>7.6196705264804416</c:v>
                </c:pt>
                <c:pt idx="495">
                  <c:v>7.6206490685851946</c:v>
                </c:pt>
                <c:pt idx="496">
                  <c:v>7.6219087685851266</c:v>
                </c:pt>
                <c:pt idx="497">
                  <c:v>7.6232630685855867</c:v>
                </c:pt>
                <c:pt idx="498">
                  <c:v>7.6249340685852154</c:v>
                </c:pt>
                <c:pt idx="499">
                  <c:v>7.6261879685854401</c:v>
                </c:pt>
                <c:pt idx="500">
                  <c:v>7.6274506481553876</c:v>
                </c:pt>
                <c:pt idx="501">
                  <c:v>7.6283368685853929</c:v>
                </c:pt>
                <c:pt idx="502">
                  <c:v>7.6289737322216684</c:v>
                </c:pt>
                <c:pt idx="503">
                  <c:v>7.6308737478958761</c:v>
                </c:pt>
                <c:pt idx="504">
                  <c:v>7.6312201685854717</c:v>
                </c:pt>
                <c:pt idx="505">
                  <c:v>7.6318682685852215</c:v>
                </c:pt>
                <c:pt idx="506">
                  <c:v>7.6321806685851401</c:v>
                </c:pt>
                <c:pt idx="507">
                  <c:v>7.6319440169369903</c:v>
                </c:pt>
                <c:pt idx="508">
                  <c:v>7.6307150685858067</c:v>
                </c:pt>
                <c:pt idx="509">
                  <c:v>7.6283658685855498</c:v>
                </c:pt>
                <c:pt idx="510">
                  <c:v>7.6252588332323086</c:v>
                </c:pt>
                <c:pt idx="511">
                  <c:v>7.6163599492306986</c:v>
                </c:pt>
                <c:pt idx="512">
                  <c:v>7.6150058379734631</c:v>
                </c:pt>
                <c:pt idx="513">
                  <c:v>7.6121995685853161</c:v>
                </c:pt>
                <c:pt idx="514">
                  <c:v>7.6101115685853555</c:v>
                </c:pt>
                <c:pt idx="515">
                  <c:v>7.6086119685849765</c:v>
                </c:pt>
                <c:pt idx="516">
                  <c:v>7.6070586685854131</c:v>
                </c:pt>
                <c:pt idx="517">
                  <c:v>7.6051487322216804</c:v>
                </c:pt>
                <c:pt idx="518">
                  <c:v>7.6036771463638697</c:v>
                </c:pt>
                <c:pt idx="519">
                  <c:v>7.6027036893401174</c:v>
                </c:pt>
                <c:pt idx="520">
                  <c:v>7.5976823685852626</c:v>
                </c:pt>
                <c:pt idx="521">
                  <c:v>7.5967592685854077</c:v>
                </c:pt>
                <c:pt idx="522">
                  <c:v>7.5955406685852767</c:v>
                </c:pt>
                <c:pt idx="523">
                  <c:v>7.5943595685853937</c:v>
                </c:pt>
                <c:pt idx="524">
                  <c:v>7.5933686729332717</c:v>
                </c:pt>
                <c:pt idx="525">
                  <c:v>7.5922890685855675</c:v>
                </c:pt>
                <c:pt idx="526">
                  <c:v>7.5914822685852608</c:v>
                </c:pt>
                <c:pt idx="527">
                  <c:v>7.5912423685854407</c:v>
                </c:pt>
                <c:pt idx="528">
                  <c:v>7.5903223685854275</c:v>
                </c:pt>
                <c:pt idx="529">
                  <c:v>7.5902324685857945</c:v>
                </c:pt>
                <c:pt idx="530">
                  <c:v>7.5899940685856775</c:v>
                </c:pt>
                <c:pt idx="531">
                  <c:v>7.5901098685852784</c:v>
                </c:pt>
                <c:pt idx="532">
                  <c:v>7.5912416394189304</c:v>
                </c:pt>
                <c:pt idx="533">
                  <c:v>7.5927135685850633</c:v>
                </c:pt>
                <c:pt idx="534">
                  <c:v>7.5942943685852846</c:v>
                </c:pt>
                <c:pt idx="535">
                  <c:v>7.5957680675102885</c:v>
                </c:pt>
                <c:pt idx="536">
                  <c:v>7.6000778402834133</c:v>
                </c:pt>
                <c:pt idx="537">
                  <c:v>7.6010132869525506</c:v>
                </c:pt>
                <c:pt idx="538">
                  <c:v>7.6018287685854045</c:v>
                </c:pt>
                <c:pt idx="539">
                  <c:v>7.6023765685855018</c:v>
                </c:pt>
                <c:pt idx="540">
                  <c:v>7.6023592685853085</c:v>
                </c:pt>
                <c:pt idx="541">
                  <c:v>7.6021955685850457</c:v>
                </c:pt>
                <c:pt idx="542">
                  <c:v>7.6016291685855464</c:v>
                </c:pt>
                <c:pt idx="543">
                  <c:v>7.6011359400141165</c:v>
                </c:pt>
                <c:pt idx="544">
                  <c:v>7.5993429091259515</c:v>
                </c:pt>
                <c:pt idx="545">
                  <c:v>7.5985744685852437</c:v>
                </c:pt>
                <c:pt idx="546">
                  <c:v>7.5979467685859339</c:v>
                </c:pt>
                <c:pt idx="547">
                  <c:v>7.5980610685854879</c:v>
                </c:pt>
                <c:pt idx="548">
                  <c:v>7.5984820114423002</c:v>
                </c:pt>
                <c:pt idx="549">
                  <c:v>7.6002767685853456</c:v>
                </c:pt>
                <c:pt idx="550">
                  <c:v>7.6028977685852004</c:v>
                </c:pt>
                <c:pt idx="551">
                  <c:v>7.606320002994174</c:v>
                </c:pt>
                <c:pt idx="552">
                  <c:v>7.6316365065166707</c:v>
                </c:pt>
                <c:pt idx="553">
                  <c:v>7.6358422665447945</c:v>
                </c:pt>
                <c:pt idx="554">
                  <c:v>7.6436755685856017</c:v>
                </c:pt>
                <c:pt idx="555">
                  <c:v>7.651418668585344</c:v>
                </c:pt>
                <c:pt idx="556">
                  <c:v>7.6581649685857105</c:v>
                </c:pt>
                <c:pt idx="557">
                  <c:v>7.6651807685855733</c:v>
                </c:pt>
                <c:pt idx="558">
                  <c:v>7.6712385302020181</c:v>
                </c:pt>
                <c:pt idx="559">
                  <c:v>7.6747858112083316</c:v>
                </c:pt>
                <c:pt idx="560">
                  <c:v>7.6912302473733805</c:v>
                </c:pt>
                <c:pt idx="561">
                  <c:v>7.6966558685850321</c:v>
                </c:pt>
                <c:pt idx="562">
                  <c:v>7.7009981685856843</c:v>
                </c:pt>
                <c:pt idx="563">
                  <c:v>7.7052227767484975</c:v>
                </c:pt>
                <c:pt idx="564">
                  <c:v>7.7087393685849435</c:v>
                </c:pt>
                <c:pt idx="565">
                  <c:v>7.7119394685858085</c:v>
                </c:pt>
                <c:pt idx="566">
                  <c:v>7.7144684555426206</c:v>
                </c:pt>
                <c:pt idx="567">
                  <c:v>7.7248377110509665</c:v>
                </c:pt>
                <c:pt idx="568">
                  <c:v>7.726595940014036</c:v>
                </c:pt>
                <c:pt idx="569">
                  <c:v>7.7280935685854013</c:v>
                </c:pt>
                <c:pt idx="570">
                  <c:v>7.7299980685851972</c:v>
                </c:pt>
                <c:pt idx="571">
                  <c:v>7.7315832685856236</c:v>
                </c:pt>
                <c:pt idx="572">
                  <c:v>7.7330500685851717</c:v>
                </c:pt>
                <c:pt idx="573">
                  <c:v>7.734763121273116</c:v>
                </c:pt>
                <c:pt idx="574">
                  <c:v>7.735522368585416</c:v>
                </c:pt>
                <c:pt idx="575">
                  <c:v>7.7406297456345472</c:v>
                </c:pt>
                <c:pt idx="576">
                  <c:v>7.7422487685853554</c:v>
                </c:pt>
                <c:pt idx="577">
                  <c:v>7.7439163685851407</c:v>
                </c:pt>
                <c:pt idx="578">
                  <c:v>7.7458824685856058</c:v>
                </c:pt>
                <c:pt idx="579">
                  <c:v>7.7473971413124474</c:v>
                </c:pt>
                <c:pt idx="580">
                  <c:v>7.7489395685852891</c:v>
                </c:pt>
                <c:pt idx="581">
                  <c:v>7.7503563685853685</c:v>
                </c:pt>
                <c:pt idx="582">
                  <c:v>7.7510315685859785</c:v>
                </c:pt>
                <c:pt idx="583">
                  <c:v>7.7512998685854875</c:v>
                </c:pt>
                <c:pt idx="584">
                  <c:v>7.7503201810853479</c:v>
                </c:pt>
                <c:pt idx="585">
                  <c:v>7.7489661463632302</c:v>
                </c:pt>
                <c:pt idx="586">
                  <c:v>7.7465399685853065</c:v>
                </c:pt>
                <c:pt idx="587">
                  <c:v>7.7440180685854365</c:v>
                </c:pt>
                <c:pt idx="588">
                  <c:v>7.7416641685856193</c:v>
                </c:pt>
                <c:pt idx="589">
                  <c:v>7.7393714685853894</c:v>
                </c:pt>
                <c:pt idx="590">
                  <c:v>7.7368918583819237</c:v>
                </c:pt>
                <c:pt idx="591">
                  <c:v>7.7347597549491134</c:v>
                </c:pt>
                <c:pt idx="592">
                  <c:v>7.729641643947863</c:v>
                </c:pt>
                <c:pt idx="593">
                  <c:v>7.7289258685856934</c:v>
                </c:pt>
                <c:pt idx="594">
                  <c:v>7.7279921685854482</c:v>
                </c:pt>
                <c:pt idx="595">
                  <c:v>7.7271181849119017</c:v>
                </c:pt>
                <c:pt idx="596">
                  <c:v>7.7264334685851965</c:v>
                </c:pt>
                <c:pt idx="597">
                  <c:v>7.7256894685851449</c:v>
                </c:pt>
                <c:pt idx="598">
                  <c:v>7.7253092685856046</c:v>
                </c:pt>
                <c:pt idx="599">
                  <c:v>7.7249269519185821</c:v>
                </c:pt>
                <c:pt idx="600">
                  <c:v>7.7240523685860056</c:v>
                </c:pt>
                <c:pt idx="601">
                  <c:v>7.7243386685854061</c:v>
                </c:pt>
                <c:pt idx="602">
                  <c:v>7.7257648685856068</c:v>
                </c:pt>
                <c:pt idx="603">
                  <c:v>7.7279447685857638</c:v>
                </c:pt>
                <c:pt idx="604">
                  <c:v>7.7306894094019913</c:v>
                </c:pt>
                <c:pt idx="605">
                  <c:v>7.7335338685858375</c:v>
                </c:pt>
                <c:pt idx="606">
                  <c:v>7.7365451685852378</c:v>
                </c:pt>
                <c:pt idx="607">
                  <c:v>7.7389089685851875</c:v>
                </c:pt>
                <c:pt idx="608">
                  <c:v>7.7403928814058727</c:v>
                </c:pt>
                <c:pt idx="609">
                  <c:v>7.7457823685857159</c:v>
                </c:pt>
                <c:pt idx="610">
                  <c:v>7.746984768585385</c:v>
                </c:pt>
                <c:pt idx="611">
                  <c:v>7.7486809685854103</c:v>
                </c:pt>
                <c:pt idx="612">
                  <c:v>7.7500183685858781</c:v>
                </c:pt>
                <c:pt idx="613">
                  <c:v>7.7515030685855875</c:v>
                </c:pt>
                <c:pt idx="614">
                  <c:v>7.7529678787893852</c:v>
                </c:pt>
                <c:pt idx="615">
                  <c:v>7.7548278685852701</c:v>
                </c:pt>
                <c:pt idx="616">
                  <c:v>7.7569256685853345</c:v>
                </c:pt>
                <c:pt idx="617">
                  <c:v>7.7584551810853295</c:v>
                </c:pt>
                <c:pt idx="618">
                  <c:v>7.7642829241409705</c:v>
                </c:pt>
                <c:pt idx="619">
                  <c:v>7.7655985685853519</c:v>
                </c:pt>
                <c:pt idx="620">
                  <c:v>7.7675996685857251</c:v>
                </c:pt>
                <c:pt idx="621">
                  <c:v>7.7689304685852738</c:v>
                </c:pt>
                <c:pt idx="622">
                  <c:v>7.7701446266500085</c:v>
                </c:pt>
                <c:pt idx="623">
                  <c:v>7.7705301685854327</c:v>
                </c:pt>
                <c:pt idx="624">
                  <c:v>7.7696586685856488</c:v>
                </c:pt>
                <c:pt idx="625">
                  <c:v>7.7686660685849489</c:v>
                </c:pt>
                <c:pt idx="626">
                  <c:v>7.7680479618057445</c:v>
                </c:pt>
                <c:pt idx="627">
                  <c:v>7.764237368585504</c:v>
                </c:pt>
                <c:pt idx="628">
                  <c:v>7.7633443685858854</c:v>
                </c:pt>
                <c:pt idx="629">
                  <c:v>7.7608861685852784</c:v>
                </c:pt>
                <c:pt idx="630">
                  <c:v>7.7590352685854276</c:v>
                </c:pt>
                <c:pt idx="631">
                  <c:v>7.7574118685853399</c:v>
                </c:pt>
                <c:pt idx="632">
                  <c:v>7.7555239685854733</c:v>
                </c:pt>
                <c:pt idx="633">
                  <c:v>7.7540433685857266</c:v>
                </c:pt>
                <c:pt idx="634">
                  <c:v>7.7526468004036424</c:v>
                </c:pt>
                <c:pt idx="635">
                  <c:v>7.7489970521298943</c:v>
                </c:pt>
                <c:pt idx="636">
                  <c:v>7.7493112685854806</c:v>
                </c:pt>
                <c:pt idx="637">
                  <c:v>7.7509742685851979</c:v>
                </c:pt>
                <c:pt idx="638">
                  <c:v>7.7538271685853175</c:v>
                </c:pt>
                <c:pt idx="639">
                  <c:v>7.7570197685855735</c:v>
                </c:pt>
                <c:pt idx="640">
                  <c:v>7.7602087971570395</c:v>
                </c:pt>
                <c:pt idx="641">
                  <c:v>7.7638517685854866</c:v>
                </c:pt>
                <c:pt idx="642">
                  <c:v>7.767005368585564</c:v>
                </c:pt>
                <c:pt idx="643">
                  <c:v>7.768710368585352</c:v>
                </c:pt>
                <c:pt idx="644">
                  <c:v>7.7780967164114401</c:v>
                </c:pt>
                <c:pt idx="645">
                  <c:v>7.7806030685855632</c:v>
                </c:pt>
                <c:pt idx="646">
                  <c:v>7.7837513685856976</c:v>
                </c:pt>
                <c:pt idx="647">
                  <c:v>7.7862701066809024</c:v>
                </c:pt>
                <c:pt idx="648">
                  <c:v>7.7893164685854774</c:v>
                </c:pt>
                <c:pt idx="649">
                  <c:v>7.7919158685853684</c:v>
                </c:pt>
                <c:pt idx="650">
                  <c:v>7.7945074685848805</c:v>
                </c:pt>
                <c:pt idx="651">
                  <c:v>7.7973445560854788</c:v>
                </c:pt>
                <c:pt idx="652">
                  <c:v>7.8076844812615178</c:v>
                </c:pt>
                <c:pt idx="653">
                  <c:v>7.8108505129153656</c:v>
                </c:pt>
                <c:pt idx="654">
                  <c:v>7.8142271685857265</c:v>
                </c:pt>
                <c:pt idx="655">
                  <c:v>7.8171524685853413</c:v>
                </c:pt>
                <c:pt idx="656">
                  <c:v>7.8198692685848101</c:v>
                </c:pt>
                <c:pt idx="657">
                  <c:v>7.8220342685850133</c:v>
                </c:pt>
                <c:pt idx="658">
                  <c:v>7.8249633786863946</c:v>
                </c:pt>
                <c:pt idx="659">
                  <c:v>7.8268785685854736</c:v>
                </c:pt>
                <c:pt idx="660">
                  <c:v>7.8280453685854985</c:v>
                </c:pt>
                <c:pt idx="661">
                  <c:v>7.8318641185856714</c:v>
                </c:pt>
                <c:pt idx="662">
                  <c:v>7.8325897685854287</c:v>
                </c:pt>
                <c:pt idx="663">
                  <c:v>7.8335602685855941</c:v>
                </c:pt>
                <c:pt idx="664">
                  <c:v>7.8339550685855182</c:v>
                </c:pt>
                <c:pt idx="665">
                  <c:v>7.8343462057947164</c:v>
                </c:pt>
                <c:pt idx="666">
                  <c:v>7.8346578685855164</c:v>
                </c:pt>
                <c:pt idx="667">
                  <c:v>7.8349242685856142</c:v>
                </c:pt>
                <c:pt idx="668">
                  <c:v>7.8350618422694085</c:v>
                </c:pt>
                <c:pt idx="669">
                  <c:v>7.8321780828713514</c:v>
                </c:pt>
                <c:pt idx="670">
                  <c:v>7.8317408209664015</c:v>
                </c:pt>
                <c:pt idx="671">
                  <c:v>7.8305974685855055</c:v>
                </c:pt>
                <c:pt idx="672">
                  <c:v>7.8296466685855055</c:v>
                </c:pt>
                <c:pt idx="673">
                  <c:v>7.8280119685856038</c:v>
                </c:pt>
                <c:pt idx="674">
                  <c:v>7.8265058685859117</c:v>
                </c:pt>
                <c:pt idx="675">
                  <c:v>7.8250999685853433</c:v>
                </c:pt>
                <c:pt idx="676">
                  <c:v>7.8243016542996457</c:v>
                </c:pt>
                <c:pt idx="677">
                  <c:v>7.8183142290506069</c:v>
                </c:pt>
                <c:pt idx="678">
                  <c:v>7.8165883685856645</c:v>
                </c:pt>
                <c:pt idx="679">
                  <c:v>7.8125014685855438</c:v>
                </c:pt>
                <c:pt idx="680">
                  <c:v>7.8090897685859346</c:v>
                </c:pt>
                <c:pt idx="681">
                  <c:v>7.8060705685858345</c:v>
                </c:pt>
                <c:pt idx="682">
                  <c:v>7.8026280828709824</c:v>
                </c:pt>
                <c:pt idx="683">
                  <c:v>7.7995748404954437</c:v>
                </c:pt>
                <c:pt idx="684">
                  <c:v>7.7966362685850275</c:v>
                </c:pt>
                <c:pt idx="685">
                  <c:v>7.7875318923953643</c:v>
                </c:pt>
                <c:pt idx="686">
                  <c:v>7.7843662685853685</c:v>
                </c:pt>
                <c:pt idx="687">
                  <c:v>7.7799380685853095</c:v>
                </c:pt>
                <c:pt idx="688">
                  <c:v>7.7745876747074547</c:v>
                </c:pt>
                <c:pt idx="689">
                  <c:v>7.7688470685853446</c:v>
                </c:pt>
                <c:pt idx="690">
                  <c:v>7.7631762685853749</c:v>
                </c:pt>
                <c:pt idx="691">
                  <c:v>7.7572447685854655</c:v>
                </c:pt>
                <c:pt idx="692">
                  <c:v>7.7528213685855079</c:v>
                </c:pt>
                <c:pt idx="693">
                  <c:v>7.7501498685854333</c:v>
                </c:pt>
                <c:pt idx="694">
                  <c:v>7.7407242733473955</c:v>
                </c:pt>
                <c:pt idx="695">
                  <c:v>7.7385589665233425</c:v>
                </c:pt>
                <c:pt idx="696">
                  <c:v>7.7359035685855275</c:v>
                </c:pt>
                <c:pt idx="697">
                  <c:v>7.7335815685853015</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7.7401163685854071</c:v>
                </c:pt>
                <c:pt idx="706">
                  <c:v>7.7418490012385295</c:v>
                </c:pt>
                <c:pt idx="707">
                  <c:v>7.7437856685854785</c:v>
                </c:pt>
                <c:pt idx="708">
                  <c:v>7.7449157685849803</c:v>
                </c:pt>
                <c:pt idx="709">
                  <c:v>7.7458858130301707</c:v>
                </c:pt>
                <c:pt idx="710">
                  <c:v>7.748441027122297</c:v>
                </c:pt>
                <c:pt idx="711">
                  <c:v>7.7479877685854657</c:v>
                </c:pt>
                <c:pt idx="712">
                  <c:v>7.7470618531214797</c:v>
                </c:pt>
                <c:pt idx="713">
                  <c:v>7.7446002685852067</c:v>
                </c:pt>
                <c:pt idx="714">
                  <c:v>7.7414993685853943</c:v>
                </c:pt>
                <c:pt idx="715">
                  <c:v>7.7372636685854701</c:v>
                </c:pt>
                <c:pt idx="716">
                  <c:v>7.7329150281599439</c:v>
                </c:pt>
                <c:pt idx="717">
                  <c:v>7.7243551083115083</c:v>
                </c:pt>
                <c:pt idx="718">
                  <c:v>7.7217953582761085</c:v>
                </c:pt>
                <c:pt idx="719">
                  <c:v>7.717524668585618</c:v>
                </c:pt>
                <c:pt idx="720">
                  <c:v>7.7125111685856007</c:v>
                </c:pt>
                <c:pt idx="721">
                  <c:v>7.7061014685858851</c:v>
                </c:pt>
                <c:pt idx="722">
                  <c:v>7.7009328685847516</c:v>
                </c:pt>
                <c:pt idx="723">
                  <c:v>7.6955669685855836</c:v>
                </c:pt>
                <c:pt idx="724">
                  <c:v>7.6908015522592503</c:v>
                </c:pt>
                <c:pt idx="725">
                  <c:v>7.6882935450560304</c:v>
                </c:pt>
                <c:pt idx="726">
                  <c:v>7.6773292435854135</c:v>
                </c:pt>
                <c:pt idx="727">
                  <c:v>7.674872168585587</c:v>
                </c:pt>
                <c:pt idx="728">
                  <c:v>7.6714714685851515</c:v>
                </c:pt>
                <c:pt idx="729">
                  <c:v>7.668798868585502</c:v>
                </c:pt>
                <c:pt idx="730">
                  <c:v>7.6655808743328802</c:v>
                </c:pt>
                <c:pt idx="731">
                  <c:v>7.6628180685853557</c:v>
                </c:pt>
                <c:pt idx="732">
                  <c:v>7.6599572685854609</c:v>
                </c:pt>
                <c:pt idx="733">
                  <c:v>7.6578300685849889</c:v>
                </c:pt>
                <c:pt idx="734">
                  <c:v>7.6567112574742922</c:v>
                </c:pt>
                <c:pt idx="735">
                  <c:v>7.6517294056225946</c:v>
                </c:pt>
                <c:pt idx="736">
                  <c:v>7.6505367685855408</c:v>
                </c:pt>
                <c:pt idx="737">
                  <c:v>7.6491592053199753</c:v>
                </c:pt>
                <c:pt idx="738">
                  <c:v>7.6479149685855523</c:v>
                </c:pt>
                <c:pt idx="739">
                  <c:v>7.6470106685854962</c:v>
                </c:pt>
                <c:pt idx="740">
                  <c:v>7.6463067685854273</c:v>
                </c:pt>
                <c:pt idx="741">
                  <c:v>7.645947368585956</c:v>
                </c:pt>
                <c:pt idx="742">
                  <c:v>7.6459686951159966</c:v>
                </c:pt>
                <c:pt idx="743">
                  <c:v>7.6460611490729917</c:v>
                </c:pt>
                <c:pt idx="744">
                  <c:v>7.6462499547924523</c:v>
                </c:pt>
                <c:pt idx="745">
                  <c:v>7.6462623685855684</c:v>
                </c:pt>
                <c:pt idx="746">
                  <c:v>7.6462938685853175</c:v>
                </c:pt>
                <c:pt idx="747">
                  <c:v>7.6464157685851504</c:v>
                </c:pt>
                <c:pt idx="748">
                  <c:v>7.6464950685859838</c:v>
                </c:pt>
                <c:pt idx="749">
                  <c:v>7.6465896134827886</c:v>
                </c:pt>
                <c:pt idx="750">
                  <c:v>7.6467091685850175</c:v>
                </c:pt>
                <c:pt idx="751">
                  <c:v>7.646784968586025</c:v>
                </c:pt>
                <c:pt idx="752">
                  <c:v>7.6468223685855126</c:v>
                </c:pt>
                <c:pt idx="753">
                  <c:v>7.646822368585398</c:v>
                </c:pt>
                <c:pt idx="754">
                  <c:v>7.646830568585588</c:v>
                </c:pt>
                <c:pt idx="755">
                  <c:v>7.6468223685857959</c:v>
                </c:pt>
                <c:pt idx="756">
                  <c:v>7.6468318531216966</c:v>
                </c:pt>
                <c:pt idx="757">
                  <c:v>7.6468531685852241</c:v>
                </c:pt>
                <c:pt idx="758">
                  <c:v>7.6468957685849075</c:v>
                </c:pt>
                <c:pt idx="759">
                  <c:v>7.6469159102529787</c:v>
                </c:pt>
                <c:pt idx="760">
                  <c:v>7.6469391587096567</c:v>
                </c:pt>
                <c:pt idx="761">
                  <c:v>7.6469223685862264</c:v>
                </c:pt>
                <c:pt idx="762">
                  <c:v>7.6469125685851003</c:v>
                </c:pt>
                <c:pt idx="763">
                  <c:v>7.6468798685849748</c:v>
                </c:pt>
                <c:pt idx="764">
                  <c:v>7.6468501685854502</c:v>
                </c:pt>
                <c:pt idx="765">
                  <c:v>7.6468043685862366</c:v>
                </c:pt>
                <c:pt idx="766">
                  <c:v>7.6467883685861695</c:v>
                </c:pt>
                <c:pt idx="767">
                  <c:v>7.6467823685861305</c:v>
                </c:pt>
                <c:pt idx="768">
                  <c:v>7.6467823685854404</c:v>
                </c:pt>
                <c:pt idx="769">
                  <c:v>7.646775701918969</c:v>
                </c:pt>
                <c:pt idx="770">
                  <c:v>7.6467855685861039</c:v>
                </c:pt>
                <c:pt idx="771">
                  <c:v>7.6468299685856351</c:v>
                </c:pt>
                <c:pt idx="772">
                  <c:v>7.6468684685849704</c:v>
                </c:pt>
                <c:pt idx="773">
                  <c:v>7.6468951520906927</c:v>
                </c:pt>
                <c:pt idx="774">
                  <c:v>7.6467819685855245</c:v>
                </c:pt>
                <c:pt idx="775">
                  <c:v>7.6466482685848574</c:v>
                </c:pt>
                <c:pt idx="776">
                  <c:v>7.6465166843753565</c:v>
                </c:pt>
                <c:pt idx="777">
                  <c:v>7.6461423685854086</c:v>
                </c:pt>
                <c:pt idx="778">
                  <c:v>7.6460803685847143</c:v>
                </c:pt>
                <c:pt idx="779">
                  <c:v>7.6460065953896414</c:v>
                </c:pt>
                <c:pt idx="780">
                  <c:v>7.6459077685847348</c:v>
                </c:pt>
                <c:pt idx="781">
                  <c:v>7.6457963685861134</c:v>
                </c:pt>
                <c:pt idx="782">
                  <c:v>7.6457078685854789</c:v>
                </c:pt>
                <c:pt idx="783">
                  <c:v>7.6456067685850355</c:v>
                </c:pt>
                <c:pt idx="784">
                  <c:v>7.6455071511943684</c:v>
                </c:pt>
                <c:pt idx="785">
                  <c:v>7.6454423685847956</c:v>
                </c:pt>
                <c:pt idx="786">
                  <c:v>7.6454423685847388</c:v>
                </c:pt>
                <c:pt idx="787">
                  <c:v>7.6454245685851641</c:v>
                </c:pt>
                <c:pt idx="788">
                  <c:v>7.645345768585976</c:v>
                </c:pt>
                <c:pt idx="789">
                  <c:v>7.6453047685852269</c:v>
                </c:pt>
                <c:pt idx="790">
                  <c:v>7.6452318583817567</c:v>
                </c:pt>
                <c:pt idx="791">
                  <c:v>7.6452145685859163</c:v>
                </c:pt>
                <c:pt idx="792">
                  <c:v>7.6451750001638885</c:v>
                </c:pt>
                <c:pt idx="793">
                  <c:v>7.6450700309231507</c:v>
                </c:pt>
                <c:pt idx="794">
                  <c:v>7.645042368584555</c:v>
                </c:pt>
                <c:pt idx="795">
                  <c:v>7.6450262861107046</c:v>
                </c:pt>
                <c:pt idx="796">
                  <c:v>7.6450277685847965</c:v>
                </c:pt>
                <c:pt idx="797">
                  <c:v>7.645054368585706</c:v>
                </c:pt>
                <c:pt idx="798">
                  <c:v>7.6450894685855335</c:v>
                </c:pt>
                <c:pt idx="799">
                  <c:v>7.645102968585725</c:v>
                </c:pt>
                <c:pt idx="800">
                  <c:v>7.6451223685853709</c:v>
                </c:pt>
                <c:pt idx="801">
                  <c:v>7.6451269839700018</c:v>
                </c:pt>
                <c:pt idx="802">
                  <c:v>7.6451786451807067</c:v>
                </c:pt>
                <c:pt idx="803">
                  <c:v>7.6451499685853275</c:v>
                </c:pt>
                <c:pt idx="804">
                  <c:v>7.6451223685853709</c:v>
                </c:pt>
                <c:pt idx="805">
                  <c:v>7.645100468585845</c:v>
                </c:pt>
                <c:pt idx="806">
                  <c:v>7.6450732964209607</c:v>
                </c:pt>
                <c:pt idx="807">
                  <c:v>7.6450723685858382</c:v>
                </c:pt>
                <c:pt idx="808">
                  <c:v>7.645102368585702</c:v>
                </c:pt>
                <c:pt idx="809">
                  <c:v>7.6451191685853876</c:v>
                </c:pt>
                <c:pt idx="810">
                  <c:v>7.6451607685850265</c:v>
                </c:pt>
                <c:pt idx="811">
                  <c:v>7.6451707191012686</c:v>
                </c:pt>
                <c:pt idx="812">
                  <c:v>7.6452175685857391</c:v>
                </c:pt>
                <c:pt idx="813">
                  <c:v>7.6452223685856895</c:v>
                </c:pt>
                <c:pt idx="814">
                  <c:v>7.6452121685859495</c:v>
                </c:pt>
                <c:pt idx="815">
                  <c:v>7.64518287878946</c:v>
                </c:pt>
                <c:pt idx="816">
                  <c:v>7.6452215685855061</c:v>
                </c:pt>
                <c:pt idx="817">
                  <c:v>7.6452277685855385</c:v>
                </c:pt>
                <c:pt idx="818">
                  <c:v>7.6452253685856846</c:v>
                </c:pt>
                <c:pt idx="819">
                  <c:v>7.6452451685854745</c:v>
                </c:pt>
                <c:pt idx="820">
                  <c:v>7.6452858685849545</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7.645251768585589</c:v>
                </c:pt>
                <c:pt idx="829">
                  <c:v>7.6452223685856895</c:v>
                </c:pt>
                <c:pt idx="830">
                  <c:v>7.6452502685855883</c:v>
                </c:pt>
                <c:pt idx="831">
                  <c:v>7.6452523685856155</c:v>
                </c:pt>
                <c:pt idx="832">
                  <c:v>7.6452523685854956</c:v>
                </c:pt>
                <c:pt idx="833">
                  <c:v>7.6452420560853653</c:v>
                </c:pt>
                <c:pt idx="834">
                  <c:v>7.6452220494367795</c:v>
                </c:pt>
                <c:pt idx="835">
                  <c:v>7.6451914685862414</c:v>
                </c:pt>
                <c:pt idx="836">
                  <c:v>7.6451647685850688</c:v>
                </c:pt>
                <c:pt idx="837">
                  <c:v>7.6451303685853444</c:v>
                </c:pt>
                <c:pt idx="838">
                  <c:v>7.6451023685857615</c:v>
                </c:pt>
                <c:pt idx="839">
                  <c:v>7.6450774685858471</c:v>
                </c:pt>
                <c:pt idx="840">
                  <c:v>7.6450522123356706</c:v>
                </c:pt>
                <c:pt idx="841">
                  <c:v>7.6451223685854259</c:v>
                </c:pt>
                <c:pt idx="842">
                  <c:v>7.6451227685854031</c:v>
                </c:pt>
                <c:pt idx="843">
                  <c:v>7.6451327685851496</c:v>
                </c:pt>
                <c:pt idx="844">
                  <c:v>7.6453044685853859</c:v>
                </c:pt>
                <c:pt idx="845">
                  <c:v>7.6456842685853443</c:v>
                </c:pt>
                <c:pt idx="846">
                  <c:v>7.6459418685854557</c:v>
                </c:pt>
                <c:pt idx="847">
                  <c:v>7.6462227809567702</c:v>
                </c:pt>
                <c:pt idx="848">
                  <c:v>7.6465651685852665</c:v>
                </c:pt>
                <c:pt idx="849">
                  <c:v>7.6468041867671701</c:v>
                </c:pt>
                <c:pt idx="850">
                  <c:v>7.6476470352523194</c:v>
                </c:pt>
                <c:pt idx="851">
                  <c:v>7.6479311564643888</c:v>
                </c:pt>
                <c:pt idx="852">
                  <c:v>7.6489500685854077</c:v>
                </c:pt>
                <c:pt idx="853">
                  <c:v>7.6497961685854055</c:v>
                </c:pt>
                <c:pt idx="854">
                  <c:v>7.651023491034401</c:v>
                </c:pt>
                <c:pt idx="855">
                  <c:v>7.6521021685849835</c:v>
                </c:pt>
                <c:pt idx="856">
                  <c:v>7.6535327685853733</c:v>
                </c:pt>
                <c:pt idx="857">
                  <c:v>7.6548799685853091</c:v>
                </c:pt>
                <c:pt idx="858">
                  <c:v>7.6558648685853008</c:v>
                </c:pt>
                <c:pt idx="859">
                  <c:v>7.6601826185851749</c:v>
                </c:pt>
                <c:pt idx="860">
                  <c:v>7.6619061580590344</c:v>
                </c:pt>
                <c:pt idx="861">
                  <c:v>7.6641312685852636</c:v>
                </c:pt>
                <c:pt idx="862">
                  <c:v>7.6658328685850838</c:v>
                </c:pt>
                <c:pt idx="863">
                  <c:v>7.667764668585904</c:v>
                </c:pt>
                <c:pt idx="864">
                  <c:v>7.6698545685853796</c:v>
                </c:pt>
                <c:pt idx="865">
                  <c:v>7.6716003203924998</c:v>
                </c:pt>
                <c:pt idx="866">
                  <c:v>7.6776093422697187</c:v>
                </c:pt>
                <c:pt idx="867">
                  <c:v>7.6790533685853148</c:v>
                </c:pt>
                <c:pt idx="868">
                  <c:v>7.6812319685852355</c:v>
                </c:pt>
                <c:pt idx="869">
                  <c:v>7.6833905685854313</c:v>
                </c:pt>
                <c:pt idx="870">
                  <c:v>7.6861950685854525</c:v>
                </c:pt>
                <c:pt idx="871">
                  <c:v>7.6874623685853383</c:v>
                </c:pt>
                <c:pt idx="872">
                  <c:v>7.6893885541523019</c:v>
                </c:pt>
                <c:pt idx="873">
                  <c:v>7.6932113341026334</c:v>
                </c:pt>
                <c:pt idx="874">
                  <c:v>7.7001198384650777</c:v>
                </c:pt>
                <c:pt idx="875">
                  <c:v>7.7021774685853845</c:v>
                </c:pt>
                <c:pt idx="876">
                  <c:v>7.7041100685850701</c:v>
                </c:pt>
                <c:pt idx="877">
                  <c:v>7.7060771108537134</c:v>
                </c:pt>
                <c:pt idx="878">
                  <c:v>7.7077370685853541</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7.7219339685852981</c:v>
                </c:pt>
                <c:pt idx="888">
                  <c:v>7.722836568585195</c:v>
                </c:pt>
                <c:pt idx="889">
                  <c:v>7.7235807685855278</c:v>
                </c:pt>
                <c:pt idx="890">
                  <c:v>7.7242144519185665</c:v>
                </c:pt>
                <c:pt idx="891">
                  <c:v>7.724807217070186</c:v>
                </c:pt>
                <c:pt idx="892">
                  <c:v>7.7263690352521861</c:v>
                </c:pt>
                <c:pt idx="893">
                  <c:v>7.7265765685855339</c:v>
                </c:pt>
                <c:pt idx="894">
                  <c:v>7.7271451685853751</c:v>
                </c:pt>
                <c:pt idx="895">
                  <c:v>7.7275817685854822</c:v>
                </c:pt>
                <c:pt idx="896">
                  <c:v>7.7279067685851777</c:v>
                </c:pt>
                <c:pt idx="897">
                  <c:v>7.7282610283794071</c:v>
                </c:pt>
                <c:pt idx="898">
                  <c:v>7.7285606685852084</c:v>
                </c:pt>
                <c:pt idx="899">
                  <c:v>7.7287970685850462</c:v>
                </c:pt>
                <c:pt idx="900">
                  <c:v>7.7289216542998957</c:v>
                </c:pt>
                <c:pt idx="901">
                  <c:v>7.7294896413127505</c:v>
                </c:pt>
                <c:pt idx="902">
                  <c:v>7.7295793685851351</c:v>
                </c:pt>
                <c:pt idx="903">
                  <c:v>7.729723168585295</c:v>
                </c:pt>
                <c:pt idx="904">
                  <c:v>7.7297672139460634</c:v>
                </c:pt>
                <c:pt idx="905">
                  <c:v>7.7291716685849785</c:v>
                </c:pt>
                <c:pt idx="906">
                  <c:v>7.7275909685854467</c:v>
                </c:pt>
                <c:pt idx="907">
                  <c:v>7.7260548685852104</c:v>
                </c:pt>
                <c:pt idx="908">
                  <c:v>7.7248665352522146</c:v>
                </c:pt>
                <c:pt idx="909">
                  <c:v>7.7212682988181518</c:v>
                </c:pt>
                <c:pt idx="910">
                  <c:v>7.720281768585445</c:v>
                </c:pt>
                <c:pt idx="911">
                  <c:v>7.7194740685852246</c:v>
                </c:pt>
                <c:pt idx="912">
                  <c:v>7.7188649685851463</c:v>
                </c:pt>
                <c:pt idx="913">
                  <c:v>7.718407268585687</c:v>
                </c:pt>
                <c:pt idx="914">
                  <c:v>7.7180154685854685</c:v>
                </c:pt>
                <c:pt idx="915">
                  <c:v>7.7179115438432371</c:v>
                </c:pt>
                <c:pt idx="916">
                  <c:v>7.7182200685853815</c:v>
                </c:pt>
                <c:pt idx="917">
                  <c:v>7.7184544616087685</c:v>
                </c:pt>
                <c:pt idx="918">
                  <c:v>7.7209357019187426</c:v>
                </c:pt>
                <c:pt idx="919">
                  <c:v>7.7216669685857475</c:v>
                </c:pt>
                <c:pt idx="920">
                  <c:v>7.7228239685850406</c:v>
                </c:pt>
                <c:pt idx="921">
                  <c:v>7.7241291685853755</c:v>
                </c:pt>
                <c:pt idx="922">
                  <c:v>7.7253481417808594</c:v>
                </c:pt>
                <c:pt idx="923">
                  <c:v>7.7264005685855262</c:v>
                </c:pt>
                <c:pt idx="924">
                  <c:v>7.7275285685850639</c:v>
                </c:pt>
                <c:pt idx="925">
                  <c:v>7.7283368685851919</c:v>
                </c:pt>
                <c:pt idx="926">
                  <c:v>7.7289562901541586</c:v>
                </c:pt>
                <c:pt idx="927">
                  <c:v>7.7307436729331833</c:v>
                </c:pt>
                <c:pt idx="928">
                  <c:v>7.7311055685853045</c:v>
                </c:pt>
                <c:pt idx="929">
                  <c:v>7.7316284102524495</c:v>
                </c:pt>
                <c:pt idx="930">
                  <c:v>7.7321536685859167</c:v>
                </c:pt>
                <c:pt idx="931">
                  <c:v>7.7325598685853913</c:v>
                </c:pt>
                <c:pt idx="932">
                  <c:v>7.7330202685848954</c:v>
                </c:pt>
                <c:pt idx="933">
                  <c:v>7.7334447685854091</c:v>
                </c:pt>
                <c:pt idx="934">
                  <c:v>7.7337748343383774</c:v>
                </c:pt>
                <c:pt idx="935">
                  <c:v>7.7341126584405036</c:v>
                </c:pt>
                <c:pt idx="936">
                  <c:v>7.7354623685854005</c:v>
                </c:pt>
                <c:pt idx="937">
                  <c:v>7.7357563685857365</c:v>
                </c:pt>
                <c:pt idx="938">
                  <c:v>7.7365185685855042</c:v>
                </c:pt>
                <c:pt idx="939">
                  <c:v>7.73749896858528</c:v>
                </c:pt>
                <c:pt idx="940">
                  <c:v>7.7384971685852548</c:v>
                </c:pt>
                <c:pt idx="941">
                  <c:v>7.7394341211625797</c:v>
                </c:pt>
                <c:pt idx="942">
                  <c:v>7.7402669685852317</c:v>
                </c:pt>
                <c:pt idx="943">
                  <c:v>7.7409026283258555</c:v>
                </c:pt>
                <c:pt idx="944">
                  <c:v>7.7447915083703407</c:v>
                </c:pt>
                <c:pt idx="945">
                  <c:v>7.7461968685851295</c:v>
                </c:pt>
                <c:pt idx="946">
                  <c:v>7.7477454685853875</c:v>
                </c:pt>
                <c:pt idx="947">
                  <c:v>7.7491096881731441</c:v>
                </c:pt>
                <c:pt idx="948">
                  <c:v>7.7502105685855502</c:v>
                </c:pt>
                <c:pt idx="949">
                  <c:v>7.7517295685856995</c:v>
                </c:pt>
                <c:pt idx="950">
                  <c:v>7.7546579685850441</c:v>
                </c:pt>
                <c:pt idx="951">
                  <c:v>7.7587865685853838</c:v>
                </c:pt>
                <c:pt idx="952">
                  <c:v>7.7614458979971488</c:v>
                </c:pt>
                <c:pt idx="953">
                  <c:v>7.772477190013908</c:v>
                </c:pt>
                <c:pt idx="954">
                  <c:v>7.7749002685852213</c:v>
                </c:pt>
                <c:pt idx="955">
                  <c:v>7.7782824685853171</c:v>
                </c:pt>
                <c:pt idx="956">
                  <c:v>7.7814377685855476</c:v>
                </c:pt>
                <c:pt idx="957">
                  <c:v>7.7851114685856375</c:v>
                </c:pt>
                <c:pt idx="958">
                  <c:v>7.7884989665237327</c:v>
                </c:pt>
                <c:pt idx="959">
                  <c:v>7.7916631685858624</c:v>
                </c:pt>
                <c:pt idx="960">
                  <c:v>7.7941691634574815</c:v>
                </c:pt>
                <c:pt idx="961">
                  <c:v>7.8047150958578975</c:v>
                </c:pt>
                <c:pt idx="962">
                  <c:v>7.8068067685853855</c:v>
                </c:pt>
                <c:pt idx="963">
                  <c:v>7.8088532685852741</c:v>
                </c:pt>
                <c:pt idx="964">
                  <c:v>7.8110351533955651</c:v>
                </c:pt>
                <c:pt idx="965">
                  <c:v>7.8131076685855367</c:v>
                </c:pt>
                <c:pt idx="966">
                  <c:v>7.8150542685855289</c:v>
                </c:pt>
                <c:pt idx="967">
                  <c:v>7.8166754536915324</c:v>
                </c:pt>
                <c:pt idx="968">
                  <c:v>7.8224556562563556</c:v>
                </c:pt>
                <c:pt idx="969">
                  <c:v>7.8242153685854996</c:v>
                </c:pt>
                <c:pt idx="970">
                  <c:v>7.825815976832474</c:v>
                </c:pt>
                <c:pt idx="971">
                  <c:v>7.827336568585225</c:v>
                </c:pt>
                <c:pt idx="972">
                  <c:v>7.8288995685852036</c:v>
                </c:pt>
                <c:pt idx="973">
                  <c:v>7.830186168584774</c:v>
                </c:pt>
                <c:pt idx="974">
                  <c:v>7.8321767685852768</c:v>
                </c:pt>
                <c:pt idx="975">
                  <c:v>7.8336119562145683</c:v>
                </c:pt>
                <c:pt idx="976">
                  <c:v>7.8348081580588875</c:v>
                </c:pt>
                <c:pt idx="977">
                  <c:v>7.8412543685853482</c:v>
                </c:pt>
                <c:pt idx="978">
                  <c:v>7.8422558685854842</c:v>
                </c:pt>
                <c:pt idx="979">
                  <c:v>7.8442547685853077</c:v>
                </c:pt>
                <c:pt idx="980">
                  <c:v>7.8460887685853455</c:v>
                </c:pt>
                <c:pt idx="981">
                  <c:v>7.8474379685856164</c:v>
                </c:pt>
                <c:pt idx="982">
                  <c:v>7.8491396881734801</c:v>
                </c:pt>
                <c:pt idx="983">
                  <c:v>7.8505389685848943</c:v>
                </c:pt>
                <c:pt idx="984">
                  <c:v>7.8519112574743497</c:v>
                </c:pt>
                <c:pt idx="985">
                  <c:v>7.8561776317434475</c:v>
                </c:pt>
                <c:pt idx="986">
                  <c:v>7.856597068585196</c:v>
                </c:pt>
                <c:pt idx="987">
                  <c:v>7.8576713685856276</c:v>
                </c:pt>
                <c:pt idx="988">
                  <c:v>7.8584520685860841</c:v>
                </c:pt>
                <c:pt idx="989">
                  <c:v>7.8591484510595393</c:v>
                </c:pt>
                <c:pt idx="990">
                  <c:v>7.8599233685853935</c:v>
                </c:pt>
                <c:pt idx="991">
                  <c:v>7.860412768585328</c:v>
                </c:pt>
                <c:pt idx="992">
                  <c:v>7.8611854935854888</c:v>
                </c:pt>
                <c:pt idx="993">
                  <c:v>7.8637294796964285</c:v>
                </c:pt>
                <c:pt idx="994">
                  <c:v>7.864336268585534</c:v>
                </c:pt>
                <c:pt idx="995">
                  <c:v>7.8648337609905745</c:v>
                </c:pt>
                <c:pt idx="996">
                  <c:v>7.8654979685852648</c:v>
                </c:pt>
                <c:pt idx="997">
                  <c:v>7.8662526685850045</c:v>
                </c:pt>
                <c:pt idx="998">
                  <c:v>7.8670290685852855</c:v>
                </c:pt>
                <c:pt idx="999">
                  <c:v>7.8676562685856819</c:v>
                </c:pt>
                <c:pt idx="1000">
                  <c:v>7.8681456542995676</c:v>
                </c:pt>
                <c:pt idx="1001">
                  <c:v>7.8700470062663754</c:v>
                </c:pt>
                <c:pt idx="1002">
                  <c:v>7.8709198685854238</c:v>
                </c:pt>
                <c:pt idx="1003">
                  <c:v>7.8717777685853463</c:v>
                </c:pt>
                <c:pt idx="1004">
                  <c:v>7.872678368585369</c:v>
                </c:pt>
                <c:pt idx="1005">
                  <c:v>7.8734315685856675</c:v>
                </c:pt>
                <c:pt idx="1006">
                  <c:v>7.8741504685855341</c:v>
                </c:pt>
                <c:pt idx="1007">
                  <c:v>7.8747851520904053</c:v>
                </c:pt>
                <c:pt idx="1008">
                  <c:v>7.8752977344386945</c:v>
                </c:pt>
                <c:pt idx="1009">
                  <c:v>7.8772979568206694</c:v>
                </c:pt>
                <c:pt idx="1010">
                  <c:v>7.877492768585924</c:v>
                </c:pt>
                <c:pt idx="1011">
                  <c:v>7.8778122685853367</c:v>
                </c:pt>
                <c:pt idx="1012">
                  <c:v>7.8780746685853913</c:v>
                </c:pt>
                <c:pt idx="1013">
                  <c:v>7.8782828840494554</c:v>
                </c:pt>
                <c:pt idx="1014">
                  <c:v>7.8784829685854483</c:v>
                </c:pt>
                <c:pt idx="1015">
                  <c:v>7.8786511685855354</c:v>
                </c:pt>
                <c:pt idx="1016">
                  <c:v>7.8787279685854656</c:v>
                </c:pt>
                <c:pt idx="1017">
                  <c:v>7.8790823685854514</c:v>
                </c:pt>
                <c:pt idx="1018">
                  <c:v>7.8791549685850049</c:v>
                </c:pt>
                <c:pt idx="1019">
                  <c:v>7.8792585685860264</c:v>
                </c:pt>
                <c:pt idx="1020">
                  <c:v>7.8794687227515618</c:v>
                </c:pt>
                <c:pt idx="1021">
                  <c:v>7.8796175685856866</c:v>
                </c:pt>
                <c:pt idx="1022">
                  <c:v>7.8797290685853483</c:v>
                </c:pt>
                <c:pt idx="1023">
                  <c:v>7.8798720685847599</c:v>
                </c:pt>
                <c:pt idx="1024">
                  <c:v>7.8799515685860859</c:v>
                </c:pt>
                <c:pt idx="1025">
                  <c:v>7.8799923685854285</c:v>
                </c:pt>
                <c:pt idx="1026">
                  <c:v>7.8814551272065065</c:v>
                </c:pt>
                <c:pt idx="1027">
                  <c:v>7.8818142685855221</c:v>
                </c:pt>
                <c:pt idx="1028">
                  <c:v>7.8821180685853349</c:v>
                </c:pt>
                <c:pt idx="1029">
                  <c:v>7.882379568585244</c:v>
                </c:pt>
                <c:pt idx="1030">
                  <c:v>7.8826521685851505</c:v>
                </c:pt>
                <c:pt idx="1031">
                  <c:v>7.8828365953898043</c:v>
                </c:pt>
                <c:pt idx="1032">
                  <c:v>7.8829923685853567</c:v>
                </c:pt>
                <c:pt idx="1033">
                  <c:v>7.8824577019187956</c:v>
                </c:pt>
                <c:pt idx="1034">
                  <c:v>7.8818414685852787</c:v>
                </c:pt>
                <c:pt idx="1035">
                  <c:v>7.8810448685854979</c:v>
                </c:pt>
                <c:pt idx="1036">
                  <c:v>7.8803965685856472</c:v>
                </c:pt>
                <c:pt idx="1037">
                  <c:v>7.8797058685854688</c:v>
                </c:pt>
                <c:pt idx="1038">
                  <c:v>7.8790334102524904</c:v>
                </c:pt>
                <c:pt idx="1039">
                  <c:v>7.8783592257285164</c:v>
                </c:pt>
                <c:pt idx="1040">
                  <c:v>7.8762463685855115</c:v>
                </c:pt>
                <c:pt idx="1041">
                  <c:v>7.8757462685850976</c:v>
                </c:pt>
                <c:pt idx="1042">
                  <c:v>7.8751841685852986</c:v>
                </c:pt>
                <c:pt idx="1043">
                  <c:v>7.8745470685855246</c:v>
                </c:pt>
                <c:pt idx="1044">
                  <c:v>7.8740229685854581</c:v>
                </c:pt>
                <c:pt idx="1045">
                  <c:v>7.8736540180697858</c:v>
                </c:pt>
                <c:pt idx="1046">
                  <c:v>7.8731811685856972</c:v>
                </c:pt>
                <c:pt idx="1047">
                  <c:v>7.8728455685849346</c:v>
                </c:pt>
                <c:pt idx="1048">
                  <c:v>7.8726427019188545</c:v>
                </c:pt>
                <c:pt idx="1049">
                  <c:v>7.8723876627030478</c:v>
                </c:pt>
                <c:pt idx="1050">
                  <c:v>7.8729631685855095</c:v>
                </c:pt>
                <c:pt idx="1051">
                  <c:v>7.8746649727520008</c:v>
                </c:pt>
                <c:pt idx="1052">
                  <c:v>7.8771975685854754</c:v>
                </c:pt>
                <c:pt idx="1053">
                  <c:v>7.879416868585345</c:v>
                </c:pt>
                <c:pt idx="1054">
                  <c:v>7.8817377685854888</c:v>
                </c:pt>
                <c:pt idx="1055">
                  <c:v>7.8836624685855714</c:v>
                </c:pt>
                <c:pt idx="1056">
                  <c:v>7.8853372139463556</c:v>
                </c:pt>
                <c:pt idx="1057">
                  <c:v>7.8906868130299097</c:v>
                </c:pt>
                <c:pt idx="1058">
                  <c:v>7.8913882685852261</c:v>
                </c:pt>
                <c:pt idx="1059">
                  <c:v>7.8928666685854436</c:v>
                </c:pt>
                <c:pt idx="1060">
                  <c:v>7.8939892685850239</c:v>
                </c:pt>
                <c:pt idx="1061">
                  <c:v>7.8953290685855775</c:v>
                </c:pt>
                <c:pt idx="1062">
                  <c:v>7.8964737199365373</c:v>
                </c:pt>
                <c:pt idx="1063">
                  <c:v>7.8977337685854021</c:v>
                </c:pt>
                <c:pt idx="1064">
                  <c:v>7.8987724685855625</c:v>
                </c:pt>
                <c:pt idx="1065">
                  <c:v>7.8992750958582434</c:v>
                </c:pt>
                <c:pt idx="1066">
                  <c:v>7.9013840828710258</c:v>
                </c:pt>
                <c:pt idx="1067">
                  <c:v>7.9017399685851784</c:v>
                </c:pt>
                <c:pt idx="1068">
                  <c:v>7.9023768685854119</c:v>
                </c:pt>
                <c:pt idx="1069">
                  <c:v>7.9029332964204944</c:v>
                </c:pt>
                <c:pt idx="1070">
                  <c:v>7.9033840685857655</c:v>
                </c:pt>
                <c:pt idx="1071">
                  <c:v>7.9038232685854375</c:v>
                </c:pt>
                <c:pt idx="1072">
                  <c:v>7.9042452685856261</c:v>
                </c:pt>
                <c:pt idx="1073">
                  <c:v>7.9045518477523276</c:v>
                </c:pt>
                <c:pt idx="1074">
                  <c:v>7.9054878231309065</c:v>
                </c:pt>
                <c:pt idx="1075">
                  <c:v>7.905778868585295</c:v>
                </c:pt>
                <c:pt idx="1076">
                  <c:v>7.9060634685854012</c:v>
                </c:pt>
                <c:pt idx="1077">
                  <c:v>7.9063063685853336</c:v>
                </c:pt>
                <c:pt idx="1078">
                  <c:v>7.9065259685853082</c:v>
                </c:pt>
                <c:pt idx="1079">
                  <c:v>7.9067233060853974</c:v>
                </c:pt>
                <c:pt idx="1080">
                  <c:v>7.9068999685851082</c:v>
                </c:pt>
                <c:pt idx="1081">
                  <c:v>7.9070581927611201</c:v>
                </c:pt>
                <c:pt idx="1082">
                  <c:v>7.9073119982154045</c:v>
                </c:pt>
                <c:pt idx="1083">
                  <c:v>7.907355268585496</c:v>
                </c:pt>
                <c:pt idx="1084">
                  <c:v>7.9074136685851641</c:v>
                </c:pt>
                <c:pt idx="1085">
                  <c:v>7.907550701919277</c:v>
                </c:pt>
                <c:pt idx="1086">
                  <c:v>7.9076297685856707</c:v>
                </c:pt>
                <c:pt idx="1087">
                  <c:v>7.9076540685852672</c:v>
                </c:pt>
                <c:pt idx="1088">
                  <c:v>7.9076804685847861</c:v>
                </c:pt>
                <c:pt idx="1089">
                  <c:v>7.9076850859760981</c:v>
                </c:pt>
                <c:pt idx="1090">
                  <c:v>7.9077044519190309</c:v>
                </c:pt>
                <c:pt idx="1091">
                  <c:v>7.9078923685854159</c:v>
                </c:pt>
                <c:pt idx="1092">
                  <c:v>7.9079400685851144</c:v>
                </c:pt>
                <c:pt idx="1093">
                  <c:v>7.9079808685849651</c:v>
                </c:pt>
                <c:pt idx="1094">
                  <c:v>7.9079823685849675</c:v>
                </c:pt>
                <c:pt idx="1095">
                  <c:v>7.9079823685849675</c:v>
                </c:pt>
                <c:pt idx="1096">
                  <c:v>7.9079823685851345</c:v>
                </c:pt>
                <c:pt idx="1097">
                  <c:v>7.9079823685849675</c:v>
                </c:pt>
                <c:pt idx="1098">
                  <c:v>7.9079953918417374</c:v>
                </c:pt>
                <c:pt idx="1099">
                  <c:v>7.9081214162042297</c:v>
                </c:pt>
                <c:pt idx="1100">
                  <c:v>7.9080906685853307</c:v>
                </c:pt>
                <c:pt idx="1101">
                  <c:v>7.9080742242555955</c:v>
                </c:pt>
                <c:pt idx="1102">
                  <c:v>7.9080723685855361</c:v>
                </c:pt>
                <c:pt idx="1103">
                  <c:v>7.9080840685852616</c:v>
                </c:pt>
                <c:pt idx="1104">
                  <c:v>7.9081179685850955</c:v>
                </c:pt>
                <c:pt idx="1105">
                  <c:v>7.9081231685850213</c:v>
                </c:pt>
                <c:pt idx="1106">
                  <c:v>7.90817913329166</c:v>
                </c:pt>
                <c:pt idx="1107">
                  <c:v>7.9081968366707063</c:v>
                </c:pt>
                <c:pt idx="1108">
                  <c:v>7.9083223685853596</c:v>
                </c:pt>
                <c:pt idx="1109">
                  <c:v>7.9082702685851274</c:v>
                </c:pt>
                <c:pt idx="1110">
                  <c:v>7.9082421685851818</c:v>
                </c:pt>
                <c:pt idx="1111">
                  <c:v>7.9082220352521198</c:v>
                </c:pt>
                <c:pt idx="1112">
                  <c:v>7.9081957393724585</c:v>
                </c:pt>
                <c:pt idx="1113">
                  <c:v>7.9081923685859685</c:v>
                </c:pt>
                <c:pt idx="1114">
                  <c:v>7.9081878231315406</c:v>
                </c:pt>
                <c:pt idx="1115">
                  <c:v>7.9081623685854225</c:v>
                </c:pt>
                <c:pt idx="1116">
                  <c:v>7.9082393835103879</c:v>
                </c:pt>
                <c:pt idx="1117">
                  <c:v>7.9082844685853644</c:v>
                </c:pt>
                <c:pt idx="1118">
                  <c:v>7.9083395560855454</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7.9085987322223081</c:v>
                </c:pt>
                <c:pt idx="1129">
                  <c:v>7.9086223685860233</c:v>
                </c:pt>
                <c:pt idx="1130">
                  <c:v>7.9085992685861157</c:v>
                </c:pt>
                <c:pt idx="1131">
                  <c:v>7.9085623685852653</c:v>
                </c:pt>
                <c:pt idx="1132">
                  <c:v>7.9085023685854097</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7.9083940352518507</c:v>
                </c:pt>
                <c:pt idx="1142">
                  <c:v>7.9083523685856294</c:v>
                </c:pt>
                <c:pt idx="1143">
                  <c:v>7.9083238685858106</c:v>
                </c:pt>
                <c:pt idx="1144">
                  <c:v>7.9082963685846916</c:v>
                </c:pt>
                <c:pt idx="1145">
                  <c:v>7.9082763685849695</c:v>
                </c:pt>
                <c:pt idx="1146">
                  <c:v>7.9082617435846894</c:v>
                </c:pt>
                <c:pt idx="1147">
                  <c:v>7.9082577685849333</c:v>
                </c:pt>
                <c:pt idx="1148">
                  <c:v>7.9082304685852725</c:v>
                </c:pt>
                <c:pt idx="1149">
                  <c:v>7.9082223685854416</c:v>
                </c:pt>
                <c:pt idx="1150">
                  <c:v>7.9082223685854416</c:v>
                </c:pt>
                <c:pt idx="1151">
                  <c:v>7.9080548685853991</c:v>
                </c:pt>
                <c:pt idx="1152">
                  <c:v>7.9079112574734243</c:v>
                </c:pt>
                <c:pt idx="1153">
                  <c:v>7.9077898685853896</c:v>
                </c:pt>
                <c:pt idx="1154">
                  <c:v>7.9076120685858342</c:v>
                </c:pt>
                <c:pt idx="1155">
                  <c:v>7.9074449685847545</c:v>
                </c:pt>
                <c:pt idx="1156">
                  <c:v>7.907330668585538</c:v>
                </c:pt>
                <c:pt idx="1157">
                  <c:v>7.9071998685859706</c:v>
                </c:pt>
                <c:pt idx="1158">
                  <c:v>7.9071061830180334</c:v>
                </c:pt>
                <c:pt idx="1159">
                  <c:v>7.9070923685854462</c:v>
                </c:pt>
                <c:pt idx="1160">
                  <c:v>7.9070023685860207</c:v>
                </c:pt>
                <c:pt idx="1161">
                  <c:v>7.9069732685851051</c:v>
                </c:pt>
                <c:pt idx="1162">
                  <c:v>7.9069483685852475</c:v>
                </c:pt>
                <c:pt idx="1163">
                  <c:v>7.9069480685850095</c:v>
                </c:pt>
                <c:pt idx="1164">
                  <c:v>7.9069423685850895</c:v>
                </c:pt>
                <c:pt idx="1165">
                  <c:v>7.9069411185851299</c:v>
                </c:pt>
                <c:pt idx="1166">
                  <c:v>7.9069223685854784</c:v>
                </c:pt>
                <c:pt idx="1167">
                  <c:v>7.9069150567577342</c:v>
                </c:pt>
                <c:pt idx="1168">
                  <c:v>7.9059123685853558</c:v>
                </c:pt>
                <c:pt idx="1169">
                  <c:v>7.9052155685856285</c:v>
                </c:pt>
                <c:pt idx="1170">
                  <c:v>7.9043088685855389</c:v>
                </c:pt>
                <c:pt idx="1171">
                  <c:v>7.9034633060853894</c:v>
                </c:pt>
                <c:pt idx="1172">
                  <c:v>7.9027124685853885</c:v>
                </c:pt>
                <c:pt idx="1173">
                  <c:v>7.9020881685858768</c:v>
                </c:pt>
                <c:pt idx="1174">
                  <c:v>7.9014028685852651</c:v>
                </c:pt>
                <c:pt idx="1175">
                  <c:v>7.9010895114427253</c:v>
                </c:pt>
                <c:pt idx="1176">
                  <c:v>7.8997797685853612</c:v>
                </c:pt>
                <c:pt idx="1177">
                  <c:v>7.8994671602522573</c:v>
                </c:pt>
                <c:pt idx="1178">
                  <c:v>7.8990708685854019</c:v>
                </c:pt>
                <c:pt idx="1179">
                  <c:v>7.8984085685854719</c:v>
                </c:pt>
                <c:pt idx="1180">
                  <c:v>7.8976914685854442</c:v>
                </c:pt>
                <c:pt idx="1181">
                  <c:v>7.8971462685854608</c:v>
                </c:pt>
                <c:pt idx="1182">
                  <c:v>7.8967798685856252</c:v>
                </c:pt>
                <c:pt idx="1183">
                  <c:v>7.8968430728107961</c:v>
                </c:pt>
                <c:pt idx="1184">
                  <c:v>7.8969630352518916</c:v>
                </c:pt>
                <c:pt idx="1185">
                  <c:v>7.8973023685853798</c:v>
                </c:pt>
                <c:pt idx="1186">
                  <c:v>7.8973737685855765</c:v>
                </c:pt>
                <c:pt idx="1187">
                  <c:v>7.8974274685853141</c:v>
                </c:pt>
                <c:pt idx="1188">
                  <c:v>7.8974924685858889</c:v>
                </c:pt>
                <c:pt idx="1189">
                  <c:v>7.8975556627031072</c:v>
                </c:pt>
                <c:pt idx="1190">
                  <c:v>7.8976078130292056</c:v>
                </c:pt>
                <c:pt idx="1191">
                  <c:v>7.8976815685856616</c:v>
                </c:pt>
                <c:pt idx="1192">
                  <c:v>7.8977388903244465</c:v>
                </c:pt>
                <c:pt idx="1193">
                  <c:v>7.8980076144868718</c:v>
                </c:pt>
                <c:pt idx="1194">
                  <c:v>7.8980732685859083</c:v>
                </c:pt>
                <c:pt idx="1195">
                  <c:v>7.89813933828232</c:v>
                </c:pt>
                <c:pt idx="1196">
                  <c:v>7.898198618586215</c:v>
                </c:pt>
                <c:pt idx="1197">
                  <c:v>7.8982345685858544</c:v>
                </c:pt>
                <c:pt idx="1198">
                  <c:v>7.8982567685855063</c:v>
                </c:pt>
                <c:pt idx="1199">
                  <c:v>7.8983093685848331</c:v>
                </c:pt>
                <c:pt idx="1200">
                  <c:v>7.8983269685846409</c:v>
                </c:pt>
                <c:pt idx="1201">
                  <c:v>7.8983407896382829</c:v>
                </c:pt>
                <c:pt idx="1202">
                  <c:v>7.8983223685853075</c:v>
                </c:pt>
                <c:pt idx="1203">
                  <c:v>7.8983237685847794</c:v>
                </c:pt>
                <c:pt idx="1204">
                  <c:v>7.8983556685860838</c:v>
                </c:pt>
                <c:pt idx="1205">
                  <c:v>7.8983810685858851</c:v>
                </c:pt>
                <c:pt idx="1206">
                  <c:v>7.8983756685860351</c:v>
                </c:pt>
                <c:pt idx="1207">
                  <c:v>7.8983371685851145</c:v>
                </c:pt>
                <c:pt idx="1208">
                  <c:v>7.8983223685847435</c:v>
                </c:pt>
                <c:pt idx="1209">
                  <c:v>7.8982814594947541</c:v>
                </c:pt>
                <c:pt idx="1210">
                  <c:v>7.8973710144188232</c:v>
                </c:pt>
                <c:pt idx="1211">
                  <c:v>7.8969277685851695</c:v>
                </c:pt>
                <c:pt idx="1212">
                  <c:v>7.8965513685855706</c:v>
                </c:pt>
                <c:pt idx="1213">
                  <c:v>7.8961751685852253</c:v>
                </c:pt>
                <c:pt idx="1214">
                  <c:v>7.8958299727521704</c:v>
                </c:pt>
                <c:pt idx="1215">
                  <c:v>7.8955518685853638</c:v>
                </c:pt>
                <c:pt idx="1216">
                  <c:v>7.8952950685857246</c:v>
                </c:pt>
                <c:pt idx="1217">
                  <c:v>7.8951055685859632</c:v>
                </c:pt>
                <c:pt idx="1218">
                  <c:v>7.8950114796966346</c:v>
                </c:pt>
                <c:pt idx="1219">
                  <c:v>7.8928830465516855</c:v>
                </c:pt>
                <c:pt idx="1220">
                  <c:v>7.8924374223486353</c:v>
                </c:pt>
                <c:pt idx="1221">
                  <c:v>7.8919906685855006</c:v>
                </c:pt>
                <c:pt idx="1222">
                  <c:v>7.8915077685852655</c:v>
                </c:pt>
                <c:pt idx="1223">
                  <c:v>7.8910712685853444</c:v>
                </c:pt>
                <c:pt idx="1224">
                  <c:v>7.890488768585505</c:v>
                </c:pt>
                <c:pt idx="1225">
                  <c:v>7.8900019519183076</c:v>
                </c:pt>
                <c:pt idx="1226">
                  <c:v>7.8896793497176727</c:v>
                </c:pt>
                <c:pt idx="1227">
                  <c:v>7.8886315685856045</c:v>
                </c:pt>
                <c:pt idx="1228">
                  <c:v>7.8885758685856384</c:v>
                </c:pt>
                <c:pt idx="1229">
                  <c:v>7.8882226685854695</c:v>
                </c:pt>
                <c:pt idx="1230">
                  <c:v>7.8879543685854987</c:v>
                </c:pt>
                <c:pt idx="1231">
                  <c:v>7.8876276932605434</c:v>
                </c:pt>
                <c:pt idx="1232">
                  <c:v>7.887271431084983</c:v>
                </c:pt>
                <c:pt idx="1233">
                  <c:v>7.8868884685854885</c:v>
                </c:pt>
                <c:pt idx="1234">
                  <c:v>7.8866463685851764</c:v>
                </c:pt>
                <c:pt idx="1235">
                  <c:v>7.8864743685854322</c:v>
                </c:pt>
                <c:pt idx="1236">
                  <c:v>7.8857565504040483</c:v>
                </c:pt>
                <c:pt idx="1237">
                  <c:v>7.8855817685855021</c:v>
                </c:pt>
                <c:pt idx="1238">
                  <c:v>7.8854004935850694</c:v>
                </c:pt>
                <c:pt idx="1239">
                  <c:v>7.8852262685852654</c:v>
                </c:pt>
                <c:pt idx="1240">
                  <c:v>7.8849510685852824</c:v>
                </c:pt>
                <c:pt idx="1241">
                  <c:v>7.8846671685852945</c:v>
                </c:pt>
                <c:pt idx="1242">
                  <c:v>7.884432168585656</c:v>
                </c:pt>
                <c:pt idx="1243">
                  <c:v>7.8842242435856207</c:v>
                </c:pt>
                <c:pt idx="1244">
                  <c:v>7.884085168585389</c:v>
                </c:pt>
                <c:pt idx="1245">
                  <c:v>7.8835017164113452</c:v>
                </c:pt>
                <c:pt idx="1246">
                  <c:v>7.8833894685848964</c:v>
                </c:pt>
                <c:pt idx="1247">
                  <c:v>7.8832920685855612</c:v>
                </c:pt>
                <c:pt idx="1248">
                  <c:v>7.882615168585354</c:v>
                </c:pt>
                <c:pt idx="1249">
                  <c:v>7.8811118685852106</c:v>
                </c:pt>
                <c:pt idx="1250">
                  <c:v>7.8797287199369261</c:v>
                </c:pt>
                <c:pt idx="1251">
                  <c:v>7.8782218685853556</c:v>
                </c:pt>
                <c:pt idx="1252">
                  <c:v>7.8759915685857376</c:v>
                </c:pt>
                <c:pt idx="1253">
                  <c:v>7.8749081132664385</c:v>
                </c:pt>
                <c:pt idx="1254">
                  <c:v>7.8707340927234295</c:v>
                </c:pt>
                <c:pt idx="1255">
                  <c:v>7.8699578231306315</c:v>
                </c:pt>
                <c:pt idx="1256">
                  <c:v>7.868699868585125</c:v>
                </c:pt>
                <c:pt idx="1257">
                  <c:v>7.8675840352520421</c:v>
                </c:pt>
                <c:pt idx="1258">
                  <c:v>7.8664903685852385</c:v>
                </c:pt>
                <c:pt idx="1259">
                  <c:v>7.8655802685854601</c:v>
                </c:pt>
                <c:pt idx="1260">
                  <c:v>7.8647177685854244</c:v>
                </c:pt>
                <c:pt idx="1261">
                  <c:v>7.8640245034167755</c:v>
                </c:pt>
                <c:pt idx="1262">
                  <c:v>7.862102823130507</c:v>
                </c:pt>
                <c:pt idx="1263">
                  <c:v>7.8616940685854582</c:v>
                </c:pt>
                <c:pt idx="1264">
                  <c:v>7.8612888685851852</c:v>
                </c:pt>
                <c:pt idx="1265">
                  <c:v>7.8609850685858778</c:v>
                </c:pt>
                <c:pt idx="1266">
                  <c:v>7.8606126685852526</c:v>
                </c:pt>
                <c:pt idx="1267">
                  <c:v>7.8603373685851965</c:v>
                </c:pt>
                <c:pt idx="1268">
                  <c:v>7.8601281685855113</c:v>
                </c:pt>
                <c:pt idx="1269">
                  <c:v>7.8598610865342522</c:v>
                </c:pt>
                <c:pt idx="1270">
                  <c:v>7.8598523685854014</c:v>
                </c:pt>
                <c:pt idx="1271">
                  <c:v>7.8598989685858776</c:v>
                </c:pt>
                <c:pt idx="1272">
                  <c:v>7.8599892685850854</c:v>
                </c:pt>
                <c:pt idx="1273">
                  <c:v>7.8600987896382577</c:v>
                </c:pt>
                <c:pt idx="1274">
                  <c:v>7.8601985685857043</c:v>
                </c:pt>
                <c:pt idx="1275">
                  <c:v>7.8603097685850774</c:v>
                </c:pt>
                <c:pt idx="1276">
                  <c:v>7.86036306858575</c:v>
                </c:pt>
                <c:pt idx="1277">
                  <c:v>7.8603914310854845</c:v>
                </c:pt>
                <c:pt idx="1278">
                  <c:v>7.8604023685856053</c:v>
                </c:pt>
                <c:pt idx="1279">
                  <c:v>7.86056258363881</c:v>
                </c:pt>
                <c:pt idx="1280">
                  <c:v>7.8606472685858169</c:v>
                </c:pt>
                <c:pt idx="1281">
                  <c:v>7.860711568585149</c:v>
                </c:pt>
                <c:pt idx="1282">
                  <c:v>7.8607786685856365</c:v>
                </c:pt>
                <c:pt idx="1283">
                  <c:v>7.86084041206324</c:v>
                </c:pt>
                <c:pt idx="1284">
                  <c:v>7.8609139685862051</c:v>
                </c:pt>
                <c:pt idx="1285">
                  <c:v>7.8609325685859517</c:v>
                </c:pt>
                <c:pt idx="1286">
                  <c:v>7.8609523685860871</c:v>
                </c:pt>
                <c:pt idx="1287">
                  <c:v>7.8609385224323347</c:v>
                </c:pt>
                <c:pt idx="1288">
                  <c:v>7.8609223685861096</c:v>
                </c:pt>
                <c:pt idx="1289">
                  <c:v>7.8609223685862242</c:v>
                </c:pt>
                <c:pt idx="1290">
                  <c:v>7.8609223685862242</c:v>
                </c:pt>
                <c:pt idx="1291">
                  <c:v>7.8609229685861868</c:v>
                </c:pt>
                <c:pt idx="1292">
                  <c:v>7.8609803685853876</c:v>
                </c:pt>
                <c:pt idx="1293">
                  <c:v>7.8610321685845435</c:v>
                </c:pt>
                <c:pt idx="1294">
                  <c:v>7.8610756118288947</c:v>
                </c:pt>
                <c:pt idx="1295">
                  <c:v>7.8611152452978752</c:v>
                </c:pt>
                <c:pt idx="1296">
                  <c:v>7.8611723685851445</c:v>
                </c:pt>
                <c:pt idx="1297">
                  <c:v>7.8611367685856042</c:v>
                </c:pt>
                <c:pt idx="1298">
                  <c:v>7.8611878685853238</c:v>
                </c:pt>
                <c:pt idx="1299">
                  <c:v>7.8613439685856985</c:v>
                </c:pt>
                <c:pt idx="1300">
                  <c:v>7.8614667435854386</c:v>
                </c:pt>
                <c:pt idx="1301">
                  <c:v>7.8615659685850749</c:v>
                </c:pt>
                <c:pt idx="1302">
                  <c:v>7.8617796054273494</c:v>
                </c:pt>
                <c:pt idx="1303">
                  <c:v>7.8658407191010298</c:v>
                </c:pt>
                <c:pt idx="1304">
                  <c:v>7.8672795685857349</c:v>
                </c:pt>
                <c:pt idx="1305">
                  <c:v>7.8686608685851045</c:v>
                </c:pt>
                <c:pt idx="1306">
                  <c:v>7.8698520560855121</c:v>
                </c:pt>
                <c:pt idx="1307">
                  <c:v>7.8709220685854664</c:v>
                </c:pt>
                <c:pt idx="1308">
                  <c:v>7.8719392685852156</c:v>
                </c:pt>
                <c:pt idx="1309">
                  <c:v>7.8727754685854254</c:v>
                </c:pt>
                <c:pt idx="1310">
                  <c:v>7.8735745685853633</c:v>
                </c:pt>
                <c:pt idx="1311">
                  <c:v>7.8739223685852915</c:v>
                </c:pt>
                <c:pt idx="1312">
                  <c:v>7.8755632574744396</c:v>
                </c:pt>
                <c:pt idx="1313">
                  <c:v>7.8759633685853165</c:v>
                </c:pt>
                <c:pt idx="1314">
                  <c:v>7.8768624685855144</c:v>
                </c:pt>
                <c:pt idx="1315">
                  <c:v>7.8775419685858949</c:v>
                </c:pt>
                <c:pt idx="1316">
                  <c:v>7.8783705685855345</c:v>
                </c:pt>
                <c:pt idx="1317">
                  <c:v>7.8801672685858755</c:v>
                </c:pt>
                <c:pt idx="1318">
                  <c:v>7.8830588685856986</c:v>
                </c:pt>
                <c:pt idx="1319">
                  <c:v>7.8882215083705374</c:v>
                </c:pt>
                <c:pt idx="1320">
                  <c:v>7.9072773685854365</c:v>
                </c:pt>
                <c:pt idx="1321">
                  <c:v>7.9121235685851845</c:v>
                </c:pt>
                <c:pt idx="1322">
                  <c:v>7.9170512685847845</c:v>
                </c:pt>
                <c:pt idx="1323">
                  <c:v>7.9214089685851965</c:v>
                </c:pt>
                <c:pt idx="1324">
                  <c:v>7.92502146858528</c:v>
                </c:pt>
                <c:pt idx="1325">
                  <c:v>7.928696368585415</c:v>
                </c:pt>
                <c:pt idx="1326">
                  <c:v>7.9317563685860506</c:v>
                </c:pt>
                <c:pt idx="1327">
                  <c:v>7.9342031280792904</c:v>
                </c:pt>
                <c:pt idx="1328">
                  <c:v>7.9416215546321158</c:v>
                </c:pt>
                <c:pt idx="1329">
                  <c:v>7.943326468585397</c:v>
                </c:pt>
                <c:pt idx="1330">
                  <c:v>7.9450585685854174</c:v>
                </c:pt>
                <c:pt idx="1331">
                  <c:v>7.9466196602517893</c:v>
                </c:pt>
                <c:pt idx="1332">
                  <c:v>7.9480346685853158</c:v>
                </c:pt>
                <c:pt idx="1333">
                  <c:v>7.9492748685852455</c:v>
                </c:pt>
                <c:pt idx="1334">
                  <c:v>7.9505372685854985</c:v>
                </c:pt>
                <c:pt idx="1335">
                  <c:v>7.9515359685855262</c:v>
                </c:pt>
                <c:pt idx="1336">
                  <c:v>7.9521839070469662</c:v>
                </c:pt>
                <c:pt idx="1337">
                  <c:v>7.9543929400141593</c:v>
                </c:pt>
                <c:pt idx="1338">
                  <c:v>7.9546635513808184</c:v>
                </c:pt>
                <c:pt idx="1339">
                  <c:v>7.9554122685853557</c:v>
                </c:pt>
                <c:pt idx="1340">
                  <c:v>7.9559995685855895</c:v>
                </c:pt>
                <c:pt idx="1341">
                  <c:v>7.9564779685853315</c:v>
                </c:pt>
                <c:pt idx="1342">
                  <c:v>7.9568732685853085</c:v>
                </c:pt>
                <c:pt idx="1343">
                  <c:v>7.9573624727521759</c:v>
                </c:pt>
                <c:pt idx="1344">
                  <c:v>7.9577862685852132</c:v>
                </c:pt>
                <c:pt idx="1345">
                  <c:v>7.9580309650764978</c:v>
                </c:pt>
                <c:pt idx="1346">
                  <c:v>7.9590023685854145</c:v>
                </c:pt>
                <c:pt idx="1347">
                  <c:v>7.9591675685854373</c:v>
                </c:pt>
                <c:pt idx="1348">
                  <c:v>7.9594029685856782</c:v>
                </c:pt>
                <c:pt idx="1349">
                  <c:v>7.9595411685853179</c:v>
                </c:pt>
                <c:pt idx="1350">
                  <c:v>7.9597603483833472</c:v>
                </c:pt>
                <c:pt idx="1351">
                  <c:v>7.9598933995134411</c:v>
                </c:pt>
                <c:pt idx="1352">
                  <c:v>7.9600058685859407</c:v>
                </c:pt>
                <c:pt idx="1353">
                  <c:v>7.9600524920422426</c:v>
                </c:pt>
                <c:pt idx="1354">
                  <c:v>7.9567653822845958</c:v>
                </c:pt>
                <c:pt idx="1355">
                  <c:v>7.9560032685856328</c:v>
                </c:pt>
                <c:pt idx="1356">
                  <c:v>7.9552145603662483</c:v>
                </c:pt>
                <c:pt idx="1357">
                  <c:v>7.9544085685852286</c:v>
                </c:pt>
                <c:pt idx="1358">
                  <c:v>7.9536350685853705</c:v>
                </c:pt>
                <c:pt idx="1359">
                  <c:v>7.9530623685851234</c:v>
                </c:pt>
                <c:pt idx="1360">
                  <c:v>7.9527340049489368</c:v>
                </c:pt>
                <c:pt idx="1361">
                  <c:v>7.9504443685854156</c:v>
                </c:pt>
                <c:pt idx="1362">
                  <c:v>7.950008568585198</c:v>
                </c:pt>
                <c:pt idx="1363">
                  <c:v>7.9491728949014524</c:v>
                </c:pt>
                <c:pt idx="1364">
                  <c:v>7.9483078685856441</c:v>
                </c:pt>
                <c:pt idx="1365">
                  <c:v>7.9470834685852854</c:v>
                </c:pt>
                <c:pt idx="1366">
                  <c:v>7.9459719685855346</c:v>
                </c:pt>
                <c:pt idx="1367">
                  <c:v>7.9449756685852462</c:v>
                </c:pt>
                <c:pt idx="1368">
                  <c:v>7.9440254212176598</c:v>
                </c:pt>
                <c:pt idx="1369">
                  <c:v>7.9433255393174846</c:v>
                </c:pt>
                <c:pt idx="1370">
                  <c:v>7.9390830352520778</c:v>
                </c:pt>
                <c:pt idx="1371">
                  <c:v>7.9379279685852069</c:v>
                </c:pt>
                <c:pt idx="1372">
                  <c:v>7.9369935685856063</c:v>
                </c:pt>
                <c:pt idx="1373">
                  <c:v>7.9353818685854742</c:v>
                </c:pt>
                <c:pt idx="1374">
                  <c:v>7.9343705791117287</c:v>
                </c:pt>
                <c:pt idx="1375">
                  <c:v>7.9334824685854075</c:v>
                </c:pt>
                <c:pt idx="1376">
                  <c:v>7.9324433685853961</c:v>
                </c:pt>
                <c:pt idx="1377">
                  <c:v>7.9317404685856081</c:v>
                </c:pt>
                <c:pt idx="1378">
                  <c:v>7.9307470114425973</c:v>
                </c:pt>
                <c:pt idx="1379">
                  <c:v>7.9236320237577784</c:v>
                </c:pt>
                <c:pt idx="1380">
                  <c:v>7.9222657685858877</c:v>
                </c:pt>
                <c:pt idx="1381">
                  <c:v>7.9197726843746921</c:v>
                </c:pt>
                <c:pt idx="1382">
                  <c:v>7.9175129685856467</c:v>
                </c:pt>
                <c:pt idx="1383">
                  <c:v>7.9158665685847751</c:v>
                </c:pt>
                <c:pt idx="1384">
                  <c:v>7.9142087685851408</c:v>
                </c:pt>
                <c:pt idx="1385">
                  <c:v>7.9125284685852755</c:v>
                </c:pt>
                <c:pt idx="1386">
                  <c:v>7.9115354935855891</c:v>
                </c:pt>
                <c:pt idx="1387">
                  <c:v>7.9105408468461835</c:v>
                </c:pt>
                <c:pt idx="1388">
                  <c:v>7.9076626716155403</c:v>
                </c:pt>
                <c:pt idx="1389">
                  <c:v>7.9070180685855078</c:v>
                </c:pt>
                <c:pt idx="1390">
                  <c:v>7.9063850685854016</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7.9016639685853738</c:v>
                </c:pt>
                <c:pt idx="1401">
                  <c:v>7.9014262685852366</c:v>
                </c:pt>
                <c:pt idx="1402">
                  <c:v>7.900974068585648</c:v>
                </c:pt>
                <c:pt idx="1403">
                  <c:v>7.9001637370062809</c:v>
                </c:pt>
                <c:pt idx="1404">
                  <c:v>7.8997409400141327</c:v>
                </c:pt>
                <c:pt idx="1405">
                  <c:v>7.8970823685854201</c:v>
                </c:pt>
                <c:pt idx="1406">
                  <c:v>7.8968367685856808</c:v>
                </c:pt>
                <c:pt idx="1407">
                  <c:v>7.896397068585614</c:v>
                </c:pt>
                <c:pt idx="1408">
                  <c:v>7.8960313685852883</c:v>
                </c:pt>
                <c:pt idx="1409">
                  <c:v>7.8957088685855918</c:v>
                </c:pt>
                <c:pt idx="1410">
                  <c:v>7.8952922633221334</c:v>
                </c:pt>
                <c:pt idx="1411">
                  <c:v>7.894964168585946</c:v>
                </c:pt>
                <c:pt idx="1412">
                  <c:v>7.8947663685853655</c:v>
                </c:pt>
                <c:pt idx="1413">
                  <c:v>7.8940643040691185</c:v>
                </c:pt>
                <c:pt idx="1414">
                  <c:v>7.8939009685851245</c:v>
                </c:pt>
                <c:pt idx="1415">
                  <c:v>7.8937440685855416</c:v>
                </c:pt>
                <c:pt idx="1416">
                  <c:v>7.8935807728406786</c:v>
                </c:pt>
                <c:pt idx="1417">
                  <c:v>7.8934837685849955</c:v>
                </c:pt>
                <c:pt idx="1418">
                  <c:v>7.8933587685855375</c:v>
                </c:pt>
                <c:pt idx="1419">
                  <c:v>7.8932729685850065</c:v>
                </c:pt>
                <c:pt idx="1420">
                  <c:v>7.8932263685858395</c:v>
                </c:pt>
                <c:pt idx="1421">
                  <c:v>7.8931797759926923</c:v>
                </c:pt>
                <c:pt idx="1422">
                  <c:v>7.8929923685854</c:v>
                </c:pt>
                <c:pt idx="1423">
                  <c:v>7.8929295424986865</c:v>
                </c:pt>
                <c:pt idx="1424">
                  <c:v>7.8928207685855858</c:v>
                </c:pt>
                <c:pt idx="1425">
                  <c:v>7.8927274685849085</c:v>
                </c:pt>
                <c:pt idx="1426">
                  <c:v>7.8926054685852671</c:v>
                </c:pt>
                <c:pt idx="1427">
                  <c:v>7.8924916685858282</c:v>
                </c:pt>
                <c:pt idx="1428">
                  <c:v>7.892425737006314</c:v>
                </c:pt>
                <c:pt idx="1429">
                  <c:v>7.8923349685861748</c:v>
                </c:pt>
                <c:pt idx="1430">
                  <c:v>7.8923223685859032</c:v>
                </c:pt>
                <c:pt idx="1431">
                  <c:v>7.8923217435859785</c:v>
                </c:pt>
                <c:pt idx="1432">
                  <c:v>7.892296868584836</c:v>
                </c:pt>
                <c:pt idx="1433">
                  <c:v>7.8922923685849042</c:v>
                </c:pt>
                <c:pt idx="1434">
                  <c:v>7.8922888949008012</c:v>
                </c:pt>
                <c:pt idx="1435">
                  <c:v>7.8922725685851072</c:v>
                </c:pt>
                <c:pt idx="1436">
                  <c:v>7.8923808685848984</c:v>
                </c:pt>
                <c:pt idx="1437">
                  <c:v>7.8925230685851009</c:v>
                </c:pt>
                <c:pt idx="1438">
                  <c:v>7.8925723685854372</c:v>
                </c:pt>
                <c:pt idx="1439">
                  <c:v>7.8933055504038663</c:v>
                </c:pt>
                <c:pt idx="1440">
                  <c:v>7.8934438685849475</c:v>
                </c:pt>
                <c:pt idx="1441">
                  <c:v>7.8936322633222886</c:v>
                </c:pt>
                <c:pt idx="1442">
                  <c:v>7.8937874685855798</c:v>
                </c:pt>
                <c:pt idx="1443">
                  <c:v>7.8939197685854259</c:v>
                </c:pt>
                <c:pt idx="1444">
                  <c:v>7.8940409685857871</c:v>
                </c:pt>
                <c:pt idx="1445">
                  <c:v>7.8941671685855761</c:v>
                </c:pt>
                <c:pt idx="1446">
                  <c:v>7.8943184724817685</c:v>
                </c:pt>
                <c:pt idx="1447">
                  <c:v>7.8943849400138308</c:v>
                </c:pt>
                <c:pt idx="1448">
                  <c:v>7.8946423685854441</c:v>
                </c:pt>
                <c:pt idx="1449">
                  <c:v>7.8946798685852348</c:v>
                </c:pt>
                <c:pt idx="1450">
                  <c:v>7.8947615685859267</c:v>
                </c:pt>
                <c:pt idx="1451">
                  <c:v>7.8948211685855743</c:v>
                </c:pt>
                <c:pt idx="1452">
                  <c:v>7.8948530685849017</c:v>
                </c:pt>
                <c:pt idx="1453">
                  <c:v>7.8948929935848096</c:v>
                </c:pt>
                <c:pt idx="1454">
                  <c:v>7.8949373685856044</c:v>
                </c:pt>
                <c:pt idx="1455">
                  <c:v>7.8950033685847671</c:v>
                </c:pt>
                <c:pt idx="1456">
                  <c:v>7.8950423685854014</c:v>
                </c:pt>
                <c:pt idx="1457">
                  <c:v>7.8951184249234085</c:v>
                </c:pt>
                <c:pt idx="1458">
                  <c:v>7.8951809685861507</c:v>
                </c:pt>
                <c:pt idx="1459">
                  <c:v>7.8952783685850898</c:v>
                </c:pt>
                <c:pt idx="1460">
                  <c:v>7.8953293159542772</c:v>
                </c:pt>
                <c:pt idx="1461">
                  <c:v>7.895342368586185</c:v>
                </c:pt>
                <c:pt idx="1462">
                  <c:v>7.8953631685856323</c:v>
                </c:pt>
                <c:pt idx="1463">
                  <c:v>7.8954191685850308</c:v>
                </c:pt>
                <c:pt idx="1464">
                  <c:v>7.8954471685846297</c:v>
                </c:pt>
                <c:pt idx="1465">
                  <c:v>7.8954601810854825</c:v>
                </c:pt>
                <c:pt idx="1466">
                  <c:v>7.8956320744675965</c:v>
                </c:pt>
                <c:pt idx="1467">
                  <c:v>7.8957504331018704</c:v>
                </c:pt>
                <c:pt idx="1468">
                  <c:v>7.8958654685848302</c:v>
                </c:pt>
                <c:pt idx="1469">
                  <c:v>7.895988968584966</c:v>
                </c:pt>
                <c:pt idx="1470">
                  <c:v>7.8961215685852242</c:v>
                </c:pt>
                <c:pt idx="1471">
                  <c:v>7.8962602685854355</c:v>
                </c:pt>
                <c:pt idx="1472">
                  <c:v>7.8965144685851163</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1.6563320685852025</c:v>
                </c:pt>
                <c:pt idx="3">
                  <c:v>1.6561119685855084</c:v>
                </c:pt>
                <c:pt idx="4">
                  <c:v>1.6559820296024701</c:v>
                </c:pt>
                <c:pt idx="5">
                  <c:v>1.6554428685856393</c:v>
                </c:pt>
                <c:pt idx="6">
                  <c:v>1.6551567685857138</c:v>
                </c:pt>
                <c:pt idx="7">
                  <c:v>1.6543404493933893</c:v>
                </c:pt>
                <c:pt idx="8">
                  <c:v>1.6521948685850845</c:v>
                </c:pt>
                <c:pt idx="9">
                  <c:v>1.6483397685850747</c:v>
                </c:pt>
                <c:pt idx="10">
                  <c:v>1.6441938685855051</c:v>
                </c:pt>
                <c:pt idx="11">
                  <c:v>1.6422784685854181</c:v>
                </c:pt>
                <c:pt idx="12">
                  <c:v>1.6408329746459613</c:v>
                </c:pt>
                <c:pt idx="13">
                  <c:v>1.0767880828709764</c:v>
                </c:pt>
                <c:pt idx="14">
                  <c:v>0.77695876858543123</c:v>
                </c:pt>
                <c:pt idx="15">
                  <c:v>0.47736486858549715</c:v>
                </c:pt>
                <c:pt idx="16">
                  <c:v>0.29606326858517207</c:v>
                </c:pt>
                <c:pt idx="17">
                  <c:v>0.36575596858530446</c:v>
                </c:pt>
                <c:pt idx="18">
                  <c:v>0.43305563389164142</c:v>
                </c:pt>
                <c:pt idx="19">
                  <c:v>0.4768377221210045</c:v>
                </c:pt>
                <c:pt idx="20">
                  <c:v>0.53563621473922751</c:v>
                </c:pt>
                <c:pt idx="21">
                  <c:v>-0.20149323141428988</c:v>
                </c:pt>
                <c:pt idx="22">
                  <c:v>-0.27241443141478788</c:v>
                </c:pt>
                <c:pt idx="23">
                  <c:v>-0.35411083141501382</c:v>
                </c:pt>
                <c:pt idx="24">
                  <c:v>8.133526858587474E-2</c:v>
                </c:pt>
                <c:pt idx="25">
                  <c:v>1.0564574685855797</c:v>
                </c:pt>
                <c:pt idx="26">
                  <c:v>1.3453389342417543</c:v>
                </c:pt>
                <c:pt idx="27">
                  <c:v>1.1823292685849218</c:v>
                </c:pt>
                <c:pt idx="28">
                  <c:v>1.1389016542996298</c:v>
                </c:pt>
                <c:pt idx="29">
                  <c:v>2.3821758685853802</c:v>
                </c:pt>
                <c:pt idx="30">
                  <c:v>2.668772570605956</c:v>
                </c:pt>
                <c:pt idx="31">
                  <c:v>3.0317344685858671</c:v>
                </c:pt>
                <c:pt idx="32">
                  <c:v>3.2546494685854697</c:v>
                </c:pt>
                <c:pt idx="33">
                  <c:v>3.6017847685856927</c:v>
                </c:pt>
                <c:pt idx="34">
                  <c:v>4.255237368585548</c:v>
                </c:pt>
                <c:pt idx="35">
                  <c:v>5.0349665149267455</c:v>
                </c:pt>
                <c:pt idx="36">
                  <c:v>5.9230923685854089</c:v>
                </c:pt>
                <c:pt idx="37">
                  <c:v>5.9629050685852034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18.084651768585424</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6.8758210685857168</c:v>
                </c:pt>
                <c:pt idx="55">
                  <c:v>5.2809895685856665</c:v>
                </c:pt>
                <c:pt idx="56">
                  <c:v>3.8409878480375896</c:v>
                </c:pt>
                <c:pt idx="57">
                  <c:v>0.65778873222179046</c:v>
                </c:pt>
                <c:pt idx="58">
                  <c:v>0.78599986858525062</c:v>
                </c:pt>
                <c:pt idx="59">
                  <c:v>1.3001689685852553</c:v>
                </c:pt>
                <c:pt idx="60">
                  <c:v>2.5731325685854558</c:v>
                </c:pt>
                <c:pt idx="61">
                  <c:v>4.1299623685855655</c:v>
                </c:pt>
                <c:pt idx="62">
                  <c:v>5.6807963685855745</c:v>
                </c:pt>
                <c:pt idx="63">
                  <c:v>7.0410510685852756</c:v>
                </c:pt>
                <c:pt idx="64">
                  <c:v>8.1784569587492566</c:v>
                </c:pt>
                <c:pt idx="65">
                  <c:v>10.330185701918721</c:v>
                </c:pt>
                <c:pt idx="66">
                  <c:v>10.636803468585541</c:v>
                </c:pt>
                <c:pt idx="67">
                  <c:v>11.142110168585262</c:v>
                </c:pt>
                <c:pt idx="68">
                  <c:v>11.90848386858552</c:v>
                </c:pt>
                <c:pt idx="69">
                  <c:v>12.9800914685854</c:v>
                </c:pt>
                <c:pt idx="70">
                  <c:v>14.003430068585352</c:v>
                </c:pt>
                <c:pt idx="71">
                  <c:v>15.0192351685857</c:v>
                </c:pt>
                <c:pt idx="72">
                  <c:v>16.081875368585631</c:v>
                </c:pt>
                <c:pt idx="73">
                  <c:v>16.8314250001646</c:v>
                </c:pt>
                <c:pt idx="74">
                  <c:v>20.288768118585089</c:v>
                </c:pt>
                <c:pt idx="75">
                  <c:v>21.392028968585532</c:v>
                </c:pt>
                <c:pt idx="76">
                  <c:v>22.64116406858524</c:v>
                </c:pt>
                <c:pt idx="77">
                  <c:v>23.79974156858599</c:v>
                </c:pt>
                <c:pt idx="78">
                  <c:v>24.657321268584596</c:v>
                </c:pt>
                <c:pt idx="79">
                  <c:v>25.866870068585492</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20.183055768585504</c:v>
                </c:pt>
                <c:pt idx="88">
                  <c:v>18.169077980829982</c:v>
                </c:pt>
                <c:pt idx="89">
                  <c:v>14.303233668585356</c:v>
                </c:pt>
                <c:pt idx="90">
                  <c:v>11.078376968585875</c:v>
                </c:pt>
                <c:pt idx="91">
                  <c:v>8.6818581220100501</c:v>
                </c:pt>
                <c:pt idx="92">
                  <c:v>0.16425570191860567</c:v>
                </c:pt>
                <c:pt idx="93">
                  <c:v>-0.44866163141459475</c:v>
                </c:pt>
                <c:pt idx="94">
                  <c:v>-0.94829876543529679</c:v>
                </c:pt>
                <c:pt idx="95">
                  <c:v>-1.4244842314146098</c:v>
                </c:pt>
                <c:pt idx="96">
                  <c:v>-1.78469193141477</c:v>
                </c:pt>
                <c:pt idx="97">
                  <c:v>-1.6478871314147785</c:v>
                </c:pt>
                <c:pt idx="98">
                  <c:v>-1.2221462314143838</c:v>
                </c:pt>
                <c:pt idx="99">
                  <c:v>-0.80694747756830176</c:v>
                </c:pt>
                <c:pt idx="100">
                  <c:v>1.6197919912269896</c:v>
                </c:pt>
                <c:pt idx="101">
                  <c:v>2.3935855685858352</c:v>
                </c:pt>
                <c:pt idx="102">
                  <c:v>3.4245589685853188</c:v>
                </c:pt>
                <c:pt idx="103">
                  <c:v>4.6243107685855334</c:v>
                </c:pt>
                <c:pt idx="104">
                  <c:v>6.1086330685855756</c:v>
                </c:pt>
                <c:pt idx="105">
                  <c:v>8.2817442053200487</c:v>
                </c:pt>
                <c:pt idx="106">
                  <c:v>10.712486172933454</c:v>
                </c:pt>
                <c:pt idx="107">
                  <c:v>23.35878236858553</c:v>
                </c:pt>
                <c:pt idx="108">
                  <c:v>24.759220468585525</c:v>
                </c:pt>
                <c:pt idx="109">
                  <c:v>26.085132868585646</c:v>
                </c:pt>
                <c:pt idx="110">
                  <c:v>26.496306668585227</c:v>
                </c:pt>
                <c:pt idx="111">
                  <c:v>28.031079468586178</c:v>
                </c:pt>
                <c:pt idx="112">
                  <c:v>28.962839068585286</c:v>
                </c:pt>
                <c:pt idx="113">
                  <c:v>29.299158768585144</c:v>
                </c:pt>
                <c:pt idx="114">
                  <c:v>29.294423201918896</c:v>
                </c:pt>
                <c:pt idx="115">
                  <c:v>22.725327837335744</c:v>
                </c:pt>
                <c:pt idx="116">
                  <c:v>20.639940651413738</c:v>
                </c:pt>
                <c:pt idx="117">
                  <c:v>18.41430876858508</c:v>
                </c:pt>
                <c:pt idx="118">
                  <c:v>15.750271468585369</c:v>
                </c:pt>
                <c:pt idx="119">
                  <c:v>12.862214368585594</c:v>
                </c:pt>
                <c:pt idx="120">
                  <c:v>10.099769568585341</c:v>
                </c:pt>
                <c:pt idx="121">
                  <c:v>6.7166294685856824</c:v>
                </c:pt>
                <c:pt idx="122">
                  <c:v>4.5321162875045644</c:v>
                </c:pt>
                <c:pt idx="123">
                  <c:v>-3.5318279091922427</c:v>
                </c:pt>
                <c:pt idx="124">
                  <c:v>-4.4377914314143778</c:v>
                </c:pt>
                <c:pt idx="125">
                  <c:v>-5.0442901314142894</c:v>
                </c:pt>
                <c:pt idx="126">
                  <c:v>-5.1932410314146207</c:v>
                </c:pt>
                <c:pt idx="127">
                  <c:v>-4.8702194314146183</c:v>
                </c:pt>
                <c:pt idx="128">
                  <c:v>-4.5402549314141414</c:v>
                </c:pt>
                <c:pt idx="129">
                  <c:v>-3.8172817803506272</c:v>
                </c:pt>
                <c:pt idx="130">
                  <c:v>-5.1502631414550186E-2</c:v>
                </c:pt>
                <c:pt idx="131">
                  <c:v>0.6883570685855751</c:v>
                </c:pt>
                <c:pt idx="132">
                  <c:v>2.1879156685851804</c:v>
                </c:pt>
                <c:pt idx="133">
                  <c:v>4.1880378325030385</c:v>
                </c:pt>
                <c:pt idx="134">
                  <c:v>5.9958172685855446</c:v>
                </c:pt>
                <c:pt idx="135">
                  <c:v>7.684883268585569</c:v>
                </c:pt>
                <c:pt idx="136">
                  <c:v>10.040598368585464</c:v>
                </c:pt>
                <c:pt idx="137">
                  <c:v>12.751131836670609</c:v>
                </c:pt>
                <c:pt idx="138">
                  <c:v>14.504252368585483</c:v>
                </c:pt>
                <c:pt idx="139">
                  <c:v>24.772520614199486</c:v>
                </c:pt>
                <c:pt idx="140">
                  <c:v>24.936249868585076</c:v>
                </c:pt>
                <c:pt idx="141">
                  <c:v>24.18302646858529</c:v>
                </c:pt>
                <c:pt idx="142">
                  <c:v>22.715871668585784</c:v>
                </c:pt>
                <c:pt idx="143">
                  <c:v>20.543113000164887</c:v>
                </c:pt>
                <c:pt idx="144">
                  <c:v>17.618037968585693</c:v>
                </c:pt>
                <c:pt idx="145">
                  <c:v>14.721505479696543</c:v>
                </c:pt>
                <c:pt idx="146">
                  <c:v>5.6417611185853698</c:v>
                </c:pt>
                <c:pt idx="147">
                  <c:v>4.315338068585282</c:v>
                </c:pt>
                <c:pt idx="148">
                  <c:v>1.9309697685856264</c:v>
                </c:pt>
                <c:pt idx="149">
                  <c:v>-0.34676463141447333</c:v>
                </c:pt>
                <c:pt idx="150">
                  <c:v>-2.0059338314146515</c:v>
                </c:pt>
                <c:pt idx="151">
                  <c:v>-3.3592539532535102</c:v>
                </c:pt>
                <c:pt idx="152">
                  <c:v>-5.1800520270187835</c:v>
                </c:pt>
                <c:pt idx="153">
                  <c:v>-4.9116075238878727</c:v>
                </c:pt>
                <c:pt idx="154">
                  <c:v>-4.3793716314145197</c:v>
                </c:pt>
                <c:pt idx="155">
                  <c:v>-3.6411282314145836</c:v>
                </c:pt>
                <c:pt idx="156">
                  <c:v>-3.0604168314144289</c:v>
                </c:pt>
                <c:pt idx="157">
                  <c:v>-2.7504889579453082</c:v>
                </c:pt>
                <c:pt idx="158">
                  <c:v>0.51152236858531719</c:v>
                </c:pt>
                <c:pt idx="159">
                  <c:v>1.8034334685850837</c:v>
                </c:pt>
                <c:pt idx="160">
                  <c:v>4.4848785685858363</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26.335361762524464</c:v>
                </c:pt>
                <c:pt idx="169">
                  <c:v>26.868112468585757</c:v>
                </c:pt>
                <c:pt idx="170">
                  <c:v>26.579025268585511</c:v>
                </c:pt>
                <c:pt idx="171">
                  <c:v>26.170038468585435</c:v>
                </c:pt>
                <c:pt idx="172">
                  <c:v>25.667871468584792</c:v>
                </c:pt>
                <c:pt idx="173">
                  <c:v>24.955096307979016</c:v>
                </c:pt>
                <c:pt idx="174">
                  <c:v>23.873721868585406</c:v>
                </c:pt>
                <c:pt idx="175">
                  <c:v>16.35205997275181</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-0.87292993141436248</c:v>
                </c:pt>
                <c:pt idx="188">
                  <c:v>0.19572086858484283</c:v>
                </c:pt>
                <c:pt idx="189">
                  <c:v>1.8491374685850843</c:v>
                </c:pt>
                <c:pt idx="190">
                  <c:v>3.2744343685852924</c:v>
                </c:pt>
                <c:pt idx="191">
                  <c:v>4.2970583685854615</c:v>
                </c:pt>
                <c:pt idx="192">
                  <c:v>10.665064635252024</c:v>
                </c:pt>
                <c:pt idx="193">
                  <c:v>12.775116068585724</c:v>
                </c:pt>
                <c:pt idx="194">
                  <c:v>16.177362268585288</c:v>
                </c:pt>
                <c:pt idx="195">
                  <c:v>19.263865068585247</c:v>
                </c:pt>
                <c:pt idx="196">
                  <c:v>22.091078168585355</c:v>
                </c:pt>
                <c:pt idx="197">
                  <c:v>24.735843668585737</c:v>
                </c:pt>
                <c:pt idx="198">
                  <c:v>27.33603114636351</c:v>
                </c:pt>
                <c:pt idx="199">
                  <c:v>34.934332368585444</c:v>
                </c:pt>
                <c:pt idx="200">
                  <c:v>35.705920868585949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28.993192368585646</c:v>
                </c:pt>
                <c:pt idx="209">
                  <c:v>27.791212368585029</c:v>
                </c:pt>
                <c:pt idx="210">
                  <c:v>23.249784668585686</c:v>
                </c:pt>
                <c:pt idx="211">
                  <c:v>20.583196712020492</c:v>
                </c:pt>
                <c:pt idx="212">
                  <c:v>17.220346326918516</c:v>
                </c:pt>
                <c:pt idx="213">
                  <c:v>12.311567668585749</c:v>
                </c:pt>
                <c:pt idx="214">
                  <c:v>8.2705323685853749</c:v>
                </c:pt>
                <c:pt idx="215">
                  <c:v>3.6393065685851584</c:v>
                </c:pt>
                <c:pt idx="216">
                  <c:v>1.531541082871128</c:v>
                </c:pt>
                <c:pt idx="217">
                  <c:v>-6.7816276314144863</c:v>
                </c:pt>
                <c:pt idx="218">
                  <c:v>-8.1537785787828501</c:v>
                </c:pt>
                <c:pt idx="219">
                  <c:v>-10.233983131414945</c:v>
                </c:pt>
                <c:pt idx="220">
                  <c:v>-11.318967031414545</c:v>
                </c:pt>
                <c:pt idx="221">
                  <c:v>-11.682345631414861</c:v>
                </c:pt>
                <c:pt idx="222">
                  <c:v>-11.731738431414414</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-3.98943682333383</c:v>
                </c:pt>
                <c:pt idx="231">
                  <c:v>-2.0594465897481573</c:v>
                </c:pt>
                <c:pt idx="232">
                  <c:v>8.3159005908075549</c:v>
                </c:pt>
                <c:pt idx="233">
                  <c:v>10.892980968585652</c:v>
                </c:pt>
                <c:pt idx="234">
                  <c:v>13.322321768585148</c:v>
                </c:pt>
                <c:pt idx="235">
                  <c:v>15.756211421216918</c:v>
                </c:pt>
                <c:pt idx="236">
                  <c:v>17.717975868585473</c:v>
                </c:pt>
                <c:pt idx="237">
                  <c:v>19.39892036858528</c:v>
                </c:pt>
                <c:pt idx="238">
                  <c:v>21.08616466858571</c:v>
                </c:pt>
                <c:pt idx="239">
                  <c:v>21.784791654299525</c:v>
                </c:pt>
                <c:pt idx="240">
                  <c:v>23.166995701918758</c:v>
                </c:pt>
                <c:pt idx="241">
                  <c:v>22.858415242148922</c:v>
                </c:pt>
                <c:pt idx="242">
                  <c:v>21.825299585080113</c:v>
                </c:pt>
                <c:pt idx="243">
                  <c:v>20.456561968585746</c:v>
                </c:pt>
                <c:pt idx="244">
                  <c:v>18.902162668585042</c:v>
                </c:pt>
                <c:pt idx="245">
                  <c:v>16.88756016858493</c:v>
                </c:pt>
                <c:pt idx="246">
                  <c:v>15.164885903938696</c:v>
                </c:pt>
                <c:pt idx="247">
                  <c:v>12.503539447236976</c:v>
                </c:pt>
                <c:pt idx="248">
                  <c:v>3.2525049326880122</c:v>
                </c:pt>
                <c:pt idx="249">
                  <c:v>0.71763886858515569</c:v>
                </c:pt>
                <c:pt idx="250">
                  <c:v>-2.2874284314144546</c:v>
                </c:pt>
                <c:pt idx="251">
                  <c:v>-5.1922872314142783</c:v>
                </c:pt>
                <c:pt idx="252">
                  <c:v>-7.1199253081818341</c:v>
                </c:pt>
                <c:pt idx="253">
                  <c:v>-8.7736142314145553</c:v>
                </c:pt>
                <c:pt idx="254">
                  <c:v>-9.1835470314145908</c:v>
                </c:pt>
                <c:pt idx="255">
                  <c:v>-9.01935376044705</c:v>
                </c:pt>
                <c:pt idx="256">
                  <c:v>-4.4992272655606973</c:v>
                </c:pt>
                <c:pt idx="257">
                  <c:v>-2.2067858034576915</c:v>
                </c:pt>
                <c:pt idx="258">
                  <c:v>0.34880476858553788</c:v>
                </c:pt>
                <c:pt idx="259">
                  <c:v>3.0783168685853379</c:v>
                </c:pt>
                <c:pt idx="260">
                  <c:v>5.366102068585584</c:v>
                </c:pt>
                <c:pt idx="261">
                  <c:v>7.8753199685854245</c:v>
                </c:pt>
                <c:pt idx="262">
                  <c:v>9.7835633798208193</c:v>
                </c:pt>
                <c:pt idx="263">
                  <c:v>12.761909972752401</c:v>
                </c:pt>
                <c:pt idx="264">
                  <c:v>20.969665412063662</c:v>
                </c:pt>
                <c:pt idx="265">
                  <c:v>23.133988668585552</c:v>
                </c:pt>
                <c:pt idx="266">
                  <c:v>24.813233368585216</c:v>
                </c:pt>
                <c:pt idx="267">
                  <c:v>26.271918219649155</c:v>
                </c:pt>
                <c:pt idx="268">
                  <c:v>27.330436268585416</c:v>
                </c:pt>
                <c:pt idx="269">
                  <c:v>27.674541268585493</c:v>
                </c:pt>
                <c:pt idx="270">
                  <c:v>27.026829368585247</c:v>
                </c:pt>
                <c:pt idx="271">
                  <c:v>26.128458668585473</c:v>
                </c:pt>
                <c:pt idx="272">
                  <c:v>25.344485701918735</c:v>
                </c:pt>
                <c:pt idx="273">
                  <c:v>20.460240989275263</c:v>
                </c:pt>
                <c:pt idx="274">
                  <c:v>18.838272768585753</c:v>
                </c:pt>
                <c:pt idx="275">
                  <c:v>15.786106568585376</c:v>
                </c:pt>
                <c:pt idx="276">
                  <c:v>12.740275668585301</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-14.015438831414029</c:v>
                </c:pt>
                <c:pt idx="286">
                  <c:v>-13.288677831414347</c:v>
                </c:pt>
                <c:pt idx="287">
                  <c:v>-11.880122831414425</c:v>
                </c:pt>
                <c:pt idx="288">
                  <c:v>-10.495050863737614</c:v>
                </c:pt>
                <c:pt idx="289">
                  <c:v>-8.8393312677777516</c:v>
                </c:pt>
                <c:pt idx="290">
                  <c:v>-3.1566653237220352</c:v>
                </c:pt>
                <c:pt idx="291">
                  <c:v>-0.28109593141452649</c:v>
                </c:pt>
                <c:pt idx="292">
                  <c:v>2.5795965685852762</c:v>
                </c:pt>
                <c:pt idx="293">
                  <c:v>5.9942938903245357</c:v>
                </c:pt>
                <c:pt idx="294">
                  <c:v>9.4579009685857205</c:v>
                </c:pt>
                <c:pt idx="295">
                  <c:v>13.119449968585311</c:v>
                </c:pt>
                <c:pt idx="296">
                  <c:v>16.581127768585372</c:v>
                </c:pt>
                <c:pt idx="297">
                  <c:v>20.097739315953948</c:v>
                </c:pt>
                <c:pt idx="298">
                  <c:v>25.598011968585425</c:v>
                </c:pt>
                <c:pt idx="299">
                  <c:v>25.829416768584863</c:v>
                </c:pt>
                <c:pt idx="300">
                  <c:v>25.590885168585594</c:v>
                </c:pt>
                <c:pt idx="301">
                  <c:v>24.816748468585288</c:v>
                </c:pt>
                <c:pt idx="302">
                  <c:v>22.990721968585365</c:v>
                </c:pt>
                <c:pt idx="303">
                  <c:v>20.063934287777435</c:v>
                </c:pt>
                <c:pt idx="304">
                  <c:v>16.68273975988955</c:v>
                </c:pt>
                <c:pt idx="305">
                  <c:v>12.315995068585236</c:v>
                </c:pt>
                <c:pt idx="306">
                  <c:v>10.203472368585452</c:v>
                </c:pt>
                <c:pt idx="307">
                  <c:v>-0.68183963141466164</c:v>
                </c:pt>
                <c:pt idx="308">
                  <c:v>-3.3002404314143927</c:v>
                </c:pt>
                <c:pt idx="309">
                  <c:v>-4.9463914314141535</c:v>
                </c:pt>
                <c:pt idx="310">
                  <c:v>-6.7028249314150035</c:v>
                </c:pt>
                <c:pt idx="311">
                  <c:v>-9.500019247575878</c:v>
                </c:pt>
                <c:pt idx="312">
                  <c:v>-12.079324931414178</c:v>
                </c:pt>
                <c:pt idx="313">
                  <c:v>-14.504088431414671</c:v>
                </c:pt>
                <c:pt idx="314">
                  <c:v>-16.037520562449046</c:v>
                </c:pt>
                <c:pt idx="315">
                  <c:v>-20.408947401529552</c:v>
                </c:pt>
                <c:pt idx="316">
                  <c:v>-17.425478641515859</c:v>
                </c:pt>
                <c:pt idx="317">
                  <c:v>-14.443132631414855</c:v>
                </c:pt>
                <c:pt idx="318">
                  <c:v>-11.670131431414561</c:v>
                </c:pt>
                <c:pt idx="319">
                  <c:v>-8.6604797314148385</c:v>
                </c:pt>
                <c:pt idx="320">
                  <c:v>-7.0981134208882253</c:v>
                </c:pt>
                <c:pt idx="321">
                  <c:v>3.7979921799062182</c:v>
                </c:pt>
                <c:pt idx="322">
                  <c:v>7.1298155685852835</c:v>
                </c:pt>
                <c:pt idx="323">
                  <c:v>11.241866712019831</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31.387488168585527</c:v>
                </c:pt>
                <c:pt idx="333">
                  <c:v>30.694931368585245</c:v>
                </c:pt>
                <c:pt idx="334">
                  <c:v>29.382271068585286</c:v>
                </c:pt>
                <c:pt idx="335">
                  <c:v>27.973342153531778</c:v>
                </c:pt>
                <c:pt idx="336">
                  <c:v>24.900934368585485</c:v>
                </c:pt>
                <c:pt idx="337">
                  <c:v>21.215788368584768</c:v>
                </c:pt>
                <c:pt idx="338">
                  <c:v>17.723138920309626</c:v>
                </c:pt>
                <c:pt idx="339">
                  <c:v>1.8964252257283789</c:v>
                </c:pt>
                <c:pt idx="340">
                  <c:v>-1.3692505607074141</c:v>
                </c:pt>
                <c:pt idx="341">
                  <c:v>-4.7838948314144289</c:v>
                </c:pt>
                <c:pt idx="342">
                  <c:v>-6.8678570994997381</c:v>
                </c:pt>
                <c:pt idx="343">
                  <c:v>-9.0313409314147499</c:v>
                </c:pt>
                <c:pt idx="344">
                  <c:v>-9.7255295314146188</c:v>
                </c:pt>
                <c:pt idx="345">
                  <c:v>-9.4259216314142549</c:v>
                </c:pt>
                <c:pt idx="346">
                  <c:v>-8.7263577314152236</c:v>
                </c:pt>
                <c:pt idx="347">
                  <c:v>-8.2755605725909547</c:v>
                </c:pt>
                <c:pt idx="348">
                  <c:v>-3.0222370064145001</c:v>
                </c:pt>
                <c:pt idx="349">
                  <c:v>-1.9985818314145138</c:v>
                </c:pt>
                <c:pt idx="350">
                  <c:v>0.23441776858545912</c:v>
                </c:pt>
                <c:pt idx="351">
                  <c:v>1.8270004685852121</c:v>
                </c:pt>
                <c:pt idx="352">
                  <c:v>2.8104385685850417</c:v>
                </c:pt>
                <c:pt idx="353">
                  <c:v>3.0108368685852298</c:v>
                </c:pt>
                <c:pt idx="354">
                  <c:v>3.466230348383661</c:v>
                </c:pt>
                <c:pt idx="355">
                  <c:v>4.0368428685859641</c:v>
                </c:pt>
                <c:pt idx="356">
                  <c:v>4.6568923685853285</c:v>
                </c:pt>
                <c:pt idx="357">
                  <c:v>6.9870820560852902</c:v>
                </c:pt>
                <c:pt idx="358">
                  <c:v>6.7295469685851774</c:v>
                </c:pt>
                <c:pt idx="359">
                  <c:v>6.5466001685851012</c:v>
                </c:pt>
                <c:pt idx="360">
                  <c:v>6.4377065175212485</c:v>
                </c:pt>
                <c:pt idx="361">
                  <c:v>6.3866068685854387</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5.2505595685855244</c:v>
                </c:pt>
                <c:pt idx="370">
                  <c:v>5.2193718685851556</c:v>
                </c:pt>
                <c:pt idx="371">
                  <c:v>5.2163408632086004</c:v>
                </c:pt>
                <c:pt idx="372">
                  <c:v>5.2084166542998274</c:v>
                </c:pt>
                <c:pt idx="373">
                  <c:v>5.1674771185854596</c:v>
                </c:pt>
                <c:pt idx="374">
                  <c:v>5.1716629685852382</c:v>
                </c:pt>
                <c:pt idx="375">
                  <c:v>5.1708964685854655</c:v>
                </c:pt>
                <c:pt idx="376">
                  <c:v>5.1694618635345506</c:v>
                </c:pt>
                <c:pt idx="377">
                  <c:v>5.1692985685855968</c:v>
                </c:pt>
                <c:pt idx="378">
                  <c:v>5.1732015685853545</c:v>
                </c:pt>
                <c:pt idx="379">
                  <c:v>5.2023512685859234</c:v>
                </c:pt>
                <c:pt idx="380">
                  <c:v>5.2714292685855213</c:v>
                </c:pt>
                <c:pt idx="381">
                  <c:v>5.3196483685854465</c:v>
                </c:pt>
                <c:pt idx="382">
                  <c:v>6.4871808931755615</c:v>
                </c:pt>
                <c:pt idx="383">
                  <c:v>6.5244963685852913</c:v>
                </c:pt>
                <c:pt idx="384">
                  <c:v>6.5378808685854883</c:v>
                </c:pt>
                <c:pt idx="385">
                  <c:v>6.549879868584938</c:v>
                </c:pt>
                <c:pt idx="386">
                  <c:v>6.5617869685850181</c:v>
                </c:pt>
                <c:pt idx="387">
                  <c:v>6.5653808534336946</c:v>
                </c:pt>
                <c:pt idx="388">
                  <c:v>6.0240834685855065</c:v>
                </c:pt>
                <c:pt idx="389">
                  <c:v>5.3785978685861675</c:v>
                </c:pt>
                <c:pt idx="390">
                  <c:v>4.9627314251890908</c:v>
                </c:pt>
                <c:pt idx="391">
                  <c:v>4.9166667164115134</c:v>
                </c:pt>
                <c:pt idx="392">
                  <c:v>4.9235576685853832</c:v>
                </c:pt>
                <c:pt idx="393">
                  <c:v>4.9344650001642298</c:v>
                </c:pt>
                <c:pt idx="394">
                  <c:v>4.9438240685850099</c:v>
                </c:pt>
                <c:pt idx="395">
                  <c:v>4.9471705685851965</c:v>
                </c:pt>
                <c:pt idx="396">
                  <c:v>4.9507457685852065</c:v>
                </c:pt>
                <c:pt idx="397">
                  <c:v>4.9531329746461239</c:v>
                </c:pt>
                <c:pt idx="398">
                  <c:v>4.9580747685859086</c:v>
                </c:pt>
                <c:pt idx="399">
                  <c:v>4.9620107019186577</c:v>
                </c:pt>
                <c:pt idx="400">
                  <c:v>4.9749900156442814</c:v>
                </c:pt>
                <c:pt idx="401">
                  <c:v>4.977165468585568</c:v>
                </c:pt>
                <c:pt idx="402">
                  <c:v>4.979812668585069</c:v>
                </c:pt>
                <c:pt idx="403">
                  <c:v>4.9838117625249234</c:v>
                </c:pt>
                <c:pt idx="404">
                  <c:v>4.9854420685859484</c:v>
                </c:pt>
                <c:pt idx="405">
                  <c:v>4.9865877685853786</c:v>
                </c:pt>
                <c:pt idx="406">
                  <c:v>4.9875346685853987</c:v>
                </c:pt>
                <c:pt idx="407">
                  <c:v>4.9871401685853272</c:v>
                </c:pt>
                <c:pt idx="408">
                  <c:v>4.9866150958579434</c:v>
                </c:pt>
                <c:pt idx="409">
                  <c:v>4.9879091685853165</c:v>
                </c:pt>
                <c:pt idx="410">
                  <c:v>4.9890571685857736</c:v>
                </c:pt>
                <c:pt idx="411">
                  <c:v>4.9915069685855062</c:v>
                </c:pt>
                <c:pt idx="412">
                  <c:v>4.9927855685856501</c:v>
                </c:pt>
                <c:pt idx="413">
                  <c:v>4.9934716685855935</c:v>
                </c:pt>
                <c:pt idx="414">
                  <c:v>4.9949069338027385</c:v>
                </c:pt>
                <c:pt idx="415">
                  <c:v>4.9957404685853959</c:v>
                </c:pt>
                <c:pt idx="416">
                  <c:v>4.9967525958577594</c:v>
                </c:pt>
                <c:pt idx="417">
                  <c:v>5.0016660156442443</c:v>
                </c:pt>
                <c:pt idx="418">
                  <c:v>5.0027934685852671</c:v>
                </c:pt>
                <c:pt idx="419">
                  <c:v>5.0041198153937874</c:v>
                </c:pt>
                <c:pt idx="420">
                  <c:v>5.0054597685851405</c:v>
                </c:pt>
                <c:pt idx="421">
                  <c:v>5.0067081685854316</c:v>
                </c:pt>
                <c:pt idx="422">
                  <c:v>5.0078538685854204</c:v>
                </c:pt>
                <c:pt idx="423">
                  <c:v>5.0088603277689705</c:v>
                </c:pt>
                <c:pt idx="424">
                  <c:v>5.0100323685858346</c:v>
                </c:pt>
                <c:pt idx="425">
                  <c:v>5.0108677852520254</c:v>
                </c:pt>
                <c:pt idx="426">
                  <c:v>5.0136182019190443</c:v>
                </c:pt>
                <c:pt idx="427">
                  <c:v>5.014511068585195</c:v>
                </c:pt>
                <c:pt idx="428">
                  <c:v>5.0155730685855877</c:v>
                </c:pt>
                <c:pt idx="429">
                  <c:v>5.0163508534337353</c:v>
                </c:pt>
                <c:pt idx="430">
                  <c:v>5.0176227685855785</c:v>
                </c:pt>
                <c:pt idx="431">
                  <c:v>5.019149968585694</c:v>
                </c:pt>
                <c:pt idx="432">
                  <c:v>5.0205931685851075</c:v>
                </c:pt>
                <c:pt idx="433">
                  <c:v>5.0221455685849667</c:v>
                </c:pt>
                <c:pt idx="434">
                  <c:v>5.0235262816287465</c:v>
                </c:pt>
                <c:pt idx="435">
                  <c:v>5.0292923685854145</c:v>
                </c:pt>
                <c:pt idx="436">
                  <c:v>5.0301138685857785</c:v>
                </c:pt>
                <c:pt idx="437">
                  <c:v>5.0316184685858794</c:v>
                </c:pt>
                <c:pt idx="438">
                  <c:v>5.0327472685854762</c:v>
                </c:pt>
                <c:pt idx="439">
                  <c:v>5.0339307685853871</c:v>
                </c:pt>
                <c:pt idx="440">
                  <c:v>5.0350542164112051</c:v>
                </c:pt>
                <c:pt idx="441">
                  <c:v>5.03628966858561</c:v>
                </c:pt>
                <c:pt idx="442">
                  <c:v>5.037454768585186</c:v>
                </c:pt>
                <c:pt idx="443">
                  <c:v>5.0383747215268073</c:v>
                </c:pt>
                <c:pt idx="444">
                  <c:v>5.044094368585494</c:v>
                </c:pt>
                <c:pt idx="445">
                  <c:v>5.0451245191229157</c:v>
                </c:pt>
                <c:pt idx="446">
                  <c:v>5.0473098685857902</c:v>
                </c:pt>
                <c:pt idx="447">
                  <c:v>5.0494828685856499</c:v>
                </c:pt>
                <c:pt idx="448">
                  <c:v>5.0513532685848901</c:v>
                </c:pt>
                <c:pt idx="449">
                  <c:v>5.0535251685855167</c:v>
                </c:pt>
                <c:pt idx="450">
                  <c:v>5.0550060049489076</c:v>
                </c:pt>
                <c:pt idx="451">
                  <c:v>5.0561899217767765</c:v>
                </c:pt>
                <c:pt idx="452">
                  <c:v>5.0621197296969251</c:v>
                </c:pt>
                <c:pt idx="453">
                  <c:v>5.0641012685852642</c:v>
                </c:pt>
                <c:pt idx="454">
                  <c:v>5.0658575685858978</c:v>
                </c:pt>
                <c:pt idx="455">
                  <c:v>5.0684680068834069</c:v>
                </c:pt>
                <c:pt idx="456">
                  <c:v>5.0704338685848294</c:v>
                </c:pt>
                <c:pt idx="457">
                  <c:v>5.0723139685852745</c:v>
                </c:pt>
                <c:pt idx="458">
                  <c:v>5.073865568585469</c:v>
                </c:pt>
                <c:pt idx="459">
                  <c:v>5.0751292503054035</c:v>
                </c:pt>
                <c:pt idx="460">
                  <c:v>5.0762468130298748</c:v>
                </c:pt>
                <c:pt idx="461">
                  <c:v>5.0809523685856082</c:v>
                </c:pt>
                <c:pt idx="462">
                  <c:v>5.0828291685854285</c:v>
                </c:pt>
                <c:pt idx="463">
                  <c:v>5.0850118685856991</c:v>
                </c:pt>
                <c:pt idx="464">
                  <c:v>5.0862555685857362</c:v>
                </c:pt>
                <c:pt idx="465">
                  <c:v>5.0887921665646081</c:v>
                </c:pt>
                <c:pt idx="466">
                  <c:v>5.0906204685853851</c:v>
                </c:pt>
                <c:pt idx="467">
                  <c:v>5.0929591685854314</c:v>
                </c:pt>
                <c:pt idx="468">
                  <c:v>5.0939672685856383</c:v>
                </c:pt>
                <c:pt idx="469">
                  <c:v>5.095892878788967</c:v>
                </c:pt>
                <c:pt idx="470">
                  <c:v>5.0970877532008254</c:v>
                </c:pt>
                <c:pt idx="471">
                  <c:v>5.1019468583811065</c:v>
                </c:pt>
                <c:pt idx="472">
                  <c:v>5.1034309685854309</c:v>
                </c:pt>
                <c:pt idx="473">
                  <c:v>5.1047640685853342</c:v>
                </c:pt>
                <c:pt idx="474">
                  <c:v>5.1064996685853545</c:v>
                </c:pt>
                <c:pt idx="475">
                  <c:v>5.1086040685853016</c:v>
                </c:pt>
                <c:pt idx="476">
                  <c:v>5.1103118635354035</c:v>
                </c:pt>
                <c:pt idx="477">
                  <c:v>5.1118686336456713</c:v>
                </c:pt>
                <c:pt idx="478">
                  <c:v>5.1171920315064821</c:v>
                </c:pt>
                <c:pt idx="479">
                  <c:v>5.1188693685854849</c:v>
                </c:pt>
                <c:pt idx="480">
                  <c:v>5.120892468585688</c:v>
                </c:pt>
                <c:pt idx="481">
                  <c:v>5.1231560685853887</c:v>
                </c:pt>
                <c:pt idx="482">
                  <c:v>5.1246934796966555</c:v>
                </c:pt>
                <c:pt idx="483">
                  <c:v>5.1270406685856136</c:v>
                </c:pt>
                <c:pt idx="484">
                  <c:v>5.1288771685854666</c:v>
                </c:pt>
                <c:pt idx="485">
                  <c:v>5.1306828685853345</c:v>
                </c:pt>
                <c:pt idx="486">
                  <c:v>5.13177500016441</c:v>
                </c:pt>
                <c:pt idx="487">
                  <c:v>5.1395478373353374</c:v>
                </c:pt>
                <c:pt idx="488">
                  <c:v>5.1410394338025389</c:v>
                </c:pt>
                <c:pt idx="489">
                  <c:v>5.1432280685857705</c:v>
                </c:pt>
                <c:pt idx="490">
                  <c:v>5.1450327685848976</c:v>
                </c:pt>
                <c:pt idx="491">
                  <c:v>5.1476691685854945</c:v>
                </c:pt>
                <c:pt idx="492">
                  <c:v>5.1503946685854256</c:v>
                </c:pt>
                <c:pt idx="493">
                  <c:v>5.152225472033777</c:v>
                </c:pt>
                <c:pt idx="494">
                  <c:v>5.1579421054273284</c:v>
                </c:pt>
                <c:pt idx="495">
                  <c:v>5.1602591685857053</c:v>
                </c:pt>
                <c:pt idx="496">
                  <c:v>5.1627707685847355</c:v>
                </c:pt>
                <c:pt idx="497">
                  <c:v>5.1648771685854067</c:v>
                </c:pt>
                <c:pt idx="498">
                  <c:v>5.167117068585239</c:v>
                </c:pt>
                <c:pt idx="499">
                  <c:v>5.1688915685854253</c:v>
                </c:pt>
                <c:pt idx="500">
                  <c:v>5.1705995728864389</c:v>
                </c:pt>
                <c:pt idx="501">
                  <c:v>5.1722876685857448</c:v>
                </c:pt>
                <c:pt idx="502">
                  <c:v>5.1732619140399434</c:v>
                </c:pt>
                <c:pt idx="503">
                  <c:v>5.1783096099644723</c:v>
                </c:pt>
                <c:pt idx="504">
                  <c:v>5.1790851685850132</c:v>
                </c:pt>
                <c:pt idx="505">
                  <c:v>5.1812775685850845</c:v>
                </c:pt>
                <c:pt idx="506">
                  <c:v>5.1827066685856451</c:v>
                </c:pt>
                <c:pt idx="507">
                  <c:v>5.1847528081456264</c:v>
                </c:pt>
                <c:pt idx="508">
                  <c:v>5.1862973685852705</c:v>
                </c:pt>
                <c:pt idx="509">
                  <c:v>5.1880048685853284</c:v>
                </c:pt>
                <c:pt idx="510">
                  <c:v>5.1896953988882188</c:v>
                </c:pt>
                <c:pt idx="511">
                  <c:v>5.1944446266495037</c:v>
                </c:pt>
                <c:pt idx="512">
                  <c:v>5.1955712461369776</c:v>
                </c:pt>
                <c:pt idx="513">
                  <c:v>5.1977625685855804</c:v>
                </c:pt>
                <c:pt idx="514">
                  <c:v>5.1996698685853318</c:v>
                </c:pt>
                <c:pt idx="515">
                  <c:v>5.2010364685850865</c:v>
                </c:pt>
                <c:pt idx="516">
                  <c:v>5.2023577685853954</c:v>
                </c:pt>
                <c:pt idx="517">
                  <c:v>5.2043247928281371</c:v>
                </c:pt>
                <c:pt idx="518">
                  <c:v>5.2053137019189704</c:v>
                </c:pt>
                <c:pt idx="519">
                  <c:v>5.2066729346234606</c:v>
                </c:pt>
                <c:pt idx="520">
                  <c:v>5.211975701918746</c:v>
                </c:pt>
                <c:pt idx="521">
                  <c:v>5.2136780685851392</c:v>
                </c:pt>
                <c:pt idx="522">
                  <c:v>5.2156449685853215</c:v>
                </c:pt>
                <c:pt idx="523">
                  <c:v>5.2175426685857431</c:v>
                </c:pt>
                <c:pt idx="524">
                  <c:v>5.2191689990209706</c:v>
                </c:pt>
                <c:pt idx="525">
                  <c:v>5.2212719685854916</c:v>
                </c:pt>
                <c:pt idx="526">
                  <c:v>5.2230002685851762</c:v>
                </c:pt>
                <c:pt idx="527">
                  <c:v>5.2236523685854284</c:v>
                </c:pt>
                <c:pt idx="528">
                  <c:v>5.2287223685854167</c:v>
                </c:pt>
                <c:pt idx="529">
                  <c:v>5.2294294685854226</c:v>
                </c:pt>
                <c:pt idx="530">
                  <c:v>5.2313436685856427</c:v>
                </c:pt>
                <c:pt idx="531">
                  <c:v>5.2335210144186908</c:v>
                </c:pt>
                <c:pt idx="532">
                  <c:v>5.2351420560851949</c:v>
                </c:pt>
                <c:pt idx="533">
                  <c:v>5.2375973685854635</c:v>
                </c:pt>
                <c:pt idx="534">
                  <c:v>5.2389749685858735</c:v>
                </c:pt>
                <c:pt idx="535">
                  <c:v>5.2409319384777371</c:v>
                </c:pt>
                <c:pt idx="536">
                  <c:v>5.2466499157553921</c:v>
                </c:pt>
                <c:pt idx="537">
                  <c:v>5.2480424706264017</c:v>
                </c:pt>
                <c:pt idx="538">
                  <c:v>5.2500190685857513</c:v>
                </c:pt>
                <c:pt idx="539">
                  <c:v>5.2517255685854245</c:v>
                </c:pt>
                <c:pt idx="540">
                  <c:v>5.2531193685847057</c:v>
                </c:pt>
                <c:pt idx="541">
                  <c:v>5.2549730685854641</c:v>
                </c:pt>
                <c:pt idx="542">
                  <c:v>5.2567016685855066</c:v>
                </c:pt>
                <c:pt idx="543">
                  <c:v>5.2582926066807714</c:v>
                </c:pt>
                <c:pt idx="544">
                  <c:v>5.263408855071944</c:v>
                </c:pt>
                <c:pt idx="545">
                  <c:v>5.2647913685856977</c:v>
                </c:pt>
                <c:pt idx="546">
                  <c:v>5.2664308685857035</c:v>
                </c:pt>
                <c:pt idx="547">
                  <c:v>5.2680236685854496</c:v>
                </c:pt>
                <c:pt idx="548">
                  <c:v>5.2696251066806923</c:v>
                </c:pt>
                <c:pt idx="549">
                  <c:v>5.2716930685852104</c:v>
                </c:pt>
                <c:pt idx="550">
                  <c:v>5.2735300685853952</c:v>
                </c:pt>
                <c:pt idx="551">
                  <c:v>5.2751209707361815</c:v>
                </c:pt>
                <c:pt idx="552">
                  <c:v>5.2827771961716135</c:v>
                </c:pt>
                <c:pt idx="553">
                  <c:v>5.284774919605475</c:v>
                </c:pt>
                <c:pt idx="554">
                  <c:v>5.2869594685854651</c:v>
                </c:pt>
                <c:pt idx="555">
                  <c:v>5.2886179685851396</c:v>
                </c:pt>
                <c:pt idx="556">
                  <c:v>5.290145268585384</c:v>
                </c:pt>
                <c:pt idx="557">
                  <c:v>5.2919337685851957</c:v>
                </c:pt>
                <c:pt idx="558">
                  <c:v>5.2934028736351166</c:v>
                </c:pt>
                <c:pt idx="559">
                  <c:v>5.294443516126484</c:v>
                </c:pt>
                <c:pt idx="560">
                  <c:v>5.2998259039390092</c:v>
                </c:pt>
                <c:pt idx="561">
                  <c:v>5.3016037685851725</c:v>
                </c:pt>
                <c:pt idx="562">
                  <c:v>5.3030527685854816</c:v>
                </c:pt>
                <c:pt idx="563">
                  <c:v>5.305161858380707</c:v>
                </c:pt>
                <c:pt idx="564">
                  <c:v>5.3066569685856395</c:v>
                </c:pt>
                <c:pt idx="565">
                  <c:v>5.3084691685853764</c:v>
                </c:pt>
                <c:pt idx="566">
                  <c:v>5.3098932381511901</c:v>
                </c:pt>
                <c:pt idx="567">
                  <c:v>5.3172479850238341</c:v>
                </c:pt>
                <c:pt idx="568">
                  <c:v>5.3185535930750945</c:v>
                </c:pt>
                <c:pt idx="569">
                  <c:v>5.3197397685851371</c:v>
                </c:pt>
                <c:pt idx="570">
                  <c:v>5.3217071685852577</c:v>
                </c:pt>
                <c:pt idx="571">
                  <c:v>5.3234231685858155</c:v>
                </c:pt>
                <c:pt idx="572">
                  <c:v>5.3249751685855822</c:v>
                </c:pt>
                <c:pt idx="573">
                  <c:v>5.3266118309510464</c:v>
                </c:pt>
                <c:pt idx="574">
                  <c:v>5.3273523685854265</c:v>
                </c:pt>
                <c:pt idx="575">
                  <c:v>5.3317984341593023</c:v>
                </c:pt>
                <c:pt idx="576">
                  <c:v>5.3332547685858005</c:v>
                </c:pt>
                <c:pt idx="577">
                  <c:v>5.3347664685856699</c:v>
                </c:pt>
                <c:pt idx="578">
                  <c:v>5.3369334685854275</c:v>
                </c:pt>
                <c:pt idx="579">
                  <c:v>5.3383790731301897</c:v>
                </c:pt>
                <c:pt idx="580">
                  <c:v>5.3402629685858329</c:v>
                </c:pt>
                <c:pt idx="581">
                  <c:v>5.3422247685852051</c:v>
                </c:pt>
                <c:pt idx="582">
                  <c:v>5.3434797685853965</c:v>
                </c:pt>
                <c:pt idx="583">
                  <c:v>5.3450055828712495</c:v>
                </c:pt>
                <c:pt idx="584">
                  <c:v>5.3490823685854778</c:v>
                </c:pt>
                <c:pt idx="585">
                  <c:v>5.350073813029681</c:v>
                </c:pt>
                <c:pt idx="586">
                  <c:v>5.3516401685853481</c:v>
                </c:pt>
                <c:pt idx="587">
                  <c:v>5.3535801685856166</c:v>
                </c:pt>
                <c:pt idx="588">
                  <c:v>5.3547423685848941</c:v>
                </c:pt>
                <c:pt idx="589">
                  <c:v>5.3564170685854755</c:v>
                </c:pt>
                <c:pt idx="590">
                  <c:v>5.3578994094013552</c:v>
                </c:pt>
                <c:pt idx="591">
                  <c:v>5.3596786185857042</c:v>
                </c:pt>
                <c:pt idx="592">
                  <c:v>5.3656503395998385</c:v>
                </c:pt>
                <c:pt idx="593">
                  <c:v>5.3673367685854041</c:v>
                </c:pt>
                <c:pt idx="594">
                  <c:v>5.3687814685852198</c:v>
                </c:pt>
                <c:pt idx="595">
                  <c:v>5.3702245114424301</c:v>
                </c:pt>
                <c:pt idx="596">
                  <c:v>5.3715590685849435</c:v>
                </c:pt>
                <c:pt idx="597">
                  <c:v>5.3735467685855385</c:v>
                </c:pt>
                <c:pt idx="598">
                  <c:v>5.3752822685853046</c:v>
                </c:pt>
                <c:pt idx="599">
                  <c:v>5.3770742435853665</c:v>
                </c:pt>
                <c:pt idx="600">
                  <c:v>5.3823696762779116</c:v>
                </c:pt>
                <c:pt idx="601">
                  <c:v>5.3842962685856799</c:v>
                </c:pt>
                <c:pt idx="602">
                  <c:v>5.3857622685849975</c:v>
                </c:pt>
                <c:pt idx="603">
                  <c:v>5.3877758685855532</c:v>
                </c:pt>
                <c:pt idx="604">
                  <c:v>5.3895892053204895</c:v>
                </c:pt>
                <c:pt idx="605">
                  <c:v>5.3912173685850551</c:v>
                </c:pt>
                <c:pt idx="606">
                  <c:v>5.3931923685854084</c:v>
                </c:pt>
                <c:pt idx="607">
                  <c:v>5.3944469685849921</c:v>
                </c:pt>
                <c:pt idx="608">
                  <c:v>5.3956305737136887</c:v>
                </c:pt>
                <c:pt idx="609">
                  <c:v>5.3999101810854455</c:v>
                </c:pt>
                <c:pt idx="610">
                  <c:v>5.4009772685852848</c:v>
                </c:pt>
                <c:pt idx="611">
                  <c:v>5.4024269685856545</c:v>
                </c:pt>
                <c:pt idx="612">
                  <c:v>5.40380826858582</c:v>
                </c:pt>
                <c:pt idx="613">
                  <c:v>5.4053997685852693</c:v>
                </c:pt>
                <c:pt idx="614">
                  <c:v>5.4071403277695955</c:v>
                </c:pt>
                <c:pt idx="615">
                  <c:v>5.4089825685852055</c:v>
                </c:pt>
                <c:pt idx="616">
                  <c:v>5.4108136685859503</c:v>
                </c:pt>
                <c:pt idx="617">
                  <c:v>5.4118942435855075</c:v>
                </c:pt>
                <c:pt idx="618">
                  <c:v>5.4176148685856482</c:v>
                </c:pt>
                <c:pt idx="619">
                  <c:v>5.4190224685850836</c:v>
                </c:pt>
                <c:pt idx="620">
                  <c:v>5.420973368585245</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5.4375069685854163</c:v>
                </c:pt>
                <c:pt idx="630">
                  <c:v>5.4395371685855736</c:v>
                </c:pt>
                <c:pt idx="631">
                  <c:v>5.4412055685853744</c:v>
                </c:pt>
                <c:pt idx="632">
                  <c:v>5.4432787685855324</c:v>
                </c:pt>
                <c:pt idx="633">
                  <c:v>5.4448083685853277</c:v>
                </c:pt>
                <c:pt idx="634">
                  <c:v>5.44632305040383</c:v>
                </c:pt>
                <c:pt idx="635">
                  <c:v>5.4519913559271513</c:v>
                </c:pt>
                <c:pt idx="636">
                  <c:v>5.4535032685852869</c:v>
                </c:pt>
                <c:pt idx="637">
                  <c:v>5.4551781685850775</c:v>
                </c:pt>
                <c:pt idx="638">
                  <c:v>5.4571171685854631</c:v>
                </c:pt>
                <c:pt idx="639">
                  <c:v>5.4587910685850289</c:v>
                </c:pt>
                <c:pt idx="640">
                  <c:v>5.4602530828713842</c:v>
                </c:pt>
                <c:pt idx="641">
                  <c:v>5.4626768685854508</c:v>
                </c:pt>
                <c:pt idx="642">
                  <c:v>5.4642655685853549</c:v>
                </c:pt>
                <c:pt idx="643">
                  <c:v>5.4656751685854008</c:v>
                </c:pt>
                <c:pt idx="644">
                  <c:v>5.4703223685850872</c:v>
                </c:pt>
                <c:pt idx="645">
                  <c:v>5.4722208685855795</c:v>
                </c:pt>
                <c:pt idx="646">
                  <c:v>5.474847868585309</c:v>
                </c:pt>
                <c:pt idx="647">
                  <c:v>5.4767292733468702</c:v>
                </c:pt>
                <c:pt idx="648">
                  <c:v>5.4792226685851997</c:v>
                </c:pt>
                <c:pt idx="649">
                  <c:v>5.4807879685852843</c:v>
                </c:pt>
                <c:pt idx="650">
                  <c:v>5.482095668585437</c:v>
                </c:pt>
                <c:pt idx="651">
                  <c:v>5.4832108060856664</c:v>
                </c:pt>
                <c:pt idx="652">
                  <c:v>5.488540396754459</c:v>
                </c:pt>
                <c:pt idx="653">
                  <c:v>5.4901811314720854</c:v>
                </c:pt>
                <c:pt idx="654">
                  <c:v>5.4919591685858915</c:v>
                </c:pt>
                <c:pt idx="655">
                  <c:v>5.4935290685854845</c:v>
                </c:pt>
                <c:pt idx="656">
                  <c:v>5.4952112685845815</c:v>
                </c:pt>
                <c:pt idx="657">
                  <c:v>5.4960552685853452</c:v>
                </c:pt>
                <c:pt idx="658">
                  <c:v>5.499137318080173</c:v>
                </c:pt>
                <c:pt idx="659">
                  <c:v>5.5008485685854751</c:v>
                </c:pt>
                <c:pt idx="660">
                  <c:v>5.501870368585295</c:v>
                </c:pt>
                <c:pt idx="661">
                  <c:v>5.5063818685852732</c:v>
                </c:pt>
                <c:pt idx="662">
                  <c:v>5.5073304685858009</c:v>
                </c:pt>
                <c:pt idx="663">
                  <c:v>5.5090607685849733</c:v>
                </c:pt>
                <c:pt idx="664">
                  <c:v>5.5102895685853985</c:v>
                </c:pt>
                <c:pt idx="665">
                  <c:v>5.5118750430040304</c:v>
                </c:pt>
                <c:pt idx="666">
                  <c:v>5.5131203685858265</c:v>
                </c:pt>
                <c:pt idx="667">
                  <c:v>5.5145236685852446</c:v>
                </c:pt>
                <c:pt idx="668">
                  <c:v>5.5161278422696816</c:v>
                </c:pt>
                <c:pt idx="669">
                  <c:v>5.5217127767486005</c:v>
                </c:pt>
                <c:pt idx="670">
                  <c:v>5.5232935590619405</c:v>
                </c:pt>
                <c:pt idx="671">
                  <c:v>5.5253131685855772</c:v>
                </c:pt>
                <c:pt idx="672">
                  <c:v>5.5269445685859759</c:v>
                </c:pt>
                <c:pt idx="673">
                  <c:v>5.5285031685854813</c:v>
                </c:pt>
                <c:pt idx="674">
                  <c:v>5.5300036685852785</c:v>
                </c:pt>
                <c:pt idx="675">
                  <c:v>5.5314676685855062</c:v>
                </c:pt>
                <c:pt idx="676">
                  <c:v>5.5325102257282959</c:v>
                </c:pt>
                <c:pt idx="677">
                  <c:v>5.5369628337017094</c:v>
                </c:pt>
                <c:pt idx="678">
                  <c:v>5.538051868585236</c:v>
                </c:pt>
                <c:pt idx="679">
                  <c:v>5.5397184685856073</c:v>
                </c:pt>
                <c:pt idx="680">
                  <c:v>5.5410046685852947</c:v>
                </c:pt>
                <c:pt idx="681">
                  <c:v>5.5429300685856413</c:v>
                </c:pt>
                <c:pt idx="682">
                  <c:v>5.5445544094017265</c:v>
                </c:pt>
                <c:pt idx="683">
                  <c:v>5.5457304584736136</c:v>
                </c:pt>
                <c:pt idx="684">
                  <c:v>5.5474108685851355</c:v>
                </c:pt>
                <c:pt idx="685">
                  <c:v>5.5512203050931497</c:v>
                </c:pt>
                <c:pt idx="686">
                  <c:v>5.5537255685857261</c:v>
                </c:pt>
                <c:pt idx="687">
                  <c:v>5.5553839685852688</c:v>
                </c:pt>
                <c:pt idx="688">
                  <c:v>5.5571437971568294</c:v>
                </c:pt>
                <c:pt idx="689">
                  <c:v>5.5588645685857676</c:v>
                </c:pt>
                <c:pt idx="690">
                  <c:v>5.5604817685855945</c:v>
                </c:pt>
                <c:pt idx="691">
                  <c:v>5.5621820685854022</c:v>
                </c:pt>
                <c:pt idx="692">
                  <c:v>5.5632675685855695</c:v>
                </c:pt>
                <c:pt idx="693">
                  <c:v>5.5640273685853652</c:v>
                </c:pt>
                <c:pt idx="694">
                  <c:v>5.5678073685853109</c:v>
                </c:pt>
                <c:pt idx="695">
                  <c:v>5.568586079925697</c:v>
                </c:pt>
                <c:pt idx="696">
                  <c:v>5.5698380685850069</c:v>
                </c:pt>
                <c:pt idx="697">
                  <c:v>5.5713100685852766</c:v>
                </c:pt>
                <c:pt idx="698">
                  <c:v>5.5725758685857221</c:v>
                </c:pt>
                <c:pt idx="699">
                  <c:v>5.5742646685851716</c:v>
                </c:pt>
                <c:pt idx="700">
                  <c:v>5.5759433685855271</c:v>
                </c:pt>
                <c:pt idx="701">
                  <c:v>5.5775423685852363</c:v>
                </c:pt>
                <c:pt idx="702">
                  <c:v>5.5825188949011304</c:v>
                </c:pt>
                <c:pt idx="703">
                  <c:v>5.5839810685853939</c:v>
                </c:pt>
                <c:pt idx="704">
                  <c:v>5.5859046685849938</c:v>
                </c:pt>
                <c:pt idx="705">
                  <c:v>5.5873982685857948</c:v>
                </c:pt>
                <c:pt idx="706">
                  <c:v>5.5893542053198804</c:v>
                </c:pt>
                <c:pt idx="707">
                  <c:v>5.5917276685855342</c:v>
                </c:pt>
                <c:pt idx="708">
                  <c:v>5.5932795685851175</c:v>
                </c:pt>
                <c:pt idx="709">
                  <c:v>5.5944637019185421</c:v>
                </c:pt>
                <c:pt idx="710">
                  <c:v>5.6010472466335965</c:v>
                </c:pt>
                <c:pt idx="711">
                  <c:v>5.6028364685850613</c:v>
                </c:pt>
                <c:pt idx="712">
                  <c:v>5.6040926778643545</c:v>
                </c:pt>
                <c:pt idx="713">
                  <c:v>5.6058951685854526</c:v>
                </c:pt>
                <c:pt idx="714">
                  <c:v>5.6075694685853366</c:v>
                </c:pt>
                <c:pt idx="715">
                  <c:v>5.609251768585537</c:v>
                </c:pt>
                <c:pt idx="716">
                  <c:v>5.6108968366701859</c:v>
                </c:pt>
                <c:pt idx="717">
                  <c:v>5.6153279850239102</c:v>
                </c:pt>
                <c:pt idx="718">
                  <c:v>5.6167771108533913</c:v>
                </c:pt>
                <c:pt idx="719">
                  <c:v>5.6183398685851751</c:v>
                </c:pt>
                <c:pt idx="720">
                  <c:v>5.619454968585786</c:v>
                </c:pt>
                <c:pt idx="721">
                  <c:v>5.6212178685854051</c:v>
                </c:pt>
                <c:pt idx="722">
                  <c:v>5.6227430685853648</c:v>
                </c:pt>
                <c:pt idx="723">
                  <c:v>5.6244030685854254</c:v>
                </c:pt>
                <c:pt idx="724">
                  <c:v>5.6261948175651941</c:v>
                </c:pt>
                <c:pt idx="725">
                  <c:v>5.6272335450559661</c:v>
                </c:pt>
                <c:pt idx="726">
                  <c:v>5.631190806085506</c:v>
                </c:pt>
                <c:pt idx="727">
                  <c:v>5.6322888685853707</c:v>
                </c:pt>
                <c:pt idx="728">
                  <c:v>5.6339253685852162</c:v>
                </c:pt>
                <c:pt idx="729">
                  <c:v>5.6353404685858237</c:v>
                </c:pt>
                <c:pt idx="730">
                  <c:v>5.6371055869763103</c:v>
                </c:pt>
                <c:pt idx="731">
                  <c:v>5.6387868685856759</c:v>
                </c:pt>
                <c:pt idx="732">
                  <c:v>5.6403028685851462</c:v>
                </c:pt>
                <c:pt idx="733">
                  <c:v>5.641458168585709</c:v>
                </c:pt>
                <c:pt idx="734">
                  <c:v>5.6421223685853841</c:v>
                </c:pt>
                <c:pt idx="735">
                  <c:v>5.6459868130298849</c:v>
                </c:pt>
                <c:pt idx="736">
                  <c:v>5.647222568585855</c:v>
                </c:pt>
                <c:pt idx="737">
                  <c:v>5.6487782869533163</c:v>
                </c:pt>
                <c:pt idx="738">
                  <c:v>5.6503891685850451</c:v>
                </c:pt>
                <c:pt idx="739">
                  <c:v>5.6521134685855854</c:v>
                </c:pt>
                <c:pt idx="740">
                  <c:v>5.653415068585276</c:v>
                </c:pt>
                <c:pt idx="741">
                  <c:v>5.6549209685856026</c:v>
                </c:pt>
                <c:pt idx="742">
                  <c:v>5.6560644094015684</c:v>
                </c:pt>
                <c:pt idx="743">
                  <c:v>5.6572989539511314</c:v>
                </c:pt>
                <c:pt idx="744">
                  <c:v>5.6611523685853706</c:v>
                </c:pt>
                <c:pt idx="745">
                  <c:v>5.6617827685852342</c:v>
                </c:pt>
                <c:pt idx="746">
                  <c:v>5.6634936685851605</c:v>
                </c:pt>
                <c:pt idx="747">
                  <c:v>5.6649451685848442</c:v>
                </c:pt>
                <c:pt idx="748">
                  <c:v>5.666238368585546</c:v>
                </c:pt>
                <c:pt idx="749">
                  <c:v>5.667930123687718</c:v>
                </c:pt>
                <c:pt idx="750">
                  <c:v>5.6695072685856802</c:v>
                </c:pt>
                <c:pt idx="751">
                  <c:v>5.6712959685850848</c:v>
                </c:pt>
                <c:pt idx="752">
                  <c:v>5.6720386542997545</c:v>
                </c:pt>
                <c:pt idx="753">
                  <c:v>5.6771723685853939</c:v>
                </c:pt>
                <c:pt idx="754">
                  <c:v>5.6776492685853075</c:v>
                </c:pt>
                <c:pt idx="755">
                  <c:v>5.67890426858526</c:v>
                </c:pt>
                <c:pt idx="756">
                  <c:v>5.6798801005445707</c:v>
                </c:pt>
                <c:pt idx="757">
                  <c:v>5.6816233685852495</c:v>
                </c:pt>
                <c:pt idx="758">
                  <c:v>5.6827197685856365</c:v>
                </c:pt>
                <c:pt idx="759">
                  <c:v>5.6844300769187752</c:v>
                </c:pt>
                <c:pt idx="760">
                  <c:v>5.6887400229063161</c:v>
                </c:pt>
                <c:pt idx="761">
                  <c:v>5.689637626317861</c:v>
                </c:pt>
                <c:pt idx="762">
                  <c:v>5.6905668685852797</c:v>
                </c:pt>
                <c:pt idx="763">
                  <c:v>5.6917987685859064</c:v>
                </c:pt>
                <c:pt idx="764">
                  <c:v>5.6928512685855734</c:v>
                </c:pt>
                <c:pt idx="765">
                  <c:v>5.6944358685852272</c:v>
                </c:pt>
                <c:pt idx="766">
                  <c:v>5.6955721685853922</c:v>
                </c:pt>
                <c:pt idx="767">
                  <c:v>5.6971080828709075</c:v>
                </c:pt>
                <c:pt idx="768">
                  <c:v>5.6977701463631689</c:v>
                </c:pt>
                <c:pt idx="769">
                  <c:v>5.7012317336649039</c:v>
                </c:pt>
                <c:pt idx="770">
                  <c:v>5.7022576685855695</c:v>
                </c:pt>
                <c:pt idx="771">
                  <c:v>5.7036011685855383</c:v>
                </c:pt>
                <c:pt idx="772">
                  <c:v>5.7051238685857673</c:v>
                </c:pt>
                <c:pt idx="773">
                  <c:v>5.7063393788943895</c:v>
                </c:pt>
                <c:pt idx="774">
                  <c:v>5.7079475685857304</c:v>
                </c:pt>
                <c:pt idx="775">
                  <c:v>5.7090396685858451</c:v>
                </c:pt>
                <c:pt idx="776">
                  <c:v>5.7105794212171901</c:v>
                </c:pt>
                <c:pt idx="777">
                  <c:v>5.7149623685854261</c:v>
                </c:pt>
                <c:pt idx="778">
                  <c:v>5.7155660685853746</c:v>
                </c:pt>
                <c:pt idx="779">
                  <c:v>5.7167330902348361</c:v>
                </c:pt>
                <c:pt idx="780">
                  <c:v>5.7178981685857568</c:v>
                </c:pt>
                <c:pt idx="781">
                  <c:v>5.7189454685860275</c:v>
                </c:pt>
                <c:pt idx="782">
                  <c:v>5.7202370685856865</c:v>
                </c:pt>
                <c:pt idx="783">
                  <c:v>5.7212942685854449</c:v>
                </c:pt>
                <c:pt idx="784">
                  <c:v>5.7224730207590397</c:v>
                </c:pt>
                <c:pt idx="785">
                  <c:v>5.7269409400139608</c:v>
                </c:pt>
                <c:pt idx="786">
                  <c:v>5.7280420685853075</c:v>
                </c:pt>
                <c:pt idx="787">
                  <c:v>5.7289668685851938</c:v>
                </c:pt>
                <c:pt idx="788">
                  <c:v>5.7304174685852534</c:v>
                </c:pt>
                <c:pt idx="789">
                  <c:v>5.7314359685847336</c:v>
                </c:pt>
                <c:pt idx="790">
                  <c:v>5.7328242053200293</c:v>
                </c:pt>
                <c:pt idx="791">
                  <c:v>5.7339317685849238</c:v>
                </c:pt>
                <c:pt idx="792">
                  <c:v>5.734917842269744</c:v>
                </c:pt>
                <c:pt idx="793">
                  <c:v>5.738577303650473</c:v>
                </c:pt>
                <c:pt idx="794">
                  <c:v>5.739716468585371</c:v>
                </c:pt>
                <c:pt idx="795">
                  <c:v>5.7408880386885386</c:v>
                </c:pt>
                <c:pt idx="796">
                  <c:v>5.7423199685851642</c:v>
                </c:pt>
                <c:pt idx="797">
                  <c:v>5.7436765685848883</c:v>
                </c:pt>
                <c:pt idx="798">
                  <c:v>5.7451097685856896</c:v>
                </c:pt>
                <c:pt idx="799">
                  <c:v>5.7463252685852888</c:v>
                </c:pt>
                <c:pt idx="800">
                  <c:v>5.7472792053201465</c:v>
                </c:pt>
                <c:pt idx="801">
                  <c:v>5.7482723685855177</c:v>
                </c:pt>
                <c:pt idx="802">
                  <c:v>5.7539903473087941</c:v>
                </c:pt>
                <c:pt idx="803">
                  <c:v>5.7551393685851142</c:v>
                </c:pt>
                <c:pt idx="804">
                  <c:v>5.7560550685858658</c:v>
                </c:pt>
                <c:pt idx="805">
                  <c:v>5.7572502685851665</c:v>
                </c:pt>
                <c:pt idx="806">
                  <c:v>5.7583749459045794</c:v>
                </c:pt>
                <c:pt idx="807">
                  <c:v>5.7596313376573294</c:v>
                </c:pt>
                <c:pt idx="808">
                  <c:v>5.7633246413129342</c:v>
                </c:pt>
                <c:pt idx="809">
                  <c:v>5.7643400685851791</c:v>
                </c:pt>
                <c:pt idx="810">
                  <c:v>5.7655861685855756</c:v>
                </c:pt>
                <c:pt idx="811">
                  <c:v>5.7666678325030807</c:v>
                </c:pt>
                <c:pt idx="812">
                  <c:v>5.7681772685856521</c:v>
                </c:pt>
                <c:pt idx="813">
                  <c:v>5.7694770685853456</c:v>
                </c:pt>
                <c:pt idx="814">
                  <c:v>5.7705384685852517</c:v>
                </c:pt>
                <c:pt idx="815">
                  <c:v>5.7717914502178713</c:v>
                </c:pt>
                <c:pt idx="816">
                  <c:v>5.7759567685852833</c:v>
                </c:pt>
                <c:pt idx="817">
                  <c:v>5.7771432685855855</c:v>
                </c:pt>
                <c:pt idx="818">
                  <c:v>5.7782463685858403</c:v>
                </c:pt>
                <c:pt idx="819">
                  <c:v>5.7792869685854473</c:v>
                </c:pt>
                <c:pt idx="820">
                  <c:v>5.7807560685850605</c:v>
                </c:pt>
                <c:pt idx="821">
                  <c:v>5.7822172665447766</c:v>
                </c:pt>
                <c:pt idx="822">
                  <c:v>5.7833129685850055</c:v>
                </c:pt>
                <c:pt idx="823">
                  <c:v>5.784693781628981</c:v>
                </c:pt>
                <c:pt idx="824">
                  <c:v>5.788188493585281</c:v>
                </c:pt>
                <c:pt idx="825">
                  <c:v>5.7893077685851182</c:v>
                </c:pt>
                <c:pt idx="826">
                  <c:v>5.7906456685857481</c:v>
                </c:pt>
                <c:pt idx="827">
                  <c:v>5.7915731185853074</c:v>
                </c:pt>
                <c:pt idx="828">
                  <c:v>5.7930464685853877</c:v>
                </c:pt>
                <c:pt idx="829">
                  <c:v>5.7941006685853766</c:v>
                </c:pt>
                <c:pt idx="830">
                  <c:v>5.7954239685851805</c:v>
                </c:pt>
                <c:pt idx="831">
                  <c:v>5.7965034685855272</c:v>
                </c:pt>
                <c:pt idx="832">
                  <c:v>5.7970523685853665</c:v>
                </c:pt>
                <c:pt idx="833">
                  <c:v>5.8009429935855374</c:v>
                </c:pt>
                <c:pt idx="834">
                  <c:v>5.8017618366702806</c:v>
                </c:pt>
                <c:pt idx="835">
                  <c:v>5.8033835685855095</c:v>
                </c:pt>
                <c:pt idx="836">
                  <c:v>5.8044703685856245</c:v>
                </c:pt>
                <c:pt idx="837">
                  <c:v>5.8059052685851542</c:v>
                </c:pt>
                <c:pt idx="838">
                  <c:v>5.8073208685855278</c:v>
                </c:pt>
                <c:pt idx="839">
                  <c:v>5.8082685685852855</c:v>
                </c:pt>
                <c:pt idx="840">
                  <c:v>5.8097931498353024</c:v>
                </c:pt>
                <c:pt idx="841">
                  <c:v>5.8132223685854081</c:v>
                </c:pt>
                <c:pt idx="842">
                  <c:v>5.8136640685858785</c:v>
                </c:pt>
                <c:pt idx="843">
                  <c:v>5.8150067685854259</c:v>
                </c:pt>
                <c:pt idx="844">
                  <c:v>5.8159823685858276</c:v>
                </c:pt>
                <c:pt idx="845">
                  <c:v>5.8171589685856055</c:v>
                </c:pt>
                <c:pt idx="846">
                  <c:v>5.8181130685854354</c:v>
                </c:pt>
                <c:pt idx="847">
                  <c:v>5.8194818531216157</c:v>
                </c:pt>
                <c:pt idx="848">
                  <c:v>5.8207959685858048</c:v>
                </c:pt>
                <c:pt idx="849">
                  <c:v>5.821322368585478</c:v>
                </c:pt>
                <c:pt idx="850">
                  <c:v>5.8254780352522317</c:v>
                </c:pt>
                <c:pt idx="851">
                  <c:v>5.8264050958588474</c:v>
                </c:pt>
                <c:pt idx="852">
                  <c:v>5.8279025685853325</c:v>
                </c:pt>
                <c:pt idx="853">
                  <c:v>5.8288022685857248</c:v>
                </c:pt>
                <c:pt idx="854">
                  <c:v>5.8300593073606874</c:v>
                </c:pt>
                <c:pt idx="855">
                  <c:v>5.8311805685850748</c:v>
                </c:pt>
                <c:pt idx="856">
                  <c:v>5.8322536685852899</c:v>
                </c:pt>
                <c:pt idx="857">
                  <c:v>5.8335102685852034</c:v>
                </c:pt>
                <c:pt idx="858">
                  <c:v>5.8344638685856145</c:v>
                </c:pt>
                <c:pt idx="859">
                  <c:v>5.8381787435856314</c:v>
                </c:pt>
                <c:pt idx="860">
                  <c:v>5.8393120527959042</c:v>
                </c:pt>
                <c:pt idx="861">
                  <c:v>5.8406097685859351</c:v>
                </c:pt>
                <c:pt idx="862">
                  <c:v>5.8415972685855957</c:v>
                </c:pt>
                <c:pt idx="863">
                  <c:v>5.8429246685850602</c:v>
                </c:pt>
                <c:pt idx="864">
                  <c:v>5.8441517685853404</c:v>
                </c:pt>
                <c:pt idx="865">
                  <c:v>5.8452441758140194</c:v>
                </c:pt>
                <c:pt idx="866">
                  <c:v>5.8490950001641604</c:v>
                </c:pt>
                <c:pt idx="867">
                  <c:v>5.8500322685856734</c:v>
                </c:pt>
                <c:pt idx="868">
                  <c:v>5.8511113685850731</c:v>
                </c:pt>
                <c:pt idx="869">
                  <c:v>5.8519870685851263</c:v>
                </c:pt>
                <c:pt idx="870">
                  <c:v>5.8522372685851654</c:v>
                </c:pt>
                <c:pt idx="871">
                  <c:v>5.8536003685856155</c:v>
                </c:pt>
                <c:pt idx="872">
                  <c:v>5.855198451059394</c:v>
                </c:pt>
                <c:pt idx="873">
                  <c:v>5.8563639777807595</c:v>
                </c:pt>
                <c:pt idx="874">
                  <c:v>5.8601545372599739</c:v>
                </c:pt>
                <c:pt idx="875">
                  <c:v>5.8611883685852657</c:v>
                </c:pt>
                <c:pt idx="876">
                  <c:v>5.8623539685852437</c:v>
                </c:pt>
                <c:pt idx="877">
                  <c:v>5.8635566984822933</c:v>
                </c:pt>
                <c:pt idx="878">
                  <c:v>5.8646097685845717</c:v>
                </c:pt>
                <c:pt idx="879">
                  <c:v>5.8656337685856785</c:v>
                </c:pt>
                <c:pt idx="880">
                  <c:v>5.8667674685854765</c:v>
                </c:pt>
                <c:pt idx="881">
                  <c:v>5.8675790685853766</c:v>
                </c:pt>
                <c:pt idx="882">
                  <c:v>5.8682223685854149</c:v>
                </c:pt>
                <c:pt idx="883">
                  <c:v>5.8715256038795633</c:v>
                </c:pt>
                <c:pt idx="884">
                  <c:v>5.872327007761001</c:v>
                </c:pt>
                <c:pt idx="885">
                  <c:v>5.8736728685860955</c:v>
                </c:pt>
                <c:pt idx="886">
                  <c:v>5.8747714685852177</c:v>
                </c:pt>
                <c:pt idx="887">
                  <c:v>5.8759249685853741</c:v>
                </c:pt>
                <c:pt idx="888">
                  <c:v>5.8773477685852669</c:v>
                </c:pt>
                <c:pt idx="889">
                  <c:v>5.8784933685862626</c:v>
                </c:pt>
                <c:pt idx="890">
                  <c:v>5.8800536185858165</c:v>
                </c:pt>
                <c:pt idx="891">
                  <c:v>5.8806650958582827</c:v>
                </c:pt>
                <c:pt idx="892">
                  <c:v>5.8849345908076387</c:v>
                </c:pt>
                <c:pt idx="893">
                  <c:v>5.8853699685860335</c:v>
                </c:pt>
                <c:pt idx="894">
                  <c:v>5.886549468585784</c:v>
                </c:pt>
                <c:pt idx="895">
                  <c:v>5.8875344685859563</c:v>
                </c:pt>
                <c:pt idx="896">
                  <c:v>5.8886591685856189</c:v>
                </c:pt>
                <c:pt idx="897">
                  <c:v>5.8898872139461274</c:v>
                </c:pt>
                <c:pt idx="898">
                  <c:v>5.8910062685854454</c:v>
                </c:pt>
                <c:pt idx="899">
                  <c:v>5.892050268585197</c:v>
                </c:pt>
                <c:pt idx="900">
                  <c:v>5.8925509400139697</c:v>
                </c:pt>
                <c:pt idx="901">
                  <c:v>5.8962280504037698</c:v>
                </c:pt>
                <c:pt idx="902">
                  <c:v>5.8971435685855385</c:v>
                </c:pt>
                <c:pt idx="903">
                  <c:v>5.8985141685855087</c:v>
                </c:pt>
                <c:pt idx="904">
                  <c:v>5.8997406160080601</c:v>
                </c:pt>
                <c:pt idx="905">
                  <c:v>5.9006999685856982</c:v>
                </c:pt>
                <c:pt idx="906">
                  <c:v>5.9018631685851997</c:v>
                </c:pt>
                <c:pt idx="907">
                  <c:v>5.9029344685852232</c:v>
                </c:pt>
                <c:pt idx="908">
                  <c:v>5.9038762971568559</c:v>
                </c:pt>
                <c:pt idx="909">
                  <c:v>5.9080805081200785</c:v>
                </c:pt>
                <c:pt idx="910">
                  <c:v>5.909525868585555</c:v>
                </c:pt>
                <c:pt idx="911">
                  <c:v>5.9108947685853215</c:v>
                </c:pt>
                <c:pt idx="912">
                  <c:v>5.9124681685858178</c:v>
                </c:pt>
                <c:pt idx="913">
                  <c:v>5.9134209685848464</c:v>
                </c:pt>
                <c:pt idx="914">
                  <c:v>5.9151706685855263</c:v>
                </c:pt>
                <c:pt idx="915">
                  <c:v>5.9165566984823528</c:v>
                </c:pt>
                <c:pt idx="916">
                  <c:v>5.9176255685860113</c:v>
                </c:pt>
                <c:pt idx="917">
                  <c:v>5.9181114383526525</c:v>
                </c:pt>
                <c:pt idx="918">
                  <c:v>5.9215770352519854</c:v>
                </c:pt>
                <c:pt idx="919">
                  <c:v>5.9225330685855599</c:v>
                </c:pt>
                <c:pt idx="920">
                  <c:v>5.9237084685858719</c:v>
                </c:pt>
                <c:pt idx="921">
                  <c:v>5.9248647685853983</c:v>
                </c:pt>
                <c:pt idx="922">
                  <c:v>5.9262887603378118</c:v>
                </c:pt>
                <c:pt idx="923">
                  <c:v>5.9274176685858668</c:v>
                </c:pt>
                <c:pt idx="924">
                  <c:v>5.9290249685850656</c:v>
                </c:pt>
                <c:pt idx="925">
                  <c:v>5.9299713685863455</c:v>
                </c:pt>
                <c:pt idx="926">
                  <c:v>5.9307753097617883</c:v>
                </c:pt>
                <c:pt idx="927">
                  <c:v>5.9344210642374406</c:v>
                </c:pt>
                <c:pt idx="928">
                  <c:v>5.9351134685856692</c:v>
                </c:pt>
                <c:pt idx="929">
                  <c:v>5.9361076810856925</c:v>
                </c:pt>
                <c:pt idx="930">
                  <c:v>5.9374818685855733</c:v>
                </c:pt>
                <c:pt idx="931">
                  <c:v>5.9388107685854354</c:v>
                </c:pt>
                <c:pt idx="932">
                  <c:v>5.9403711685856884</c:v>
                </c:pt>
                <c:pt idx="933">
                  <c:v>5.9419103685851375</c:v>
                </c:pt>
                <c:pt idx="934">
                  <c:v>5.9433766151612044</c:v>
                </c:pt>
                <c:pt idx="935">
                  <c:v>5.9440567164113673</c:v>
                </c:pt>
                <c:pt idx="936">
                  <c:v>5.9477363685853764</c:v>
                </c:pt>
                <c:pt idx="937">
                  <c:v>5.9483228685855485</c:v>
                </c:pt>
                <c:pt idx="938">
                  <c:v>5.9496563685855905</c:v>
                </c:pt>
                <c:pt idx="939">
                  <c:v>5.9510097685858483</c:v>
                </c:pt>
                <c:pt idx="940">
                  <c:v>5.9522629685853454</c:v>
                </c:pt>
                <c:pt idx="941">
                  <c:v>5.9537757706472263</c:v>
                </c:pt>
                <c:pt idx="942">
                  <c:v>5.9550037685851995</c:v>
                </c:pt>
                <c:pt idx="943">
                  <c:v>5.9562276932607237</c:v>
                </c:pt>
                <c:pt idx="944">
                  <c:v>5.9594981750370994</c:v>
                </c:pt>
                <c:pt idx="945">
                  <c:v>5.9602882685858365</c:v>
                </c:pt>
                <c:pt idx="946">
                  <c:v>5.9616531685851584</c:v>
                </c:pt>
                <c:pt idx="947">
                  <c:v>5.9629474201316413</c:v>
                </c:pt>
                <c:pt idx="948">
                  <c:v>5.9642567685854777</c:v>
                </c:pt>
                <c:pt idx="949">
                  <c:v>5.9655914685852265</c:v>
                </c:pt>
                <c:pt idx="950">
                  <c:v>5.9667741685854683</c:v>
                </c:pt>
                <c:pt idx="951">
                  <c:v>5.967831368585907</c:v>
                </c:pt>
                <c:pt idx="952">
                  <c:v>5.9686676627030888</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5.9856785049490417</c:v>
                </c:pt>
                <c:pt idx="962">
                  <c:v>5.9870070685852372</c:v>
                </c:pt>
                <c:pt idx="963">
                  <c:v>5.9880756685854655</c:v>
                </c:pt>
                <c:pt idx="964">
                  <c:v>5.9893711027627008</c:v>
                </c:pt>
                <c:pt idx="965">
                  <c:v>5.9905846685853215</c:v>
                </c:pt>
                <c:pt idx="966">
                  <c:v>5.9921955685854336</c:v>
                </c:pt>
                <c:pt idx="967">
                  <c:v>5.9933181132660884</c:v>
                </c:pt>
                <c:pt idx="968">
                  <c:v>5.9974108617358901</c:v>
                </c:pt>
                <c:pt idx="969">
                  <c:v>5.9985793685851405</c:v>
                </c:pt>
                <c:pt idx="970">
                  <c:v>6.0000332964203977</c:v>
                </c:pt>
                <c:pt idx="971">
                  <c:v>6.0015747685856784</c:v>
                </c:pt>
                <c:pt idx="972">
                  <c:v>6.0027961685854132</c:v>
                </c:pt>
                <c:pt idx="973">
                  <c:v>6.0041135685852405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6.0150472685853718</c:v>
                </c:pt>
                <c:pt idx="982">
                  <c:v>6.0163184510594885</c:v>
                </c:pt>
                <c:pt idx="983">
                  <c:v>6.0174300685855613</c:v>
                </c:pt>
                <c:pt idx="984">
                  <c:v>6.0183295908076531</c:v>
                </c:pt>
                <c:pt idx="985">
                  <c:v>6.0221407896380725</c:v>
                </c:pt>
                <c:pt idx="986">
                  <c:v>6.0226925685856365</c:v>
                </c:pt>
                <c:pt idx="987">
                  <c:v>6.0241593685854609</c:v>
                </c:pt>
                <c:pt idx="988">
                  <c:v>6.0256745685857735</c:v>
                </c:pt>
                <c:pt idx="989">
                  <c:v>6.0269941211623888</c:v>
                </c:pt>
                <c:pt idx="990">
                  <c:v>6.0286178685857434</c:v>
                </c:pt>
                <c:pt idx="991">
                  <c:v>6.0300127685855642</c:v>
                </c:pt>
                <c:pt idx="992">
                  <c:v>6.0312686185855773</c:v>
                </c:pt>
                <c:pt idx="993">
                  <c:v>6.0350334796963381</c:v>
                </c:pt>
                <c:pt idx="994">
                  <c:v>6.036046468586008</c:v>
                </c:pt>
                <c:pt idx="995">
                  <c:v>6.0370294571930714</c:v>
                </c:pt>
                <c:pt idx="996">
                  <c:v>6.0383342685850678</c:v>
                </c:pt>
                <c:pt idx="997">
                  <c:v>6.0392543685858975</c:v>
                </c:pt>
                <c:pt idx="998">
                  <c:v>6.0407321685853654</c:v>
                </c:pt>
                <c:pt idx="999">
                  <c:v>6.0417436685858803</c:v>
                </c:pt>
                <c:pt idx="1000">
                  <c:v>6.0429135114427615</c:v>
                </c:pt>
                <c:pt idx="1001">
                  <c:v>6.0473004845274714</c:v>
                </c:pt>
                <c:pt idx="1002">
                  <c:v>6.0489582685851335</c:v>
                </c:pt>
                <c:pt idx="1003">
                  <c:v>6.0502571685854116</c:v>
                </c:pt>
                <c:pt idx="1004">
                  <c:v>6.051466368585821</c:v>
                </c:pt>
                <c:pt idx="1005">
                  <c:v>6.0524124685858371</c:v>
                </c:pt>
                <c:pt idx="1006">
                  <c:v>6.0535828685854103</c:v>
                </c:pt>
                <c:pt idx="1007">
                  <c:v>6.0548972139458872</c:v>
                </c:pt>
                <c:pt idx="1008">
                  <c:v>6.0560556612681609</c:v>
                </c:pt>
                <c:pt idx="1009">
                  <c:v>6.0617097215266735</c:v>
                </c:pt>
                <c:pt idx="1010">
                  <c:v>6.0622141685851787</c:v>
                </c:pt>
                <c:pt idx="1011">
                  <c:v>6.0634145685854151</c:v>
                </c:pt>
                <c:pt idx="1012">
                  <c:v>6.0644323685854182</c:v>
                </c:pt>
                <c:pt idx="1013">
                  <c:v>6.0655374201319967</c:v>
                </c:pt>
                <c:pt idx="1014">
                  <c:v>6.0665836685854568</c:v>
                </c:pt>
                <c:pt idx="1015">
                  <c:v>6.067575568585597</c:v>
                </c:pt>
                <c:pt idx="1016">
                  <c:v>6.068415968585386</c:v>
                </c:pt>
                <c:pt idx="1017">
                  <c:v>6.0721023685854414</c:v>
                </c:pt>
                <c:pt idx="1018">
                  <c:v>6.0725702685854825</c:v>
                </c:pt>
                <c:pt idx="1019">
                  <c:v>6.0742377685850872</c:v>
                </c:pt>
                <c:pt idx="1020">
                  <c:v>6.0757097644190194</c:v>
                </c:pt>
                <c:pt idx="1021">
                  <c:v>6.0769710685851948</c:v>
                </c:pt>
                <c:pt idx="1022">
                  <c:v>6.0779289685856472</c:v>
                </c:pt>
                <c:pt idx="1023">
                  <c:v>6.0794220685856004</c:v>
                </c:pt>
                <c:pt idx="1024">
                  <c:v>6.0803175685850936</c:v>
                </c:pt>
                <c:pt idx="1025">
                  <c:v>6.080856832870964</c:v>
                </c:pt>
                <c:pt idx="1026">
                  <c:v>6.0859661616891154</c:v>
                </c:pt>
                <c:pt idx="1027">
                  <c:v>6.0871621685852375</c:v>
                </c:pt>
                <c:pt idx="1028">
                  <c:v>6.0882932685855309</c:v>
                </c:pt>
                <c:pt idx="1029">
                  <c:v>6.0893143685854101</c:v>
                </c:pt>
                <c:pt idx="1030">
                  <c:v>6.0904664685857117</c:v>
                </c:pt>
                <c:pt idx="1031">
                  <c:v>6.0912772139459577</c:v>
                </c:pt>
                <c:pt idx="1032">
                  <c:v>6.0918635450560314</c:v>
                </c:pt>
                <c:pt idx="1033">
                  <c:v>6.0980223685854842</c:v>
                </c:pt>
                <c:pt idx="1034">
                  <c:v>6.0986004685856443</c:v>
                </c:pt>
                <c:pt idx="1035">
                  <c:v>6.0998509685858915</c:v>
                </c:pt>
                <c:pt idx="1036">
                  <c:v>6.1009508685856444</c:v>
                </c:pt>
                <c:pt idx="1037">
                  <c:v>6.1022213685856865</c:v>
                </c:pt>
                <c:pt idx="1038">
                  <c:v>6.1030824727520354</c:v>
                </c:pt>
                <c:pt idx="1039">
                  <c:v>6.1037280828710641</c:v>
                </c:pt>
                <c:pt idx="1040">
                  <c:v>6.1069417971570061</c:v>
                </c:pt>
                <c:pt idx="1041">
                  <c:v>6.1082363685855645</c:v>
                </c:pt>
                <c:pt idx="1042">
                  <c:v>6.1091535685846026</c:v>
                </c:pt>
                <c:pt idx="1043">
                  <c:v>6.1107350685856039</c:v>
                </c:pt>
                <c:pt idx="1044">
                  <c:v>6.1123088685857319</c:v>
                </c:pt>
                <c:pt idx="1045">
                  <c:v>6.1133194819871193</c:v>
                </c:pt>
                <c:pt idx="1046">
                  <c:v>6.11471476858532</c:v>
                </c:pt>
                <c:pt idx="1047">
                  <c:v>6.1157823685861246</c:v>
                </c:pt>
                <c:pt idx="1048">
                  <c:v>6.116406368585392</c:v>
                </c:pt>
                <c:pt idx="1049">
                  <c:v>6.1191561921147724</c:v>
                </c:pt>
                <c:pt idx="1050">
                  <c:v>6.1199282685857437</c:v>
                </c:pt>
                <c:pt idx="1051">
                  <c:v>6.1209945560854608</c:v>
                </c:pt>
                <c:pt idx="1052">
                  <c:v>6.1221590685855238</c:v>
                </c:pt>
                <c:pt idx="1053">
                  <c:v>6.1230008685855077</c:v>
                </c:pt>
                <c:pt idx="1054">
                  <c:v>6.1240499685853855</c:v>
                </c:pt>
                <c:pt idx="1055">
                  <c:v>6.1251487685859765</c:v>
                </c:pt>
                <c:pt idx="1056">
                  <c:v>6.125998863430774</c:v>
                </c:pt>
                <c:pt idx="1057">
                  <c:v>6.1300597759927395</c:v>
                </c:pt>
                <c:pt idx="1058">
                  <c:v>6.1308742685860196</c:v>
                </c:pt>
                <c:pt idx="1059">
                  <c:v>6.1323902685852634</c:v>
                </c:pt>
                <c:pt idx="1060">
                  <c:v>6.1338853685856645</c:v>
                </c:pt>
                <c:pt idx="1061">
                  <c:v>6.1351162685860468</c:v>
                </c:pt>
                <c:pt idx="1062">
                  <c:v>6.1361808820987083</c:v>
                </c:pt>
                <c:pt idx="1063">
                  <c:v>6.1372698685856477</c:v>
                </c:pt>
                <c:pt idx="1064">
                  <c:v>6.1386137685857545</c:v>
                </c:pt>
                <c:pt idx="1065">
                  <c:v>6.1393750958581794</c:v>
                </c:pt>
                <c:pt idx="1066">
                  <c:v>6.1420989400142076</c:v>
                </c:pt>
                <c:pt idx="1067">
                  <c:v>6.1426661685854445</c:v>
                </c:pt>
                <c:pt idx="1068">
                  <c:v>6.1437424685854145</c:v>
                </c:pt>
                <c:pt idx="1069">
                  <c:v>6.1447718531217763</c:v>
                </c:pt>
                <c:pt idx="1070">
                  <c:v>6.145736568585507</c:v>
                </c:pt>
                <c:pt idx="1071">
                  <c:v>6.14701306858547</c:v>
                </c:pt>
                <c:pt idx="1072">
                  <c:v>6.1481611685853315</c:v>
                </c:pt>
                <c:pt idx="1073">
                  <c:v>6.1493938269189945</c:v>
                </c:pt>
                <c:pt idx="1074">
                  <c:v>6.1532780828709583</c:v>
                </c:pt>
                <c:pt idx="1075">
                  <c:v>6.1544282685852076</c:v>
                </c:pt>
                <c:pt idx="1076">
                  <c:v>6.155736068585334</c:v>
                </c:pt>
                <c:pt idx="1077">
                  <c:v>6.1571177685855254</c:v>
                </c:pt>
                <c:pt idx="1078">
                  <c:v>6.1583116685855632</c:v>
                </c:pt>
                <c:pt idx="1079">
                  <c:v>6.1595253894190725</c:v>
                </c:pt>
                <c:pt idx="1080">
                  <c:v>6.1607124685851398</c:v>
                </c:pt>
                <c:pt idx="1081">
                  <c:v>6.1619488521016725</c:v>
                </c:pt>
                <c:pt idx="1082">
                  <c:v>6.1649863192028613</c:v>
                </c:pt>
                <c:pt idx="1083">
                  <c:v>6.1660298685853885</c:v>
                </c:pt>
                <c:pt idx="1084">
                  <c:v>6.1670715685853601</c:v>
                </c:pt>
                <c:pt idx="1085">
                  <c:v>6.1683574727520778</c:v>
                </c:pt>
                <c:pt idx="1086">
                  <c:v>6.1694207685854447</c:v>
                </c:pt>
                <c:pt idx="1087">
                  <c:v>6.170242468585414</c:v>
                </c:pt>
                <c:pt idx="1088">
                  <c:v>6.1715929685852391</c:v>
                </c:pt>
                <c:pt idx="1089">
                  <c:v>6.1724624772806624</c:v>
                </c:pt>
                <c:pt idx="1090">
                  <c:v>6.1730292435854155</c:v>
                </c:pt>
                <c:pt idx="1091">
                  <c:v>6.1764223685854205</c:v>
                </c:pt>
                <c:pt idx="1092">
                  <c:v>6.1771753685853836</c:v>
                </c:pt>
                <c:pt idx="1093">
                  <c:v>6.1784823685852137</c:v>
                </c:pt>
                <c:pt idx="1094">
                  <c:v>6.1794273685853884</c:v>
                </c:pt>
                <c:pt idx="1095">
                  <c:v>6.1805465685855019</c:v>
                </c:pt>
                <c:pt idx="1096">
                  <c:v>6.1813021246829498</c:v>
                </c:pt>
                <c:pt idx="1097">
                  <c:v>6.1824334685854359</c:v>
                </c:pt>
                <c:pt idx="1098">
                  <c:v>6.1832995778872917</c:v>
                </c:pt>
                <c:pt idx="1099">
                  <c:v>6.1870261781098295</c:v>
                </c:pt>
                <c:pt idx="1100">
                  <c:v>6.1879968685857998</c:v>
                </c:pt>
                <c:pt idx="1101">
                  <c:v>6.1891946366266186</c:v>
                </c:pt>
                <c:pt idx="1102">
                  <c:v>6.190234768585702</c:v>
                </c:pt>
                <c:pt idx="1103">
                  <c:v>6.1914958685854371</c:v>
                </c:pt>
                <c:pt idx="1104">
                  <c:v>6.1926467685856466</c:v>
                </c:pt>
                <c:pt idx="1105">
                  <c:v>6.1938050685853936</c:v>
                </c:pt>
                <c:pt idx="1106">
                  <c:v>6.1946185450565361</c:v>
                </c:pt>
                <c:pt idx="1107">
                  <c:v>6.1954681132663874</c:v>
                </c:pt>
                <c:pt idx="1108">
                  <c:v>6.1997818601109955</c:v>
                </c:pt>
                <c:pt idx="1109">
                  <c:v>6.2005977685852907</c:v>
                </c:pt>
                <c:pt idx="1110">
                  <c:v>6.2016350685855866</c:v>
                </c:pt>
                <c:pt idx="1111">
                  <c:v>6.2028201463630381</c:v>
                </c:pt>
                <c:pt idx="1112">
                  <c:v>6.2040861888099945</c:v>
                </c:pt>
                <c:pt idx="1113">
                  <c:v>6.2054374685852816</c:v>
                </c:pt>
                <c:pt idx="1114">
                  <c:v>6.2065246918174495</c:v>
                </c:pt>
                <c:pt idx="1115">
                  <c:v>6.2071107019187455</c:v>
                </c:pt>
                <c:pt idx="1116">
                  <c:v>6.2104566969436092</c:v>
                </c:pt>
                <c:pt idx="1117">
                  <c:v>6.2114164685851945</c:v>
                </c:pt>
                <c:pt idx="1118">
                  <c:v>6.2129946602522148</c:v>
                </c:pt>
                <c:pt idx="1119">
                  <c:v>6.2143306685854354</c:v>
                </c:pt>
                <c:pt idx="1120">
                  <c:v>6.2157054685855675</c:v>
                </c:pt>
                <c:pt idx="1121">
                  <c:v>6.2168689685854108</c:v>
                </c:pt>
                <c:pt idx="1122">
                  <c:v>6.2180626810852724</c:v>
                </c:pt>
                <c:pt idx="1123">
                  <c:v>6.2192985848018578</c:v>
                </c:pt>
                <c:pt idx="1124">
                  <c:v>6.2229417685853798</c:v>
                </c:pt>
                <c:pt idx="1125">
                  <c:v>6.2240194685857144</c:v>
                </c:pt>
                <c:pt idx="1126">
                  <c:v>6.2254181685853576</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6.2414622644186206</c:v>
                </c:pt>
                <c:pt idx="1140">
                  <c:v>6.2421825685854078</c:v>
                </c:pt>
                <c:pt idx="1141">
                  <c:v>6.2430801463633117</c:v>
                </c:pt>
                <c:pt idx="1142">
                  <c:v>6.2459859400140765</c:v>
                </c:pt>
                <c:pt idx="1143">
                  <c:v>6.2466505685857356</c:v>
                </c:pt>
                <c:pt idx="1144">
                  <c:v>6.2478142685857838</c:v>
                </c:pt>
                <c:pt idx="1145">
                  <c:v>6.2489026685854672</c:v>
                </c:pt>
                <c:pt idx="1146">
                  <c:v>6.2501974727520784</c:v>
                </c:pt>
                <c:pt idx="1147">
                  <c:v>6.2511131685856896</c:v>
                </c:pt>
                <c:pt idx="1148">
                  <c:v>6.252477468585667</c:v>
                </c:pt>
                <c:pt idx="1149">
                  <c:v>6.2535312685859648</c:v>
                </c:pt>
                <c:pt idx="1150">
                  <c:v>6.2540948685853621</c:v>
                </c:pt>
                <c:pt idx="1151">
                  <c:v>6.2566423685854176</c:v>
                </c:pt>
                <c:pt idx="1152">
                  <c:v>6.2575652978784504</c:v>
                </c:pt>
                <c:pt idx="1153">
                  <c:v>6.2583775769178462</c:v>
                </c:pt>
                <c:pt idx="1154">
                  <c:v>6.2591050685852059</c:v>
                </c:pt>
                <c:pt idx="1155">
                  <c:v>6.2606301685853065</c:v>
                </c:pt>
                <c:pt idx="1156">
                  <c:v>6.2617866685853381</c:v>
                </c:pt>
                <c:pt idx="1157">
                  <c:v>6.2630916685857381</c:v>
                </c:pt>
                <c:pt idx="1158">
                  <c:v>6.2641740180703289</c:v>
                </c:pt>
                <c:pt idx="1159">
                  <c:v>6.2649423685854284</c:v>
                </c:pt>
                <c:pt idx="1160">
                  <c:v>6.2678761843744324</c:v>
                </c:pt>
                <c:pt idx="1161">
                  <c:v>6.2687161685856916</c:v>
                </c:pt>
                <c:pt idx="1162">
                  <c:v>6.2699246685855377</c:v>
                </c:pt>
                <c:pt idx="1163">
                  <c:v>6.2710801685858115</c:v>
                </c:pt>
                <c:pt idx="1164">
                  <c:v>6.2722134685852895</c:v>
                </c:pt>
                <c:pt idx="1165">
                  <c:v>6.2731407019187104</c:v>
                </c:pt>
                <c:pt idx="1166">
                  <c:v>6.2744246685856666</c:v>
                </c:pt>
                <c:pt idx="1167">
                  <c:v>6.2754238739616621</c:v>
                </c:pt>
                <c:pt idx="1168">
                  <c:v>6.2794891542998448</c:v>
                </c:pt>
                <c:pt idx="1169">
                  <c:v>6.2805183685857262</c:v>
                </c:pt>
                <c:pt idx="1170">
                  <c:v>6.2815289685854143</c:v>
                </c:pt>
                <c:pt idx="1171">
                  <c:v>6.2825470560856145</c:v>
                </c:pt>
                <c:pt idx="1172">
                  <c:v>6.2837100685852159</c:v>
                </c:pt>
                <c:pt idx="1173">
                  <c:v>6.2846401685852271</c:v>
                </c:pt>
                <c:pt idx="1174">
                  <c:v>6.2860322685854806</c:v>
                </c:pt>
                <c:pt idx="1175">
                  <c:v>6.2867420114425494</c:v>
                </c:pt>
                <c:pt idx="1176">
                  <c:v>6.2900647685857045</c:v>
                </c:pt>
                <c:pt idx="1177">
                  <c:v>6.2908950769189067</c:v>
                </c:pt>
                <c:pt idx="1178">
                  <c:v>6.2919277685849835</c:v>
                </c:pt>
                <c:pt idx="1179">
                  <c:v>6.2931668685853399</c:v>
                </c:pt>
                <c:pt idx="1180">
                  <c:v>6.2944219685852634</c:v>
                </c:pt>
                <c:pt idx="1181">
                  <c:v>6.2954055685848491</c:v>
                </c:pt>
                <c:pt idx="1182">
                  <c:v>6.2967397685857378</c:v>
                </c:pt>
                <c:pt idx="1183">
                  <c:v>6.297633495346437</c:v>
                </c:pt>
                <c:pt idx="1184">
                  <c:v>6.2979530352520925</c:v>
                </c:pt>
                <c:pt idx="1185">
                  <c:v>6.3012039070469683</c:v>
                </c:pt>
                <c:pt idx="1186">
                  <c:v>6.3017451685852945</c:v>
                </c:pt>
                <c:pt idx="1187">
                  <c:v>6.302767168585504</c:v>
                </c:pt>
                <c:pt idx="1188">
                  <c:v>6.3037511685856895</c:v>
                </c:pt>
                <c:pt idx="1189">
                  <c:v>6.3049847215266439</c:v>
                </c:pt>
                <c:pt idx="1190">
                  <c:v>6.3058683685853882</c:v>
                </c:pt>
                <c:pt idx="1191">
                  <c:v>6.307181768585397</c:v>
                </c:pt>
                <c:pt idx="1192">
                  <c:v>6.3081999772812285</c:v>
                </c:pt>
                <c:pt idx="1193">
                  <c:v>6.3118797456345623</c:v>
                </c:pt>
                <c:pt idx="1194">
                  <c:v>6.3128111685855446</c:v>
                </c:pt>
                <c:pt idx="1195">
                  <c:v>6.3138561059586404</c:v>
                </c:pt>
                <c:pt idx="1196">
                  <c:v>6.314741326918587</c:v>
                </c:pt>
                <c:pt idx="1197">
                  <c:v>6.3161373685854887</c:v>
                </c:pt>
                <c:pt idx="1198">
                  <c:v>6.317107868585083</c:v>
                </c:pt>
                <c:pt idx="1199">
                  <c:v>6.3181494685853865</c:v>
                </c:pt>
                <c:pt idx="1200">
                  <c:v>6.3188005685856901</c:v>
                </c:pt>
                <c:pt idx="1201">
                  <c:v>6.3197571054276604</c:v>
                </c:pt>
                <c:pt idx="1202">
                  <c:v>6.3223459400141016</c:v>
                </c:pt>
                <c:pt idx="1203">
                  <c:v>6.3227567685854673</c:v>
                </c:pt>
                <c:pt idx="1204">
                  <c:v>6.3239253685857237</c:v>
                </c:pt>
                <c:pt idx="1205">
                  <c:v>6.3251084685852037</c:v>
                </c:pt>
                <c:pt idx="1206">
                  <c:v>6.3259004685854201</c:v>
                </c:pt>
                <c:pt idx="1207">
                  <c:v>6.3270159685854388</c:v>
                </c:pt>
                <c:pt idx="1208">
                  <c:v>6.3279200769187032</c:v>
                </c:pt>
                <c:pt idx="1209">
                  <c:v>6.3289069140402745</c:v>
                </c:pt>
                <c:pt idx="1210">
                  <c:v>6.3320648685854666</c:v>
                </c:pt>
                <c:pt idx="1211">
                  <c:v>6.3332877685851505</c:v>
                </c:pt>
                <c:pt idx="1212">
                  <c:v>6.3344148685849868</c:v>
                </c:pt>
                <c:pt idx="1213">
                  <c:v>6.3357123685857539</c:v>
                </c:pt>
                <c:pt idx="1214">
                  <c:v>6.3369392435854568</c:v>
                </c:pt>
                <c:pt idx="1215">
                  <c:v>6.3379455685861839</c:v>
                </c:pt>
                <c:pt idx="1216">
                  <c:v>6.3394007685856337</c:v>
                </c:pt>
                <c:pt idx="1217">
                  <c:v>6.3404369685856139</c:v>
                </c:pt>
                <c:pt idx="1218">
                  <c:v>6.3409112574740991</c:v>
                </c:pt>
                <c:pt idx="1219">
                  <c:v>6.3443115211278576</c:v>
                </c:pt>
                <c:pt idx="1220">
                  <c:v>6.3444723685850066</c:v>
                </c:pt>
                <c:pt idx="1221">
                  <c:v>6.3458945685853818</c:v>
                </c:pt>
                <c:pt idx="1222">
                  <c:v>6.3469873685854221</c:v>
                </c:pt>
                <c:pt idx="1223">
                  <c:v>6.3477696685856841</c:v>
                </c:pt>
                <c:pt idx="1224">
                  <c:v>6.3488424685854286</c:v>
                </c:pt>
                <c:pt idx="1225">
                  <c:v>6.3496987227517447</c:v>
                </c:pt>
                <c:pt idx="1226">
                  <c:v>6.3503140666985649</c:v>
                </c:pt>
                <c:pt idx="1227">
                  <c:v>6.3529295685854112</c:v>
                </c:pt>
                <c:pt idx="1228">
                  <c:v>6.3538534685850516</c:v>
                </c:pt>
                <c:pt idx="1229">
                  <c:v>6.3548737685854402</c:v>
                </c:pt>
                <c:pt idx="1230">
                  <c:v>6.3557979685860539</c:v>
                </c:pt>
                <c:pt idx="1231">
                  <c:v>6.3566483426114502</c:v>
                </c:pt>
                <c:pt idx="1232">
                  <c:v>6.3573945560852385</c:v>
                </c:pt>
                <c:pt idx="1233">
                  <c:v>6.3586331685855395</c:v>
                </c:pt>
                <c:pt idx="1234">
                  <c:v>6.3595985685850653</c:v>
                </c:pt>
                <c:pt idx="1235">
                  <c:v>6.360102368585447</c:v>
                </c:pt>
                <c:pt idx="1236">
                  <c:v>6.3625181867673275</c:v>
                </c:pt>
                <c:pt idx="1237">
                  <c:v>6.3637933685853465</c:v>
                </c:pt>
                <c:pt idx="1238">
                  <c:v>6.3646932019185085</c:v>
                </c:pt>
                <c:pt idx="1239">
                  <c:v>6.3658798685853606</c:v>
                </c:pt>
                <c:pt idx="1240">
                  <c:v>6.3666451685857144</c:v>
                </c:pt>
                <c:pt idx="1241">
                  <c:v>6.3675949685854762</c:v>
                </c:pt>
                <c:pt idx="1242">
                  <c:v>6.3686451685857275</c:v>
                </c:pt>
                <c:pt idx="1243">
                  <c:v>6.3695695560858345</c:v>
                </c:pt>
                <c:pt idx="1244">
                  <c:v>6.3698623685851974</c:v>
                </c:pt>
                <c:pt idx="1245">
                  <c:v>6.3728601946725361</c:v>
                </c:pt>
                <c:pt idx="1246">
                  <c:v>6.3735634685858304</c:v>
                </c:pt>
                <c:pt idx="1247">
                  <c:v>6.3745894685854436</c:v>
                </c:pt>
                <c:pt idx="1248">
                  <c:v>6.3756325685851749</c:v>
                </c:pt>
                <c:pt idx="1249">
                  <c:v>6.3767031685855073</c:v>
                </c:pt>
                <c:pt idx="1250">
                  <c:v>6.3772227739908312</c:v>
                </c:pt>
                <c:pt idx="1251">
                  <c:v>6.3783625685851604</c:v>
                </c:pt>
                <c:pt idx="1252">
                  <c:v>6.3796708685854444</c:v>
                </c:pt>
                <c:pt idx="1253">
                  <c:v>6.3802479005001524</c:v>
                </c:pt>
                <c:pt idx="1254">
                  <c:v>6.3826523685855898</c:v>
                </c:pt>
                <c:pt idx="1255">
                  <c:v>6.3830529746457643</c:v>
                </c:pt>
                <c:pt idx="1256">
                  <c:v>6.3842270276763458</c:v>
                </c:pt>
                <c:pt idx="1257">
                  <c:v>6.3847885590617519</c:v>
                </c:pt>
                <c:pt idx="1258">
                  <c:v>6.3862110685854665</c:v>
                </c:pt>
                <c:pt idx="1259">
                  <c:v>6.3872283685854665</c:v>
                </c:pt>
                <c:pt idx="1260">
                  <c:v>6.3883480685856426</c:v>
                </c:pt>
                <c:pt idx="1261">
                  <c:v>6.3894742786979508</c:v>
                </c:pt>
                <c:pt idx="1262">
                  <c:v>6.3926024822219034</c:v>
                </c:pt>
                <c:pt idx="1263">
                  <c:v>6.3935232685854633</c:v>
                </c:pt>
                <c:pt idx="1264">
                  <c:v>6.3944971685858798</c:v>
                </c:pt>
                <c:pt idx="1265">
                  <c:v>6.3953698685851998</c:v>
                </c:pt>
                <c:pt idx="1266">
                  <c:v>6.3965110685852631</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6.4065880685852861</c:v>
                </c:pt>
                <c:pt idx="1276">
                  <c:v>6.4073328685851285</c:v>
                </c:pt>
                <c:pt idx="1277">
                  <c:v>6.4082111185857284</c:v>
                </c:pt>
                <c:pt idx="1278">
                  <c:v>6.4092149935851994</c:v>
                </c:pt>
                <c:pt idx="1279">
                  <c:v>6.4121487126715424</c:v>
                </c:pt>
                <c:pt idx="1280">
                  <c:v>6.4130625685854286</c:v>
                </c:pt>
                <c:pt idx="1281">
                  <c:v>6.4139845685854224</c:v>
                </c:pt>
                <c:pt idx="1282">
                  <c:v>6.4147461685856371</c:v>
                </c:pt>
                <c:pt idx="1283">
                  <c:v>6.4155873685856557</c:v>
                </c:pt>
                <c:pt idx="1284">
                  <c:v>6.4165990685854783</c:v>
                </c:pt>
                <c:pt idx="1285">
                  <c:v>6.4174071685855072</c:v>
                </c:pt>
                <c:pt idx="1286">
                  <c:v>6.4182441685849909</c:v>
                </c:pt>
                <c:pt idx="1287">
                  <c:v>6.4190239070470794</c:v>
                </c:pt>
                <c:pt idx="1288">
                  <c:v>6.4221883900901418</c:v>
                </c:pt>
                <c:pt idx="1289">
                  <c:v>6.4232761685855877</c:v>
                </c:pt>
                <c:pt idx="1290">
                  <c:v>6.4243716685854295</c:v>
                </c:pt>
                <c:pt idx="1291">
                  <c:v>6.4254254685855674</c:v>
                </c:pt>
                <c:pt idx="1292">
                  <c:v>6.4263964685856223</c:v>
                </c:pt>
                <c:pt idx="1293">
                  <c:v>6.4273840685858721</c:v>
                </c:pt>
                <c:pt idx="1294">
                  <c:v>6.4281742604772525</c:v>
                </c:pt>
                <c:pt idx="1295">
                  <c:v>6.4287201768049869</c:v>
                </c:pt>
                <c:pt idx="1296">
                  <c:v>6.4317081580591333</c:v>
                </c:pt>
                <c:pt idx="1297">
                  <c:v>6.4324886685858615</c:v>
                </c:pt>
                <c:pt idx="1298">
                  <c:v>6.4335762685852362</c:v>
                </c:pt>
                <c:pt idx="1299">
                  <c:v>6.4344832685855042</c:v>
                </c:pt>
                <c:pt idx="1300">
                  <c:v>6.4353635144189134</c:v>
                </c:pt>
                <c:pt idx="1301">
                  <c:v>6.4362634685854427</c:v>
                </c:pt>
                <c:pt idx="1302">
                  <c:v>6.4370496054277924</c:v>
                </c:pt>
                <c:pt idx="1303">
                  <c:v>6.4400279355960688</c:v>
                </c:pt>
                <c:pt idx="1304">
                  <c:v>6.4410381685849103</c:v>
                </c:pt>
                <c:pt idx="1305">
                  <c:v>6.4419950685852507</c:v>
                </c:pt>
                <c:pt idx="1306">
                  <c:v>6.4428563269186867</c:v>
                </c:pt>
                <c:pt idx="1307">
                  <c:v>6.4438064685854357</c:v>
                </c:pt>
                <c:pt idx="1308">
                  <c:v>6.4447022685853961</c:v>
                </c:pt>
                <c:pt idx="1309">
                  <c:v>6.4455577685852834</c:v>
                </c:pt>
                <c:pt idx="1310">
                  <c:v>6.4464299685855764</c:v>
                </c:pt>
                <c:pt idx="1311">
                  <c:v>6.4470131685853405</c:v>
                </c:pt>
                <c:pt idx="1312">
                  <c:v>6.4494574796965054</c:v>
                </c:pt>
                <c:pt idx="1313">
                  <c:v>6.4499747971568304</c:v>
                </c:pt>
                <c:pt idx="1314">
                  <c:v>6.4509689685855385</c:v>
                </c:pt>
                <c:pt idx="1315">
                  <c:v>6.4521568685853525</c:v>
                </c:pt>
                <c:pt idx="1316">
                  <c:v>6.4531817685854742</c:v>
                </c:pt>
                <c:pt idx="1317">
                  <c:v>6.4542617685849724</c:v>
                </c:pt>
                <c:pt idx="1318">
                  <c:v>6.4550308685854283</c:v>
                </c:pt>
                <c:pt idx="1319">
                  <c:v>6.4564441965425914</c:v>
                </c:pt>
                <c:pt idx="1320">
                  <c:v>6.4591953685853785</c:v>
                </c:pt>
                <c:pt idx="1321">
                  <c:v>6.4602624685855554</c:v>
                </c:pt>
                <c:pt idx="1322">
                  <c:v>6.4613995685853212</c:v>
                </c:pt>
                <c:pt idx="1323">
                  <c:v>6.4623603685851236</c:v>
                </c:pt>
                <c:pt idx="1324">
                  <c:v>6.4631952685850855</c:v>
                </c:pt>
                <c:pt idx="1325">
                  <c:v>6.4642797370062368</c:v>
                </c:pt>
                <c:pt idx="1326">
                  <c:v>6.4651083685854536</c:v>
                </c:pt>
                <c:pt idx="1327">
                  <c:v>6.4658985711168473</c:v>
                </c:pt>
                <c:pt idx="1328">
                  <c:v>6.4695912057943223</c:v>
                </c:pt>
                <c:pt idx="1329">
                  <c:v>6.4705807685851475</c:v>
                </c:pt>
                <c:pt idx="1330">
                  <c:v>6.4719212685854046</c:v>
                </c:pt>
                <c:pt idx="1331">
                  <c:v>6.4730843477517652</c:v>
                </c:pt>
                <c:pt idx="1332">
                  <c:v>6.4741036685854931</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6.4829155685852156</c:v>
                </c:pt>
                <c:pt idx="1341">
                  <c:v>6.4839533685855741</c:v>
                </c:pt>
                <c:pt idx="1342">
                  <c:v>6.4849944685854641</c:v>
                </c:pt>
                <c:pt idx="1343">
                  <c:v>6.4862480977518819</c:v>
                </c:pt>
                <c:pt idx="1344">
                  <c:v>6.4870938685853758</c:v>
                </c:pt>
                <c:pt idx="1345">
                  <c:v>6.487871842269854</c:v>
                </c:pt>
                <c:pt idx="1346">
                  <c:v>6.4908923685853885</c:v>
                </c:pt>
                <c:pt idx="1347">
                  <c:v>6.4914863685854245</c:v>
                </c:pt>
                <c:pt idx="1348">
                  <c:v>6.4924499685856318</c:v>
                </c:pt>
                <c:pt idx="1349">
                  <c:v>6.4932140685854813</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6.5050890685853977</c:v>
                </c:pt>
                <c:pt idx="1358">
                  <c:v>6.5064978685857255</c:v>
                </c:pt>
                <c:pt idx="1359">
                  <c:v>6.5074656685857315</c:v>
                </c:pt>
                <c:pt idx="1360">
                  <c:v>6.5085274594943794</c:v>
                </c:pt>
                <c:pt idx="1361">
                  <c:v>6.5112090352521594</c:v>
                </c:pt>
                <c:pt idx="1362">
                  <c:v>6.5115893685858275</c:v>
                </c:pt>
                <c:pt idx="1363">
                  <c:v>6.5124030001644115</c:v>
                </c:pt>
                <c:pt idx="1364">
                  <c:v>6.5131914685853305</c:v>
                </c:pt>
                <c:pt idx="1365">
                  <c:v>6.5140395685853667</c:v>
                </c:pt>
                <c:pt idx="1366">
                  <c:v>6.5149297685860068</c:v>
                </c:pt>
                <c:pt idx="1367">
                  <c:v>6.5158375685849768</c:v>
                </c:pt>
                <c:pt idx="1368">
                  <c:v>6.5171583685858021</c:v>
                </c:pt>
                <c:pt idx="1369">
                  <c:v>6.5177067588292745</c:v>
                </c:pt>
                <c:pt idx="1370">
                  <c:v>6.5203330352520794</c:v>
                </c:pt>
                <c:pt idx="1371">
                  <c:v>6.5210743685857473</c:v>
                </c:pt>
                <c:pt idx="1372">
                  <c:v>6.5218966685859607</c:v>
                </c:pt>
                <c:pt idx="1373">
                  <c:v>6.5229504685856403</c:v>
                </c:pt>
                <c:pt idx="1374">
                  <c:v>6.5239551054272766</c:v>
                </c:pt>
                <c:pt idx="1375">
                  <c:v>6.5249620685858734</c:v>
                </c:pt>
                <c:pt idx="1376">
                  <c:v>6.5261051685849978</c:v>
                </c:pt>
                <c:pt idx="1377">
                  <c:v>6.5269809685856925</c:v>
                </c:pt>
                <c:pt idx="1378">
                  <c:v>6.527826297156885</c:v>
                </c:pt>
                <c:pt idx="1379">
                  <c:v>6.5303768513440019</c:v>
                </c:pt>
                <c:pt idx="1380">
                  <c:v>6.5308382685858675</c:v>
                </c:pt>
                <c:pt idx="1381">
                  <c:v>6.5318228949010031</c:v>
                </c:pt>
                <c:pt idx="1382">
                  <c:v>6.5328833685852103</c:v>
                </c:pt>
                <c:pt idx="1383">
                  <c:v>6.5338129685852753</c:v>
                </c:pt>
                <c:pt idx="1384">
                  <c:v>6.5348115685853321</c:v>
                </c:pt>
                <c:pt idx="1385">
                  <c:v>6.535830568585034</c:v>
                </c:pt>
                <c:pt idx="1386">
                  <c:v>6.5366613269194573</c:v>
                </c:pt>
                <c:pt idx="1387">
                  <c:v>6.5375882381507084</c:v>
                </c:pt>
                <c:pt idx="1388">
                  <c:v>6.5399284291914483</c:v>
                </c:pt>
                <c:pt idx="1389">
                  <c:v>6.5406276685853442</c:v>
                </c:pt>
                <c:pt idx="1390">
                  <c:v>6.5412347685848573</c:v>
                </c:pt>
                <c:pt idx="1391">
                  <c:v>6.5421351685853386</c:v>
                </c:pt>
                <c:pt idx="1392">
                  <c:v>6.5430402685848463</c:v>
                </c:pt>
                <c:pt idx="1393">
                  <c:v>6.5434073159538784</c:v>
                </c:pt>
                <c:pt idx="1394">
                  <c:v>6.5447542685857938</c:v>
                </c:pt>
                <c:pt idx="1395">
                  <c:v>6.5456625001642328</c:v>
                </c:pt>
                <c:pt idx="1396">
                  <c:v>6.5483631378163727</c:v>
                </c:pt>
                <c:pt idx="1397">
                  <c:v>6.5496690685851808</c:v>
                </c:pt>
                <c:pt idx="1398">
                  <c:v>6.5508113269189083</c:v>
                </c:pt>
                <c:pt idx="1399">
                  <c:v>6.551822168585673</c:v>
                </c:pt>
                <c:pt idx="1400">
                  <c:v>6.5530418685853675</c:v>
                </c:pt>
                <c:pt idx="1401">
                  <c:v>6.5545197685858696</c:v>
                </c:pt>
                <c:pt idx="1402">
                  <c:v>6.5556690685854306</c:v>
                </c:pt>
                <c:pt idx="1403">
                  <c:v>6.5566213159545113</c:v>
                </c:pt>
                <c:pt idx="1404">
                  <c:v>6.5571809400139562</c:v>
                </c:pt>
                <c:pt idx="1405">
                  <c:v>6.5607223685854086</c:v>
                </c:pt>
                <c:pt idx="1406">
                  <c:v>6.5611370685847499</c:v>
                </c:pt>
                <c:pt idx="1407">
                  <c:v>6.5621509685855184</c:v>
                </c:pt>
                <c:pt idx="1408">
                  <c:v>6.5629278685848442</c:v>
                </c:pt>
                <c:pt idx="1409">
                  <c:v>6.5640847685854729</c:v>
                </c:pt>
                <c:pt idx="1410">
                  <c:v>6.5649856317433635</c:v>
                </c:pt>
                <c:pt idx="1411">
                  <c:v>6.5658915685859842</c:v>
                </c:pt>
                <c:pt idx="1412">
                  <c:v>6.566330368585402</c:v>
                </c:pt>
                <c:pt idx="1413">
                  <c:v>6.5687444653591029</c:v>
                </c:pt>
                <c:pt idx="1414">
                  <c:v>6.5694002685851363</c:v>
                </c:pt>
                <c:pt idx="1415">
                  <c:v>6.5703398685856875</c:v>
                </c:pt>
                <c:pt idx="1416">
                  <c:v>6.5713466239045841</c:v>
                </c:pt>
                <c:pt idx="1417">
                  <c:v>6.572379168585158</c:v>
                </c:pt>
                <c:pt idx="1418">
                  <c:v>6.5730884685852491</c:v>
                </c:pt>
                <c:pt idx="1419">
                  <c:v>6.5742529685850943</c:v>
                </c:pt>
                <c:pt idx="1420">
                  <c:v>6.5749316685855268</c:v>
                </c:pt>
                <c:pt idx="1421">
                  <c:v>6.5756223685854849</c:v>
                </c:pt>
                <c:pt idx="1422">
                  <c:v>6.5782044738484871</c:v>
                </c:pt>
                <c:pt idx="1423">
                  <c:v>6.5783446511944303</c:v>
                </c:pt>
                <c:pt idx="1424">
                  <c:v>6.5798431685855832</c:v>
                </c:pt>
                <c:pt idx="1425">
                  <c:v>6.5806420685854761</c:v>
                </c:pt>
                <c:pt idx="1426">
                  <c:v>6.5814488685853263</c:v>
                </c:pt>
                <c:pt idx="1427">
                  <c:v>6.5824328685853901</c:v>
                </c:pt>
                <c:pt idx="1428">
                  <c:v>6.5831557370064591</c:v>
                </c:pt>
                <c:pt idx="1429">
                  <c:v>6.5841722685850703</c:v>
                </c:pt>
                <c:pt idx="1430">
                  <c:v>6.5847599295612556</c:v>
                </c:pt>
                <c:pt idx="1431">
                  <c:v>6.5880438269186499</c:v>
                </c:pt>
                <c:pt idx="1432">
                  <c:v>6.58883686858508</c:v>
                </c:pt>
                <c:pt idx="1433">
                  <c:v>6.5898236685851117</c:v>
                </c:pt>
                <c:pt idx="1434">
                  <c:v>6.5910524738487339</c:v>
                </c:pt>
                <c:pt idx="1435">
                  <c:v>6.5918911685855761</c:v>
                </c:pt>
                <c:pt idx="1436">
                  <c:v>6.5929213685853982</c:v>
                </c:pt>
                <c:pt idx="1437">
                  <c:v>6.5938694685850274</c:v>
                </c:pt>
                <c:pt idx="1438">
                  <c:v>6.5943348685854035</c:v>
                </c:pt>
                <c:pt idx="1439">
                  <c:v>6.5966225958582294</c:v>
                </c:pt>
                <c:pt idx="1440">
                  <c:v>6.5971164685858596</c:v>
                </c:pt>
                <c:pt idx="1441">
                  <c:v>6.5980155264800864</c:v>
                </c:pt>
                <c:pt idx="1442">
                  <c:v>6.5986415685855615</c:v>
                </c:pt>
                <c:pt idx="1443">
                  <c:v>6.5994981685856402</c:v>
                </c:pt>
                <c:pt idx="1444">
                  <c:v>6.600256168584977</c:v>
                </c:pt>
                <c:pt idx="1445">
                  <c:v>6.6010809685852285</c:v>
                </c:pt>
                <c:pt idx="1446">
                  <c:v>6.6020083426113416</c:v>
                </c:pt>
                <c:pt idx="1447">
                  <c:v>6.6023777971568185</c:v>
                </c:pt>
                <c:pt idx="1448">
                  <c:v>6.604762368585404</c:v>
                </c:pt>
                <c:pt idx="1449">
                  <c:v>6.6051312685857528</c:v>
                </c:pt>
                <c:pt idx="1450">
                  <c:v>6.6059596685852879</c:v>
                </c:pt>
                <c:pt idx="1451">
                  <c:v>6.6067793685852045</c:v>
                </c:pt>
                <c:pt idx="1452">
                  <c:v>6.6076879685850853</c:v>
                </c:pt>
                <c:pt idx="1453">
                  <c:v>6.6084443477518695</c:v>
                </c:pt>
                <c:pt idx="1454">
                  <c:v>6.6093566685853578</c:v>
                </c:pt>
                <c:pt idx="1455">
                  <c:v>6.6100632685856455</c:v>
                </c:pt>
                <c:pt idx="1456">
                  <c:v>6.6105923685854036</c:v>
                </c:pt>
                <c:pt idx="1457">
                  <c:v>6.6128085657684945</c:v>
                </c:pt>
                <c:pt idx="1458">
                  <c:v>6.6136558685856857</c:v>
                </c:pt>
                <c:pt idx="1459">
                  <c:v>6.6147319685854322</c:v>
                </c:pt>
                <c:pt idx="1460">
                  <c:v>6.6153958422698445</c:v>
                </c:pt>
                <c:pt idx="1461">
                  <c:v>6.6165568685854641</c:v>
                </c:pt>
                <c:pt idx="1462">
                  <c:v>6.6173293685853389</c:v>
                </c:pt>
                <c:pt idx="1463">
                  <c:v>6.6183638685855133</c:v>
                </c:pt>
                <c:pt idx="1464">
                  <c:v>6.6192201685850725</c:v>
                </c:pt>
                <c:pt idx="1465">
                  <c:v>6.6195039310853865</c:v>
                </c:pt>
                <c:pt idx="1466">
                  <c:v>6.6218558979971451</c:v>
                </c:pt>
                <c:pt idx="1467">
                  <c:v>6.6223389277250302</c:v>
                </c:pt>
                <c:pt idx="1468">
                  <c:v>6.6230609685852704</c:v>
                </c:pt>
                <c:pt idx="1469">
                  <c:v>6.6237043685853285</c:v>
                </c:pt>
                <c:pt idx="1470">
                  <c:v>6.6245086685854035</c:v>
                </c:pt>
                <c:pt idx="1471">
                  <c:v>6.6252398685848695</c:v>
                </c:pt>
                <c:pt idx="1472">
                  <c:v>6.6261781685852883</c:v>
                </c:pt>
                <c:pt idx="1473">
                  <c:v>6.627066599354535</c:v>
                </c:pt>
                <c:pt idx="1474">
                  <c:v>6.6298473685851116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1.4912575685853129</c:v>
                </c:pt>
                <c:pt idx="3">
                  <c:v>1.4912788685851552</c:v>
                </c:pt>
                <c:pt idx="4">
                  <c:v>1.4912115211274255</c:v>
                </c:pt>
                <c:pt idx="5">
                  <c:v>1.4874823685857601</c:v>
                </c:pt>
                <c:pt idx="6">
                  <c:v>1.4775773685852442</c:v>
                </c:pt>
                <c:pt idx="7">
                  <c:v>1.4505398433329462</c:v>
                </c:pt>
                <c:pt idx="8">
                  <c:v>1.3611536185858455</c:v>
                </c:pt>
                <c:pt idx="9">
                  <c:v>1.1751461685855291</c:v>
                </c:pt>
                <c:pt idx="10">
                  <c:v>1.3564494685854953</c:v>
                </c:pt>
                <c:pt idx="11">
                  <c:v>1.2760022685855721</c:v>
                </c:pt>
                <c:pt idx="12">
                  <c:v>0.79240206555506565</c:v>
                </c:pt>
                <c:pt idx="13">
                  <c:v>0.9764966542995962</c:v>
                </c:pt>
                <c:pt idx="14">
                  <c:v>0.79587896858511464</c:v>
                </c:pt>
                <c:pt idx="15">
                  <c:v>0.7337751685851841</c:v>
                </c:pt>
                <c:pt idx="16">
                  <c:v>0.67998546858571374</c:v>
                </c:pt>
                <c:pt idx="17">
                  <c:v>0.51153346858565296</c:v>
                </c:pt>
                <c:pt idx="18">
                  <c:v>0.43775410327909065</c:v>
                </c:pt>
                <c:pt idx="19">
                  <c:v>0.42632640898968177</c:v>
                </c:pt>
                <c:pt idx="20">
                  <c:v>0.2917369839699554</c:v>
                </c:pt>
                <c:pt idx="21">
                  <c:v>-1.0989926314146459</c:v>
                </c:pt>
                <c:pt idx="22">
                  <c:v>-1.6429082314142391</c:v>
                </c:pt>
                <c:pt idx="23">
                  <c:v>-2.1510713314142267</c:v>
                </c:pt>
                <c:pt idx="24">
                  <c:v>-2.4100337314149414</c:v>
                </c:pt>
                <c:pt idx="25">
                  <c:v>-2.472479931414949</c:v>
                </c:pt>
                <c:pt idx="26">
                  <c:v>-2.4247975304051441</c:v>
                </c:pt>
                <c:pt idx="27">
                  <c:v>-2.5416990314143817</c:v>
                </c:pt>
                <c:pt idx="28">
                  <c:v>-2.4171266790336707</c:v>
                </c:pt>
                <c:pt idx="29">
                  <c:v>0.16160636858542454</c:v>
                </c:pt>
                <c:pt idx="30">
                  <c:v>0.74893509585832874</c:v>
                </c:pt>
                <c:pt idx="31">
                  <c:v>1.6928045685856019</c:v>
                </c:pt>
                <c:pt idx="32">
                  <c:v>2.1234244685856156</c:v>
                </c:pt>
                <c:pt idx="33">
                  <c:v>3.9558700685852983</c:v>
                </c:pt>
                <c:pt idx="34">
                  <c:v>6.9898795685852075</c:v>
                </c:pt>
                <c:pt idx="35">
                  <c:v>7.8249179783413769</c:v>
                </c:pt>
                <c:pt idx="36">
                  <c:v>7.4439623685854155</c:v>
                </c:pt>
                <c:pt idx="37">
                  <c:v>7.4268166685853387</c:v>
                </c:pt>
                <c:pt idx="38">
                  <c:v>7.5966544685853847</c:v>
                </c:pt>
                <c:pt idx="39">
                  <c:v>7.9394524706268239</c:v>
                </c:pt>
                <c:pt idx="40">
                  <c:v>8.8772866685852492</c:v>
                </c:pt>
                <c:pt idx="41">
                  <c:v>9.7697594274091148</c:v>
                </c:pt>
                <c:pt idx="42">
                  <c:v>16.129082074467696</c:v>
                </c:pt>
                <c:pt idx="43">
                  <c:v>17.811760868585239</c:v>
                </c:pt>
                <c:pt idx="44">
                  <c:v>19.491643668585809</c:v>
                </c:pt>
                <c:pt idx="45">
                  <c:v>20.681213468585455</c:v>
                </c:pt>
                <c:pt idx="46">
                  <c:v>21.759707968585829</c:v>
                </c:pt>
                <c:pt idx="47">
                  <c:v>22.545492568585054</c:v>
                </c:pt>
                <c:pt idx="48">
                  <c:v>22.611301068585114</c:v>
                </c:pt>
                <c:pt idx="49">
                  <c:v>22.428972768585496</c:v>
                </c:pt>
                <c:pt idx="50">
                  <c:v>21.830199210690765</c:v>
                </c:pt>
                <c:pt idx="51">
                  <c:v>13.69226080608532</c:v>
                </c:pt>
                <c:pt idx="52">
                  <c:v>12.122291668585103</c:v>
                </c:pt>
                <c:pt idx="53">
                  <c:v>11.335671743585705</c:v>
                </c:pt>
                <c:pt idx="54">
                  <c:v>8.8735585685853113</c:v>
                </c:pt>
                <c:pt idx="55">
                  <c:v>5.9462532685854086</c:v>
                </c:pt>
                <c:pt idx="56">
                  <c:v>5.2128145603661018</c:v>
                </c:pt>
                <c:pt idx="57">
                  <c:v>2.7939091867673556</c:v>
                </c:pt>
                <c:pt idx="58">
                  <c:v>2.5879477685857819</c:v>
                </c:pt>
                <c:pt idx="59">
                  <c:v>2.5517037685853174</c:v>
                </c:pt>
                <c:pt idx="60">
                  <c:v>3.3975987685852402</c:v>
                </c:pt>
                <c:pt idx="61">
                  <c:v>4.3254574685854008</c:v>
                </c:pt>
                <c:pt idx="62">
                  <c:v>2.8053440685856259</c:v>
                </c:pt>
                <c:pt idx="63">
                  <c:v>4.0402625685848834</c:v>
                </c:pt>
                <c:pt idx="64">
                  <c:v>5.2278161390772819</c:v>
                </c:pt>
                <c:pt idx="65">
                  <c:v>8.180331701918762</c:v>
                </c:pt>
                <c:pt idx="66">
                  <c:v>8.8118388685849389</c:v>
                </c:pt>
                <c:pt idx="67">
                  <c:v>10.383107268585352</c:v>
                </c:pt>
                <c:pt idx="68">
                  <c:v>12.753771068585095</c:v>
                </c:pt>
                <c:pt idx="69">
                  <c:v>12.823134668585656</c:v>
                </c:pt>
                <c:pt idx="70">
                  <c:v>13.999267868585562</c:v>
                </c:pt>
                <c:pt idx="71">
                  <c:v>15.707669368585371</c:v>
                </c:pt>
                <c:pt idx="72">
                  <c:v>15.991901268585551</c:v>
                </c:pt>
                <c:pt idx="73">
                  <c:v>16.710683245778164</c:v>
                </c:pt>
                <c:pt idx="74">
                  <c:v>20.504456868585127</c:v>
                </c:pt>
                <c:pt idx="75">
                  <c:v>21.383781168585312</c:v>
                </c:pt>
                <c:pt idx="76">
                  <c:v>23.15665606858569</c:v>
                </c:pt>
                <c:pt idx="77">
                  <c:v>24.71696636858589</c:v>
                </c:pt>
                <c:pt idx="78">
                  <c:v>25.647764368585015</c:v>
                </c:pt>
                <c:pt idx="79">
                  <c:v>26.583937268585537</c:v>
                </c:pt>
                <c:pt idx="80">
                  <c:v>29.557472168585392</c:v>
                </c:pt>
                <c:pt idx="81">
                  <c:v>30.500179568585843</c:v>
                </c:pt>
                <c:pt idx="82">
                  <c:v>30.961032368585442</c:v>
                </c:pt>
                <c:pt idx="83">
                  <c:v>29.873001780350208</c:v>
                </c:pt>
                <c:pt idx="84">
                  <c:v>28.581924668585671</c:v>
                </c:pt>
                <c:pt idx="85">
                  <c:v>26.835057268585405</c:v>
                </c:pt>
                <c:pt idx="86">
                  <c:v>24.641853268585365</c:v>
                </c:pt>
                <c:pt idx="87">
                  <c:v>21.69696876858557</c:v>
                </c:pt>
                <c:pt idx="88">
                  <c:v>19.428454307360532</c:v>
                </c:pt>
                <c:pt idx="89">
                  <c:v>14.17361116858531</c:v>
                </c:pt>
                <c:pt idx="90">
                  <c:v>10.637353168585776</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4.5388940685854839</c:v>
                </c:pt>
                <c:pt idx="102">
                  <c:v>5.7554202685851266</c:v>
                </c:pt>
                <c:pt idx="103">
                  <c:v>6.7565790685851095</c:v>
                </c:pt>
                <c:pt idx="104">
                  <c:v>7.8735798685854741</c:v>
                </c:pt>
                <c:pt idx="105">
                  <c:v>9.7530400216466706</c:v>
                </c:pt>
                <c:pt idx="106">
                  <c:v>12.174616825107154</c:v>
                </c:pt>
                <c:pt idx="107">
                  <c:v>25.134074368585324</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10.915676468585641</c:v>
                </c:pt>
                <c:pt idx="121">
                  <c:v>6.764379968585339</c:v>
                </c:pt>
                <c:pt idx="122">
                  <c:v>4.5184488550716724</c:v>
                </c:pt>
                <c:pt idx="123">
                  <c:v>-2.9387262425257052</c:v>
                </c:pt>
                <c:pt idx="124">
                  <c:v>-4.3704009314144372</c:v>
                </c:pt>
                <c:pt idx="125">
                  <c:v>-5.1561240314143664</c:v>
                </c:pt>
                <c:pt idx="126">
                  <c:v>-5.8807622314142716</c:v>
                </c:pt>
                <c:pt idx="127">
                  <c:v>-6.3091854314145479</c:v>
                </c:pt>
                <c:pt idx="128">
                  <c:v>-6.285887231414776</c:v>
                </c:pt>
                <c:pt idx="129">
                  <c:v>-6.0030017803502904</c:v>
                </c:pt>
                <c:pt idx="130">
                  <c:v>-2.6330816314145835</c:v>
                </c:pt>
                <c:pt idx="131">
                  <c:v>-1.5023724314149121</c:v>
                </c:pt>
                <c:pt idx="132">
                  <c:v>-7.1024314150207671E-3</c:v>
                </c:pt>
                <c:pt idx="133">
                  <c:v>1.778285667554272</c:v>
                </c:pt>
                <c:pt idx="134">
                  <c:v>3.4470370685858316</c:v>
                </c:pt>
                <c:pt idx="135">
                  <c:v>5.1911780685854358</c:v>
                </c:pt>
                <c:pt idx="136">
                  <c:v>7.5632418685857568</c:v>
                </c:pt>
                <c:pt idx="137">
                  <c:v>10.092219389861921</c:v>
                </c:pt>
                <c:pt idx="138">
                  <c:v>11.961443368585456</c:v>
                </c:pt>
                <c:pt idx="139">
                  <c:v>23.987542368585736</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-6.172131147898404</c:v>
                </c:pt>
                <c:pt idx="153">
                  <c:v>-6.1139851582961251</c:v>
                </c:pt>
                <c:pt idx="154">
                  <c:v>-5.4285668314144955</c:v>
                </c:pt>
                <c:pt idx="155">
                  <c:v>-4.8278298314145758</c:v>
                </c:pt>
                <c:pt idx="156">
                  <c:v>-5.7199000314151789</c:v>
                </c:pt>
                <c:pt idx="157">
                  <c:v>-5.8431444681495295</c:v>
                </c:pt>
                <c:pt idx="158">
                  <c:v>-0.77117763141460305</c:v>
                </c:pt>
                <c:pt idx="159">
                  <c:v>1.0924924685850925</c:v>
                </c:pt>
                <c:pt idx="160">
                  <c:v>4.2176382685854072</c:v>
                </c:pt>
                <c:pt idx="161">
                  <c:v>6.1010871685854848</c:v>
                </c:pt>
                <c:pt idx="162">
                  <c:v>7.9793621685851912</c:v>
                </c:pt>
                <c:pt idx="163">
                  <c:v>10.037581768585099</c:v>
                </c:pt>
                <c:pt idx="164">
                  <c:v>12.302976068585364</c:v>
                </c:pt>
                <c:pt idx="165">
                  <c:v>15.473892668585417</c:v>
                </c:pt>
                <c:pt idx="166">
                  <c:v>16.97176006089299</c:v>
                </c:pt>
                <c:pt idx="167">
                  <c:v>25.325282368585242</c:v>
                </c:pt>
                <c:pt idx="168">
                  <c:v>26.754777722121119</c:v>
                </c:pt>
                <c:pt idx="169">
                  <c:v>27.680650568585186</c:v>
                </c:pt>
                <c:pt idx="170">
                  <c:v>27.694868668585627</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7.101958268585582</c:v>
                </c:pt>
                <c:pt idx="180">
                  <c:v>3.6281886685852252</c:v>
                </c:pt>
                <c:pt idx="181">
                  <c:v>1.1295858685850961</c:v>
                </c:pt>
                <c:pt idx="182">
                  <c:v>-0.39395539260884566</c:v>
                </c:pt>
                <c:pt idx="183">
                  <c:v>-2.7504190599860152</c:v>
                </c:pt>
                <c:pt idx="184">
                  <c:v>-2.7439765314146456</c:v>
                </c:pt>
                <c:pt idx="185">
                  <c:v>-2.4078789314144577</c:v>
                </c:pt>
                <c:pt idx="186">
                  <c:v>-2.1053706314145182</c:v>
                </c:pt>
                <c:pt idx="187">
                  <c:v>-1.798212831414888</c:v>
                </c:pt>
                <c:pt idx="188">
                  <c:v>-1.0644271314149449</c:v>
                </c:pt>
                <c:pt idx="189">
                  <c:v>0.33505366858561603</c:v>
                </c:pt>
                <c:pt idx="190">
                  <c:v>0.24561306858596788</c:v>
                </c:pt>
                <c:pt idx="191">
                  <c:v>0.78810636858538852</c:v>
                </c:pt>
                <c:pt idx="192">
                  <c:v>8.4025463685856412</c:v>
                </c:pt>
                <c:pt idx="193">
                  <c:v>10.575920768585394</c:v>
                </c:pt>
                <c:pt idx="194">
                  <c:v>14.153532668585031</c:v>
                </c:pt>
                <c:pt idx="195">
                  <c:v>17.541272168585927</c:v>
                </c:pt>
                <c:pt idx="196">
                  <c:v>20.901152168585284</c:v>
                </c:pt>
                <c:pt idx="197">
                  <c:v>23.69667646858575</c:v>
                </c:pt>
                <c:pt idx="198">
                  <c:v>26.670456479696817</c:v>
                </c:pt>
                <c:pt idx="199">
                  <c:v>35.6257223685855</c:v>
                </c:pt>
                <c:pt idx="200">
                  <c:v>36.463211868585262</c:v>
                </c:pt>
                <c:pt idx="201">
                  <c:v>38.328812368585737</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3.7862187685853614</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-12.219146673967767</c:v>
                </c:pt>
                <c:pt idx="224">
                  <c:v>-12.37587763141447</c:v>
                </c:pt>
                <c:pt idx="225">
                  <c:v>-9.5392044399253528</c:v>
                </c:pt>
                <c:pt idx="226">
                  <c:v>-8.3830517314146817</c:v>
                </c:pt>
                <c:pt idx="227">
                  <c:v>-7.0901180314141783</c:v>
                </c:pt>
                <c:pt idx="228">
                  <c:v>-6.2774769314143981</c:v>
                </c:pt>
                <c:pt idx="229">
                  <c:v>-4.9888364314147537</c:v>
                </c:pt>
                <c:pt idx="230">
                  <c:v>-3.486646621313735</c:v>
                </c:pt>
                <c:pt idx="231">
                  <c:v>-1.8600926314147599</c:v>
                </c:pt>
                <c:pt idx="232">
                  <c:v>7.2936374796966703</c:v>
                </c:pt>
                <c:pt idx="233">
                  <c:v>9.5495444685855233</c:v>
                </c:pt>
                <c:pt idx="234">
                  <c:v>11.11574596858545</c:v>
                </c:pt>
                <c:pt idx="235">
                  <c:v>11.500120368585568</c:v>
                </c:pt>
                <c:pt idx="236">
                  <c:v>13.680143268585272</c:v>
                </c:pt>
                <c:pt idx="237">
                  <c:v>15.638633368585161</c:v>
                </c:pt>
                <c:pt idx="238">
                  <c:v>17.514967868585622</c:v>
                </c:pt>
                <c:pt idx="239">
                  <c:v>18.586663440014163</c:v>
                </c:pt>
                <c:pt idx="240">
                  <c:v>21.114462368585443</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3.1579890685850578</c:v>
                </c:pt>
                <c:pt idx="250">
                  <c:v>-0.52849963141459133</c:v>
                </c:pt>
                <c:pt idx="251">
                  <c:v>-3.3506517314145157</c:v>
                </c:pt>
                <c:pt idx="252">
                  <c:v>-5.4365619748492584</c:v>
                </c:pt>
                <c:pt idx="253">
                  <c:v>-7.3530704314147695</c:v>
                </c:pt>
                <c:pt idx="254">
                  <c:v>-7.7112910314146976</c:v>
                </c:pt>
                <c:pt idx="255">
                  <c:v>-7.5997097819523525</c:v>
                </c:pt>
                <c:pt idx="256">
                  <c:v>-3.6199645826342106</c:v>
                </c:pt>
                <c:pt idx="257">
                  <c:v>-1.2800612873284487</c:v>
                </c:pt>
                <c:pt idx="258">
                  <c:v>0.91107676858565856</c:v>
                </c:pt>
                <c:pt idx="259">
                  <c:v>3.2515126685852493</c:v>
                </c:pt>
                <c:pt idx="260">
                  <c:v>5.323082068584946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28.060444768585107</c:v>
                </c:pt>
                <c:pt idx="269">
                  <c:v>28.462165468585752</c:v>
                </c:pt>
                <c:pt idx="270">
                  <c:v>28.105158668585524</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2.7809702685851416</c:v>
                </c:pt>
                <c:pt idx="280">
                  <c:v>-0.36753203141465507</c:v>
                </c:pt>
                <c:pt idx="281">
                  <c:v>-2.252449631414644</c:v>
                </c:pt>
                <c:pt idx="282">
                  <c:v>-9.7909204439146968</c:v>
                </c:pt>
                <c:pt idx="283">
                  <c:v>-11.826129231414129</c:v>
                </c:pt>
                <c:pt idx="284">
                  <c:v>-13.357194904141924</c:v>
                </c:pt>
                <c:pt idx="285">
                  <c:v>-13.822057631414276</c:v>
                </c:pt>
                <c:pt idx="286">
                  <c:v>-13.646163731414589</c:v>
                </c:pt>
                <c:pt idx="287">
                  <c:v>-12.715359831414375</c:v>
                </c:pt>
                <c:pt idx="288">
                  <c:v>-11.706338641515433</c:v>
                </c:pt>
                <c:pt idx="289">
                  <c:v>-10.449485017778105</c:v>
                </c:pt>
                <c:pt idx="290">
                  <c:v>-4.9660398109014485</c:v>
                </c:pt>
                <c:pt idx="291">
                  <c:v>-1.6794496314150109</c:v>
                </c:pt>
                <c:pt idx="292">
                  <c:v>1.3214473685851686</c:v>
                </c:pt>
                <c:pt idx="293">
                  <c:v>4.8288938903249488</c:v>
                </c:pt>
                <c:pt idx="294">
                  <c:v>8.2516645685849106</c:v>
                </c:pt>
                <c:pt idx="295">
                  <c:v>12.011735068585452</c:v>
                </c:pt>
                <c:pt idx="296">
                  <c:v>15.346796268585164</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18.310791499019878</c:v>
                </c:pt>
                <c:pt idx="305">
                  <c:v>13.698688668585433</c:v>
                </c:pt>
                <c:pt idx="306">
                  <c:v>11.595202368585452</c:v>
                </c:pt>
                <c:pt idx="307">
                  <c:v>0.22805236858569344</c:v>
                </c:pt>
                <c:pt idx="308">
                  <c:v>-1.941898031414425</c:v>
                </c:pt>
                <c:pt idx="309">
                  <c:v>-4.0277248314147087</c:v>
                </c:pt>
                <c:pt idx="310">
                  <c:v>-6.0993572314146034</c:v>
                </c:pt>
                <c:pt idx="311">
                  <c:v>-9.3754980354546582</c:v>
                </c:pt>
                <c:pt idx="312">
                  <c:v>-11.861130831414641</c:v>
                </c:pt>
                <c:pt idx="313">
                  <c:v>-13.80662803141432</c:v>
                </c:pt>
                <c:pt idx="314">
                  <c:v>-14.646058321070111</c:v>
                </c:pt>
                <c:pt idx="315">
                  <c:v>-19.875492459000654</c:v>
                </c:pt>
                <c:pt idx="316">
                  <c:v>-17.339454803131773</c:v>
                </c:pt>
                <c:pt idx="317">
                  <c:v>-15.141470231414798</c:v>
                </c:pt>
                <c:pt idx="318">
                  <c:v>-14.382435231414156</c:v>
                </c:pt>
                <c:pt idx="319">
                  <c:v>-11.57465973141511</c:v>
                </c:pt>
                <c:pt idx="320">
                  <c:v>-9.8054349998356667</c:v>
                </c:pt>
                <c:pt idx="321">
                  <c:v>1.6398601044344474</c:v>
                </c:pt>
                <c:pt idx="322">
                  <c:v>5.3498045685852338</c:v>
                </c:pt>
                <c:pt idx="323">
                  <c:v>9.5436190352522345</c:v>
                </c:pt>
                <c:pt idx="324">
                  <c:v>12.87413506858533</c:v>
                </c:pt>
                <c:pt idx="325">
                  <c:v>15.332270068585458</c:v>
                </c:pt>
                <c:pt idx="326">
                  <c:v>17.281631168585488</c:v>
                </c:pt>
                <c:pt idx="327">
                  <c:v>19.881594468585327</c:v>
                </c:pt>
                <c:pt idx="328">
                  <c:v>22.34499896199177</c:v>
                </c:pt>
                <c:pt idx="329">
                  <c:v>23.813002823130887</c:v>
                </c:pt>
                <c:pt idx="330">
                  <c:v>29.461566118585203</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18.402111334102688</c:v>
                </c:pt>
                <c:pt idx="339">
                  <c:v>2.9004595114425484</c:v>
                </c:pt>
                <c:pt idx="340">
                  <c:v>0.10140943929299331</c:v>
                </c:pt>
                <c:pt idx="341">
                  <c:v>-3.4209409314141621</c:v>
                </c:pt>
                <c:pt idx="342">
                  <c:v>-5.3346216739682148</c:v>
                </c:pt>
                <c:pt idx="343">
                  <c:v>-8.2261910314146984</c:v>
                </c:pt>
                <c:pt idx="344">
                  <c:v>-9.1482177314142419</c:v>
                </c:pt>
                <c:pt idx="345">
                  <c:v>-9.5238417314148798</c:v>
                </c:pt>
                <c:pt idx="346">
                  <c:v>-9.1547191314149785</c:v>
                </c:pt>
                <c:pt idx="347">
                  <c:v>-8.621829396120841</c:v>
                </c:pt>
                <c:pt idx="348">
                  <c:v>-3.7119326314146264</c:v>
                </c:pt>
                <c:pt idx="349">
                  <c:v>-2.6177685314143986</c:v>
                </c:pt>
                <c:pt idx="350">
                  <c:v>-0.28168843141439481</c:v>
                </c:pt>
                <c:pt idx="351">
                  <c:v>1.5673509685855311</c:v>
                </c:pt>
                <c:pt idx="352">
                  <c:v>2.4356429685852374</c:v>
                </c:pt>
                <c:pt idx="353">
                  <c:v>2.6548731685853832</c:v>
                </c:pt>
                <c:pt idx="354">
                  <c:v>3.1355499443427135</c:v>
                </c:pt>
                <c:pt idx="355">
                  <c:v>3.4720623685855827</c:v>
                </c:pt>
                <c:pt idx="356">
                  <c:v>4.0765393328715804</c:v>
                </c:pt>
                <c:pt idx="357">
                  <c:v>5.8485998685855032</c:v>
                </c:pt>
                <c:pt idx="358">
                  <c:v>5.2080123685854067</c:v>
                </c:pt>
                <c:pt idx="359">
                  <c:v>4.6041194685854556</c:v>
                </c:pt>
                <c:pt idx="360">
                  <c:v>3.7234114111384002</c:v>
                </c:pt>
                <c:pt idx="361">
                  <c:v>2.4564571685857683</c:v>
                </c:pt>
                <c:pt idx="362">
                  <c:v>1.959851068585253</c:v>
                </c:pt>
                <c:pt idx="363">
                  <c:v>1.9125317685853389</c:v>
                </c:pt>
                <c:pt idx="364">
                  <c:v>2.0699423685854441</c:v>
                </c:pt>
                <c:pt idx="365">
                  <c:v>2.5245352499415112</c:v>
                </c:pt>
                <c:pt idx="366">
                  <c:v>2.6084503255744522</c:v>
                </c:pt>
                <c:pt idx="367">
                  <c:v>3.0494405685852399</c:v>
                </c:pt>
                <c:pt idx="368">
                  <c:v>3.3545353685856441</c:v>
                </c:pt>
                <c:pt idx="369">
                  <c:v>2.8762403685858087</c:v>
                </c:pt>
                <c:pt idx="370">
                  <c:v>3.8012776685852288</c:v>
                </c:pt>
                <c:pt idx="371">
                  <c:v>4.1438098954677827</c:v>
                </c:pt>
                <c:pt idx="372">
                  <c:v>5.3178179729812376</c:v>
                </c:pt>
                <c:pt idx="373">
                  <c:v>5.1633063685854408</c:v>
                </c:pt>
                <c:pt idx="374">
                  <c:v>5.1494425685855933</c:v>
                </c:pt>
                <c:pt idx="375">
                  <c:v>5.0892544685851959</c:v>
                </c:pt>
                <c:pt idx="376">
                  <c:v>4.9794296413124552</c:v>
                </c:pt>
                <c:pt idx="377">
                  <c:v>4.5627902685851103</c:v>
                </c:pt>
                <c:pt idx="378">
                  <c:v>5.0203799685852539</c:v>
                </c:pt>
                <c:pt idx="379">
                  <c:v>6.0448676685859439</c:v>
                </c:pt>
                <c:pt idx="380">
                  <c:v>7.856783968585674</c:v>
                </c:pt>
                <c:pt idx="381">
                  <c:v>8.6959723685854016</c:v>
                </c:pt>
                <c:pt idx="382">
                  <c:v>11.479424171863711</c:v>
                </c:pt>
                <c:pt idx="383">
                  <c:v>12.466755368585751</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7.4421015685859446</c:v>
                </c:pt>
                <c:pt idx="393">
                  <c:v>7.0944274212166221</c:v>
                </c:pt>
                <c:pt idx="394">
                  <c:v>7.0350527685855715</c:v>
                </c:pt>
                <c:pt idx="395">
                  <c:v>6.2874754685853498</c:v>
                </c:pt>
                <c:pt idx="396">
                  <c:v>6.215713168585367</c:v>
                </c:pt>
                <c:pt idx="397">
                  <c:v>5.7587746918180898</c:v>
                </c:pt>
                <c:pt idx="398">
                  <c:v>6.7100268685854907</c:v>
                </c:pt>
                <c:pt idx="399">
                  <c:v>7.1816838500671585</c:v>
                </c:pt>
                <c:pt idx="400">
                  <c:v>6.9974811921147904</c:v>
                </c:pt>
                <c:pt idx="401">
                  <c:v>7.1198720685850461</c:v>
                </c:pt>
                <c:pt idx="402">
                  <c:v>8.2484514685850723</c:v>
                </c:pt>
                <c:pt idx="403">
                  <c:v>7.7913312574741704</c:v>
                </c:pt>
                <c:pt idx="404">
                  <c:v>6.2707952685852408</c:v>
                </c:pt>
                <c:pt idx="405">
                  <c:v>6.668466368585432</c:v>
                </c:pt>
                <c:pt idx="406">
                  <c:v>5.0068999685847899</c:v>
                </c:pt>
                <c:pt idx="407">
                  <c:v>3.7924026685859786</c:v>
                </c:pt>
                <c:pt idx="408">
                  <c:v>3.7731691867671939</c:v>
                </c:pt>
                <c:pt idx="409">
                  <c:v>7.9915611685853074</c:v>
                </c:pt>
                <c:pt idx="410">
                  <c:v>8.4262692685852727</c:v>
                </c:pt>
                <c:pt idx="411">
                  <c:v>7.6615812685856266</c:v>
                </c:pt>
                <c:pt idx="412">
                  <c:v>7.2093934685857022</c:v>
                </c:pt>
                <c:pt idx="413">
                  <c:v>7.0580002685855483</c:v>
                </c:pt>
                <c:pt idx="414">
                  <c:v>6.9689448685853179</c:v>
                </c:pt>
                <c:pt idx="415">
                  <c:v>6.9546185685857767</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6.9529223685856971</c:v>
                </c:pt>
                <c:pt idx="427">
                  <c:v>6.9529223685848507</c:v>
                </c:pt>
                <c:pt idx="428">
                  <c:v>6.9529223685848507</c:v>
                </c:pt>
                <c:pt idx="429">
                  <c:v>6.9529781261606587</c:v>
                </c:pt>
                <c:pt idx="430">
                  <c:v>6.9645679685854214</c:v>
                </c:pt>
                <c:pt idx="431">
                  <c:v>7.0057877685854422</c:v>
                </c:pt>
                <c:pt idx="432">
                  <c:v>7.0580172685859619</c:v>
                </c:pt>
                <c:pt idx="433">
                  <c:v>7.1148549685854601</c:v>
                </c:pt>
                <c:pt idx="434">
                  <c:v>7.1619219338027875</c:v>
                </c:pt>
                <c:pt idx="435">
                  <c:v>7.2929223685854421</c:v>
                </c:pt>
                <c:pt idx="436">
                  <c:v>7.3114309685850056</c:v>
                </c:pt>
                <c:pt idx="437">
                  <c:v>7.3602959685856746</c:v>
                </c:pt>
                <c:pt idx="438">
                  <c:v>7.3904783685858959</c:v>
                </c:pt>
                <c:pt idx="439">
                  <c:v>7.417800368585012</c:v>
                </c:pt>
                <c:pt idx="440">
                  <c:v>7.4361810642379975</c:v>
                </c:pt>
                <c:pt idx="441">
                  <c:v>7.4600019685849617</c:v>
                </c:pt>
                <c:pt idx="442">
                  <c:v>7.474389468585926</c:v>
                </c:pt>
                <c:pt idx="443">
                  <c:v>7.4814129568205354</c:v>
                </c:pt>
                <c:pt idx="444">
                  <c:v>7.4863223685853395</c:v>
                </c:pt>
                <c:pt idx="445">
                  <c:v>7.48632236858505</c:v>
                </c:pt>
                <c:pt idx="446">
                  <c:v>7.4940537685856299</c:v>
                </c:pt>
                <c:pt idx="447">
                  <c:v>7.4997823685859686</c:v>
                </c:pt>
                <c:pt idx="448">
                  <c:v>7.4997823685859686</c:v>
                </c:pt>
                <c:pt idx="449">
                  <c:v>7.5004290685861426</c:v>
                </c:pt>
                <c:pt idx="450">
                  <c:v>7.5062628736361807</c:v>
                </c:pt>
                <c:pt idx="451">
                  <c:v>7.5062823685856443</c:v>
                </c:pt>
                <c:pt idx="452">
                  <c:v>7.5063609796967654</c:v>
                </c:pt>
                <c:pt idx="453">
                  <c:v>7.5147946685855285</c:v>
                </c:pt>
                <c:pt idx="454">
                  <c:v>7.5324874685852672</c:v>
                </c:pt>
                <c:pt idx="455">
                  <c:v>7.5361453473083344</c:v>
                </c:pt>
                <c:pt idx="456">
                  <c:v>7.5361523685849221</c:v>
                </c:pt>
                <c:pt idx="457">
                  <c:v>7.5361523685849221</c:v>
                </c:pt>
                <c:pt idx="458">
                  <c:v>7.5361523685849221</c:v>
                </c:pt>
                <c:pt idx="459">
                  <c:v>7.5389949492309896</c:v>
                </c:pt>
                <c:pt idx="460">
                  <c:v>7.5399723685857367</c:v>
                </c:pt>
                <c:pt idx="461">
                  <c:v>7.5520223685853267</c:v>
                </c:pt>
                <c:pt idx="462">
                  <c:v>7.5520223685862309</c:v>
                </c:pt>
                <c:pt idx="463">
                  <c:v>7.5520223685862309</c:v>
                </c:pt>
                <c:pt idx="464">
                  <c:v>7.5520223685862309</c:v>
                </c:pt>
                <c:pt idx="465">
                  <c:v>7.5520369140403565</c:v>
                </c:pt>
                <c:pt idx="466">
                  <c:v>7.5520823685855065</c:v>
                </c:pt>
                <c:pt idx="467">
                  <c:v>7.5540219685849559</c:v>
                </c:pt>
                <c:pt idx="468">
                  <c:v>7.5546967685855382</c:v>
                </c:pt>
                <c:pt idx="469">
                  <c:v>7.554682368585425</c:v>
                </c:pt>
                <c:pt idx="470">
                  <c:v>7.554682368585425</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7.5778462685857502</c:v>
                </c:pt>
                <c:pt idx="480">
                  <c:v>7.5860385685854306</c:v>
                </c:pt>
                <c:pt idx="481">
                  <c:v>7.6016356685849615</c:v>
                </c:pt>
                <c:pt idx="482">
                  <c:v>7.6115401463628274</c:v>
                </c:pt>
                <c:pt idx="483">
                  <c:v>7.6172989685858372</c:v>
                </c:pt>
                <c:pt idx="484">
                  <c:v>7.6193143685853286</c:v>
                </c:pt>
                <c:pt idx="485">
                  <c:v>7.6243856685853197</c:v>
                </c:pt>
                <c:pt idx="486">
                  <c:v>7.6339139475326325</c:v>
                </c:pt>
                <c:pt idx="487">
                  <c:v>7.6376523685851367</c:v>
                </c:pt>
                <c:pt idx="488">
                  <c:v>7.6376523685850177</c:v>
                </c:pt>
                <c:pt idx="489">
                  <c:v>7.6386133685848714</c:v>
                </c:pt>
                <c:pt idx="490">
                  <c:v>7.6377155685859197</c:v>
                </c:pt>
                <c:pt idx="491">
                  <c:v>7.6370849685851621</c:v>
                </c:pt>
                <c:pt idx="492">
                  <c:v>7.6350671685859295</c:v>
                </c:pt>
                <c:pt idx="493">
                  <c:v>7.6322920237584704</c:v>
                </c:pt>
                <c:pt idx="494">
                  <c:v>7.6314234212172405</c:v>
                </c:pt>
                <c:pt idx="495">
                  <c:v>7.6314356685852633</c:v>
                </c:pt>
                <c:pt idx="496">
                  <c:v>7.6319000685862282</c:v>
                </c:pt>
                <c:pt idx="497">
                  <c:v>7.6394566685846303</c:v>
                </c:pt>
                <c:pt idx="498">
                  <c:v>7.6396435685854955</c:v>
                </c:pt>
                <c:pt idx="499">
                  <c:v>7.6391853685852347</c:v>
                </c:pt>
                <c:pt idx="500">
                  <c:v>7.6376689277248184</c:v>
                </c:pt>
                <c:pt idx="501">
                  <c:v>7.6376523685850755</c:v>
                </c:pt>
                <c:pt idx="502">
                  <c:v>7.6376523685852442</c:v>
                </c:pt>
                <c:pt idx="503">
                  <c:v>7.6377699547922084</c:v>
                </c:pt>
                <c:pt idx="504">
                  <c:v>7.6377823685852544</c:v>
                </c:pt>
                <c:pt idx="505">
                  <c:v>7.636452368584699</c:v>
                </c:pt>
                <c:pt idx="506">
                  <c:v>7.6339908685848865</c:v>
                </c:pt>
                <c:pt idx="507">
                  <c:v>7.6207354455085099</c:v>
                </c:pt>
                <c:pt idx="508">
                  <c:v>7.6104622685853744</c:v>
                </c:pt>
                <c:pt idx="509">
                  <c:v>7.6018338685850688</c:v>
                </c:pt>
                <c:pt idx="510">
                  <c:v>7.593715095858002</c:v>
                </c:pt>
                <c:pt idx="511">
                  <c:v>7.5917188201987216</c:v>
                </c:pt>
                <c:pt idx="512">
                  <c:v>7.5916223685862425</c:v>
                </c:pt>
                <c:pt idx="513">
                  <c:v>7.5916363685859176</c:v>
                </c:pt>
                <c:pt idx="514">
                  <c:v>7.591662368585915</c:v>
                </c:pt>
                <c:pt idx="515">
                  <c:v>7.591662368585915</c:v>
                </c:pt>
                <c:pt idx="516">
                  <c:v>7.5914535685858615</c:v>
                </c:pt>
                <c:pt idx="517">
                  <c:v>7.5878802473740254</c:v>
                </c:pt>
                <c:pt idx="518">
                  <c:v>7.5878823685860741</c:v>
                </c:pt>
                <c:pt idx="519">
                  <c:v>7.5878750100947201</c:v>
                </c:pt>
                <c:pt idx="520">
                  <c:v>7.5851023685854191</c:v>
                </c:pt>
                <c:pt idx="521">
                  <c:v>7.5851145685846371</c:v>
                </c:pt>
                <c:pt idx="522">
                  <c:v>7.5847137685852957</c:v>
                </c:pt>
                <c:pt idx="523">
                  <c:v>7.5832723685862362</c:v>
                </c:pt>
                <c:pt idx="524">
                  <c:v>7.5832723685861234</c:v>
                </c:pt>
                <c:pt idx="525">
                  <c:v>7.5832561685859465</c:v>
                </c:pt>
                <c:pt idx="526">
                  <c:v>7.5847073685853363</c:v>
                </c:pt>
                <c:pt idx="527">
                  <c:v>7.5856823685854327</c:v>
                </c:pt>
                <c:pt idx="528">
                  <c:v>7.5876223685854285</c:v>
                </c:pt>
                <c:pt idx="529">
                  <c:v>7.5876223685861106</c:v>
                </c:pt>
                <c:pt idx="530">
                  <c:v>7.5878473685853685</c:v>
                </c:pt>
                <c:pt idx="531">
                  <c:v>7.5967153894187165</c:v>
                </c:pt>
                <c:pt idx="532">
                  <c:v>7.6033563269192062</c:v>
                </c:pt>
                <c:pt idx="533">
                  <c:v>7.6093346685850713</c:v>
                </c:pt>
                <c:pt idx="534">
                  <c:v>7.6109121685855756</c:v>
                </c:pt>
                <c:pt idx="535">
                  <c:v>7.6119046266504213</c:v>
                </c:pt>
                <c:pt idx="536">
                  <c:v>7.6091167082074742</c:v>
                </c:pt>
                <c:pt idx="537">
                  <c:v>7.6090935930753432</c:v>
                </c:pt>
                <c:pt idx="538">
                  <c:v>7.609123268585285</c:v>
                </c:pt>
                <c:pt idx="539">
                  <c:v>7.6037300685849365</c:v>
                </c:pt>
                <c:pt idx="540">
                  <c:v>7.6021023685850722</c:v>
                </c:pt>
                <c:pt idx="541">
                  <c:v>7.5983914685849783</c:v>
                </c:pt>
                <c:pt idx="542">
                  <c:v>7.5957553685848982</c:v>
                </c:pt>
                <c:pt idx="543">
                  <c:v>7.5956880828717503</c:v>
                </c:pt>
                <c:pt idx="544">
                  <c:v>7.5900539902073234</c:v>
                </c:pt>
                <c:pt idx="545">
                  <c:v>7.5911369685859453</c:v>
                </c:pt>
                <c:pt idx="546">
                  <c:v>7.5936423685852361</c:v>
                </c:pt>
                <c:pt idx="547">
                  <c:v>7.6017939685858238</c:v>
                </c:pt>
                <c:pt idx="548">
                  <c:v>7.6063237971570894</c:v>
                </c:pt>
                <c:pt idx="549">
                  <c:v>7.6243893685861579</c:v>
                </c:pt>
                <c:pt idx="550">
                  <c:v>7.6344471685855044</c:v>
                </c:pt>
                <c:pt idx="551">
                  <c:v>7.6453111857901117</c:v>
                </c:pt>
                <c:pt idx="552">
                  <c:v>7.6971934030681979</c:v>
                </c:pt>
                <c:pt idx="553">
                  <c:v>7.7047342053196095</c:v>
                </c:pt>
                <c:pt idx="554">
                  <c:v>7.7142907685852276</c:v>
                </c:pt>
                <c:pt idx="555">
                  <c:v>7.7277547685845978</c:v>
                </c:pt>
                <c:pt idx="556">
                  <c:v>7.7279259685853958</c:v>
                </c:pt>
                <c:pt idx="557">
                  <c:v>7.7278571685860769</c:v>
                </c:pt>
                <c:pt idx="558">
                  <c:v>7.7294318635354191</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7.7445923685860478</c:v>
                </c:pt>
                <c:pt idx="568">
                  <c:v>7.7446150216467879</c:v>
                </c:pt>
                <c:pt idx="569">
                  <c:v>7.7446502685860485</c:v>
                </c:pt>
                <c:pt idx="570">
                  <c:v>7.7465223685851043</c:v>
                </c:pt>
                <c:pt idx="571">
                  <c:v>7.7474996685853768</c:v>
                </c:pt>
                <c:pt idx="572">
                  <c:v>7.7486385685855446</c:v>
                </c:pt>
                <c:pt idx="573">
                  <c:v>7.7502333363266995</c:v>
                </c:pt>
                <c:pt idx="574">
                  <c:v>7.7501723685854333</c:v>
                </c:pt>
                <c:pt idx="575">
                  <c:v>7.7634658112082349</c:v>
                </c:pt>
                <c:pt idx="576">
                  <c:v>7.7618331685848334</c:v>
                </c:pt>
                <c:pt idx="577">
                  <c:v>7.7618005685847749</c:v>
                </c:pt>
                <c:pt idx="578">
                  <c:v>7.7634043685855634</c:v>
                </c:pt>
                <c:pt idx="579">
                  <c:v>7.7636219140403195</c:v>
                </c:pt>
                <c:pt idx="580">
                  <c:v>7.7635776685858762</c:v>
                </c:pt>
                <c:pt idx="581">
                  <c:v>7.7586447685848894</c:v>
                </c:pt>
                <c:pt idx="582">
                  <c:v>7.7573423685851282</c:v>
                </c:pt>
                <c:pt idx="583">
                  <c:v>7.7566455828711236</c:v>
                </c:pt>
                <c:pt idx="584">
                  <c:v>7.7375170560853315</c:v>
                </c:pt>
                <c:pt idx="585">
                  <c:v>7.7269313685851655</c:v>
                </c:pt>
                <c:pt idx="586">
                  <c:v>7.7235462685850438</c:v>
                </c:pt>
                <c:pt idx="587">
                  <c:v>7.7191623685850015</c:v>
                </c:pt>
                <c:pt idx="588">
                  <c:v>7.7174045685855539</c:v>
                </c:pt>
                <c:pt idx="589">
                  <c:v>7.7144923685852458</c:v>
                </c:pt>
                <c:pt idx="590">
                  <c:v>7.7136423685858704</c:v>
                </c:pt>
                <c:pt idx="591">
                  <c:v>7.7136587322217594</c:v>
                </c:pt>
                <c:pt idx="592">
                  <c:v>7.7211643975704876</c:v>
                </c:pt>
                <c:pt idx="593">
                  <c:v>7.719506668585276</c:v>
                </c:pt>
                <c:pt idx="594">
                  <c:v>7.7192923685852435</c:v>
                </c:pt>
                <c:pt idx="595">
                  <c:v>7.7192427767492013</c:v>
                </c:pt>
                <c:pt idx="596">
                  <c:v>7.7192223685861023</c:v>
                </c:pt>
                <c:pt idx="597">
                  <c:v>7.7210430685855869</c:v>
                </c:pt>
                <c:pt idx="598">
                  <c:v>7.7218811685852486</c:v>
                </c:pt>
                <c:pt idx="599">
                  <c:v>7.7218298685859903</c:v>
                </c:pt>
                <c:pt idx="600">
                  <c:v>7.7219223685851395</c:v>
                </c:pt>
                <c:pt idx="601">
                  <c:v>7.7352888685861805</c:v>
                </c:pt>
                <c:pt idx="602">
                  <c:v>7.741822368586341</c:v>
                </c:pt>
                <c:pt idx="603">
                  <c:v>7.7529431685847072</c:v>
                </c:pt>
                <c:pt idx="604">
                  <c:v>7.7604018583809937</c:v>
                </c:pt>
                <c:pt idx="605">
                  <c:v>7.762522368584726</c:v>
                </c:pt>
                <c:pt idx="606">
                  <c:v>7.7625375685859686</c:v>
                </c:pt>
                <c:pt idx="607">
                  <c:v>7.7626177685855922</c:v>
                </c:pt>
                <c:pt idx="608">
                  <c:v>7.7626223685855482</c:v>
                </c:pt>
                <c:pt idx="609">
                  <c:v>7.7645523685854432</c:v>
                </c:pt>
                <c:pt idx="610">
                  <c:v>7.7645523685848845</c:v>
                </c:pt>
                <c:pt idx="611">
                  <c:v>7.7645915685857867</c:v>
                </c:pt>
                <c:pt idx="612">
                  <c:v>7.7646223685857851</c:v>
                </c:pt>
                <c:pt idx="613">
                  <c:v>7.7653572685855519</c:v>
                </c:pt>
                <c:pt idx="614">
                  <c:v>7.7691411440959115</c:v>
                </c:pt>
                <c:pt idx="615">
                  <c:v>7.7757791685848119</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7.7656061685852453</c:v>
                </c:pt>
                <c:pt idx="624">
                  <c:v>7.758974968586192</c:v>
                </c:pt>
                <c:pt idx="625">
                  <c:v>7.7589623685862676</c:v>
                </c:pt>
                <c:pt idx="626">
                  <c:v>7.7589549109581055</c:v>
                </c:pt>
                <c:pt idx="627">
                  <c:v>7.7461268130299015</c:v>
                </c:pt>
                <c:pt idx="628">
                  <c:v>7.7416352106904611</c:v>
                </c:pt>
                <c:pt idx="629">
                  <c:v>7.7416223685850314</c:v>
                </c:pt>
                <c:pt idx="630">
                  <c:v>7.7416223685850314</c:v>
                </c:pt>
                <c:pt idx="631">
                  <c:v>7.7392417685851678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7.7948268583808806</c:v>
                </c:pt>
                <c:pt idx="641">
                  <c:v>7.7971973685855067</c:v>
                </c:pt>
                <c:pt idx="642">
                  <c:v>7.7991127685856565</c:v>
                </c:pt>
                <c:pt idx="643">
                  <c:v>7.7991523685852355</c:v>
                </c:pt>
                <c:pt idx="644">
                  <c:v>7.8109919338029474</c:v>
                </c:pt>
                <c:pt idx="645">
                  <c:v>7.8117859685854167</c:v>
                </c:pt>
                <c:pt idx="646">
                  <c:v>7.813254868585946</c:v>
                </c:pt>
                <c:pt idx="647">
                  <c:v>7.8138814162048895</c:v>
                </c:pt>
                <c:pt idx="648">
                  <c:v>7.8155849685857088</c:v>
                </c:pt>
                <c:pt idx="649">
                  <c:v>7.8156647685847389</c:v>
                </c:pt>
                <c:pt idx="650">
                  <c:v>7.8226345685849887</c:v>
                </c:pt>
                <c:pt idx="651">
                  <c:v>7.8300614310855536</c:v>
                </c:pt>
                <c:pt idx="652">
                  <c:v>7.8401796925285394</c:v>
                </c:pt>
                <c:pt idx="653">
                  <c:v>7.8468335026057145</c:v>
                </c:pt>
                <c:pt idx="654">
                  <c:v>7.8473223685850906</c:v>
                </c:pt>
                <c:pt idx="655">
                  <c:v>7.8473023685855958</c:v>
                </c:pt>
                <c:pt idx="656">
                  <c:v>7.8473165685850317</c:v>
                </c:pt>
                <c:pt idx="657">
                  <c:v>7.847284768585844</c:v>
                </c:pt>
                <c:pt idx="658">
                  <c:v>7.8455432776770042</c:v>
                </c:pt>
                <c:pt idx="659">
                  <c:v>7.8455325685862389</c:v>
                </c:pt>
                <c:pt idx="660">
                  <c:v>7.8438393685851882</c:v>
                </c:pt>
                <c:pt idx="661">
                  <c:v>7.8437223685851478</c:v>
                </c:pt>
                <c:pt idx="662">
                  <c:v>7.8435067685853275</c:v>
                </c:pt>
                <c:pt idx="663">
                  <c:v>7.8387232685850705</c:v>
                </c:pt>
                <c:pt idx="664">
                  <c:v>7.8379139685855019</c:v>
                </c:pt>
                <c:pt idx="665">
                  <c:v>7.8379423685854661</c:v>
                </c:pt>
                <c:pt idx="666">
                  <c:v>7.8379423685854661</c:v>
                </c:pt>
                <c:pt idx="667">
                  <c:v>7.8379423685854661</c:v>
                </c:pt>
                <c:pt idx="668">
                  <c:v>7.8335356317441125</c:v>
                </c:pt>
                <c:pt idx="669">
                  <c:v>7.8230648175651876</c:v>
                </c:pt>
                <c:pt idx="670">
                  <c:v>7.8225223685856857</c:v>
                </c:pt>
                <c:pt idx="671">
                  <c:v>7.8225223685857408</c:v>
                </c:pt>
                <c:pt idx="672">
                  <c:v>7.8163544685850832</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7.7748223685858964</c:v>
                </c:pt>
                <c:pt idx="681">
                  <c:v>7.7748223685858964</c:v>
                </c:pt>
                <c:pt idx="682">
                  <c:v>7.7705931849117977</c:v>
                </c:pt>
                <c:pt idx="683">
                  <c:v>7.7690205708321542</c:v>
                </c:pt>
                <c:pt idx="684">
                  <c:v>7.7689423685857903</c:v>
                </c:pt>
                <c:pt idx="685">
                  <c:v>7.7502036384265294</c:v>
                </c:pt>
                <c:pt idx="686">
                  <c:v>7.7451677685850342</c:v>
                </c:pt>
                <c:pt idx="687">
                  <c:v>7.7328649685851616</c:v>
                </c:pt>
                <c:pt idx="688">
                  <c:v>7.71740747062581</c:v>
                </c:pt>
                <c:pt idx="689">
                  <c:v>7.7106008685855807</c:v>
                </c:pt>
                <c:pt idx="690">
                  <c:v>7.7048060685854747</c:v>
                </c:pt>
                <c:pt idx="691">
                  <c:v>7.7032952685853076</c:v>
                </c:pt>
                <c:pt idx="692">
                  <c:v>7.7032324685855116</c:v>
                </c:pt>
                <c:pt idx="693">
                  <c:v>7.7048263685854348</c:v>
                </c:pt>
                <c:pt idx="694">
                  <c:v>7.7123223685852755</c:v>
                </c:pt>
                <c:pt idx="695">
                  <c:v>7.7123223685858964</c:v>
                </c:pt>
                <c:pt idx="696">
                  <c:v>7.7123223685858964</c:v>
                </c:pt>
                <c:pt idx="697">
                  <c:v>7.7123095685856375</c:v>
                </c:pt>
                <c:pt idx="698">
                  <c:v>7.7135302685853242</c:v>
                </c:pt>
                <c:pt idx="699">
                  <c:v>7.72538026858604</c:v>
                </c:pt>
                <c:pt idx="700">
                  <c:v>7.7281909685853032</c:v>
                </c:pt>
                <c:pt idx="701">
                  <c:v>7.7407600901039713</c:v>
                </c:pt>
                <c:pt idx="702">
                  <c:v>7.7499412106905234</c:v>
                </c:pt>
                <c:pt idx="703">
                  <c:v>7.7571110685860871</c:v>
                </c:pt>
                <c:pt idx="704">
                  <c:v>7.7591237685859475</c:v>
                </c:pt>
                <c:pt idx="705">
                  <c:v>7.7591423685859784</c:v>
                </c:pt>
                <c:pt idx="706">
                  <c:v>7.7591423685859784</c:v>
                </c:pt>
                <c:pt idx="707">
                  <c:v>7.7588891685854904</c:v>
                </c:pt>
                <c:pt idx="708">
                  <c:v>7.7555153685855789</c:v>
                </c:pt>
                <c:pt idx="709">
                  <c:v>7.7543668130304155</c:v>
                </c:pt>
                <c:pt idx="710">
                  <c:v>7.7469559051707684</c:v>
                </c:pt>
                <c:pt idx="711">
                  <c:v>7.7403505685849296</c:v>
                </c:pt>
                <c:pt idx="712">
                  <c:v>7.7327524716775002</c:v>
                </c:pt>
                <c:pt idx="713">
                  <c:v>7.7199558685853242</c:v>
                </c:pt>
                <c:pt idx="714">
                  <c:v>7.6988495685856275</c:v>
                </c:pt>
                <c:pt idx="715">
                  <c:v>7.6930116685852621</c:v>
                </c:pt>
                <c:pt idx="716">
                  <c:v>7.6935029005001212</c:v>
                </c:pt>
                <c:pt idx="717">
                  <c:v>7.7004299028316927</c:v>
                </c:pt>
                <c:pt idx="718">
                  <c:v>7.6874435026054559</c:v>
                </c:pt>
                <c:pt idx="719">
                  <c:v>7.6690755685853631</c:v>
                </c:pt>
                <c:pt idx="720">
                  <c:v>7.6538717685852546</c:v>
                </c:pt>
                <c:pt idx="721">
                  <c:v>7.6470991685849965</c:v>
                </c:pt>
                <c:pt idx="722">
                  <c:v>7.6466023685850475</c:v>
                </c:pt>
                <c:pt idx="723">
                  <c:v>7.6466023685850475</c:v>
                </c:pt>
                <c:pt idx="724">
                  <c:v>7.6452076747085727</c:v>
                </c:pt>
                <c:pt idx="725">
                  <c:v>7.6439223685852742</c:v>
                </c:pt>
                <c:pt idx="726">
                  <c:v>7.6393223685856384</c:v>
                </c:pt>
                <c:pt idx="727">
                  <c:v>7.6393089685862066</c:v>
                </c:pt>
                <c:pt idx="728">
                  <c:v>7.6392531685848661</c:v>
                </c:pt>
                <c:pt idx="729">
                  <c:v>7.6390556685858675</c:v>
                </c:pt>
                <c:pt idx="730">
                  <c:v>7.6357471961722094</c:v>
                </c:pt>
                <c:pt idx="731">
                  <c:v>7.6355799685859473</c:v>
                </c:pt>
                <c:pt idx="732">
                  <c:v>7.6355772685860801</c:v>
                </c:pt>
                <c:pt idx="733">
                  <c:v>7.6355872685852573</c:v>
                </c:pt>
                <c:pt idx="734">
                  <c:v>7.6356223685854285</c:v>
                </c:pt>
                <c:pt idx="735">
                  <c:v>7.6355823685858066</c:v>
                </c:pt>
                <c:pt idx="736">
                  <c:v>7.6355823685859754</c:v>
                </c:pt>
                <c:pt idx="737">
                  <c:v>7.6355260420552975</c:v>
                </c:pt>
                <c:pt idx="738">
                  <c:v>7.6367894685854605</c:v>
                </c:pt>
                <c:pt idx="739">
                  <c:v>7.6392223685852674</c:v>
                </c:pt>
                <c:pt idx="740">
                  <c:v>7.6396283685847521</c:v>
                </c:pt>
                <c:pt idx="741">
                  <c:v>7.6452232685859451</c:v>
                </c:pt>
                <c:pt idx="742">
                  <c:v>7.6467823685861305</c:v>
                </c:pt>
                <c:pt idx="743">
                  <c:v>7.6467823685852716</c:v>
                </c:pt>
                <c:pt idx="744">
                  <c:v>7.6468423685854665</c:v>
                </c:pt>
                <c:pt idx="745">
                  <c:v>7.6468423685854665</c:v>
                </c:pt>
                <c:pt idx="746">
                  <c:v>7.6468423685854665</c:v>
                </c:pt>
                <c:pt idx="747">
                  <c:v>7.6469087685862371</c:v>
                </c:pt>
                <c:pt idx="748">
                  <c:v>7.6469223685862833</c:v>
                </c:pt>
                <c:pt idx="749">
                  <c:v>7.6470050216460752</c:v>
                </c:pt>
                <c:pt idx="750">
                  <c:v>7.6469773685859703</c:v>
                </c:pt>
                <c:pt idx="751">
                  <c:v>7.6469623685858972</c:v>
                </c:pt>
                <c:pt idx="752">
                  <c:v>7.6469623685855606</c:v>
                </c:pt>
                <c:pt idx="753">
                  <c:v>7.6469623685854433</c:v>
                </c:pt>
                <c:pt idx="754">
                  <c:v>7.6469617685859355</c:v>
                </c:pt>
                <c:pt idx="755">
                  <c:v>7.6469023685848612</c:v>
                </c:pt>
                <c:pt idx="756">
                  <c:v>7.6469023685848612</c:v>
                </c:pt>
                <c:pt idx="757">
                  <c:v>7.6469383685859542</c:v>
                </c:pt>
                <c:pt idx="758">
                  <c:v>7.6469623685858972</c:v>
                </c:pt>
                <c:pt idx="759">
                  <c:v>7.6469240352528942</c:v>
                </c:pt>
                <c:pt idx="760">
                  <c:v>7.646922368586055</c:v>
                </c:pt>
                <c:pt idx="761">
                  <c:v>7.6468826778632968</c:v>
                </c:pt>
                <c:pt idx="762">
                  <c:v>7.6468462685856569</c:v>
                </c:pt>
                <c:pt idx="763">
                  <c:v>7.6468223685857959</c:v>
                </c:pt>
                <c:pt idx="764">
                  <c:v>7.6468223685857959</c:v>
                </c:pt>
                <c:pt idx="765">
                  <c:v>7.6468435685853375</c:v>
                </c:pt>
                <c:pt idx="766">
                  <c:v>7.6469023685848612</c:v>
                </c:pt>
                <c:pt idx="767">
                  <c:v>7.6468986951154108</c:v>
                </c:pt>
                <c:pt idx="768">
                  <c:v>7.6469023685854243</c:v>
                </c:pt>
                <c:pt idx="769">
                  <c:v>7.6469023685853097</c:v>
                </c:pt>
                <c:pt idx="770">
                  <c:v>7.6469023685848612</c:v>
                </c:pt>
                <c:pt idx="771">
                  <c:v>7.6468852685852085</c:v>
                </c:pt>
                <c:pt idx="772">
                  <c:v>7.6468723685849884</c:v>
                </c:pt>
                <c:pt idx="773">
                  <c:v>7.6464047397191308</c:v>
                </c:pt>
                <c:pt idx="774">
                  <c:v>7.6449823685852634</c:v>
                </c:pt>
                <c:pt idx="775">
                  <c:v>7.6449823685852634</c:v>
                </c:pt>
                <c:pt idx="776">
                  <c:v>7.6449823685852634</c:v>
                </c:pt>
                <c:pt idx="777">
                  <c:v>7.6449823685854303</c:v>
                </c:pt>
                <c:pt idx="778">
                  <c:v>7.6449823685852634</c:v>
                </c:pt>
                <c:pt idx="779">
                  <c:v>7.6449823685852634</c:v>
                </c:pt>
                <c:pt idx="780">
                  <c:v>7.6449823685852634</c:v>
                </c:pt>
                <c:pt idx="781">
                  <c:v>7.6449823685852634</c:v>
                </c:pt>
                <c:pt idx="782">
                  <c:v>7.6449823685852634</c:v>
                </c:pt>
                <c:pt idx="783">
                  <c:v>7.6449823685852634</c:v>
                </c:pt>
                <c:pt idx="784">
                  <c:v>7.6449823685852634</c:v>
                </c:pt>
                <c:pt idx="785">
                  <c:v>7.6449583685855504</c:v>
                </c:pt>
                <c:pt idx="786">
                  <c:v>7.645019568584936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7.6450551685858903</c:v>
                </c:pt>
                <c:pt idx="799">
                  <c:v>7.6450723685858382</c:v>
                </c:pt>
                <c:pt idx="800">
                  <c:v>7.6450723685858941</c:v>
                </c:pt>
                <c:pt idx="801">
                  <c:v>7.6450723685855522</c:v>
                </c:pt>
                <c:pt idx="802">
                  <c:v>7.6451223685853709</c:v>
                </c:pt>
                <c:pt idx="803">
                  <c:v>7.6451223685853709</c:v>
                </c:pt>
                <c:pt idx="804">
                  <c:v>7.6451223685853709</c:v>
                </c:pt>
                <c:pt idx="805">
                  <c:v>7.6451223685853709</c:v>
                </c:pt>
                <c:pt idx="806">
                  <c:v>7.6451223685853709</c:v>
                </c:pt>
                <c:pt idx="807">
                  <c:v>7.6451223685853709</c:v>
                </c:pt>
                <c:pt idx="808">
                  <c:v>7.6451623685853285</c:v>
                </c:pt>
                <c:pt idx="809">
                  <c:v>7.6451623685850416</c:v>
                </c:pt>
                <c:pt idx="810">
                  <c:v>7.6451623685850416</c:v>
                </c:pt>
                <c:pt idx="811">
                  <c:v>7.6451623685850416</c:v>
                </c:pt>
                <c:pt idx="812">
                  <c:v>7.6451623685850416</c:v>
                </c:pt>
                <c:pt idx="813">
                  <c:v>7.6451623685850416</c:v>
                </c:pt>
                <c:pt idx="814">
                  <c:v>7.6451623685850416</c:v>
                </c:pt>
                <c:pt idx="815">
                  <c:v>7.6451623685849865</c:v>
                </c:pt>
                <c:pt idx="816">
                  <c:v>7.6451223685853709</c:v>
                </c:pt>
                <c:pt idx="817">
                  <c:v>7.6451223685853709</c:v>
                </c:pt>
                <c:pt idx="818">
                  <c:v>7.6451223685853709</c:v>
                </c:pt>
                <c:pt idx="819">
                  <c:v>7.6451223685853709</c:v>
                </c:pt>
                <c:pt idx="820">
                  <c:v>7.6451223685853709</c:v>
                </c:pt>
                <c:pt idx="821">
                  <c:v>7.6451223685853709</c:v>
                </c:pt>
                <c:pt idx="822">
                  <c:v>7.6451223685853709</c:v>
                </c:pt>
                <c:pt idx="823">
                  <c:v>7.6450962816292787</c:v>
                </c:pt>
                <c:pt idx="824">
                  <c:v>7.6450723685857245</c:v>
                </c:pt>
                <c:pt idx="825">
                  <c:v>7.6450723685858382</c:v>
                </c:pt>
                <c:pt idx="826">
                  <c:v>7.6450723685858382</c:v>
                </c:pt>
                <c:pt idx="827">
                  <c:v>7.6450723685857245</c:v>
                </c:pt>
                <c:pt idx="828">
                  <c:v>7.6450723685858382</c:v>
                </c:pt>
                <c:pt idx="829">
                  <c:v>7.6450723685858382</c:v>
                </c:pt>
                <c:pt idx="830">
                  <c:v>7.6450723685858382</c:v>
                </c:pt>
                <c:pt idx="831">
                  <c:v>7.6450723685858382</c:v>
                </c:pt>
                <c:pt idx="832">
                  <c:v>7.6450723685854927</c:v>
                </c:pt>
                <c:pt idx="833">
                  <c:v>7.6451179935853695</c:v>
                </c:pt>
                <c:pt idx="834">
                  <c:v>7.6451068366707808</c:v>
                </c:pt>
                <c:pt idx="835">
                  <c:v>7.6451023685857615</c:v>
                </c:pt>
                <c:pt idx="836">
                  <c:v>7.6451023685857615</c:v>
                </c:pt>
                <c:pt idx="837">
                  <c:v>7.6451169685854561</c:v>
                </c:pt>
                <c:pt idx="838">
                  <c:v>7.6451223685853709</c:v>
                </c:pt>
                <c:pt idx="839">
                  <c:v>7.6451223685853709</c:v>
                </c:pt>
                <c:pt idx="840">
                  <c:v>7.645082524835467</c:v>
                </c:pt>
                <c:pt idx="841">
                  <c:v>7.6450723685854376</c:v>
                </c:pt>
                <c:pt idx="842">
                  <c:v>7.6450723685858382</c:v>
                </c:pt>
                <c:pt idx="843">
                  <c:v>7.6450723685858382</c:v>
                </c:pt>
                <c:pt idx="844">
                  <c:v>7.6484240685850908</c:v>
                </c:pt>
                <c:pt idx="845">
                  <c:v>7.6488823685851433</c:v>
                </c:pt>
                <c:pt idx="846">
                  <c:v>7.6488823685851433</c:v>
                </c:pt>
                <c:pt idx="847">
                  <c:v>7.64933144075043</c:v>
                </c:pt>
                <c:pt idx="848">
                  <c:v>7.650822368585982</c:v>
                </c:pt>
                <c:pt idx="849">
                  <c:v>7.6508223685851897</c:v>
                </c:pt>
                <c:pt idx="850">
                  <c:v>7.6507450352518873</c:v>
                </c:pt>
                <c:pt idx="851">
                  <c:v>7.6563122675751831</c:v>
                </c:pt>
                <c:pt idx="852">
                  <c:v>7.6572223685852867</c:v>
                </c:pt>
                <c:pt idx="853">
                  <c:v>7.659966368585807</c:v>
                </c:pt>
                <c:pt idx="854">
                  <c:v>7.6625783889930545</c:v>
                </c:pt>
                <c:pt idx="855">
                  <c:v>7.6647437685857156</c:v>
                </c:pt>
                <c:pt idx="856">
                  <c:v>7.6671223685859244</c:v>
                </c:pt>
                <c:pt idx="857">
                  <c:v>7.6671223685859244</c:v>
                </c:pt>
                <c:pt idx="858">
                  <c:v>7.6671223685858703</c:v>
                </c:pt>
                <c:pt idx="859">
                  <c:v>7.6750897435850476</c:v>
                </c:pt>
                <c:pt idx="860">
                  <c:v>7.6807432106904372</c:v>
                </c:pt>
                <c:pt idx="861">
                  <c:v>7.6834623685852055</c:v>
                </c:pt>
                <c:pt idx="862">
                  <c:v>7.6834623685852055</c:v>
                </c:pt>
                <c:pt idx="863">
                  <c:v>7.6878211685856943</c:v>
                </c:pt>
                <c:pt idx="864">
                  <c:v>7.69249236858548</c:v>
                </c:pt>
                <c:pt idx="865">
                  <c:v>7.69249236858548</c:v>
                </c:pt>
                <c:pt idx="866">
                  <c:v>7.69249236858548</c:v>
                </c:pt>
                <c:pt idx="867">
                  <c:v>7.6975773685845832</c:v>
                </c:pt>
                <c:pt idx="868">
                  <c:v>7.7043273685859015</c:v>
                </c:pt>
                <c:pt idx="869">
                  <c:v>7.7075723685858382</c:v>
                </c:pt>
                <c:pt idx="870">
                  <c:v>7.7105679685860853</c:v>
                </c:pt>
                <c:pt idx="871">
                  <c:v>7.7114523685859355</c:v>
                </c:pt>
                <c:pt idx="872">
                  <c:v>7.7118035026064291</c:v>
                </c:pt>
                <c:pt idx="873">
                  <c:v>7.7140723685858541</c:v>
                </c:pt>
                <c:pt idx="874">
                  <c:v>7.7231623685855855</c:v>
                </c:pt>
                <c:pt idx="875">
                  <c:v>7.7231623685855855</c:v>
                </c:pt>
                <c:pt idx="876">
                  <c:v>7.7231623685855855</c:v>
                </c:pt>
                <c:pt idx="877">
                  <c:v>7.7231623685855855</c:v>
                </c:pt>
                <c:pt idx="878">
                  <c:v>7.7249027685859968</c:v>
                </c:pt>
                <c:pt idx="879">
                  <c:v>7.7277223685860088</c:v>
                </c:pt>
                <c:pt idx="880">
                  <c:v>7.7277223685860088</c:v>
                </c:pt>
                <c:pt idx="881">
                  <c:v>7.7277097685857346</c:v>
                </c:pt>
                <c:pt idx="882">
                  <c:v>7.7276523685853897</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7.7316393788945765</c:v>
                </c:pt>
                <c:pt idx="898">
                  <c:v>7.7315923685845434</c:v>
                </c:pt>
                <c:pt idx="899">
                  <c:v>7.7315923685845434</c:v>
                </c:pt>
                <c:pt idx="900">
                  <c:v>7.7315923685854475</c:v>
                </c:pt>
                <c:pt idx="901">
                  <c:v>7.7315923685854475</c:v>
                </c:pt>
                <c:pt idx="902">
                  <c:v>7.7315923685845434</c:v>
                </c:pt>
                <c:pt idx="903">
                  <c:v>7.7310890685846729</c:v>
                </c:pt>
                <c:pt idx="904">
                  <c:v>7.7279461830182896</c:v>
                </c:pt>
                <c:pt idx="905">
                  <c:v>7.7184133685853542</c:v>
                </c:pt>
                <c:pt idx="906">
                  <c:v>7.7117823685856735</c:v>
                </c:pt>
                <c:pt idx="907">
                  <c:v>7.7117823685856735</c:v>
                </c:pt>
                <c:pt idx="908">
                  <c:v>7.7117823685856166</c:v>
                </c:pt>
                <c:pt idx="909">
                  <c:v>7.7117359732365145</c:v>
                </c:pt>
                <c:pt idx="910">
                  <c:v>7.7118150685859685</c:v>
                </c:pt>
                <c:pt idx="911">
                  <c:v>7.7126829685855762</c:v>
                </c:pt>
                <c:pt idx="912">
                  <c:v>7.7138023685855757</c:v>
                </c:pt>
                <c:pt idx="913">
                  <c:v>7.7138023685855757</c:v>
                </c:pt>
                <c:pt idx="914">
                  <c:v>7.7141822685853239</c:v>
                </c:pt>
                <c:pt idx="915">
                  <c:v>7.7207903067297945</c:v>
                </c:pt>
                <c:pt idx="916">
                  <c:v>7.7211523685854297</c:v>
                </c:pt>
                <c:pt idx="917">
                  <c:v>7.7215112057948714</c:v>
                </c:pt>
                <c:pt idx="918">
                  <c:v>7.73214236858548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7.7469779685850506</c:v>
                </c:pt>
                <c:pt idx="940">
                  <c:v>7.7479584685851375</c:v>
                </c:pt>
                <c:pt idx="941">
                  <c:v>7.7478523685848728</c:v>
                </c:pt>
                <c:pt idx="942">
                  <c:v>7.7478523685848728</c:v>
                </c:pt>
                <c:pt idx="943">
                  <c:v>7.7481484724816809</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7.8024577685854446</c:v>
                </c:pt>
                <c:pt idx="952">
                  <c:v>7.8043882509384765</c:v>
                </c:pt>
                <c:pt idx="953">
                  <c:v>7.8082523685857375</c:v>
                </c:pt>
                <c:pt idx="954">
                  <c:v>7.8082523685859062</c:v>
                </c:pt>
                <c:pt idx="955">
                  <c:v>7.8087729685855845</c:v>
                </c:pt>
                <c:pt idx="956">
                  <c:v>7.8175671685852466</c:v>
                </c:pt>
                <c:pt idx="957">
                  <c:v>7.8209423685856416</c:v>
                </c:pt>
                <c:pt idx="958">
                  <c:v>7.8209423685856416</c:v>
                </c:pt>
                <c:pt idx="959">
                  <c:v>7.8209423685856416</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7.8407794819878145</c:v>
                </c:pt>
                <c:pt idx="971">
                  <c:v>7.8429822685855033</c:v>
                </c:pt>
                <c:pt idx="972">
                  <c:v>7.8429823685854689</c:v>
                </c:pt>
                <c:pt idx="973">
                  <c:v>7.8461231685861463</c:v>
                </c:pt>
                <c:pt idx="974">
                  <c:v>7.8484967685853455</c:v>
                </c:pt>
                <c:pt idx="975">
                  <c:v>7.8493223685854465</c:v>
                </c:pt>
                <c:pt idx="976">
                  <c:v>7.8509813159539705</c:v>
                </c:pt>
                <c:pt idx="977">
                  <c:v>7.8628590352521002</c:v>
                </c:pt>
                <c:pt idx="978">
                  <c:v>7.8628223685856344</c:v>
                </c:pt>
                <c:pt idx="979">
                  <c:v>7.8628223685856344</c:v>
                </c:pt>
                <c:pt idx="980">
                  <c:v>7.8628223685856344</c:v>
                </c:pt>
                <c:pt idx="981">
                  <c:v>7.8628223685856344</c:v>
                </c:pt>
                <c:pt idx="982">
                  <c:v>7.8628223685856344</c:v>
                </c:pt>
                <c:pt idx="983">
                  <c:v>7.8657673685850762</c:v>
                </c:pt>
                <c:pt idx="984">
                  <c:v>7.8666223685850785</c:v>
                </c:pt>
                <c:pt idx="985">
                  <c:v>7.8665423685852787</c:v>
                </c:pt>
                <c:pt idx="986">
                  <c:v>7.8665423685861375</c:v>
                </c:pt>
                <c:pt idx="987">
                  <c:v>7.8665423685861375</c:v>
                </c:pt>
                <c:pt idx="988">
                  <c:v>7.8665423685861375</c:v>
                </c:pt>
                <c:pt idx="989">
                  <c:v>7.8665423685860763</c:v>
                </c:pt>
                <c:pt idx="990">
                  <c:v>7.8665423685861375</c:v>
                </c:pt>
                <c:pt idx="991">
                  <c:v>7.8672318685850104</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7.8805453685859641</c:v>
                </c:pt>
                <c:pt idx="1004">
                  <c:v>7.8805423685859726</c:v>
                </c:pt>
                <c:pt idx="1005">
                  <c:v>7.8805423685859726</c:v>
                </c:pt>
                <c:pt idx="1006">
                  <c:v>7.8805297685861007</c:v>
                </c:pt>
                <c:pt idx="1007">
                  <c:v>7.8805223685859662</c:v>
                </c:pt>
                <c:pt idx="1008">
                  <c:v>7.8805223685857948</c:v>
                </c:pt>
                <c:pt idx="1009">
                  <c:v>7.8805223685853445</c:v>
                </c:pt>
                <c:pt idx="1010">
                  <c:v>7.8805573685857642</c:v>
                </c:pt>
                <c:pt idx="1011">
                  <c:v>7.8805223685859662</c:v>
                </c:pt>
                <c:pt idx="1012">
                  <c:v>7.8805223685859662</c:v>
                </c:pt>
                <c:pt idx="1013">
                  <c:v>7.8805223685859662</c:v>
                </c:pt>
                <c:pt idx="1014">
                  <c:v>7.8805223685859662</c:v>
                </c:pt>
                <c:pt idx="1015">
                  <c:v>7.8805223685859662</c:v>
                </c:pt>
                <c:pt idx="1016">
                  <c:v>7.8805231685855786</c:v>
                </c:pt>
                <c:pt idx="1017">
                  <c:v>7.8805423685854645</c:v>
                </c:pt>
                <c:pt idx="1018">
                  <c:v>7.8805423685859726</c:v>
                </c:pt>
                <c:pt idx="1019">
                  <c:v>7.8805423685859726</c:v>
                </c:pt>
                <c:pt idx="1020">
                  <c:v>7.8805423685859726</c:v>
                </c:pt>
                <c:pt idx="1021">
                  <c:v>7.8805369685861226</c:v>
                </c:pt>
                <c:pt idx="1022">
                  <c:v>7.8805903685849445</c:v>
                </c:pt>
                <c:pt idx="1023">
                  <c:v>7.8806223685849233</c:v>
                </c:pt>
                <c:pt idx="1024">
                  <c:v>7.8806223685849233</c:v>
                </c:pt>
                <c:pt idx="1025">
                  <c:v>7.8806223685854864</c:v>
                </c:pt>
                <c:pt idx="1026">
                  <c:v>7.8850923685850045</c:v>
                </c:pt>
                <c:pt idx="1027">
                  <c:v>7.8850923685848926</c:v>
                </c:pt>
                <c:pt idx="1028">
                  <c:v>7.8850923685848926</c:v>
                </c:pt>
                <c:pt idx="1029">
                  <c:v>7.8850923685848926</c:v>
                </c:pt>
                <c:pt idx="1030">
                  <c:v>7.8850923685848926</c:v>
                </c:pt>
                <c:pt idx="1031">
                  <c:v>7.8850923685848926</c:v>
                </c:pt>
                <c:pt idx="1032">
                  <c:v>7.8850923685855117</c:v>
                </c:pt>
                <c:pt idx="1033">
                  <c:v>7.8742223685854444</c:v>
                </c:pt>
                <c:pt idx="1034">
                  <c:v>7.874222368585734</c:v>
                </c:pt>
                <c:pt idx="1035">
                  <c:v>7.874222368585734</c:v>
                </c:pt>
                <c:pt idx="1036">
                  <c:v>7.874222368585734</c:v>
                </c:pt>
                <c:pt idx="1037">
                  <c:v>7.8734596685856815</c:v>
                </c:pt>
                <c:pt idx="1038">
                  <c:v>7.8715223685850475</c:v>
                </c:pt>
                <c:pt idx="1039">
                  <c:v>7.8702080828713523</c:v>
                </c:pt>
                <c:pt idx="1040">
                  <c:v>7.8695223685856615</c:v>
                </c:pt>
                <c:pt idx="1041">
                  <c:v>7.8695223685852032</c:v>
                </c:pt>
                <c:pt idx="1042">
                  <c:v>7.8695223685852032</c:v>
                </c:pt>
                <c:pt idx="1043">
                  <c:v>7.8695223685852032</c:v>
                </c:pt>
                <c:pt idx="1044">
                  <c:v>7.8695223685852032</c:v>
                </c:pt>
                <c:pt idx="1045">
                  <c:v>7.8695223685852032</c:v>
                </c:pt>
                <c:pt idx="1046">
                  <c:v>7.8695223685852032</c:v>
                </c:pt>
                <c:pt idx="1047">
                  <c:v>7.8695223685852032</c:v>
                </c:pt>
                <c:pt idx="1048">
                  <c:v>7.8695223685855442</c:v>
                </c:pt>
                <c:pt idx="1049">
                  <c:v>7.8807888391739445</c:v>
                </c:pt>
                <c:pt idx="1050">
                  <c:v>7.8842177685857049</c:v>
                </c:pt>
                <c:pt idx="1051">
                  <c:v>7.8965632019187098</c:v>
                </c:pt>
                <c:pt idx="1052">
                  <c:v>7.9024923685849018</c:v>
                </c:pt>
                <c:pt idx="1053">
                  <c:v>7.9024923685849018</c:v>
                </c:pt>
                <c:pt idx="1054">
                  <c:v>7.9024923685849018</c:v>
                </c:pt>
                <c:pt idx="1055">
                  <c:v>7.9024923685849018</c:v>
                </c:pt>
                <c:pt idx="1056">
                  <c:v>7.9043636056993822</c:v>
                </c:pt>
                <c:pt idx="1057">
                  <c:v>7.9044223685853146</c:v>
                </c:pt>
                <c:pt idx="1058">
                  <c:v>7.9044223685859913</c:v>
                </c:pt>
                <c:pt idx="1059">
                  <c:v>7.9044012685852261</c:v>
                </c:pt>
                <c:pt idx="1060">
                  <c:v>7.9066525685847893</c:v>
                </c:pt>
                <c:pt idx="1061">
                  <c:v>7.9081223685850688</c:v>
                </c:pt>
                <c:pt idx="1062">
                  <c:v>7.9081223685852375</c:v>
                </c:pt>
                <c:pt idx="1063">
                  <c:v>7.9081223685850688</c:v>
                </c:pt>
                <c:pt idx="1064">
                  <c:v>7.9081223685850688</c:v>
                </c:pt>
                <c:pt idx="1065">
                  <c:v>7.9081223685855235</c:v>
                </c:pt>
                <c:pt idx="1066">
                  <c:v>7.9081520828709895</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7.9081923685859099</c:v>
                </c:pt>
                <c:pt idx="1097">
                  <c:v>7.9081923685859685</c:v>
                </c:pt>
                <c:pt idx="1098">
                  <c:v>7.9081923685859685</c:v>
                </c:pt>
                <c:pt idx="1099">
                  <c:v>7.9081923685859099</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7.9082639685849108</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7.9083843685850272</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7.9064523685854144</c:v>
                </c:pt>
                <c:pt idx="1160">
                  <c:v>7.9064523685855885</c:v>
                </c:pt>
                <c:pt idx="1161">
                  <c:v>7.9064676685854485</c:v>
                </c:pt>
                <c:pt idx="1162">
                  <c:v>7.9065463685850075</c:v>
                </c:pt>
                <c:pt idx="1163">
                  <c:v>7.9065423685849705</c:v>
                </c:pt>
                <c:pt idx="1164">
                  <c:v>7.9065423685849705</c:v>
                </c:pt>
                <c:pt idx="1165">
                  <c:v>7.9065811185859758</c:v>
                </c:pt>
                <c:pt idx="1166">
                  <c:v>7.9066264685848946</c:v>
                </c:pt>
                <c:pt idx="1167">
                  <c:v>7.9066723685848137</c:v>
                </c:pt>
                <c:pt idx="1168">
                  <c:v>7.8987891542991093</c:v>
                </c:pt>
                <c:pt idx="1169">
                  <c:v>7.8976175685851926</c:v>
                </c:pt>
                <c:pt idx="1170">
                  <c:v>7.8958223685857645</c:v>
                </c:pt>
                <c:pt idx="1171">
                  <c:v>7.8958223685857645</c:v>
                </c:pt>
                <c:pt idx="1172">
                  <c:v>7.8958223685857645</c:v>
                </c:pt>
                <c:pt idx="1173">
                  <c:v>7.8958203685858255</c:v>
                </c:pt>
                <c:pt idx="1174">
                  <c:v>7.8958023685860974</c:v>
                </c:pt>
                <c:pt idx="1175">
                  <c:v>7.895802368585529</c:v>
                </c:pt>
                <c:pt idx="1176">
                  <c:v>7.8958023685858745</c:v>
                </c:pt>
                <c:pt idx="1177">
                  <c:v>7.8958023685860974</c:v>
                </c:pt>
                <c:pt idx="1178">
                  <c:v>7.8937484685850565</c:v>
                </c:pt>
                <c:pt idx="1179">
                  <c:v>7.8905846685857437</c:v>
                </c:pt>
                <c:pt idx="1180">
                  <c:v>7.8905733685845263</c:v>
                </c:pt>
                <c:pt idx="1181">
                  <c:v>7.8905463685852686</c:v>
                </c:pt>
                <c:pt idx="1182">
                  <c:v>7.8967558685859007</c:v>
                </c:pt>
                <c:pt idx="1183">
                  <c:v>7.8980923685856652</c:v>
                </c:pt>
                <c:pt idx="1184">
                  <c:v>7.8981163685853089</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7.8983723685852372</c:v>
                </c:pt>
                <c:pt idx="1202">
                  <c:v>7.8983723685852372</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7.8931223685850762</c:v>
                </c:pt>
                <c:pt idx="1211">
                  <c:v>7.8931223685851375</c:v>
                </c:pt>
                <c:pt idx="1212">
                  <c:v>7.8931223685851375</c:v>
                </c:pt>
                <c:pt idx="1213">
                  <c:v>7.8931223685851375</c:v>
                </c:pt>
                <c:pt idx="1214">
                  <c:v>7.8931223685850762</c:v>
                </c:pt>
                <c:pt idx="1215">
                  <c:v>7.8931223685851375</c:v>
                </c:pt>
                <c:pt idx="1216">
                  <c:v>7.8931223685851375</c:v>
                </c:pt>
                <c:pt idx="1217">
                  <c:v>7.8930323685851365</c:v>
                </c:pt>
                <c:pt idx="1218">
                  <c:v>7.8913223685852465</c:v>
                </c:pt>
                <c:pt idx="1219">
                  <c:v>7.8874723685856445</c:v>
                </c:pt>
                <c:pt idx="1220">
                  <c:v>7.8874723685856978</c:v>
                </c:pt>
                <c:pt idx="1221">
                  <c:v>7.8874723685856978</c:v>
                </c:pt>
                <c:pt idx="1222">
                  <c:v>7.8873103685855366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7.8844828685859047</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7.8819523685852539</c:v>
                </c:pt>
                <c:pt idx="1246">
                  <c:v>7.8819523685861075</c:v>
                </c:pt>
                <c:pt idx="1247">
                  <c:v>7.8811797685855955</c:v>
                </c:pt>
                <c:pt idx="1248">
                  <c:v>7.8685902685845255</c:v>
                </c:pt>
                <c:pt idx="1249">
                  <c:v>7.8655223685845055</c:v>
                </c:pt>
                <c:pt idx="1250">
                  <c:v>7.8655223685848465</c:v>
                </c:pt>
                <c:pt idx="1251">
                  <c:v>7.8605085685850913</c:v>
                </c:pt>
                <c:pt idx="1252">
                  <c:v>7.857122368585074</c:v>
                </c:pt>
                <c:pt idx="1253">
                  <c:v>7.8571223685851868</c:v>
                </c:pt>
                <c:pt idx="1254">
                  <c:v>7.8570823685856848</c:v>
                </c:pt>
                <c:pt idx="1255">
                  <c:v>7.8570823685857984</c:v>
                </c:pt>
                <c:pt idx="1256">
                  <c:v>7.8570823685857984</c:v>
                </c:pt>
                <c:pt idx="1257">
                  <c:v>7.8570898685858888</c:v>
                </c:pt>
                <c:pt idx="1258">
                  <c:v>7.8571723685862507</c:v>
                </c:pt>
                <c:pt idx="1259">
                  <c:v>7.8571763685861846</c:v>
                </c:pt>
                <c:pt idx="1260">
                  <c:v>7.8571723685862507</c:v>
                </c:pt>
                <c:pt idx="1261">
                  <c:v>7.8571723685861432</c:v>
                </c:pt>
                <c:pt idx="1262">
                  <c:v>7.8571723685861432</c:v>
                </c:pt>
                <c:pt idx="1263">
                  <c:v>7.8571723685862507</c:v>
                </c:pt>
                <c:pt idx="1264">
                  <c:v>7.8571723685862507</c:v>
                </c:pt>
                <c:pt idx="1265">
                  <c:v>7.8571368685850302</c:v>
                </c:pt>
                <c:pt idx="1266">
                  <c:v>7.8572707685849679</c:v>
                </c:pt>
                <c:pt idx="1267">
                  <c:v>7.8572923685849361</c:v>
                </c:pt>
                <c:pt idx="1268">
                  <c:v>7.8572076685857786</c:v>
                </c:pt>
                <c:pt idx="1269">
                  <c:v>7.8572044198675846</c:v>
                </c:pt>
                <c:pt idx="1270">
                  <c:v>7.8609223685854257</c:v>
                </c:pt>
                <c:pt idx="1271">
                  <c:v>7.8609223685862242</c:v>
                </c:pt>
                <c:pt idx="1272">
                  <c:v>7.8609223685862242</c:v>
                </c:pt>
                <c:pt idx="1273">
                  <c:v>7.8610211054273327</c:v>
                </c:pt>
                <c:pt idx="1274">
                  <c:v>7.8611217685855852</c:v>
                </c:pt>
                <c:pt idx="1275">
                  <c:v>7.8611223685856064</c:v>
                </c:pt>
                <c:pt idx="1276">
                  <c:v>7.8611391685852885</c:v>
                </c:pt>
                <c:pt idx="1277">
                  <c:v>7.8611023685859385</c:v>
                </c:pt>
                <c:pt idx="1278">
                  <c:v>7.8611023685858843</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7.8611223685856064</c:v>
                </c:pt>
                <c:pt idx="1297">
                  <c:v>7.8613730685854168</c:v>
                </c:pt>
                <c:pt idx="1298">
                  <c:v>7.8630023685854038</c:v>
                </c:pt>
                <c:pt idx="1299">
                  <c:v>7.8630023685854038</c:v>
                </c:pt>
                <c:pt idx="1300">
                  <c:v>7.8630023685854038</c:v>
                </c:pt>
                <c:pt idx="1301">
                  <c:v>7.8630023685854038</c:v>
                </c:pt>
                <c:pt idx="1302">
                  <c:v>7.8681307896380446</c:v>
                </c:pt>
                <c:pt idx="1303">
                  <c:v>7.8796557706478012</c:v>
                </c:pt>
                <c:pt idx="1304">
                  <c:v>7.8809423685861617</c:v>
                </c:pt>
                <c:pt idx="1305">
                  <c:v>7.8809423685861617</c:v>
                </c:pt>
                <c:pt idx="1306">
                  <c:v>7.8809423685861049</c:v>
                </c:pt>
                <c:pt idx="1307">
                  <c:v>7.8808820685854997</c:v>
                </c:pt>
                <c:pt idx="1308">
                  <c:v>7.880852368585586</c:v>
                </c:pt>
                <c:pt idx="1309">
                  <c:v>7.880852368585586</c:v>
                </c:pt>
                <c:pt idx="1310">
                  <c:v>7.880852368585586</c:v>
                </c:pt>
                <c:pt idx="1311">
                  <c:v>7.880852368585586</c:v>
                </c:pt>
                <c:pt idx="1312">
                  <c:v>7.8812830352522534</c:v>
                </c:pt>
                <c:pt idx="1313">
                  <c:v>7.8846623685851815</c:v>
                </c:pt>
                <c:pt idx="1314">
                  <c:v>7.8846623685848414</c:v>
                </c:pt>
                <c:pt idx="1315">
                  <c:v>7.8846623685848414</c:v>
                </c:pt>
                <c:pt idx="1316">
                  <c:v>7.8905202685857656</c:v>
                </c:pt>
                <c:pt idx="1317">
                  <c:v>7.9042388685849261</c:v>
                </c:pt>
                <c:pt idx="1318">
                  <c:v>7.9200228685863383</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7.9615384685855108</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7.9480224685853695</c:v>
                </c:pt>
                <c:pt idx="1356">
                  <c:v>7.9466341494078989</c:v>
                </c:pt>
                <c:pt idx="1357">
                  <c:v>7.9466223685859774</c:v>
                </c:pt>
                <c:pt idx="1358">
                  <c:v>7.9466275685858392</c:v>
                </c:pt>
                <c:pt idx="1359">
                  <c:v>7.9466423685859837</c:v>
                </c:pt>
                <c:pt idx="1360">
                  <c:v>7.9466423685858132</c:v>
                </c:pt>
                <c:pt idx="1361">
                  <c:v>7.9421923685855065</c:v>
                </c:pt>
                <c:pt idx="1362">
                  <c:v>7.9421923685857871</c:v>
                </c:pt>
                <c:pt idx="1363">
                  <c:v>7.9414193159540991</c:v>
                </c:pt>
                <c:pt idx="1364">
                  <c:v>7.9373114685853485</c:v>
                </c:pt>
                <c:pt idx="1365">
                  <c:v>7.9356223685852143</c:v>
                </c:pt>
                <c:pt idx="1366">
                  <c:v>7.9356440685857166</c:v>
                </c:pt>
                <c:pt idx="1367">
                  <c:v>7.9350192685855765</c:v>
                </c:pt>
                <c:pt idx="1368">
                  <c:v>7.9335665791114849</c:v>
                </c:pt>
                <c:pt idx="1369">
                  <c:v>7.9296135880978937</c:v>
                </c:pt>
                <c:pt idx="1370">
                  <c:v>7.9243663685855461</c:v>
                </c:pt>
                <c:pt idx="1371">
                  <c:v>7.9244223685845006</c:v>
                </c:pt>
                <c:pt idx="1372">
                  <c:v>7.9244271685846144</c:v>
                </c:pt>
                <c:pt idx="1373">
                  <c:v>7.9244329685851156</c:v>
                </c:pt>
                <c:pt idx="1374">
                  <c:v>7.9245223685849826</c:v>
                </c:pt>
                <c:pt idx="1375">
                  <c:v>7.9245268685849091</c:v>
                </c:pt>
                <c:pt idx="1376">
                  <c:v>7.9245523685848545</c:v>
                </c:pt>
                <c:pt idx="1377">
                  <c:v>7.9233596685850873</c:v>
                </c:pt>
                <c:pt idx="1378">
                  <c:v>7.9117791542998566</c:v>
                </c:pt>
                <c:pt idx="1379">
                  <c:v>7.8976223685856555</c:v>
                </c:pt>
                <c:pt idx="1380">
                  <c:v>7.8976223685848623</c:v>
                </c:pt>
                <c:pt idx="1381">
                  <c:v>7.8976291054274412</c:v>
                </c:pt>
                <c:pt idx="1382">
                  <c:v>7.8976623685858955</c:v>
                </c:pt>
                <c:pt idx="1383">
                  <c:v>7.897698968585197</c:v>
                </c:pt>
                <c:pt idx="1384">
                  <c:v>7.8977223685851765</c:v>
                </c:pt>
                <c:pt idx="1385">
                  <c:v>7.8977223685851765</c:v>
                </c:pt>
                <c:pt idx="1386">
                  <c:v>7.8977004935857309</c:v>
                </c:pt>
                <c:pt idx="1387">
                  <c:v>7.8976923685857656</c:v>
                </c:pt>
                <c:pt idx="1388">
                  <c:v>7.8995223685852878</c:v>
                </c:pt>
                <c:pt idx="1389">
                  <c:v>7.8995223685860854</c:v>
                </c:pt>
                <c:pt idx="1390">
                  <c:v>7.8994749685850332</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7.8995175685860257</c:v>
                </c:pt>
                <c:pt idx="1400">
                  <c:v>7.8994595685855487</c:v>
                </c:pt>
                <c:pt idx="1401">
                  <c:v>7.8979129685848282</c:v>
                </c:pt>
                <c:pt idx="1402">
                  <c:v>7.8942598685858956</c:v>
                </c:pt>
                <c:pt idx="1403">
                  <c:v>7.8919223685858899</c:v>
                </c:pt>
                <c:pt idx="1404">
                  <c:v>7.891922368585548</c:v>
                </c:pt>
                <c:pt idx="1405">
                  <c:v>7.8919623685853955</c:v>
                </c:pt>
                <c:pt idx="1406">
                  <c:v>7.891962368585169</c:v>
                </c:pt>
                <c:pt idx="1407">
                  <c:v>7.891962368585169</c:v>
                </c:pt>
                <c:pt idx="1408">
                  <c:v>7.891962368585169</c:v>
                </c:pt>
                <c:pt idx="1409">
                  <c:v>7.891962368585169</c:v>
                </c:pt>
                <c:pt idx="1410">
                  <c:v>7.891962368585169</c:v>
                </c:pt>
                <c:pt idx="1411">
                  <c:v>7.8919818685849403</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7.8920223685854056</c:v>
                </c:pt>
                <c:pt idx="1422">
                  <c:v>7.8920223685854056</c:v>
                </c:pt>
                <c:pt idx="1423">
                  <c:v>7.8920223685846196</c:v>
                </c:pt>
                <c:pt idx="1424">
                  <c:v>7.8920223685845627</c:v>
                </c:pt>
                <c:pt idx="1425">
                  <c:v>7.8919315685857354</c:v>
                </c:pt>
                <c:pt idx="1426">
                  <c:v>7.8919023685858845</c:v>
                </c:pt>
                <c:pt idx="1427">
                  <c:v>7.8919023685858845</c:v>
                </c:pt>
                <c:pt idx="1428">
                  <c:v>7.8919023685858845</c:v>
                </c:pt>
                <c:pt idx="1429">
                  <c:v>7.8918528685847615</c:v>
                </c:pt>
                <c:pt idx="1430">
                  <c:v>7.8918423685847898</c:v>
                </c:pt>
                <c:pt idx="1431">
                  <c:v>7.8919211185859268</c:v>
                </c:pt>
                <c:pt idx="1432">
                  <c:v>7.8918052685859861</c:v>
                </c:pt>
                <c:pt idx="1433">
                  <c:v>7.8917723685860466</c:v>
                </c:pt>
                <c:pt idx="1434">
                  <c:v>7.8918692106899613</c:v>
                </c:pt>
                <c:pt idx="1435">
                  <c:v>7.8918886685846843</c:v>
                </c:pt>
                <c:pt idx="1436">
                  <c:v>7.8936423685861001</c:v>
                </c:pt>
                <c:pt idx="1437">
                  <c:v>7.8936441685860466</c:v>
                </c:pt>
                <c:pt idx="1438">
                  <c:v>7.8936423685855317</c:v>
                </c:pt>
                <c:pt idx="1439">
                  <c:v>7.8955623685852263</c:v>
                </c:pt>
                <c:pt idx="1440">
                  <c:v>7.8955623685851748</c:v>
                </c:pt>
                <c:pt idx="1441">
                  <c:v>7.8955614212164376</c:v>
                </c:pt>
                <c:pt idx="1442">
                  <c:v>7.8955923685850902</c:v>
                </c:pt>
                <c:pt idx="1443">
                  <c:v>7.8955212685858163</c:v>
                </c:pt>
                <c:pt idx="1444">
                  <c:v>7.8955023685858867</c:v>
                </c:pt>
                <c:pt idx="1445">
                  <c:v>7.8955023685858867</c:v>
                </c:pt>
                <c:pt idx="1446">
                  <c:v>7.8955023685856665</c:v>
                </c:pt>
                <c:pt idx="1447">
                  <c:v>7.8955023685856052</c:v>
                </c:pt>
                <c:pt idx="1448">
                  <c:v>7.8955923685854321</c:v>
                </c:pt>
                <c:pt idx="1449">
                  <c:v>7.8955923685850902</c:v>
                </c:pt>
                <c:pt idx="1450">
                  <c:v>7.8955923685850902</c:v>
                </c:pt>
                <c:pt idx="1451">
                  <c:v>7.8955923685850902</c:v>
                </c:pt>
                <c:pt idx="1452">
                  <c:v>7.8955923685850902</c:v>
                </c:pt>
                <c:pt idx="1453">
                  <c:v>7.8955923685850902</c:v>
                </c:pt>
                <c:pt idx="1454">
                  <c:v>7.8955923685850902</c:v>
                </c:pt>
                <c:pt idx="1455">
                  <c:v>7.8955923685850902</c:v>
                </c:pt>
                <c:pt idx="1456">
                  <c:v>7.8955923685854321</c:v>
                </c:pt>
                <c:pt idx="1457">
                  <c:v>7.8955023685856052</c:v>
                </c:pt>
                <c:pt idx="1458">
                  <c:v>7.895510768585674</c:v>
                </c:pt>
                <c:pt idx="1459">
                  <c:v>7.8955089685844744</c:v>
                </c:pt>
                <c:pt idx="1460">
                  <c:v>7.8954723685846631</c:v>
                </c:pt>
                <c:pt idx="1461">
                  <c:v>7.8954723685846062</c:v>
                </c:pt>
                <c:pt idx="1462">
                  <c:v>7.8954723685846062</c:v>
                </c:pt>
                <c:pt idx="1463">
                  <c:v>7.8954933685859086</c:v>
                </c:pt>
                <c:pt idx="1464">
                  <c:v>7.8955023685858867</c:v>
                </c:pt>
                <c:pt idx="1465">
                  <c:v>7.895502368585376</c:v>
                </c:pt>
                <c:pt idx="1466">
                  <c:v>7.8973223685855567</c:v>
                </c:pt>
                <c:pt idx="1467">
                  <c:v>7.8973223685850451</c:v>
                </c:pt>
                <c:pt idx="1468">
                  <c:v>7.8973223685850451</c:v>
                </c:pt>
                <c:pt idx="1469">
                  <c:v>7.8973223685850451</c:v>
                </c:pt>
                <c:pt idx="1470">
                  <c:v>7.8973223685850451</c:v>
                </c:pt>
                <c:pt idx="1471">
                  <c:v>7.8988503685849389</c:v>
                </c:pt>
                <c:pt idx="1472">
                  <c:v>7.8991923685851049</c:v>
                </c:pt>
                <c:pt idx="1473">
                  <c:v>7.8992142916624317</c:v>
                </c:pt>
                <c:pt idx="1474">
                  <c:v>7.8976748685848381</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-33.864023771753267</c:v>
                </c:pt>
                <c:pt idx="1">
                  <c:v>-33.855256844498555</c:v>
                </c:pt>
                <c:pt idx="2">
                  <c:v>-33.845445657210462</c:v>
                </c:pt>
                <c:pt idx="3">
                  <c:v>-33.838184407213241</c:v>
                </c:pt>
                <c:pt idx="4">
                  <c:v>-33.82931062544354</c:v>
                </c:pt>
                <c:pt idx="5">
                  <c:v>-33.820524270095049</c:v>
                </c:pt>
                <c:pt idx="6">
                  <c:v>-33.793966066090526</c:v>
                </c:pt>
                <c:pt idx="7">
                  <c:v>-33.793859211575615</c:v>
                </c:pt>
                <c:pt idx="8">
                  <c:v>-33.790517579469608</c:v>
                </c:pt>
                <c:pt idx="9">
                  <c:v>-33.781502944021163</c:v>
                </c:pt>
                <c:pt idx="10">
                  <c:v>-33.768704687336346</c:v>
                </c:pt>
                <c:pt idx="11">
                  <c:v>-33.75947634285761</c:v>
                </c:pt>
                <c:pt idx="12">
                  <c:v>-33.750039146372316</c:v>
                </c:pt>
                <c:pt idx="13">
                  <c:v>-33.834901059388258</c:v>
                </c:pt>
                <c:pt idx="14">
                  <c:v>-34.977778095805078</c:v>
                </c:pt>
                <c:pt idx="15">
                  <c:v>-35.261340836514876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-29.875839280579569</c:v>
                </c:pt>
                <c:pt idx="33">
                  <c:v>-28.960533219005022</c:v>
                </c:pt>
                <c:pt idx="34">
                  <c:v>-27.789077456845561</c:v>
                </c:pt>
                <c:pt idx="35">
                  <c:v>-28.304227930757563</c:v>
                </c:pt>
                <c:pt idx="36">
                  <c:v>-28.40645370246331</c:v>
                </c:pt>
                <c:pt idx="37">
                  <c:v>-28.499795978352587</c:v>
                </c:pt>
                <c:pt idx="38">
                  <c:v>-28.328503333759805</c:v>
                </c:pt>
                <c:pt idx="39">
                  <c:v>-27.857546915853092</c:v>
                </c:pt>
                <c:pt idx="40">
                  <c:v>-26.872576567512326</c:v>
                </c:pt>
                <c:pt idx="41">
                  <c:v>-25.68881796505535</c:v>
                </c:pt>
                <c:pt idx="42">
                  <c:v>-24.715815322396331</c:v>
                </c:pt>
                <c:pt idx="43">
                  <c:v>-23.309789614661064</c:v>
                </c:pt>
                <c:pt idx="44">
                  <c:v>-16.681458337559025</c:v>
                </c:pt>
                <c:pt idx="45">
                  <c:v>-15.320355239340572</c:v>
                </c:pt>
                <c:pt idx="46">
                  <c:v>-14.607261633386301</c:v>
                </c:pt>
                <c:pt idx="47">
                  <c:v>-14.387913599176827</c:v>
                </c:pt>
                <c:pt idx="48">
                  <c:v>-14.409177647664805</c:v>
                </c:pt>
                <c:pt idx="49">
                  <c:v>-15.294370164098295</c:v>
                </c:pt>
                <c:pt idx="50">
                  <c:v>-21.51625600822279</c:v>
                </c:pt>
                <c:pt idx="51">
                  <c:v>-23.742574685590306</c:v>
                </c:pt>
                <c:pt idx="52">
                  <c:v>-25.725051359692831</c:v>
                </c:pt>
                <c:pt idx="53">
                  <c:v>-27.353781304813591</c:v>
                </c:pt>
                <c:pt idx="54">
                  <c:v>-28.77967709531832</c:v>
                </c:pt>
                <c:pt idx="55">
                  <c:v>-30.427616568024789</c:v>
                </c:pt>
                <c:pt idx="56">
                  <c:v>-32.187296721297024</c:v>
                </c:pt>
                <c:pt idx="57">
                  <c:v>-33.82959233280166</c:v>
                </c:pt>
                <c:pt idx="58">
                  <c:v>-35.715404527002299</c:v>
                </c:pt>
                <c:pt idx="59">
                  <c:v>-35.598918534565385</c:v>
                </c:pt>
                <c:pt idx="60">
                  <c:v>-35.35295886909352</c:v>
                </c:pt>
                <c:pt idx="61">
                  <c:v>-34.403308794988888</c:v>
                </c:pt>
                <c:pt idx="62">
                  <c:v>-32.934724625735264</c:v>
                </c:pt>
                <c:pt idx="63">
                  <c:v>-31.314849034290614</c:v>
                </c:pt>
                <c:pt idx="64">
                  <c:v>-29.714877524779055</c:v>
                </c:pt>
                <c:pt idx="65">
                  <c:v>-28.090625755242101</c:v>
                </c:pt>
                <c:pt idx="66">
                  <c:v>-26.756071146981796</c:v>
                </c:pt>
                <c:pt idx="67">
                  <c:v>-24.454760028167037</c:v>
                </c:pt>
                <c:pt idx="68">
                  <c:v>-23.801004677210081</c:v>
                </c:pt>
                <c:pt idx="69">
                  <c:v>-22.887005154932851</c:v>
                </c:pt>
                <c:pt idx="70">
                  <c:v>-21.813296988895317</c:v>
                </c:pt>
                <c:pt idx="71">
                  <c:v>-20.86934420324976</c:v>
                </c:pt>
                <c:pt idx="72">
                  <c:v>-19.855280284684326</c:v>
                </c:pt>
                <c:pt idx="73">
                  <c:v>-18.890005166270111</c:v>
                </c:pt>
                <c:pt idx="74">
                  <c:v>-18.036713579592089</c:v>
                </c:pt>
                <c:pt idx="75">
                  <c:v>-17.19431629642181</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-7.6498864483650451</c:v>
                </c:pt>
                <c:pt idx="84">
                  <c:v>-7.7215421147290524</c:v>
                </c:pt>
                <c:pt idx="85">
                  <c:v>-11.79641475972107</c:v>
                </c:pt>
                <c:pt idx="86">
                  <c:v>-13.899433040807875</c:v>
                </c:pt>
                <c:pt idx="87">
                  <c:v>-16.34323465539503</c:v>
                </c:pt>
                <c:pt idx="88">
                  <c:v>-19.039902622742815</c:v>
                </c:pt>
                <c:pt idx="89">
                  <c:v>-22.051990547345824</c:v>
                </c:pt>
                <c:pt idx="90">
                  <c:v>-25.266630919206577</c:v>
                </c:pt>
                <c:pt idx="91">
                  <c:v>-28.604838823636165</c:v>
                </c:pt>
                <c:pt idx="92">
                  <c:v>-31.750737743178277</c:v>
                </c:pt>
                <c:pt idx="93">
                  <c:v>-37.201687689560799</c:v>
                </c:pt>
                <c:pt idx="94">
                  <c:v>-37.671585276364326</c:v>
                </c:pt>
                <c:pt idx="95">
                  <c:v>-37.982808765393003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-29.611000365114101</c:v>
                </c:pt>
                <c:pt idx="104">
                  <c:v>-28.004972147410594</c:v>
                </c:pt>
                <c:pt idx="105">
                  <c:v>-25.699989118898394</c:v>
                </c:pt>
                <c:pt idx="106">
                  <c:v>-22.945338006084306</c:v>
                </c:pt>
                <c:pt idx="107">
                  <c:v>-20.02270188161982</c:v>
                </c:pt>
                <c:pt idx="108">
                  <c:v>-12.23641736743734</c:v>
                </c:pt>
                <c:pt idx="109">
                  <c:v>-10.672912389686573</c:v>
                </c:pt>
                <c:pt idx="110">
                  <c:v>-9.6479055973785854</c:v>
                </c:pt>
                <c:pt idx="111">
                  <c:v>-8.7426827164030527</c:v>
                </c:pt>
                <c:pt idx="112">
                  <c:v>-7.98793042066238</c:v>
                </c:pt>
                <c:pt idx="113">
                  <c:v>-7.5884111030670596</c:v>
                </c:pt>
                <c:pt idx="114">
                  <c:v>-7.8260312593441057</c:v>
                </c:pt>
                <c:pt idx="115">
                  <c:v>-9.2309932789525959</c:v>
                </c:pt>
                <c:pt idx="116">
                  <c:v>-16.594779897788086</c:v>
                </c:pt>
                <c:pt idx="117">
                  <c:v>-18.803093589375084</c:v>
                </c:pt>
                <c:pt idx="118">
                  <c:v>-21.467117502385804</c:v>
                </c:pt>
                <c:pt idx="119">
                  <c:v>-24.333004165330589</c:v>
                </c:pt>
                <c:pt idx="120">
                  <c:v>-27.40161812837659</c:v>
                </c:pt>
                <c:pt idx="121">
                  <c:v>-30.47668221851054</c:v>
                </c:pt>
                <c:pt idx="122">
                  <c:v>-33.401275723409341</c:v>
                </c:pt>
                <c:pt idx="123">
                  <c:v>-40.927058644031312</c:v>
                </c:pt>
                <c:pt idx="124">
                  <c:v>-42.362532484700338</c:v>
                </c:pt>
                <c:pt idx="125">
                  <c:v>-43.091508557204996</c:v>
                </c:pt>
                <c:pt idx="126">
                  <c:v>-43.38733528202485</c:v>
                </c:pt>
                <c:pt idx="127">
                  <c:v>-43.122209802178411</c:v>
                </c:pt>
                <c:pt idx="128">
                  <c:v>-42.570238233796296</c:v>
                </c:pt>
                <c:pt idx="129">
                  <c:v>-41.828478475677095</c:v>
                </c:pt>
                <c:pt idx="130">
                  <c:v>-40.764795205957142</c:v>
                </c:pt>
                <c:pt idx="131">
                  <c:v>-39.573148797483086</c:v>
                </c:pt>
                <c:pt idx="132">
                  <c:v>-30.742186546183003</c:v>
                </c:pt>
                <c:pt idx="133">
                  <c:v>-28.701916150527527</c:v>
                </c:pt>
                <c:pt idx="134">
                  <c:v>-26.477049723159823</c:v>
                </c:pt>
                <c:pt idx="135">
                  <c:v>-23.632626246662785</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-28.856962051814847</c:v>
                </c:pt>
                <c:pt idx="146">
                  <c:v>-31.329429818566787</c:v>
                </c:pt>
                <c:pt idx="147">
                  <c:v>-33.717302808590532</c:v>
                </c:pt>
                <c:pt idx="148">
                  <c:v>-35.566303622368302</c:v>
                </c:pt>
                <c:pt idx="149">
                  <c:v>-37.064146500642458</c:v>
                </c:pt>
                <c:pt idx="150">
                  <c:v>-38.302051200071602</c:v>
                </c:pt>
                <c:pt idx="151">
                  <c:v>-39.441309754047779</c:v>
                </c:pt>
                <c:pt idx="152">
                  <c:v>-39.263824404607298</c:v>
                </c:pt>
                <c:pt idx="153">
                  <c:v>-38.949997551030492</c:v>
                </c:pt>
                <c:pt idx="154">
                  <c:v>-38.419251174949792</c:v>
                </c:pt>
                <c:pt idx="155">
                  <c:v>-37.661196103290344</c:v>
                </c:pt>
                <c:pt idx="156">
                  <c:v>-36.827546319281325</c:v>
                </c:pt>
                <c:pt idx="157">
                  <c:v>-36.259226010102594</c:v>
                </c:pt>
                <c:pt idx="158">
                  <c:v>-35.595703185068082</c:v>
                </c:pt>
                <c:pt idx="159">
                  <c:v>-34.772656283162554</c:v>
                </c:pt>
                <c:pt idx="160">
                  <c:v>-29.26712310770132</c:v>
                </c:pt>
                <c:pt idx="161">
                  <c:v>-27.114412620109064</c:v>
                </c:pt>
                <c:pt idx="162">
                  <c:v>-25.415236407452287</c:v>
                </c:pt>
                <c:pt idx="163">
                  <c:v>-23.345313883880308</c:v>
                </c:pt>
                <c:pt idx="164">
                  <c:v>-20.95001450506334</c:v>
                </c:pt>
                <c:pt idx="165">
                  <c:v>-18.11011777438409</c:v>
                </c:pt>
                <c:pt idx="166">
                  <c:v>-15.422347873923057</c:v>
                </c:pt>
                <c:pt idx="167">
                  <c:v>-12.690991045382562</c:v>
                </c:pt>
                <c:pt idx="168">
                  <c:v>-6.9609711049441128</c:v>
                </c:pt>
                <c:pt idx="169">
                  <c:v>-6.1112980007062987</c:v>
                </c:pt>
                <c:pt idx="170">
                  <c:v>-6.2129312155561065</c:v>
                </c:pt>
                <c:pt idx="171">
                  <c:v>-6.6767818082141019</c:v>
                </c:pt>
                <c:pt idx="172">
                  <c:v>-7.2135800354633233</c:v>
                </c:pt>
                <c:pt idx="173">
                  <c:v>-8.2465523461635684</c:v>
                </c:pt>
                <c:pt idx="174">
                  <c:v>-9.6486972921945586</c:v>
                </c:pt>
                <c:pt idx="175">
                  <c:v>-11.547667162812306</c:v>
                </c:pt>
                <c:pt idx="176">
                  <c:v>-16.630187598445605</c:v>
                </c:pt>
                <c:pt idx="177">
                  <c:v>-19.325704451245073</c:v>
                </c:pt>
                <c:pt idx="178">
                  <c:v>-22.288299307302069</c:v>
                </c:pt>
                <c:pt idx="179">
                  <c:v>-25.445505377342066</c:v>
                </c:pt>
                <c:pt idx="180">
                  <c:v>-28.454703373016329</c:v>
                </c:pt>
                <c:pt idx="181">
                  <c:v>-31.30900603512881</c:v>
                </c:pt>
                <c:pt idx="182">
                  <c:v>-33.714208884678314</c:v>
                </c:pt>
                <c:pt idx="183">
                  <c:v>-35.654886015315974</c:v>
                </c:pt>
                <c:pt idx="184">
                  <c:v>-37.07450653157558</c:v>
                </c:pt>
                <c:pt idx="185">
                  <c:v>-37.448681901018844</c:v>
                </c:pt>
                <c:pt idx="186">
                  <c:v>-36.801041542534563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-11.831404756365314</c:v>
                </c:pt>
                <c:pt idx="197">
                  <c:v>-8.8806173242175976</c:v>
                </c:pt>
                <c:pt idx="198">
                  <c:v>-6.1329894672540863</c:v>
                </c:pt>
                <c:pt idx="199">
                  <c:v>-3.5883706177498182</c:v>
                </c:pt>
                <c:pt idx="200">
                  <c:v>-1.2743875248593663</c:v>
                </c:pt>
                <c:pt idx="201">
                  <c:v>2.4509154312833767</c:v>
                </c:pt>
                <c:pt idx="202">
                  <c:v>3.9196064550516923</c:v>
                </c:pt>
                <c:pt idx="203">
                  <c:v>5.0059185968378941</c:v>
                </c:pt>
                <c:pt idx="204">
                  <c:v>5.447834871777169</c:v>
                </c:pt>
                <c:pt idx="205">
                  <c:v>5.2246497890741566</c:v>
                </c:pt>
                <c:pt idx="206">
                  <c:v>4.4157222542209098</c:v>
                </c:pt>
                <c:pt idx="207">
                  <c:v>3.4267448615671752</c:v>
                </c:pt>
                <c:pt idx="208">
                  <c:v>1.8572366028816558</c:v>
                </c:pt>
                <c:pt idx="209">
                  <c:v>-0.33040559707357936</c:v>
                </c:pt>
                <c:pt idx="210">
                  <c:v>-8.856545916198634</c:v>
                </c:pt>
                <c:pt idx="211">
                  <c:v>-12.535085450951819</c:v>
                </c:pt>
                <c:pt idx="212">
                  <c:v>-16.241441158772812</c:v>
                </c:pt>
                <c:pt idx="213">
                  <c:v>-20.163740127393087</c:v>
                </c:pt>
                <c:pt idx="214">
                  <c:v>-24.320944176204065</c:v>
                </c:pt>
                <c:pt idx="215">
                  <c:v>-28.75602824833603</c:v>
                </c:pt>
                <c:pt idx="216">
                  <c:v>-32.214515480485311</c:v>
                </c:pt>
                <c:pt idx="217">
                  <c:v>-34.769819781491307</c:v>
                </c:pt>
                <c:pt idx="218">
                  <c:v>-41.411838150562254</c:v>
                </c:pt>
                <c:pt idx="219">
                  <c:v>-43.185977662525083</c:v>
                </c:pt>
                <c:pt idx="220">
                  <c:v>-44.658330881944536</c:v>
                </c:pt>
                <c:pt idx="221">
                  <c:v>-45.158949141814595</c:v>
                </c:pt>
                <c:pt idx="222">
                  <c:v>-45.192151753843852</c:v>
                </c:pt>
                <c:pt idx="223">
                  <c:v>-45.308691173538527</c:v>
                </c:pt>
                <c:pt idx="224">
                  <c:v>-45.213444944472528</c:v>
                </c:pt>
                <c:pt idx="225">
                  <c:v>-42.434829278154822</c:v>
                </c:pt>
                <c:pt idx="226">
                  <c:v>-41.074576159033249</c:v>
                </c:pt>
                <c:pt idx="227">
                  <c:v>-39.815232558273522</c:v>
                </c:pt>
                <c:pt idx="228">
                  <c:v>-38.887609085331967</c:v>
                </c:pt>
                <c:pt idx="229">
                  <c:v>-37.732380638384363</c:v>
                </c:pt>
                <c:pt idx="230">
                  <c:v>-36.054084769366717</c:v>
                </c:pt>
                <c:pt idx="231">
                  <c:v>-33.940575317714817</c:v>
                </c:pt>
                <c:pt idx="232">
                  <c:v>-31.30390130352508</c:v>
                </c:pt>
                <c:pt idx="233">
                  <c:v>-25.490112280337542</c:v>
                </c:pt>
                <c:pt idx="234">
                  <c:v>-23.182603599652303</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-34.62563904157193</c:v>
                </c:pt>
                <c:pt idx="252">
                  <c:v>-37.069188090941878</c:v>
                </c:pt>
                <c:pt idx="253">
                  <c:v>-38.928014663078315</c:v>
                </c:pt>
                <c:pt idx="254">
                  <c:v>-39.773078452100137</c:v>
                </c:pt>
                <c:pt idx="255">
                  <c:v>-39.869626363439849</c:v>
                </c:pt>
                <c:pt idx="256">
                  <c:v>-39.351464535013413</c:v>
                </c:pt>
                <c:pt idx="257">
                  <c:v>-34.199197243215821</c:v>
                </c:pt>
                <c:pt idx="258">
                  <c:v>-31.729828257399319</c:v>
                </c:pt>
                <c:pt idx="259">
                  <c:v>-29.144065562590818</c:v>
                </c:pt>
                <c:pt idx="260">
                  <c:v>-26.585618767438561</c:v>
                </c:pt>
                <c:pt idx="261">
                  <c:v>-24.243387226396564</c:v>
                </c:pt>
                <c:pt idx="262">
                  <c:v>-21.995347940340764</c:v>
                </c:pt>
                <c:pt idx="263">
                  <c:v>-19.490493541492626</c:v>
                </c:pt>
                <c:pt idx="264">
                  <c:v>-16.505988652833864</c:v>
                </c:pt>
                <c:pt idx="265">
                  <c:v>-13.394448316892351</c:v>
                </c:pt>
                <c:pt idx="266">
                  <c:v>-9.0933355214726106</c:v>
                </c:pt>
                <c:pt idx="267">
                  <c:v>-7.1376210463578644</c:v>
                </c:pt>
                <c:pt idx="268">
                  <c:v>-5.5729358119186063</c:v>
                </c:pt>
                <c:pt idx="269">
                  <c:v>-4.5022681425353337</c:v>
                </c:pt>
                <c:pt idx="270">
                  <c:v>-3.847672526528342</c:v>
                </c:pt>
                <c:pt idx="271">
                  <c:v>-4.1170090456708284</c:v>
                </c:pt>
                <c:pt idx="272">
                  <c:v>-5.1095757786248299</c:v>
                </c:pt>
                <c:pt idx="273">
                  <c:v>-6.2439530240743499</c:v>
                </c:pt>
                <c:pt idx="274">
                  <c:v>-7.7958497158755815</c:v>
                </c:pt>
                <c:pt idx="275">
                  <c:v>-12.308772445172822</c:v>
                </c:pt>
                <c:pt idx="276">
                  <c:v>-15.344193510236082</c:v>
                </c:pt>
                <c:pt idx="277">
                  <c:v>-18.684611360317362</c:v>
                </c:pt>
                <c:pt idx="278">
                  <c:v>-22.272159418511286</c:v>
                </c:pt>
                <c:pt idx="279">
                  <c:v>-26.168468454865817</c:v>
                </c:pt>
                <c:pt idx="280">
                  <c:v>-29.874639595797316</c:v>
                </c:pt>
                <c:pt idx="281">
                  <c:v>-33.350830678275344</c:v>
                </c:pt>
                <c:pt idx="282">
                  <c:v>-36.596915419691342</c:v>
                </c:pt>
                <c:pt idx="283">
                  <c:v>-45.049525261415546</c:v>
                </c:pt>
                <c:pt idx="284">
                  <c:v>-46.718859922242274</c:v>
                </c:pt>
                <c:pt idx="285">
                  <c:v>-47.143844613575354</c:v>
                </c:pt>
                <c:pt idx="286">
                  <c:v>-46.767881859517523</c:v>
                </c:pt>
                <c:pt idx="287">
                  <c:v>-45.50332181561555</c:v>
                </c:pt>
                <c:pt idx="288">
                  <c:v>-43.797952898111944</c:v>
                </c:pt>
                <c:pt idx="289">
                  <c:v>-42.120851856852575</c:v>
                </c:pt>
                <c:pt idx="290">
                  <c:v>-40.053994115052028</c:v>
                </c:pt>
                <c:pt idx="291">
                  <c:v>-33.372599857197855</c:v>
                </c:pt>
                <c:pt idx="292">
                  <c:v>-30.053280916809044</c:v>
                </c:pt>
                <c:pt idx="293">
                  <c:v>-26.687164555867113</c:v>
                </c:pt>
                <c:pt idx="294">
                  <c:v>-23.356995025181114</c:v>
                </c:pt>
                <c:pt idx="295">
                  <c:v>-19.860156736187527</c:v>
                </c:pt>
                <c:pt idx="296">
                  <c:v>-16.071566765015593</c:v>
                </c:pt>
                <c:pt idx="297">
                  <c:v>-12.286745844009314</c:v>
                </c:pt>
                <c:pt idx="298">
                  <c:v>-9.0873662397021207</c:v>
                </c:pt>
                <c:pt idx="299">
                  <c:v>-6.9698206015965951</c:v>
                </c:pt>
                <c:pt idx="300">
                  <c:v>-5.2335707292530653</c:v>
                </c:pt>
                <c:pt idx="301">
                  <c:v>-5.8484310367451062</c:v>
                </c:pt>
                <c:pt idx="302">
                  <c:v>-7.3908613899208584</c:v>
                </c:pt>
                <c:pt idx="303">
                  <c:v>-10.089035034525574</c:v>
                </c:pt>
                <c:pt idx="304">
                  <c:v>-13.600716387059309</c:v>
                </c:pt>
                <c:pt idx="305">
                  <c:v>-17.700617273681594</c:v>
                </c:pt>
                <c:pt idx="306">
                  <c:v>-22.131606875078816</c:v>
                </c:pt>
                <c:pt idx="307">
                  <c:v>-25.805133961673299</c:v>
                </c:pt>
                <c:pt idx="308">
                  <c:v>-38.536582289459865</c:v>
                </c:pt>
                <c:pt idx="309">
                  <c:v>-40.666202487762064</c:v>
                </c:pt>
                <c:pt idx="310">
                  <c:v>-43.175870196809612</c:v>
                </c:pt>
                <c:pt idx="311">
                  <c:v>-45.697214190134112</c:v>
                </c:pt>
                <c:pt idx="312">
                  <c:v>-48.068291593206844</c:v>
                </c:pt>
                <c:pt idx="313">
                  <c:v>-50.454935756307513</c:v>
                </c:pt>
                <c:pt idx="314">
                  <c:v>-54.536311955645544</c:v>
                </c:pt>
                <c:pt idx="315">
                  <c:v>-54.71169907097287</c:v>
                </c:pt>
                <c:pt idx="316">
                  <c:v>-53.107613662633064</c:v>
                </c:pt>
                <c:pt idx="317">
                  <c:v>-50.523157507121581</c:v>
                </c:pt>
                <c:pt idx="318">
                  <c:v>-47.628750402714871</c:v>
                </c:pt>
                <c:pt idx="319">
                  <c:v>-44.67847295802494</c:v>
                </c:pt>
                <c:pt idx="320">
                  <c:v>-41.381365185689255</c:v>
                </c:pt>
                <c:pt idx="321">
                  <c:v>-37.536166606676076</c:v>
                </c:pt>
                <c:pt idx="322">
                  <c:v>-33.413301713371808</c:v>
                </c:pt>
                <c:pt idx="323">
                  <c:v>-24.268235758161058</c:v>
                </c:pt>
                <c:pt idx="324">
                  <c:v>-20.022206465231839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2.4161342866459172</c:v>
                </c:pt>
                <c:pt idx="335">
                  <c:v>1.4300516799441558</c:v>
                </c:pt>
                <c:pt idx="336">
                  <c:v>-5.3657260207316433E-2</c:v>
                </c:pt>
                <c:pt idx="337">
                  <c:v>-2.3619673497553202</c:v>
                </c:pt>
                <c:pt idx="338">
                  <c:v>-6.0717909722908328</c:v>
                </c:pt>
                <c:pt idx="339">
                  <c:v>-11.695650952061825</c:v>
                </c:pt>
                <c:pt idx="340">
                  <c:v>-17.64387266918488</c:v>
                </c:pt>
                <c:pt idx="341">
                  <c:v>-28.57076680441655</c:v>
                </c:pt>
                <c:pt idx="342">
                  <c:v>-32.624462827341851</c:v>
                </c:pt>
                <c:pt idx="343">
                  <c:v>-35.475414143301336</c:v>
                </c:pt>
                <c:pt idx="344">
                  <c:v>-37.512585758021302</c:v>
                </c:pt>
                <c:pt idx="345">
                  <c:v>-38.610506185756805</c:v>
                </c:pt>
                <c:pt idx="346">
                  <c:v>-38.638604066182495</c:v>
                </c:pt>
                <c:pt idx="347">
                  <c:v>-37.922314538824359</c:v>
                </c:pt>
                <c:pt idx="348">
                  <c:v>-36.709350654604556</c:v>
                </c:pt>
                <c:pt idx="349">
                  <c:v>-34.971497964535828</c:v>
                </c:pt>
                <c:pt idx="350">
                  <c:v>-29.264864591815588</c:v>
                </c:pt>
                <c:pt idx="351">
                  <c:v>-27.162982854206842</c:v>
                </c:pt>
                <c:pt idx="352">
                  <c:v>-25.911206495919359</c:v>
                </c:pt>
                <c:pt idx="353">
                  <c:v>-25.424464751931303</c:v>
                </c:pt>
                <c:pt idx="354">
                  <c:v>-25.055471826466302</c:v>
                </c:pt>
                <c:pt idx="355">
                  <c:v>-24.570090049032828</c:v>
                </c:pt>
                <c:pt idx="356">
                  <c:v>-23.42679530860282</c:v>
                </c:pt>
                <c:pt idx="357">
                  <c:v>-21.838116378519072</c:v>
                </c:pt>
                <c:pt idx="358">
                  <c:v>-20.888913150567777</c:v>
                </c:pt>
                <c:pt idx="359">
                  <c:v>-21.188008652142557</c:v>
                </c:pt>
                <c:pt idx="360">
                  <c:v>-21.412971405413305</c:v>
                </c:pt>
                <c:pt idx="361">
                  <c:v>-21.469954004057328</c:v>
                </c:pt>
                <c:pt idx="362">
                  <c:v>-21.341160314299831</c:v>
                </c:pt>
                <c:pt idx="363">
                  <c:v>-21.442633247377302</c:v>
                </c:pt>
                <c:pt idx="364">
                  <c:v>-21.667154011517887</c:v>
                </c:pt>
                <c:pt idx="365">
                  <c:v>-21.592375279100811</c:v>
                </c:pt>
                <c:pt idx="366">
                  <c:v>-21.684114737265006</c:v>
                </c:pt>
                <c:pt idx="367">
                  <c:v>-21.780089519842576</c:v>
                </c:pt>
                <c:pt idx="368">
                  <c:v>-21.818969992237598</c:v>
                </c:pt>
                <c:pt idx="369">
                  <c:v>-21.891441638535312</c:v>
                </c:pt>
                <c:pt idx="370">
                  <c:v>-21.892068194554831</c:v>
                </c:pt>
                <c:pt idx="371">
                  <c:v>-21.882033584190559</c:v>
                </c:pt>
                <c:pt idx="372">
                  <c:v>-21.812655861805339</c:v>
                </c:pt>
                <c:pt idx="373">
                  <c:v>-21.856048508948092</c:v>
                </c:pt>
                <c:pt idx="374">
                  <c:v>-21.930841812435027</c:v>
                </c:pt>
                <c:pt idx="375">
                  <c:v>-21.925771079995524</c:v>
                </c:pt>
                <c:pt idx="376">
                  <c:v>-21.909257200402109</c:v>
                </c:pt>
                <c:pt idx="377">
                  <c:v>-21.897692627663602</c:v>
                </c:pt>
                <c:pt idx="378">
                  <c:v>-21.86343118453102</c:v>
                </c:pt>
                <c:pt idx="379">
                  <c:v>-21.720654124376821</c:v>
                </c:pt>
                <c:pt idx="380">
                  <c:v>-21.41438965624927</c:v>
                </c:pt>
                <c:pt idx="381">
                  <c:v>-20.944307502556534</c:v>
                </c:pt>
                <c:pt idx="382">
                  <c:v>-20.422561190853614</c:v>
                </c:pt>
                <c:pt idx="383">
                  <c:v>-19.863833502909038</c:v>
                </c:pt>
                <c:pt idx="384">
                  <c:v>-18.849011888691322</c:v>
                </c:pt>
                <c:pt idx="385">
                  <c:v>-18.794851220648894</c:v>
                </c:pt>
                <c:pt idx="386">
                  <c:v>-18.797974286701546</c:v>
                </c:pt>
                <c:pt idx="387">
                  <c:v>-18.806143800076846</c:v>
                </c:pt>
                <c:pt idx="388">
                  <c:v>-18.955837261566348</c:v>
                </c:pt>
                <c:pt idx="389">
                  <c:v>-19.502684670250829</c:v>
                </c:pt>
                <c:pt idx="390">
                  <c:v>-20.324240465969567</c:v>
                </c:pt>
                <c:pt idx="391">
                  <c:v>-21.034720993329572</c:v>
                </c:pt>
                <c:pt idx="392">
                  <c:v>-21.539385153700035</c:v>
                </c:pt>
                <c:pt idx="393">
                  <c:v>-21.726001707150814</c:v>
                </c:pt>
                <c:pt idx="394">
                  <c:v>-21.653544631923769</c:v>
                </c:pt>
                <c:pt idx="395">
                  <c:v>-21.641936345974312</c:v>
                </c:pt>
                <c:pt idx="396">
                  <c:v>-21.634281677080889</c:v>
                </c:pt>
                <c:pt idx="397">
                  <c:v>-21.628540675410289</c:v>
                </c:pt>
                <c:pt idx="398">
                  <c:v>-21.620380876081569</c:v>
                </c:pt>
                <c:pt idx="399">
                  <c:v>-21.613823894478578</c:v>
                </c:pt>
                <c:pt idx="400">
                  <c:v>-21.60878716120261</c:v>
                </c:pt>
                <c:pt idx="401">
                  <c:v>-21.603794141137289</c:v>
                </c:pt>
                <c:pt idx="402">
                  <c:v>-21.599704527426567</c:v>
                </c:pt>
                <c:pt idx="403">
                  <c:v>-21.605819519899327</c:v>
                </c:pt>
                <c:pt idx="404">
                  <c:v>-21.60160848060287</c:v>
                </c:pt>
                <c:pt idx="405">
                  <c:v>-21.597251730604331</c:v>
                </c:pt>
                <c:pt idx="406">
                  <c:v>-21.592826982277789</c:v>
                </c:pt>
                <c:pt idx="407">
                  <c:v>-21.58774167876777</c:v>
                </c:pt>
                <c:pt idx="408">
                  <c:v>-21.58299150987331</c:v>
                </c:pt>
                <c:pt idx="409">
                  <c:v>-21.578221912884814</c:v>
                </c:pt>
                <c:pt idx="410">
                  <c:v>-21.563432276601805</c:v>
                </c:pt>
                <c:pt idx="411">
                  <c:v>-21.565904501517789</c:v>
                </c:pt>
                <c:pt idx="412">
                  <c:v>-21.561183474763041</c:v>
                </c:pt>
                <c:pt idx="413">
                  <c:v>-21.556744155366829</c:v>
                </c:pt>
                <c:pt idx="414">
                  <c:v>-21.552649684632286</c:v>
                </c:pt>
                <c:pt idx="415">
                  <c:v>-21.548268649516601</c:v>
                </c:pt>
                <c:pt idx="416">
                  <c:v>-21.543256201357586</c:v>
                </c:pt>
                <c:pt idx="417">
                  <c:v>-21.537165494001851</c:v>
                </c:pt>
                <c:pt idx="418">
                  <c:v>-21.530535657047537</c:v>
                </c:pt>
                <c:pt idx="419">
                  <c:v>-21.519976488154562</c:v>
                </c:pt>
                <c:pt idx="420">
                  <c:v>-21.521555020762591</c:v>
                </c:pt>
                <c:pt idx="421">
                  <c:v>-21.515639166249827</c:v>
                </c:pt>
                <c:pt idx="422">
                  <c:v>-21.510262441335026</c:v>
                </c:pt>
                <c:pt idx="423">
                  <c:v>-21.50518685187178</c:v>
                </c:pt>
                <c:pt idx="424">
                  <c:v>-21.499596417927261</c:v>
                </c:pt>
                <c:pt idx="425">
                  <c:v>-21.494515971440862</c:v>
                </c:pt>
                <c:pt idx="426">
                  <c:v>-21.489134389502528</c:v>
                </c:pt>
                <c:pt idx="427">
                  <c:v>-21.483471100206593</c:v>
                </c:pt>
                <c:pt idx="428">
                  <c:v>-21.477492104389306</c:v>
                </c:pt>
                <c:pt idx="429">
                  <c:v>-21.478113803385785</c:v>
                </c:pt>
                <c:pt idx="430">
                  <c:v>-21.471687961414595</c:v>
                </c:pt>
                <c:pt idx="431">
                  <c:v>-21.465922674626825</c:v>
                </c:pt>
                <c:pt idx="432">
                  <c:v>-21.460793657906589</c:v>
                </c:pt>
                <c:pt idx="433">
                  <c:v>-21.455849208075282</c:v>
                </c:pt>
                <c:pt idx="434">
                  <c:v>-21.450705620284097</c:v>
                </c:pt>
                <c:pt idx="435">
                  <c:v>-21.445348323463016</c:v>
                </c:pt>
                <c:pt idx="436">
                  <c:v>-21.440287305070612</c:v>
                </c:pt>
                <c:pt idx="437">
                  <c:v>-21.436221976476329</c:v>
                </c:pt>
                <c:pt idx="438">
                  <c:v>-21.438548490689833</c:v>
                </c:pt>
                <c:pt idx="439">
                  <c:v>-21.434303452229287</c:v>
                </c:pt>
                <c:pt idx="440">
                  <c:v>-21.429325003234322</c:v>
                </c:pt>
                <c:pt idx="441">
                  <c:v>-21.425269388687024</c:v>
                </c:pt>
                <c:pt idx="442">
                  <c:v>-21.420237512434785</c:v>
                </c:pt>
                <c:pt idx="443">
                  <c:v>-21.414161376148897</c:v>
                </c:pt>
                <c:pt idx="444">
                  <c:v>-21.410499180498093</c:v>
                </c:pt>
                <c:pt idx="445">
                  <c:v>-21.400760848561049</c:v>
                </c:pt>
                <c:pt idx="446">
                  <c:v>-21.40392762782459</c:v>
                </c:pt>
                <c:pt idx="447">
                  <c:v>-21.400615137859106</c:v>
                </c:pt>
                <c:pt idx="448">
                  <c:v>-21.39781749237504</c:v>
                </c:pt>
                <c:pt idx="449">
                  <c:v>-21.393315031674021</c:v>
                </c:pt>
                <c:pt idx="450">
                  <c:v>-21.389643121976309</c:v>
                </c:pt>
                <c:pt idx="451">
                  <c:v>-21.385529223148296</c:v>
                </c:pt>
                <c:pt idx="452">
                  <c:v>-21.38129875575833</c:v>
                </c:pt>
                <c:pt idx="453">
                  <c:v>-21.377811412950351</c:v>
                </c:pt>
                <c:pt idx="454">
                  <c:v>-21.370462736531088</c:v>
                </c:pt>
                <c:pt idx="455">
                  <c:v>-21.373537232349591</c:v>
                </c:pt>
                <c:pt idx="456">
                  <c:v>-21.369739040043271</c:v>
                </c:pt>
                <c:pt idx="457">
                  <c:v>-21.363998038372571</c:v>
                </c:pt>
                <c:pt idx="458">
                  <c:v>-21.359354723992858</c:v>
                </c:pt>
                <c:pt idx="459">
                  <c:v>-21.356935926334877</c:v>
                </c:pt>
                <c:pt idx="460">
                  <c:v>-21.353808003259093</c:v>
                </c:pt>
                <c:pt idx="461">
                  <c:v>-21.350145807607802</c:v>
                </c:pt>
                <c:pt idx="462">
                  <c:v>-21.346386471488856</c:v>
                </c:pt>
                <c:pt idx="463">
                  <c:v>-21.342355142058597</c:v>
                </c:pt>
                <c:pt idx="464">
                  <c:v>-21.341514877008802</c:v>
                </c:pt>
                <c:pt idx="465">
                  <c:v>-21.337906108615606</c:v>
                </c:pt>
                <c:pt idx="466">
                  <c:v>-21.333913635372287</c:v>
                </c:pt>
                <c:pt idx="467">
                  <c:v>-21.330032873668038</c:v>
                </c:pt>
                <c:pt idx="468">
                  <c:v>-21.32656981597701</c:v>
                </c:pt>
                <c:pt idx="469">
                  <c:v>-21.321790504941777</c:v>
                </c:pt>
                <c:pt idx="470">
                  <c:v>-21.31722490293658</c:v>
                </c:pt>
                <c:pt idx="471">
                  <c:v>-21.306607449762552</c:v>
                </c:pt>
                <c:pt idx="472">
                  <c:v>-21.312703014142059</c:v>
                </c:pt>
                <c:pt idx="473">
                  <c:v>-21.308380263307313</c:v>
                </c:pt>
                <c:pt idx="474">
                  <c:v>-21.304956061803601</c:v>
                </c:pt>
                <c:pt idx="475">
                  <c:v>-21.302240985717283</c:v>
                </c:pt>
                <c:pt idx="476">
                  <c:v>-21.298199942240348</c:v>
                </c:pt>
                <c:pt idx="477">
                  <c:v>-21.294513461472093</c:v>
                </c:pt>
                <c:pt idx="478">
                  <c:v>-21.290263565988585</c:v>
                </c:pt>
                <c:pt idx="479">
                  <c:v>-21.28543082769604</c:v>
                </c:pt>
                <c:pt idx="480">
                  <c:v>-21.28235147485411</c:v>
                </c:pt>
                <c:pt idx="481">
                  <c:v>-21.27810643639409</c:v>
                </c:pt>
                <c:pt idx="482">
                  <c:v>-21.275109652950299</c:v>
                </c:pt>
                <c:pt idx="483">
                  <c:v>-21.271301746596848</c:v>
                </c:pt>
                <c:pt idx="484">
                  <c:v>-21.266794428872558</c:v>
                </c:pt>
                <c:pt idx="485">
                  <c:v>-21.263234230713234</c:v>
                </c:pt>
                <c:pt idx="486">
                  <c:v>-21.25816835529708</c:v>
                </c:pt>
                <c:pt idx="487">
                  <c:v>-21.250887677205327</c:v>
                </c:pt>
                <c:pt idx="488">
                  <c:v>-21.258110071016027</c:v>
                </c:pt>
                <c:pt idx="489">
                  <c:v>-21.254156453960533</c:v>
                </c:pt>
                <c:pt idx="490">
                  <c:v>-21.251572517506574</c:v>
                </c:pt>
                <c:pt idx="491">
                  <c:v>-21.249066293427081</c:v>
                </c:pt>
                <c:pt idx="492">
                  <c:v>-21.246020939749048</c:v>
                </c:pt>
                <c:pt idx="493">
                  <c:v>-21.244262697274827</c:v>
                </c:pt>
                <c:pt idx="494">
                  <c:v>-21.241639904633544</c:v>
                </c:pt>
                <c:pt idx="495">
                  <c:v>-21.238759689751042</c:v>
                </c:pt>
                <c:pt idx="496">
                  <c:v>-21.232144423867322</c:v>
                </c:pt>
                <c:pt idx="497">
                  <c:v>-21.238808259985593</c:v>
                </c:pt>
                <c:pt idx="498">
                  <c:v>-21.234611791759605</c:v>
                </c:pt>
                <c:pt idx="499">
                  <c:v>-21.230677602797627</c:v>
                </c:pt>
                <c:pt idx="500">
                  <c:v>-21.226587989086553</c:v>
                </c:pt>
                <c:pt idx="501">
                  <c:v>-21.224790890425041</c:v>
                </c:pt>
                <c:pt idx="502">
                  <c:v>-21.222056386245313</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-21.197154427223108</c:v>
                </c:pt>
                <c:pt idx="511">
                  <c:v>-21.193458232408091</c:v>
                </c:pt>
                <c:pt idx="512">
                  <c:v>-21.189762037593582</c:v>
                </c:pt>
                <c:pt idx="513">
                  <c:v>-21.191355141271845</c:v>
                </c:pt>
                <c:pt idx="514">
                  <c:v>-21.189684325218828</c:v>
                </c:pt>
                <c:pt idx="515">
                  <c:v>-21.188212647125511</c:v>
                </c:pt>
                <c:pt idx="516">
                  <c:v>-21.18646897572156</c:v>
                </c:pt>
                <c:pt idx="517">
                  <c:v>-21.182321077729792</c:v>
                </c:pt>
                <c:pt idx="518">
                  <c:v>-21.179183440606831</c:v>
                </c:pt>
                <c:pt idx="519">
                  <c:v>-21.176842355323306</c:v>
                </c:pt>
                <c:pt idx="520">
                  <c:v>-21.174093280073329</c:v>
                </c:pt>
                <c:pt idx="521">
                  <c:v>-21.16683203007581</c:v>
                </c:pt>
                <c:pt idx="522">
                  <c:v>-21.172500176395076</c:v>
                </c:pt>
                <c:pt idx="523">
                  <c:v>-21.170931357833794</c:v>
                </c:pt>
                <c:pt idx="524">
                  <c:v>-21.168531988269269</c:v>
                </c:pt>
                <c:pt idx="525">
                  <c:v>-21.16606947740059</c:v>
                </c:pt>
                <c:pt idx="526">
                  <c:v>-21.164121811013317</c:v>
                </c:pt>
                <c:pt idx="527">
                  <c:v>-21.162285856164331</c:v>
                </c:pt>
                <c:pt idx="528">
                  <c:v>-21.158099101985087</c:v>
                </c:pt>
                <c:pt idx="529">
                  <c:v>-21.155146031752089</c:v>
                </c:pt>
                <c:pt idx="530">
                  <c:v>-21.162237285930022</c:v>
                </c:pt>
                <c:pt idx="531">
                  <c:v>-21.159658206499831</c:v>
                </c:pt>
                <c:pt idx="532">
                  <c:v>-21.157375405497106</c:v>
                </c:pt>
                <c:pt idx="533">
                  <c:v>-21.155082890447527</c:v>
                </c:pt>
                <c:pt idx="534">
                  <c:v>-21.152256102823326</c:v>
                </c:pt>
                <c:pt idx="535">
                  <c:v>-21.148467624563562</c:v>
                </c:pt>
                <c:pt idx="536">
                  <c:v>-21.146811379580591</c:v>
                </c:pt>
                <c:pt idx="537">
                  <c:v>-21.13822901921559</c:v>
                </c:pt>
                <c:pt idx="538">
                  <c:v>-21.145786547641311</c:v>
                </c:pt>
                <c:pt idx="539">
                  <c:v>-21.142814049314595</c:v>
                </c:pt>
                <c:pt idx="540">
                  <c:v>-21.141730933094287</c:v>
                </c:pt>
                <c:pt idx="541">
                  <c:v>-21.139948405502828</c:v>
                </c:pt>
                <c:pt idx="542">
                  <c:v>-21.139559843629829</c:v>
                </c:pt>
                <c:pt idx="543">
                  <c:v>-21.137252757510335</c:v>
                </c:pt>
                <c:pt idx="544">
                  <c:v>-21.134595965705095</c:v>
                </c:pt>
                <c:pt idx="545">
                  <c:v>-21.133357424735557</c:v>
                </c:pt>
                <c:pt idx="546">
                  <c:v>-21.131832319385111</c:v>
                </c:pt>
                <c:pt idx="547">
                  <c:v>-21.129486377078067</c:v>
                </c:pt>
                <c:pt idx="548">
                  <c:v>-21.126751872898293</c:v>
                </c:pt>
                <c:pt idx="549">
                  <c:v>-21.122783684772294</c:v>
                </c:pt>
                <c:pt idx="550">
                  <c:v>-21.121001157181055</c:v>
                </c:pt>
                <c:pt idx="551">
                  <c:v>-21.11854350333579</c:v>
                </c:pt>
                <c:pt idx="552">
                  <c:v>-21.116930971563576</c:v>
                </c:pt>
                <c:pt idx="553">
                  <c:v>-21.119908326913851</c:v>
                </c:pt>
                <c:pt idx="554">
                  <c:v>-21.120292031763256</c:v>
                </c:pt>
                <c:pt idx="555">
                  <c:v>-21.116887258353131</c:v>
                </c:pt>
                <c:pt idx="556">
                  <c:v>-21.115289297651074</c:v>
                </c:pt>
                <c:pt idx="557">
                  <c:v>-21.11360876755133</c:v>
                </c:pt>
                <c:pt idx="558">
                  <c:v>-21.112098233271052</c:v>
                </c:pt>
                <c:pt idx="559">
                  <c:v>-21.111024831097595</c:v>
                </c:pt>
                <c:pt idx="560">
                  <c:v>-21.114657884607865</c:v>
                </c:pt>
                <c:pt idx="561">
                  <c:v>-21.115099873738313</c:v>
                </c:pt>
                <c:pt idx="562">
                  <c:v>-21.113618481598287</c:v>
                </c:pt>
                <c:pt idx="563">
                  <c:v>-21.110014570228302</c:v>
                </c:pt>
                <c:pt idx="564">
                  <c:v>-21.107790053506321</c:v>
                </c:pt>
                <c:pt idx="565">
                  <c:v>-21.106745793473564</c:v>
                </c:pt>
                <c:pt idx="566">
                  <c:v>-21.104793270062586</c:v>
                </c:pt>
                <c:pt idx="567">
                  <c:v>-21.102724178090327</c:v>
                </c:pt>
                <c:pt idx="568">
                  <c:v>-21.097158029262598</c:v>
                </c:pt>
                <c:pt idx="569">
                  <c:v>-21.103078740799091</c:v>
                </c:pt>
                <c:pt idx="570">
                  <c:v>-21.105351827754603</c:v>
                </c:pt>
                <c:pt idx="571">
                  <c:v>-21.102763034277629</c:v>
                </c:pt>
                <c:pt idx="572">
                  <c:v>-21.101927626250895</c:v>
                </c:pt>
                <c:pt idx="573">
                  <c:v>-21.100130527589293</c:v>
                </c:pt>
                <c:pt idx="574">
                  <c:v>-21.099163979930527</c:v>
                </c:pt>
                <c:pt idx="575">
                  <c:v>-21.096900607021823</c:v>
                </c:pt>
                <c:pt idx="576">
                  <c:v>-21.094447810199789</c:v>
                </c:pt>
                <c:pt idx="577">
                  <c:v>-21.091494739966592</c:v>
                </c:pt>
                <c:pt idx="578">
                  <c:v>-21.0960117717378</c:v>
                </c:pt>
                <c:pt idx="579">
                  <c:v>-21.098080863710287</c:v>
                </c:pt>
                <c:pt idx="580">
                  <c:v>-21.096414904680543</c:v>
                </c:pt>
                <c:pt idx="581">
                  <c:v>-21.094190387959074</c:v>
                </c:pt>
                <c:pt idx="582">
                  <c:v>-21.092398146320789</c:v>
                </c:pt>
                <c:pt idx="583">
                  <c:v>-21.089386791806803</c:v>
                </c:pt>
                <c:pt idx="584">
                  <c:v>-21.088201678094528</c:v>
                </c:pt>
                <c:pt idx="585">
                  <c:v>-21.080182732445298</c:v>
                </c:pt>
                <c:pt idx="586">
                  <c:v>-21.085083469065829</c:v>
                </c:pt>
                <c:pt idx="587">
                  <c:v>-21.084830903848328</c:v>
                </c:pt>
                <c:pt idx="588">
                  <c:v>-21.083130945655089</c:v>
                </c:pt>
                <c:pt idx="589">
                  <c:v>-21.08302894816325</c:v>
                </c:pt>
                <c:pt idx="590">
                  <c:v>-21.083723502511017</c:v>
                </c:pt>
                <c:pt idx="591">
                  <c:v>-21.084311202343564</c:v>
                </c:pt>
                <c:pt idx="592">
                  <c:v>-21.082756954852627</c:v>
                </c:pt>
                <c:pt idx="593">
                  <c:v>-21.076729388801049</c:v>
                </c:pt>
                <c:pt idx="594">
                  <c:v>-21.082450962377514</c:v>
                </c:pt>
                <c:pt idx="595">
                  <c:v>-21.083971210705087</c:v>
                </c:pt>
                <c:pt idx="596">
                  <c:v>-21.082446105354009</c:v>
                </c:pt>
                <c:pt idx="597">
                  <c:v>-21.080930714050325</c:v>
                </c:pt>
                <c:pt idx="598">
                  <c:v>-21.079731029268302</c:v>
                </c:pt>
                <c:pt idx="599">
                  <c:v>-21.078458489135059</c:v>
                </c:pt>
                <c:pt idx="600">
                  <c:v>-21.077336516726813</c:v>
                </c:pt>
                <c:pt idx="601">
                  <c:v>-21.075991121242808</c:v>
                </c:pt>
                <c:pt idx="602">
                  <c:v>-21.070216120408347</c:v>
                </c:pt>
                <c:pt idx="603">
                  <c:v>-21.076428253349629</c:v>
                </c:pt>
                <c:pt idx="604">
                  <c:v>-21.079114187295303</c:v>
                </c:pt>
                <c:pt idx="605">
                  <c:v>-21.07746765635909</c:v>
                </c:pt>
                <c:pt idx="606">
                  <c:v>-21.075757984119079</c:v>
                </c:pt>
                <c:pt idx="607">
                  <c:v>-21.07272720151105</c:v>
                </c:pt>
                <c:pt idx="608">
                  <c:v>-21.073441183952326</c:v>
                </c:pt>
                <c:pt idx="609">
                  <c:v>-21.074577727430615</c:v>
                </c:pt>
                <c:pt idx="610">
                  <c:v>-21.07411631020635</c:v>
                </c:pt>
                <c:pt idx="611">
                  <c:v>-21.073480040139788</c:v>
                </c:pt>
                <c:pt idx="612">
                  <c:v>-21.0794687500041</c:v>
                </c:pt>
                <c:pt idx="613">
                  <c:v>-21.079468750003841</c:v>
                </c:pt>
                <c:pt idx="614">
                  <c:v>-21.077865932278844</c:v>
                </c:pt>
                <c:pt idx="615">
                  <c:v>-21.076272828600551</c:v>
                </c:pt>
                <c:pt idx="616">
                  <c:v>-21.073514039303767</c:v>
                </c:pt>
                <c:pt idx="617">
                  <c:v>-21.071974362882845</c:v>
                </c:pt>
                <c:pt idx="618">
                  <c:v>-21.070672680609299</c:v>
                </c:pt>
                <c:pt idx="619">
                  <c:v>-21.070560969070854</c:v>
                </c:pt>
                <c:pt idx="620">
                  <c:v>-21.069613849505522</c:v>
                </c:pt>
                <c:pt idx="621">
                  <c:v>-21.075923122915057</c:v>
                </c:pt>
                <c:pt idx="622">
                  <c:v>-21.076413682279018</c:v>
                </c:pt>
                <c:pt idx="623">
                  <c:v>-21.073489754186593</c:v>
                </c:pt>
                <c:pt idx="624">
                  <c:v>-21.072790342815587</c:v>
                </c:pt>
                <c:pt idx="625">
                  <c:v>-21.071746082782294</c:v>
                </c:pt>
                <c:pt idx="626">
                  <c:v>-21.070327831946781</c:v>
                </c:pt>
                <c:pt idx="627">
                  <c:v>-21.069987840308087</c:v>
                </c:pt>
                <c:pt idx="628">
                  <c:v>-21.064834538470606</c:v>
                </c:pt>
                <c:pt idx="629">
                  <c:v>-21.068263596997529</c:v>
                </c:pt>
                <c:pt idx="630">
                  <c:v>-21.0676807541888</c:v>
                </c:pt>
                <c:pt idx="631">
                  <c:v>-21.066257646329309</c:v>
                </c:pt>
                <c:pt idx="632">
                  <c:v>-21.063460000845609</c:v>
                </c:pt>
                <c:pt idx="633">
                  <c:v>-21.061507477434574</c:v>
                </c:pt>
                <c:pt idx="634">
                  <c:v>-21.059618095328329</c:v>
                </c:pt>
                <c:pt idx="635">
                  <c:v>-21.057107014225309</c:v>
                </c:pt>
                <c:pt idx="636">
                  <c:v>-21.054362795998891</c:v>
                </c:pt>
                <c:pt idx="637">
                  <c:v>-21.049539771752809</c:v>
                </c:pt>
                <c:pt idx="638">
                  <c:v>-21.055086492486836</c:v>
                </c:pt>
                <c:pt idx="639">
                  <c:v>-21.057107014225537</c:v>
                </c:pt>
                <c:pt idx="640">
                  <c:v>-21.055411913055352</c:v>
                </c:pt>
                <c:pt idx="641">
                  <c:v>-21.053425390480854</c:v>
                </c:pt>
                <c:pt idx="642">
                  <c:v>-21.052186849511273</c:v>
                </c:pt>
                <c:pt idx="643">
                  <c:v>-21.049583484963499</c:v>
                </c:pt>
                <c:pt idx="644">
                  <c:v>-21.049204637137525</c:v>
                </c:pt>
                <c:pt idx="645">
                  <c:v>-21.044265044329826</c:v>
                </c:pt>
                <c:pt idx="646">
                  <c:v>-21.050103186468377</c:v>
                </c:pt>
                <c:pt idx="647">
                  <c:v>-21.051016306869336</c:v>
                </c:pt>
                <c:pt idx="648">
                  <c:v>-21.048898644662799</c:v>
                </c:pt>
                <c:pt idx="649">
                  <c:v>-21.048655793492578</c:v>
                </c:pt>
                <c:pt idx="650">
                  <c:v>-21.047854384629591</c:v>
                </c:pt>
                <c:pt idx="651">
                  <c:v>-21.046440990817572</c:v>
                </c:pt>
                <c:pt idx="652">
                  <c:v>-21.045435586971511</c:v>
                </c:pt>
                <c:pt idx="653">
                  <c:v>-21.04449332443032</c:v>
                </c:pt>
                <c:pt idx="654">
                  <c:v>-21.039286595335078</c:v>
                </c:pt>
                <c:pt idx="655">
                  <c:v>-21.042895363728327</c:v>
                </c:pt>
                <c:pt idx="656">
                  <c:v>-21.043361637975543</c:v>
                </c:pt>
                <c:pt idx="657">
                  <c:v>-21.0411274072071</c:v>
                </c:pt>
                <c:pt idx="658">
                  <c:v>-21.039315737475292</c:v>
                </c:pt>
                <c:pt idx="659">
                  <c:v>-21.038286048512326</c:v>
                </c:pt>
                <c:pt idx="660">
                  <c:v>-21.03454128346381</c:v>
                </c:pt>
                <c:pt idx="661">
                  <c:v>-21.0313307909896</c:v>
                </c:pt>
                <c:pt idx="662">
                  <c:v>-21.029543406375019</c:v>
                </c:pt>
                <c:pt idx="663">
                  <c:v>-21.031306505872564</c:v>
                </c:pt>
                <c:pt idx="664">
                  <c:v>-21.0297085451705</c:v>
                </c:pt>
                <c:pt idx="665">
                  <c:v>-21.026396055205304</c:v>
                </c:pt>
                <c:pt idx="666">
                  <c:v>-21.026342627947781</c:v>
                </c:pt>
                <c:pt idx="667">
                  <c:v>-21.025876353700585</c:v>
                </c:pt>
                <c:pt idx="668">
                  <c:v>-21.024836950690815</c:v>
                </c:pt>
                <c:pt idx="669">
                  <c:v>-21.022549292664785</c:v>
                </c:pt>
                <c:pt idx="670">
                  <c:v>-21.022350154705329</c:v>
                </c:pt>
                <c:pt idx="671">
                  <c:v>-21.026036635473083</c:v>
                </c:pt>
                <c:pt idx="672">
                  <c:v>-21.031121938982821</c:v>
                </c:pt>
                <c:pt idx="673">
                  <c:v>-21.030500239986303</c:v>
                </c:pt>
                <c:pt idx="674">
                  <c:v>-21.029859112896613</c:v>
                </c:pt>
                <c:pt idx="675">
                  <c:v>-21.027450029285305</c:v>
                </c:pt>
                <c:pt idx="676">
                  <c:v>-21.025196370423032</c:v>
                </c:pt>
                <c:pt idx="677">
                  <c:v>-21.022976710724819</c:v>
                </c:pt>
                <c:pt idx="678">
                  <c:v>-21.019644792665574</c:v>
                </c:pt>
                <c:pt idx="679">
                  <c:v>-21.022869856209567</c:v>
                </c:pt>
                <c:pt idx="680">
                  <c:v>-21.026677762563029</c:v>
                </c:pt>
                <c:pt idx="681">
                  <c:v>-21.025963780121813</c:v>
                </c:pt>
                <c:pt idx="682">
                  <c:v>-21.024050112898358</c:v>
                </c:pt>
                <c:pt idx="683">
                  <c:v>-21.022160730792322</c:v>
                </c:pt>
                <c:pt idx="684">
                  <c:v>-21.020839620424326</c:v>
                </c:pt>
                <c:pt idx="685">
                  <c:v>-21.019125091160827</c:v>
                </c:pt>
                <c:pt idx="686">
                  <c:v>-21.018357681462064</c:v>
                </c:pt>
                <c:pt idx="687">
                  <c:v>-21.01820711373659</c:v>
                </c:pt>
                <c:pt idx="688">
                  <c:v>-21.020101352866092</c:v>
                </c:pt>
                <c:pt idx="689">
                  <c:v>-21.022126731628038</c:v>
                </c:pt>
                <c:pt idx="690">
                  <c:v>-21.01943594065909</c:v>
                </c:pt>
                <c:pt idx="691">
                  <c:v>-21.019431083635581</c:v>
                </c:pt>
                <c:pt idx="692">
                  <c:v>-21.018435393836555</c:v>
                </c:pt>
                <c:pt idx="693">
                  <c:v>-21.016322588653303</c:v>
                </c:pt>
                <c:pt idx="694">
                  <c:v>-21.01529289969055</c:v>
                </c:pt>
                <c:pt idx="695">
                  <c:v>-21.009629610394789</c:v>
                </c:pt>
                <c:pt idx="696">
                  <c:v>-21.011820127952397</c:v>
                </c:pt>
                <c:pt idx="697">
                  <c:v>-21.013422945677597</c:v>
                </c:pt>
                <c:pt idx="698">
                  <c:v>-21.011742415578087</c:v>
                </c:pt>
                <c:pt idx="699">
                  <c:v>-21.009712179792835</c:v>
                </c:pt>
                <c:pt idx="700">
                  <c:v>-21.007856796850337</c:v>
                </c:pt>
                <c:pt idx="701">
                  <c:v>-21.005889702369039</c:v>
                </c:pt>
                <c:pt idx="702">
                  <c:v>-21.005122292670556</c:v>
                </c:pt>
                <c:pt idx="703">
                  <c:v>-21.007409950696271</c:v>
                </c:pt>
                <c:pt idx="704">
                  <c:v>-21.009741321933308</c:v>
                </c:pt>
                <c:pt idx="705">
                  <c:v>-21.008017078622782</c:v>
                </c:pt>
                <c:pt idx="706">
                  <c:v>-21.006967961566303</c:v>
                </c:pt>
                <c:pt idx="707">
                  <c:v>-21.008463924776287</c:v>
                </c:pt>
                <c:pt idx="708">
                  <c:v>-21.007881081967327</c:v>
                </c:pt>
                <c:pt idx="709">
                  <c:v>-21.006428831967526</c:v>
                </c:pt>
                <c:pt idx="710">
                  <c:v>-21.001843801868787</c:v>
                </c:pt>
                <c:pt idx="711">
                  <c:v>-21.006462831131568</c:v>
                </c:pt>
                <c:pt idx="712">
                  <c:v>-21.010168739993034</c:v>
                </c:pt>
                <c:pt idx="713">
                  <c:v>-21.00793936624784</c:v>
                </c:pt>
                <c:pt idx="714">
                  <c:v>-21.007856796850398</c:v>
                </c:pt>
                <c:pt idx="715">
                  <c:v>-21.006181123773828</c:v>
                </c:pt>
                <c:pt idx="716">
                  <c:v>-21.005588566917787</c:v>
                </c:pt>
                <c:pt idx="717">
                  <c:v>-21.00345147661762</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-21.004461737486583</c:v>
                </c:pt>
                <c:pt idx="726">
                  <c:v>-21.004398596182327</c:v>
                </c:pt>
                <c:pt idx="727">
                  <c:v>-21.003708898858051</c:v>
                </c:pt>
                <c:pt idx="728">
                  <c:v>-21.00298034534659</c:v>
                </c:pt>
                <c:pt idx="729">
                  <c:v>-21.00616655270354</c:v>
                </c:pt>
                <c:pt idx="730">
                  <c:v>-21.010193025110595</c:v>
                </c:pt>
                <c:pt idx="731">
                  <c:v>-21.009294475779324</c:v>
                </c:pt>
                <c:pt idx="732">
                  <c:v>-21.00868249082977</c:v>
                </c:pt>
                <c:pt idx="733">
                  <c:v>-21.008429925612329</c:v>
                </c:pt>
                <c:pt idx="734">
                  <c:v>-21.008109362067344</c:v>
                </c:pt>
                <c:pt idx="735">
                  <c:v>-21.008017078622817</c:v>
                </c:pt>
                <c:pt idx="736">
                  <c:v>-21.007191384643125</c:v>
                </c:pt>
                <c:pt idx="737">
                  <c:v>-21.008323071097529</c:v>
                </c:pt>
                <c:pt idx="738">
                  <c:v>-21.011271284307028</c:v>
                </c:pt>
                <c:pt idx="739">
                  <c:v>-21.01540946825229</c:v>
                </c:pt>
                <c:pt idx="740">
                  <c:v>-21.015258900526803</c:v>
                </c:pt>
                <c:pt idx="741">
                  <c:v>-21.01566689049308</c:v>
                </c:pt>
                <c:pt idx="742">
                  <c:v>-21.014889766747569</c:v>
                </c:pt>
                <c:pt idx="743">
                  <c:v>-21.014238925610826</c:v>
                </c:pt>
                <c:pt idx="744">
                  <c:v>-21.014248639657339</c:v>
                </c:pt>
                <c:pt idx="745">
                  <c:v>-21.014695485810837</c:v>
                </c:pt>
                <c:pt idx="746">
                  <c:v>-21.013354947350088</c:v>
                </c:pt>
                <c:pt idx="747">
                  <c:v>-21.017070570258575</c:v>
                </c:pt>
                <c:pt idx="748">
                  <c:v>-21.016414872098309</c:v>
                </c:pt>
                <c:pt idx="749">
                  <c:v>-21.015487180626828</c:v>
                </c:pt>
                <c:pt idx="750">
                  <c:v>-21.01384550671429</c:v>
                </c:pt>
                <c:pt idx="751">
                  <c:v>-21.0131995226008</c:v>
                </c:pt>
                <c:pt idx="752">
                  <c:v>-21.011319854541306</c:v>
                </c:pt>
                <c:pt idx="753">
                  <c:v>-21.005777990830587</c:v>
                </c:pt>
                <c:pt idx="754">
                  <c:v>-21.009663609558558</c:v>
                </c:pt>
                <c:pt idx="755">
                  <c:v>-21.012922672266583</c:v>
                </c:pt>
                <c:pt idx="756">
                  <c:v>-21.010678727451097</c:v>
                </c:pt>
                <c:pt idx="757">
                  <c:v>-21.008473638823272</c:v>
                </c:pt>
                <c:pt idx="758">
                  <c:v>-21.007497377117812</c:v>
                </c:pt>
                <c:pt idx="759">
                  <c:v>-21.007031102870357</c:v>
                </c:pt>
                <c:pt idx="760">
                  <c:v>-21.005967414743836</c:v>
                </c:pt>
                <c:pt idx="761">
                  <c:v>-21.004631733305835</c:v>
                </c:pt>
                <c:pt idx="762">
                  <c:v>-21.002285790999096</c:v>
                </c:pt>
                <c:pt idx="763">
                  <c:v>-21.004286884644088</c:v>
                </c:pt>
                <c:pt idx="764">
                  <c:v>-21.011120716581601</c:v>
                </c:pt>
                <c:pt idx="765">
                  <c:v>-21.011635561062846</c:v>
                </c:pt>
                <c:pt idx="766">
                  <c:v>-21.012534110394071</c:v>
                </c:pt>
                <c:pt idx="767">
                  <c:v>-21.010819581130043</c:v>
                </c:pt>
                <c:pt idx="768">
                  <c:v>-21.009245905545313</c:v>
                </c:pt>
                <c:pt idx="769">
                  <c:v>-21.00869220487677</c:v>
                </c:pt>
                <c:pt idx="770">
                  <c:v>-21.008303643003806</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-21.020616197347817</c:v>
                </c:pt>
                <c:pt idx="781">
                  <c:v>-21.019795360391591</c:v>
                </c:pt>
                <c:pt idx="782">
                  <c:v>-21.018566533468878</c:v>
                </c:pt>
                <c:pt idx="783">
                  <c:v>-21.01794969149563</c:v>
                </c:pt>
                <c:pt idx="784">
                  <c:v>-21.016784005877568</c:v>
                </c:pt>
                <c:pt idx="785">
                  <c:v>-21.017648556044364</c:v>
                </c:pt>
                <c:pt idx="786">
                  <c:v>-21.018517963234601</c:v>
                </c:pt>
                <c:pt idx="787">
                  <c:v>-21.019717648016588</c:v>
                </c:pt>
                <c:pt idx="788">
                  <c:v>-21.02704689634232</c:v>
                </c:pt>
                <c:pt idx="789">
                  <c:v>-21.027299461559593</c:v>
                </c:pt>
                <c:pt idx="790">
                  <c:v>-21.026736046844029</c:v>
                </c:pt>
                <c:pt idx="791">
                  <c:v>-21.028402005873318</c:v>
                </c:pt>
                <c:pt idx="792">
                  <c:v>-21.029149987478796</c:v>
                </c:pt>
                <c:pt idx="793">
                  <c:v>-21.031282220755585</c:v>
                </c:pt>
                <c:pt idx="794">
                  <c:v>-21.031510500855617</c:v>
                </c:pt>
                <c:pt idx="795">
                  <c:v>-21.041112836136797</c:v>
                </c:pt>
                <c:pt idx="796">
                  <c:v>-21.041457684799056</c:v>
                </c:pt>
                <c:pt idx="797">
                  <c:v>-21.041608252524803</c:v>
                </c:pt>
                <c:pt idx="798">
                  <c:v>-21.041540254196796</c:v>
                </c:pt>
                <c:pt idx="799">
                  <c:v>-21.041554825267127</c:v>
                </c:pt>
                <c:pt idx="800">
                  <c:v>-21.042599085300608</c:v>
                </c:pt>
                <c:pt idx="801">
                  <c:v>-21.041671393829027</c:v>
                </c:pt>
                <c:pt idx="802">
                  <c:v>-21.044648749179277</c:v>
                </c:pt>
                <c:pt idx="803">
                  <c:v>-21.051327156367549</c:v>
                </c:pt>
                <c:pt idx="804">
                  <c:v>-21.051885714059868</c:v>
                </c:pt>
                <c:pt idx="805">
                  <c:v>-21.051706004193576</c:v>
                </c:pt>
                <c:pt idx="806">
                  <c:v>-21.050384893826092</c:v>
                </c:pt>
                <c:pt idx="807">
                  <c:v>-21.051196016735773</c:v>
                </c:pt>
                <c:pt idx="808">
                  <c:v>-21.052045995832302</c:v>
                </c:pt>
                <c:pt idx="809">
                  <c:v>-21.052225705698831</c:v>
                </c:pt>
                <c:pt idx="810">
                  <c:v>-21.054149086968799</c:v>
                </c:pt>
                <c:pt idx="811">
                  <c:v>-21.060487502518626</c:v>
                </c:pt>
                <c:pt idx="812">
                  <c:v>-21.060516644659089</c:v>
                </c:pt>
                <c:pt idx="813">
                  <c:v>-21.05950152676629</c:v>
                </c:pt>
                <c:pt idx="814">
                  <c:v>-21.059506383789785</c:v>
                </c:pt>
                <c:pt idx="815">
                  <c:v>-21.057485862051337</c:v>
                </c:pt>
                <c:pt idx="816">
                  <c:v>-21.056213321917809</c:v>
                </c:pt>
                <c:pt idx="817">
                  <c:v>-21.059676379609112</c:v>
                </c:pt>
                <c:pt idx="818">
                  <c:v>-21.063392002517578</c:v>
                </c:pt>
                <c:pt idx="819">
                  <c:v>-21.069201002515612</c:v>
                </c:pt>
                <c:pt idx="820">
                  <c:v>-21.069244715726583</c:v>
                </c:pt>
                <c:pt idx="821">
                  <c:v>-21.069958698167827</c:v>
                </c:pt>
                <c:pt idx="822">
                  <c:v>-21.06827816806809</c:v>
                </c:pt>
                <c:pt idx="823">
                  <c:v>-21.067175623753815</c:v>
                </c:pt>
                <c:pt idx="824">
                  <c:v>-21.065257099507086</c:v>
                </c:pt>
                <c:pt idx="825">
                  <c:v>-21.066403357031806</c:v>
                </c:pt>
                <c:pt idx="826">
                  <c:v>-21.071163239973053</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-21.091689020903253</c:v>
                </c:pt>
                <c:pt idx="840">
                  <c:v>-21.093923251671264</c:v>
                </c:pt>
                <c:pt idx="841">
                  <c:v>-21.09399124999959</c:v>
                </c:pt>
                <c:pt idx="842">
                  <c:v>-21.093714399665053</c:v>
                </c:pt>
                <c:pt idx="843">
                  <c:v>-21.092621569397821</c:v>
                </c:pt>
                <c:pt idx="844">
                  <c:v>-21.096609185617329</c:v>
                </c:pt>
                <c:pt idx="845">
                  <c:v>-21.104579561032821</c:v>
                </c:pt>
                <c:pt idx="846">
                  <c:v>-21.105040978256827</c:v>
                </c:pt>
                <c:pt idx="847">
                  <c:v>-21.107362635446584</c:v>
                </c:pt>
                <c:pt idx="848">
                  <c:v>-21.110315705679632</c:v>
                </c:pt>
                <c:pt idx="849">
                  <c:v>-21.112166231598607</c:v>
                </c:pt>
                <c:pt idx="850">
                  <c:v>-21.11445388962483</c:v>
                </c:pt>
                <c:pt idx="851">
                  <c:v>-21.116168418888645</c:v>
                </c:pt>
                <c:pt idx="852">
                  <c:v>-21.121972561863103</c:v>
                </c:pt>
                <c:pt idx="853">
                  <c:v>-21.127582423901327</c:v>
                </c:pt>
                <c:pt idx="854">
                  <c:v>-21.127941843633593</c:v>
                </c:pt>
                <c:pt idx="855">
                  <c:v>-21.128233265038286</c:v>
                </c:pt>
                <c:pt idx="856">
                  <c:v>-21.130180931425556</c:v>
                </c:pt>
                <c:pt idx="857">
                  <c:v>-21.131176621224832</c:v>
                </c:pt>
                <c:pt idx="858">
                  <c:v>-21.131060052662868</c:v>
                </c:pt>
                <c:pt idx="859">
                  <c:v>-21.134649392962295</c:v>
                </c:pt>
                <c:pt idx="860">
                  <c:v>-21.13656306018607</c:v>
                </c:pt>
                <c:pt idx="861">
                  <c:v>-21.145203704832099</c:v>
                </c:pt>
                <c:pt idx="862">
                  <c:v>-21.146903663025327</c:v>
                </c:pt>
                <c:pt idx="863">
                  <c:v>-21.149103894630102</c:v>
                </c:pt>
                <c:pt idx="864">
                  <c:v>-21.150313293459327</c:v>
                </c:pt>
                <c:pt idx="865">
                  <c:v>-21.15199382355884</c:v>
                </c:pt>
                <c:pt idx="866">
                  <c:v>-21.153815207337558</c:v>
                </c:pt>
                <c:pt idx="867">
                  <c:v>-21.158536234091812</c:v>
                </c:pt>
                <c:pt idx="868">
                  <c:v>-21.160333332753584</c:v>
                </c:pt>
                <c:pt idx="869">
                  <c:v>-21.168531988269269</c:v>
                </c:pt>
                <c:pt idx="870">
                  <c:v>-21.16994052505833</c:v>
                </c:pt>
                <c:pt idx="871">
                  <c:v>-21.170508796796817</c:v>
                </c:pt>
                <c:pt idx="872">
                  <c:v>-21.17013480599455</c:v>
                </c:pt>
                <c:pt idx="873">
                  <c:v>-21.171902762515845</c:v>
                </c:pt>
                <c:pt idx="874">
                  <c:v>-21.173631862849604</c:v>
                </c:pt>
                <c:pt idx="875">
                  <c:v>-21.175700954822087</c:v>
                </c:pt>
                <c:pt idx="876">
                  <c:v>-21.17970314211162</c:v>
                </c:pt>
                <c:pt idx="877">
                  <c:v>-21.179489433081788</c:v>
                </c:pt>
                <c:pt idx="878">
                  <c:v>-21.188343786758047</c:v>
                </c:pt>
                <c:pt idx="879">
                  <c:v>-21.18998060364709</c:v>
                </c:pt>
                <c:pt idx="880">
                  <c:v>-21.190471163011338</c:v>
                </c:pt>
                <c:pt idx="881">
                  <c:v>-21.191301714014653</c:v>
                </c:pt>
                <c:pt idx="882">
                  <c:v>-21.192617967358544</c:v>
                </c:pt>
                <c:pt idx="883">
                  <c:v>-21.1939536487961</c:v>
                </c:pt>
                <c:pt idx="884">
                  <c:v>-21.195619607825801</c:v>
                </c:pt>
                <c:pt idx="885">
                  <c:v>-21.197397278393552</c:v>
                </c:pt>
                <c:pt idx="886">
                  <c:v>-21.200500916352592</c:v>
                </c:pt>
                <c:pt idx="887">
                  <c:v>-21.210443243272277</c:v>
                </c:pt>
                <c:pt idx="888">
                  <c:v>-21.212823184743382</c:v>
                </c:pt>
                <c:pt idx="889">
                  <c:v>-21.214790279224321</c:v>
                </c:pt>
                <c:pt idx="890">
                  <c:v>-21.216781658822057</c:v>
                </c:pt>
                <c:pt idx="891">
                  <c:v>-21.219535591095323</c:v>
                </c:pt>
                <c:pt idx="892">
                  <c:v>-21.221687252466083</c:v>
                </c:pt>
                <c:pt idx="893">
                  <c:v>-21.225300877882784</c:v>
                </c:pt>
                <c:pt idx="894">
                  <c:v>-21.22889507520609</c:v>
                </c:pt>
                <c:pt idx="895">
                  <c:v>-21.229366206476833</c:v>
                </c:pt>
                <c:pt idx="896">
                  <c:v>-21.237244298447578</c:v>
                </c:pt>
                <c:pt idx="897">
                  <c:v>-21.237671716507585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-21.258853195597574</c:v>
                </c:pt>
                <c:pt idx="908">
                  <c:v>-21.260096593590806</c:v>
                </c:pt>
                <c:pt idx="909">
                  <c:v>-21.26059686700156</c:v>
                </c:pt>
                <c:pt idx="910">
                  <c:v>-21.263263372853793</c:v>
                </c:pt>
                <c:pt idx="911">
                  <c:v>-21.268110682216527</c:v>
                </c:pt>
                <c:pt idx="912">
                  <c:v>-21.269373508303318</c:v>
                </c:pt>
                <c:pt idx="913">
                  <c:v>-21.277688732380781</c:v>
                </c:pt>
                <c:pt idx="914">
                  <c:v>-21.278932130373516</c:v>
                </c:pt>
                <c:pt idx="915">
                  <c:v>-21.279879249938826</c:v>
                </c:pt>
                <c:pt idx="916">
                  <c:v>-21.281652063483289</c:v>
                </c:pt>
                <c:pt idx="917">
                  <c:v>-21.282788606961045</c:v>
                </c:pt>
                <c:pt idx="918">
                  <c:v>-21.283862009134552</c:v>
                </c:pt>
                <c:pt idx="919">
                  <c:v>-21.284954839401827</c:v>
                </c:pt>
                <c:pt idx="920">
                  <c:v>-21.284240856960551</c:v>
                </c:pt>
                <c:pt idx="921">
                  <c:v>-21.285620251608766</c:v>
                </c:pt>
                <c:pt idx="922">
                  <c:v>-21.29373148070329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-21.312882724008109</c:v>
                </c:pt>
                <c:pt idx="933">
                  <c:v>-21.313237286717069</c:v>
                </c:pt>
                <c:pt idx="934">
                  <c:v>-21.313489851934587</c:v>
                </c:pt>
                <c:pt idx="935">
                  <c:v>-21.314130979024327</c:v>
                </c:pt>
                <c:pt idx="936">
                  <c:v>-21.315014957284845</c:v>
                </c:pt>
                <c:pt idx="937">
                  <c:v>-21.315291807619591</c:v>
                </c:pt>
                <c:pt idx="938">
                  <c:v>-21.315840651264587</c:v>
                </c:pt>
                <c:pt idx="939">
                  <c:v>-21.323655601931062</c:v>
                </c:pt>
                <c:pt idx="940">
                  <c:v>-21.325748979020567</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-21.363750330178807</c:v>
                </c:pt>
                <c:pt idx="956">
                  <c:v>-21.364697449743559</c:v>
                </c:pt>
                <c:pt idx="957">
                  <c:v>-21.367796230679289</c:v>
                </c:pt>
                <c:pt idx="958">
                  <c:v>-21.36896191629733</c:v>
                </c:pt>
                <c:pt idx="959">
                  <c:v>-21.371783846898595</c:v>
                </c:pt>
                <c:pt idx="960">
                  <c:v>-21.372614397901849</c:v>
                </c:pt>
                <c:pt idx="961">
                  <c:v>-21.376140596897059</c:v>
                </c:pt>
                <c:pt idx="962">
                  <c:v>-21.376271736529286</c:v>
                </c:pt>
                <c:pt idx="963">
                  <c:v>-21.382600438032306</c:v>
                </c:pt>
                <c:pt idx="964">
                  <c:v>-21.386612339368526</c:v>
                </c:pt>
                <c:pt idx="965">
                  <c:v>-21.388132587695797</c:v>
                </c:pt>
                <c:pt idx="966">
                  <c:v>-21.387690598565563</c:v>
                </c:pt>
                <c:pt idx="967">
                  <c:v>-21.388297726491871</c:v>
                </c:pt>
                <c:pt idx="968">
                  <c:v>-21.389939400404543</c:v>
                </c:pt>
                <c:pt idx="969">
                  <c:v>-21.392567050069076</c:v>
                </c:pt>
                <c:pt idx="970">
                  <c:v>-21.39557840458334</c:v>
                </c:pt>
                <c:pt idx="971">
                  <c:v>-21.397229792542287</c:v>
                </c:pt>
                <c:pt idx="972">
                  <c:v>-21.403184503243022</c:v>
                </c:pt>
                <c:pt idx="973">
                  <c:v>-21.405715012439273</c:v>
                </c:pt>
                <c:pt idx="974">
                  <c:v>-21.406472708091286</c:v>
                </c:pt>
                <c:pt idx="975">
                  <c:v>-21.40684184187031</c:v>
                </c:pt>
                <c:pt idx="976">
                  <c:v>-21.407026408759826</c:v>
                </c:pt>
                <c:pt idx="977">
                  <c:v>-21.407448969796565</c:v>
                </c:pt>
                <c:pt idx="978">
                  <c:v>-21.411086880330537</c:v>
                </c:pt>
                <c:pt idx="979">
                  <c:v>-21.411397729829091</c:v>
                </c:pt>
                <c:pt idx="980">
                  <c:v>-21.418255846883593</c:v>
                </c:pt>
                <c:pt idx="981">
                  <c:v>-21.422146322634795</c:v>
                </c:pt>
                <c:pt idx="982">
                  <c:v>-21.424346554239051</c:v>
                </c:pt>
                <c:pt idx="983">
                  <c:v>-21.424987681329313</c:v>
                </c:pt>
                <c:pt idx="984">
                  <c:v>-21.425269388687024</c:v>
                </c:pt>
                <c:pt idx="985">
                  <c:v>-21.424710830995085</c:v>
                </c:pt>
                <c:pt idx="986">
                  <c:v>-21.430573258250817</c:v>
                </c:pt>
                <c:pt idx="987">
                  <c:v>-21.4338808911928</c:v>
                </c:pt>
                <c:pt idx="988">
                  <c:v>-21.440719580153754</c:v>
                </c:pt>
                <c:pt idx="989">
                  <c:v>-21.44528518215909</c:v>
                </c:pt>
                <c:pt idx="990">
                  <c:v>-21.448019686338792</c:v>
                </c:pt>
                <c:pt idx="991">
                  <c:v>-21.450278202224052</c:v>
                </c:pt>
                <c:pt idx="992">
                  <c:v>-21.452818425467328</c:v>
                </c:pt>
                <c:pt idx="993">
                  <c:v>-21.454518383660783</c:v>
                </c:pt>
                <c:pt idx="994">
                  <c:v>-21.46160963783927</c:v>
                </c:pt>
                <c:pt idx="995">
                  <c:v>-21.464096433825055</c:v>
                </c:pt>
                <c:pt idx="996">
                  <c:v>-21.468487182987605</c:v>
                </c:pt>
                <c:pt idx="997">
                  <c:v>-21.470153142017054</c:v>
                </c:pt>
                <c:pt idx="998">
                  <c:v>-21.472163949708527</c:v>
                </c:pt>
                <c:pt idx="999">
                  <c:v>-21.473815337668093</c:v>
                </c:pt>
                <c:pt idx="1000">
                  <c:v>-21.475525009908083</c:v>
                </c:pt>
                <c:pt idx="1001">
                  <c:v>-21.477161826797314</c:v>
                </c:pt>
                <c:pt idx="1002">
                  <c:v>-21.481756570943045</c:v>
                </c:pt>
                <c:pt idx="1003">
                  <c:v>-21.48750242963682</c:v>
                </c:pt>
                <c:pt idx="1004">
                  <c:v>-21.490309789167569</c:v>
                </c:pt>
                <c:pt idx="1005">
                  <c:v>-21.492038889501554</c:v>
                </c:pt>
                <c:pt idx="1006">
                  <c:v>-21.494894819266833</c:v>
                </c:pt>
                <c:pt idx="1007">
                  <c:v>-21.496784201372765</c:v>
                </c:pt>
                <c:pt idx="1008">
                  <c:v>-21.497313616924586</c:v>
                </c:pt>
                <c:pt idx="1009">
                  <c:v>-21.498105311740311</c:v>
                </c:pt>
                <c:pt idx="1010">
                  <c:v>-21.502131784147046</c:v>
                </c:pt>
                <c:pt idx="1011">
                  <c:v>-21.502136641170534</c:v>
                </c:pt>
                <c:pt idx="1012">
                  <c:v>-21.508946187990873</c:v>
                </c:pt>
                <c:pt idx="1013">
                  <c:v>-21.51184097394308</c:v>
                </c:pt>
                <c:pt idx="1014">
                  <c:v>-21.513375793340845</c:v>
                </c:pt>
                <c:pt idx="1015">
                  <c:v>-21.514250057554548</c:v>
                </c:pt>
                <c:pt idx="1016">
                  <c:v>-21.516430861065526</c:v>
                </c:pt>
                <c:pt idx="1017">
                  <c:v>-21.517139986483571</c:v>
                </c:pt>
                <c:pt idx="1018">
                  <c:v>-21.516731996516839</c:v>
                </c:pt>
                <c:pt idx="1019">
                  <c:v>-21.526596611062267</c:v>
                </c:pt>
                <c:pt idx="1020">
                  <c:v>-21.528927982299066</c:v>
                </c:pt>
                <c:pt idx="1021">
                  <c:v>-21.52996738530879</c:v>
                </c:pt>
                <c:pt idx="1022">
                  <c:v>-21.531890766578851</c:v>
                </c:pt>
                <c:pt idx="1023">
                  <c:v>-21.53514982928683</c:v>
                </c:pt>
                <c:pt idx="1024">
                  <c:v>-21.53538296641063</c:v>
                </c:pt>
                <c:pt idx="1025">
                  <c:v>-21.537374346008576</c:v>
                </c:pt>
                <c:pt idx="1026">
                  <c:v>-21.54986175319511</c:v>
                </c:pt>
                <c:pt idx="1027">
                  <c:v>-21.552703111889826</c:v>
                </c:pt>
                <c:pt idx="1028">
                  <c:v>-21.553621089314376</c:v>
                </c:pt>
                <c:pt idx="1029">
                  <c:v>-21.554830488143327</c:v>
                </c:pt>
                <c:pt idx="1030">
                  <c:v>-21.555573612724817</c:v>
                </c:pt>
                <c:pt idx="1031">
                  <c:v>-21.556258453025791</c:v>
                </c:pt>
                <c:pt idx="1032">
                  <c:v>-21.557632990650788</c:v>
                </c:pt>
                <c:pt idx="1033">
                  <c:v>-21.560246069244826</c:v>
                </c:pt>
                <c:pt idx="1034">
                  <c:v>-21.560994050850077</c:v>
                </c:pt>
                <c:pt idx="1035">
                  <c:v>-21.565637365230053</c:v>
                </c:pt>
                <c:pt idx="1036">
                  <c:v>-21.567274182119306</c:v>
                </c:pt>
                <c:pt idx="1037">
                  <c:v>-21.569838690479557</c:v>
                </c:pt>
                <c:pt idx="1038">
                  <c:v>-21.570800381114836</c:v>
                </c:pt>
                <c:pt idx="1039">
                  <c:v>-21.571504649509087</c:v>
                </c:pt>
                <c:pt idx="1040">
                  <c:v>-21.572553766565576</c:v>
                </c:pt>
                <c:pt idx="1041">
                  <c:v>-21.5746957138896</c:v>
                </c:pt>
                <c:pt idx="1042">
                  <c:v>-21.577716782450327</c:v>
                </c:pt>
                <c:pt idx="1043">
                  <c:v>-21.578231626931583</c:v>
                </c:pt>
                <c:pt idx="1044">
                  <c:v>-21.582957510709338</c:v>
                </c:pt>
                <c:pt idx="1045">
                  <c:v>-21.586775131109299</c:v>
                </c:pt>
                <c:pt idx="1046">
                  <c:v>-21.587867961376624</c:v>
                </c:pt>
                <c:pt idx="1047">
                  <c:v>-21.589218213884564</c:v>
                </c:pt>
                <c:pt idx="1048">
                  <c:v>-21.591374732278538</c:v>
                </c:pt>
                <c:pt idx="1049">
                  <c:v>-21.592525846826589</c:v>
                </c:pt>
                <c:pt idx="1050">
                  <c:v>-21.594356944652084</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-21.617869794978851</c:v>
                </c:pt>
                <c:pt idx="1066">
                  <c:v>-21.619720320898136</c:v>
                </c:pt>
                <c:pt idx="1067">
                  <c:v>-21.620657726415864</c:v>
                </c:pt>
                <c:pt idx="1068">
                  <c:v>-21.621230855178322</c:v>
                </c:pt>
                <c:pt idx="1069">
                  <c:v>-21.625165044140303</c:v>
                </c:pt>
                <c:pt idx="1070">
                  <c:v>-21.630138636111823</c:v>
                </c:pt>
                <c:pt idx="1071">
                  <c:v>-21.63041062942283</c:v>
                </c:pt>
                <c:pt idx="1072">
                  <c:v>-21.631158611028095</c:v>
                </c:pt>
                <c:pt idx="1073">
                  <c:v>-21.631527744807091</c:v>
                </c:pt>
                <c:pt idx="1074">
                  <c:v>-21.633198560860293</c:v>
                </c:pt>
                <c:pt idx="1075">
                  <c:v>-21.637875874403854</c:v>
                </c:pt>
                <c:pt idx="1076">
                  <c:v>-21.638978418717851</c:v>
                </c:pt>
                <c:pt idx="1077">
                  <c:v>-21.642825181258111</c:v>
                </c:pt>
                <c:pt idx="1078">
                  <c:v>-21.647842486440595</c:v>
                </c:pt>
                <c:pt idx="1079">
                  <c:v>-21.648561325905327</c:v>
                </c:pt>
                <c:pt idx="1080">
                  <c:v>-21.649547301657289</c:v>
                </c:pt>
                <c:pt idx="1081">
                  <c:v>-21.651849530753829</c:v>
                </c:pt>
                <c:pt idx="1082">
                  <c:v>-21.653981764030867</c:v>
                </c:pt>
                <c:pt idx="1083">
                  <c:v>-21.655589438779273</c:v>
                </c:pt>
                <c:pt idx="1084">
                  <c:v>-21.659781049981842</c:v>
                </c:pt>
                <c:pt idx="1085">
                  <c:v>-21.660776739781014</c:v>
                </c:pt>
                <c:pt idx="1086">
                  <c:v>-21.66432722389338</c:v>
                </c:pt>
                <c:pt idx="1087">
                  <c:v>-21.666648881083354</c:v>
                </c:pt>
                <c:pt idx="1088">
                  <c:v>-21.667625142788594</c:v>
                </c:pt>
                <c:pt idx="1089">
                  <c:v>-21.668994823390321</c:v>
                </c:pt>
                <c:pt idx="1090">
                  <c:v>-21.669592237269519</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-21.680782819205795</c:v>
                </c:pt>
                <c:pt idx="1099">
                  <c:v>-21.683502752315256</c:v>
                </c:pt>
                <c:pt idx="1100">
                  <c:v>-21.686159544120549</c:v>
                </c:pt>
                <c:pt idx="1101">
                  <c:v>-21.689831453818339</c:v>
                </c:pt>
                <c:pt idx="1102">
                  <c:v>-21.694537909502557</c:v>
                </c:pt>
                <c:pt idx="1103">
                  <c:v>-21.700536333413559</c:v>
                </c:pt>
                <c:pt idx="1104">
                  <c:v>-21.702785135252093</c:v>
                </c:pt>
                <c:pt idx="1105">
                  <c:v>-21.706641611839313</c:v>
                </c:pt>
                <c:pt idx="1106">
                  <c:v>-21.708390140267074</c:v>
                </c:pt>
                <c:pt idx="1107">
                  <c:v>-21.71099350481483</c:v>
                </c:pt>
                <c:pt idx="1108">
                  <c:v>-21.712882886921022</c:v>
                </c:pt>
                <c:pt idx="1109">
                  <c:v>-21.717705911167027</c:v>
                </c:pt>
                <c:pt idx="1110">
                  <c:v>-21.721596386918311</c:v>
                </c:pt>
                <c:pt idx="1111">
                  <c:v>-21.726807973037314</c:v>
                </c:pt>
                <c:pt idx="1112">
                  <c:v>-21.733330955476319</c:v>
                </c:pt>
                <c:pt idx="1113">
                  <c:v>-21.736760014003309</c:v>
                </c:pt>
                <c:pt idx="1114">
                  <c:v>-21.740519350122781</c:v>
                </c:pt>
                <c:pt idx="1115">
                  <c:v>-21.743336423700526</c:v>
                </c:pt>
                <c:pt idx="1116">
                  <c:v>-21.745536655305045</c:v>
                </c:pt>
                <c:pt idx="1117">
                  <c:v>-21.751792501457054</c:v>
                </c:pt>
                <c:pt idx="1118">
                  <c:v>-21.753677026539819</c:v>
                </c:pt>
                <c:pt idx="1119">
                  <c:v>-21.75665438189009</c:v>
                </c:pt>
                <c:pt idx="1120">
                  <c:v>-21.762157389413559</c:v>
                </c:pt>
                <c:pt idx="1121">
                  <c:v>-21.765877869345296</c:v>
                </c:pt>
                <c:pt idx="1122">
                  <c:v>-21.768146099277565</c:v>
                </c:pt>
                <c:pt idx="1123">
                  <c:v>-21.771108883558085</c:v>
                </c:pt>
                <c:pt idx="1124">
                  <c:v>-21.774027954627027</c:v>
                </c:pt>
                <c:pt idx="1125">
                  <c:v>-21.780924927868828</c:v>
                </c:pt>
                <c:pt idx="1126">
                  <c:v>-21.784091707132049</c:v>
                </c:pt>
                <c:pt idx="1127">
                  <c:v>-21.78570909592727</c:v>
                </c:pt>
                <c:pt idx="1128">
                  <c:v>-21.789215866829544</c:v>
                </c:pt>
                <c:pt idx="1129">
                  <c:v>-21.792601212146121</c:v>
                </c:pt>
                <c:pt idx="1130">
                  <c:v>-21.794383739737288</c:v>
                </c:pt>
                <c:pt idx="1131">
                  <c:v>-21.797239669502272</c:v>
                </c:pt>
                <c:pt idx="1132">
                  <c:v>-21.798497638565497</c:v>
                </c:pt>
                <c:pt idx="1133">
                  <c:v>-21.799896461307327</c:v>
                </c:pt>
                <c:pt idx="1134">
                  <c:v>-21.802543539065763</c:v>
                </c:pt>
                <c:pt idx="1135">
                  <c:v>-21.809134519832796</c:v>
                </c:pt>
                <c:pt idx="1136">
                  <c:v>-21.812879284881816</c:v>
                </c:pt>
                <c:pt idx="1137">
                  <c:v>-21.817814020666347</c:v>
                </c:pt>
                <c:pt idx="1138">
                  <c:v>-21.823948441232631</c:v>
                </c:pt>
                <c:pt idx="1139">
                  <c:v>-21.825352120998375</c:v>
                </c:pt>
                <c:pt idx="1140">
                  <c:v>-21.826474093405793</c:v>
                </c:pt>
                <c:pt idx="1141">
                  <c:v>-21.829111457117321</c:v>
                </c:pt>
                <c:pt idx="1142">
                  <c:v>-21.831452542400811</c:v>
                </c:pt>
                <c:pt idx="1143">
                  <c:v>-21.833463350092604</c:v>
                </c:pt>
                <c:pt idx="1144">
                  <c:v>-21.835551870158824</c:v>
                </c:pt>
                <c:pt idx="1145">
                  <c:v>-21.837606391061307</c:v>
                </c:pt>
                <c:pt idx="1146">
                  <c:v>-21.841526008952812</c:v>
                </c:pt>
                <c:pt idx="1147">
                  <c:v>-21.845295059118811</c:v>
                </c:pt>
                <c:pt idx="1148">
                  <c:v>-21.847796426175066</c:v>
                </c:pt>
                <c:pt idx="1149">
                  <c:v>-21.85182775560488</c:v>
                </c:pt>
                <c:pt idx="1150">
                  <c:v>-21.853192579183105</c:v>
                </c:pt>
                <c:pt idx="1151">
                  <c:v>-21.855995081690658</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-21.885715207934776</c:v>
                </c:pt>
                <c:pt idx="1160">
                  <c:v>-21.888945128502591</c:v>
                </c:pt>
                <c:pt idx="1161">
                  <c:v>-21.901733671140278</c:v>
                </c:pt>
                <c:pt idx="1162">
                  <c:v>-21.905143301574242</c:v>
                </c:pt>
                <c:pt idx="1163">
                  <c:v>-21.910646309097295</c:v>
                </c:pt>
                <c:pt idx="1164">
                  <c:v>-21.913919942875779</c:v>
                </c:pt>
                <c:pt idx="1165">
                  <c:v>-21.918203837523254</c:v>
                </c:pt>
                <c:pt idx="1166">
                  <c:v>-21.920646920298303</c:v>
                </c:pt>
                <c:pt idx="1167">
                  <c:v>-21.922934578324032</c:v>
                </c:pt>
                <c:pt idx="1168">
                  <c:v>-21.92465882163463</c:v>
                </c:pt>
                <c:pt idx="1169">
                  <c:v>-21.931356656916861</c:v>
                </c:pt>
                <c:pt idx="1170">
                  <c:v>-21.933532603404295</c:v>
                </c:pt>
                <c:pt idx="1171">
                  <c:v>-21.93759793199807</c:v>
                </c:pt>
                <c:pt idx="1172">
                  <c:v>-21.942741519789244</c:v>
                </c:pt>
                <c:pt idx="1173">
                  <c:v>-21.945626591695031</c:v>
                </c:pt>
                <c:pt idx="1174">
                  <c:v>-21.947865679486831</c:v>
                </c:pt>
                <c:pt idx="1175">
                  <c:v>-21.949526781493056</c:v>
                </c:pt>
                <c:pt idx="1176">
                  <c:v>-21.951518161090867</c:v>
                </c:pt>
                <c:pt idx="1177">
                  <c:v>-21.953771819953076</c:v>
                </c:pt>
                <c:pt idx="1178">
                  <c:v>-21.959158258914314</c:v>
                </c:pt>
                <c:pt idx="1179">
                  <c:v>-21.961611055736089</c:v>
                </c:pt>
                <c:pt idx="1180">
                  <c:v>-21.966613789848303</c:v>
                </c:pt>
                <c:pt idx="1181">
                  <c:v>-21.970674261419028</c:v>
                </c:pt>
                <c:pt idx="1182">
                  <c:v>-21.971189105900564</c:v>
                </c:pt>
                <c:pt idx="1183">
                  <c:v>-21.972121654395082</c:v>
                </c:pt>
                <c:pt idx="1184">
                  <c:v>-21.975016440347552</c:v>
                </c:pt>
                <c:pt idx="1185">
                  <c:v>-21.975482714594577</c:v>
                </c:pt>
                <c:pt idx="1186">
                  <c:v>-21.981976554893286</c:v>
                </c:pt>
                <c:pt idx="1187">
                  <c:v>-21.982923674458586</c:v>
                </c:pt>
                <c:pt idx="1188">
                  <c:v>-21.985493039842037</c:v>
                </c:pt>
                <c:pt idx="1189">
                  <c:v>-21.990767767265332</c:v>
                </c:pt>
                <c:pt idx="1190">
                  <c:v>-21.993137994689299</c:v>
                </c:pt>
                <c:pt idx="1191">
                  <c:v>-21.995697646026052</c:v>
                </c:pt>
                <c:pt idx="1192">
                  <c:v>-21.997480173617326</c:v>
                </c:pt>
                <c:pt idx="1193">
                  <c:v>-21.99995725555663</c:v>
                </c:pt>
                <c:pt idx="1194">
                  <c:v>-22.00208948883331</c:v>
                </c:pt>
                <c:pt idx="1195">
                  <c:v>-22.006446238832279</c:v>
                </c:pt>
                <c:pt idx="1196">
                  <c:v>-22.007257361741594</c:v>
                </c:pt>
                <c:pt idx="1197">
                  <c:v>-22.010132719600037</c:v>
                </c:pt>
                <c:pt idx="1198">
                  <c:v>-22.01483431826086</c:v>
                </c:pt>
                <c:pt idx="1199">
                  <c:v>-22.015917434481068</c:v>
                </c:pt>
                <c:pt idx="1200">
                  <c:v>-22.016602274782052</c:v>
                </c:pt>
                <c:pt idx="1201">
                  <c:v>-22.018263376788326</c:v>
                </c:pt>
                <c:pt idx="1202">
                  <c:v>-22.018855933644105</c:v>
                </c:pt>
                <c:pt idx="1203">
                  <c:v>-22.025607196183589</c:v>
                </c:pt>
                <c:pt idx="1204">
                  <c:v>-22.028147419427029</c:v>
                </c:pt>
                <c:pt idx="1205">
                  <c:v>-22.030629358389323</c:v>
                </c:pt>
                <c:pt idx="1206">
                  <c:v>-22.036326646849076</c:v>
                </c:pt>
                <c:pt idx="1207">
                  <c:v>-22.038080032299817</c:v>
                </c:pt>
                <c:pt idx="1208">
                  <c:v>-22.040557114239093</c:v>
                </c:pt>
                <c:pt idx="1209">
                  <c:v>-22.042941912733294</c:v>
                </c:pt>
                <c:pt idx="1210">
                  <c:v>-22.044768153535326</c:v>
                </c:pt>
                <c:pt idx="1211">
                  <c:v>-22.045778414404353</c:v>
                </c:pt>
                <c:pt idx="1212">
                  <c:v>-22.055448748013326</c:v>
                </c:pt>
                <c:pt idx="1213">
                  <c:v>-22.057818975437545</c:v>
                </c:pt>
                <c:pt idx="1214">
                  <c:v>-22.064341957876806</c:v>
                </c:pt>
                <c:pt idx="1215">
                  <c:v>-22.066765612558342</c:v>
                </c:pt>
                <c:pt idx="1216">
                  <c:v>-22.070826084129084</c:v>
                </c:pt>
                <c:pt idx="1217">
                  <c:v>-22.074405710381811</c:v>
                </c:pt>
                <c:pt idx="1218">
                  <c:v>-22.077606488808833</c:v>
                </c:pt>
                <c:pt idx="1219">
                  <c:v>-22.081025833289306</c:v>
                </c:pt>
                <c:pt idx="1220">
                  <c:v>-22.087475960377603</c:v>
                </c:pt>
                <c:pt idx="1221">
                  <c:v>-22.089214774758076</c:v>
                </c:pt>
                <c:pt idx="1222">
                  <c:v>-22.091837567399587</c:v>
                </c:pt>
                <c:pt idx="1223">
                  <c:v>-22.095485191980327</c:v>
                </c:pt>
                <c:pt idx="1224">
                  <c:v>-22.097262862548327</c:v>
                </c:pt>
                <c:pt idx="1225">
                  <c:v>-22.100857059871611</c:v>
                </c:pt>
                <c:pt idx="1226">
                  <c:v>-22.103620706191826</c:v>
                </c:pt>
                <c:pt idx="1227">
                  <c:v>-22.106214356692291</c:v>
                </c:pt>
                <c:pt idx="1228">
                  <c:v>-22.109405421072623</c:v>
                </c:pt>
                <c:pt idx="1229">
                  <c:v>-22.112615913546605</c:v>
                </c:pt>
                <c:pt idx="1230">
                  <c:v>-22.115049282275002</c:v>
                </c:pt>
                <c:pt idx="1231">
                  <c:v>-22.117861498829338</c:v>
                </c:pt>
                <c:pt idx="1232">
                  <c:v>-22.123636499663309</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-22.154935158516114</c:v>
                </c:pt>
                <c:pt idx="1241">
                  <c:v>-22.160632446975796</c:v>
                </c:pt>
                <c:pt idx="1242">
                  <c:v>-22.163478662693805</c:v>
                </c:pt>
                <c:pt idx="1243">
                  <c:v>-22.164760916874101</c:v>
                </c:pt>
                <c:pt idx="1244">
                  <c:v>-22.16608202724159</c:v>
                </c:pt>
                <c:pt idx="1245">
                  <c:v>-22.169642225400789</c:v>
                </c:pt>
                <c:pt idx="1246">
                  <c:v>-22.173508416035084</c:v>
                </c:pt>
                <c:pt idx="1247">
                  <c:v>-22.177496032254574</c:v>
                </c:pt>
                <c:pt idx="1248">
                  <c:v>-22.180220822387604</c:v>
                </c:pt>
                <c:pt idx="1249">
                  <c:v>-22.184359006332542</c:v>
                </c:pt>
                <c:pt idx="1250">
                  <c:v>-22.190226290611829</c:v>
                </c:pt>
                <c:pt idx="1251">
                  <c:v>-22.193718490443342</c:v>
                </c:pt>
                <c:pt idx="1252">
                  <c:v>-22.195637014690121</c:v>
                </c:pt>
                <c:pt idx="1253">
                  <c:v>-22.198162666863333</c:v>
                </c:pt>
                <c:pt idx="1254">
                  <c:v>-22.202024000473806</c:v>
                </c:pt>
                <c:pt idx="1255">
                  <c:v>-22.213520574884829</c:v>
                </c:pt>
                <c:pt idx="1256">
                  <c:v>-22.215885945285613</c:v>
                </c:pt>
                <c:pt idx="1257">
                  <c:v>-22.219446143444813</c:v>
                </c:pt>
                <c:pt idx="1258">
                  <c:v>-22.226760820699823</c:v>
                </c:pt>
                <c:pt idx="1259">
                  <c:v>-22.230520156819054</c:v>
                </c:pt>
                <c:pt idx="1260">
                  <c:v>-22.234736053138789</c:v>
                </c:pt>
                <c:pt idx="1261">
                  <c:v>-22.238208824876821</c:v>
                </c:pt>
                <c:pt idx="1262">
                  <c:v>-22.243600120861537</c:v>
                </c:pt>
                <c:pt idx="1263">
                  <c:v>-22.248952560659106</c:v>
                </c:pt>
                <c:pt idx="1264">
                  <c:v>-22.253226741259809</c:v>
                </c:pt>
                <c:pt idx="1265">
                  <c:v>-22.256378949452831</c:v>
                </c:pt>
                <c:pt idx="1266">
                  <c:v>-22.261580821524795</c:v>
                </c:pt>
                <c:pt idx="1267">
                  <c:v>-22.267676385904089</c:v>
                </c:pt>
                <c:pt idx="1268">
                  <c:v>-22.272169132558062</c:v>
                </c:pt>
                <c:pt idx="1269">
                  <c:v>-22.274291651788346</c:v>
                </c:pt>
                <c:pt idx="1270">
                  <c:v>-22.27637531483089</c:v>
                </c:pt>
                <c:pt idx="1271">
                  <c:v>-22.277929562321805</c:v>
                </c:pt>
                <c:pt idx="1272">
                  <c:v>-22.289440707803021</c:v>
                </c:pt>
                <c:pt idx="1273">
                  <c:v>-22.292325779708527</c:v>
                </c:pt>
                <c:pt idx="1274">
                  <c:v>-22.295273992918609</c:v>
                </c:pt>
                <c:pt idx="1275">
                  <c:v>-22.301150991244345</c:v>
                </c:pt>
                <c:pt idx="1276">
                  <c:v>-22.303424078200052</c:v>
                </c:pt>
                <c:pt idx="1277">
                  <c:v>-22.305279461142547</c:v>
                </c:pt>
                <c:pt idx="1278">
                  <c:v>-22.30781482736257</c:v>
                </c:pt>
                <c:pt idx="1279">
                  <c:v>-22.311447880873089</c:v>
                </c:pt>
                <c:pt idx="1280">
                  <c:v>-22.314386380035828</c:v>
                </c:pt>
                <c:pt idx="1281">
                  <c:v>-22.32090450545207</c:v>
                </c:pt>
                <c:pt idx="1282">
                  <c:v>-22.32169620026777</c:v>
                </c:pt>
                <c:pt idx="1283">
                  <c:v>-22.328199754613287</c:v>
                </c:pt>
                <c:pt idx="1284">
                  <c:v>-22.332886782203833</c:v>
                </c:pt>
                <c:pt idx="1285">
                  <c:v>-22.335631000430322</c:v>
                </c:pt>
                <c:pt idx="1286">
                  <c:v>-22.337088107453635</c:v>
                </c:pt>
                <c:pt idx="1287">
                  <c:v>-22.339327195245332</c:v>
                </c:pt>
                <c:pt idx="1288">
                  <c:v>-22.342032557284583</c:v>
                </c:pt>
                <c:pt idx="1289">
                  <c:v>-22.348142692734037</c:v>
                </c:pt>
                <c:pt idx="1290">
                  <c:v>-22.350279783034054</c:v>
                </c:pt>
                <c:pt idx="1291">
                  <c:v>-22.356195637547373</c:v>
                </c:pt>
                <c:pt idx="1292">
                  <c:v>-22.359294418482829</c:v>
                </c:pt>
                <c:pt idx="1293">
                  <c:v>-22.361722930187579</c:v>
                </c:pt>
                <c:pt idx="1294">
                  <c:v>-22.363724023832319</c:v>
                </c:pt>
                <c:pt idx="1295">
                  <c:v>-22.366288532193082</c:v>
                </c:pt>
                <c:pt idx="1296">
                  <c:v>-22.374278335701817</c:v>
                </c:pt>
                <c:pt idx="1297">
                  <c:v>-22.376629135032289</c:v>
                </c:pt>
                <c:pt idx="1298">
                  <c:v>-22.379655060616834</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-22.409467470305813</c:v>
                </c:pt>
                <c:pt idx="1307">
                  <c:v>-22.411925124151317</c:v>
                </c:pt>
                <c:pt idx="1308">
                  <c:v>-22.41818097030308</c:v>
                </c:pt>
                <c:pt idx="1309">
                  <c:v>-22.421376891706629</c:v>
                </c:pt>
                <c:pt idx="1310">
                  <c:v>-22.424966232006554</c:v>
                </c:pt>
                <c:pt idx="1311">
                  <c:v>-22.42698675374529</c:v>
                </c:pt>
                <c:pt idx="1312">
                  <c:v>-22.430143818961547</c:v>
                </c:pt>
                <c:pt idx="1313">
                  <c:v>-22.44008614588132</c:v>
                </c:pt>
                <c:pt idx="1314">
                  <c:v>-22.443214068957086</c:v>
                </c:pt>
                <c:pt idx="1315">
                  <c:v>-22.445584296381071</c:v>
                </c:pt>
                <c:pt idx="1316">
                  <c:v>-22.451631290526283</c:v>
                </c:pt>
                <c:pt idx="1317">
                  <c:v>-22.454938923468305</c:v>
                </c:pt>
                <c:pt idx="1318">
                  <c:v>-22.458591405072326</c:v>
                </c:pt>
                <c:pt idx="1319">
                  <c:v>-22.461889323967782</c:v>
                </c:pt>
                <c:pt idx="1320">
                  <c:v>-22.46520181393327</c:v>
                </c:pt>
                <c:pt idx="1321">
                  <c:v>-22.476304969448094</c:v>
                </c:pt>
                <c:pt idx="1322">
                  <c:v>-22.479622316436821</c:v>
                </c:pt>
                <c:pt idx="1323">
                  <c:v>-22.483673073960514</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-22.518604786323817</c:v>
                </c:pt>
                <c:pt idx="1335">
                  <c:v>-22.52052331057077</c:v>
                </c:pt>
                <c:pt idx="1336">
                  <c:v>-22.523048962743836</c:v>
                </c:pt>
                <c:pt idx="1337">
                  <c:v>-22.525914606555528</c:v>
                </c:pt>
                <c:pt idx="1338">
                  <c:v>-22.527706848193773</c:v>
                </c:pt>
                <c:pt idx="1339">
                  <c:v>-22.532991289663833</c:v>
                </c:pt>
                <c:pt idx="1340">
                  <c:v>-22.534807816418848</c:v>
                </c:pt>
                <c:pt idx="1341">
                  <c:v>-22.537124616585615</c:v>
                </c:pt>
                <c:pt idx="1342">
                  <c:v>-22.543467889158578</c:v>
                </c:pt>
                <c:pt idx="1343">
                  <c:v>-22.545692405880306</c:v>
                </c:pt>
                <c:pt idx="1344">
                  <c:v>-22.54962173781859</c:v>
                </c:pt>
                <c:pt idx="1345">
                  <c:v>-22.552069677617322</c:v>
                </c:pt>
                <c:pt idx="1346">
                  <c:v>-22.553322789657312</c:v>
                </c:pt>
                <c:pt idx="1347">
                  <c:v>-22.568991547177017</c:v>
                </c:pt>
                <c:pt idx="1348">
                  <c:v>-22.575252250352289</c:v>
                </c:pt>
                <c:pt idx="1349">
                  <c:v>-22.576840497006806</c:v>
                </c:pt>
                <c:pt idx="1350">
                  <c:v>-22.578341317240856</c:v>
                </c:pt>
                <c:pt idx="1351">
                  <c:v>-22.581177818912053</c:v>
                </c:pt>
                <c:pt idx="1352">
                  <c:v>-22.582392074764794</c:v>
                </c:pt>
                <c:pt idx="1353">
                  <c:v>-22.58357233145302</c:v>
                </c:pt>
                <c:pt idx="1354">
                  <c:v>-22.587215099010571</c:v>
                </c:pt>
                <c:pt idx="1355">
                  <c:v>-22.588366213558537</c:v>
                </c:pt>
                <c:pt idx="1356">
                  <c:v>-22.591139573925762</c:v>
                </c:pt>
                <c:pt idx="1357">
                  <c:v>-22.595744032118056</c:v>
                </c:pt>
                <c:pt idx="1358">
                  <c:v>-22.598021976097321</c:v>
                </c:pt>
                <c:pt idx="1359">
                  <c:v>-22.600270777936132</c:v>
                </c:pt>
                <c:pt idx="1360">
                  <c:v>-22.602082447667826</c:v>
                </c:pt>
                <c:pt idx="1361">
                  <c:v>-22.603646409206064</c:v>
                </c:pt>
                <c:pt idx="1362">
                  <c:v>-22.606283772917593</c:v>
                </c:pt>
                <c:pt idx="1363">
                  <c:v>-22.608003159204554</c:v>
                </c:pt>
                <c:pt idx="1364">
                  <c:v>-22.60956712074211</c:v>
                </c:pt>
                <c:pt idx="1365">
                  <c:v>-22.612029631611026</c:v>
                </c:pt>
                <c:pt idx="1366">
                  <c:v>-22.617930915054345</c:v>
                </c:pt>
                <c:pt idx="1367">
                  <c:v>-22.621481399166598</c:v>
                </c:pt>
                <c:pt idx="1368">
                  <c:v>-22.624614179266061</c:v>
                </c:pt>
                <c:pt idx="1369">
                  <c:v>-22.627693532107536</c:v>
                </c:pt>
                <c:pt idx="1370">
                  <c:v>-22.630627174247067</c:v>
                </c:pt>
                <c:pt idx="1371">
                  <c:v>-22.633152826420091</c:v>
                </c:pt>
                <c:pt idx="1372">
                  <c:v>-22.63685387825862</c:v>
                </c:pt>
                <c:pt idx="1373">
                  <c:v>-22.639316389127053</c:v>
                </c:pt>
                <c:pt idx="1374">
                  <c:v>-22.642905729427078</c:v>
                </c:pt>
                <c:pt idx="1375">
                  <c:v>-22.649317000328082</c:v>
                </c:pt>
                <c:pt idx="1376">
                  <c:v>-22.654650012032114</c:v>
                </c:pt>
                <c:pt idx="1377">
                  <c:v>-22.658054785442076</c:v>
                </c:pt>
                <c:pt idx="1378">
                  <c:v>-22.660478440124027</c:v>
                </c:pt>
                <c:pt idx="1379">
                  <c:v>-22.663416939286588</c:v>
                </c:pt>
                <c:pt idx="1380">
                  <c:v>-22.665388890791089</c:v>
                </c:pt>
                <c:pt idx="1381">
                  <c:v>-22.671907016207069</c:v>
                </c:pt>
                <c:pt idx="1382">
                  <c:v>-22.67542350115561</c:v>
                </c:pt>
                <c:pt idx="1383">
                  <c:v>-22.678337715201607</c:v>
                </c:pt>
                <c:pt idx="1384">
                  <c:v>-22.683155882424032</c:v>
                </c:pt>
                <c:pt idx="1385">
                  <c:v>-22.687721484429311</c:v>
                </c:pt>
                <c:pt idx="1386">
                  <c:v>-22.689902287940313</c:v>
                </c:pt>
                <c:pt idx="1387">
                  <c:v>-22.692850501150133</c:v>
                </c:pt>
                <c:pt idx="1388">
                  <c:v>-22.695638432587053</c:v>
                </c:pt>
                <c:pt idx="1389">
                  <c:v>-22.703574808839029</c:v>
                </c:pt>
                <c:pt idx="1390">
                  <c:v>-22.705828467701039</c:v>
                </c:pt>
                <c:pt idx="1391">
                  <c:v>-22.707542996964566</c:v>
                </c:pt>
                <c:pt idx="1392">
                  <c:v>-22.711938603150358</c:v>
                </c:pt>
                <c:pt idx="1393">
                  <c:v>-22.715425945958593</c:v>
                </c:pt>
                <c:pt idx="1394">
                  <c:v>-22.719253280405539</c:v>
                </c:pt>
                <c:pt idx="1395">
                  <c:v>-22.723172898297342</c:v>
                </c:pt>
                <c:pt idx="1396">
                  <c:v>-22.726956519533573</c:v>
                </c:pt>
                <c:pt idx="1397">
                  <c:v>-22.729793021204827</c:v>
                </c:pt>
                <c:pt idx="1398">
                  <c:v>-22.738948510332325</c:v>
                </c:pt>
                <c:pt idx="1399">
                  <c:v>-22.741168170030548</c:v>
                </c:pt>
                <c:pt idx="1400">
                  <c:v>-22.745471492771536</c:v>
                </c:pt>
                <c:pt idx="1401">
                  <c:v>-22.748050572202072</c:v>
                </c:pt>
                <c:pt idx="1402">
                  <c:v>-22.750037094776836</c:v>
                </c:pt>
                <c:pt idx="1403">
                  <c:v>-22.75163505547858</c:v>
                </c:pt>
                <c:pt idx="1404">
                  <c:v>-22.754082995277287</c:v>
                </c:pt>
                <c:pt idx="1405">
                  <c:v>-22.755914093102593</c:v>
                </c:pt>
                <c:pt idx="1406">
                  <c:v>-22.760683690090829</c:v>
                </c:pt>
                <c:pt idx="1407">
                  <c:v>-22.763957323869292</c:v>
                </c:pt>
                <c:pt idx="1408">
                  <c:v>-22.766011844771768</c:v>
                </c:pt>
                <c:pt idx="1409">
                  <c:v>-22.771301143264836</c:v>
                </c:pt>
                <c:pt idx="1410">
                  <c:v>-22.774647632394267</c:v>
                </c:pt>
                <c:pt idx="1411">
                  <c:v>-22.777265568012094</c:v>
                </c:pt>
                <c:pt idx="1412">
                  <c:v>-22.780325492760582</c:v>
                </c:pt>
                <c:pt idx="1413">
                  <c:v>-22.781758314666078</c:v>
                </c:pt>
                <c:pt idx="1414">
                  <c:v>-22.783662267842793</c:v>
                </c:pt>
                <c:pt idx="1415">
                  <c:v>-22.788640716837797</c:v>
                </c:pt>
                <c:pt idx="1416">
                  <c:v>-22.791661785398567</c:v>
                </c:pt>
                <c:pt idx="1417">
                  <c:v>-22.795498833892609</c:v>
                </c:pt>
                <c:pt idx="1418">
                  <c:v>-22.79912703037952</c:v>
                </c:pt>
                <c:pt idx="1419">
                  <c:v>-22.803294356464832</c:v>
                </c:pt>
                <c:pt idx="1420">
                  <c:v>-22.80590257803631</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-22.830658826356121</c:v>
                </c:pt>
                <c:pt idx="1431">
                  <c:v>-22.831707943412354</c:v>
                </c:pt>
                <c:pt idx="1432">
                  <c:v>-22.835200143243853</c:v>
                </c:pt>
                <c:pt idx="1433">
                  <c:v>-22.838512633209309</c:v>
                </c:pt>
                <c:pt idx="1434">
                  <c:v>-22.840139736051828</c:v>
                </c:pt>
                <c:pt idx="1435">
                  <c:v>-22.844783050431339</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c:v>
                </c:pt>
                <c:pt idx="1446">
                  <c:v>-22.872147520322315</c:v>
                </c:pt>
                <c:pt idx="1447">
                  <c:v>-22.873900905773084</c:v>
                </c:pt>
                <c:pt idx="1448">
                  <c:v>-22.874925737712616</c:v>
                </c:pt>
                <c:pt idx="1449">
                  <c:v>-22.87766995593929</c:v>
                </c:pt>
                <c:pt idx="1450">
                  <c:v>-22.88247840911508</c:v>
                </c:pt>
                <c:pt idx="1451">
                  <c:v>-22.885426622324772</c:v>
                </c:pt>
                <c:pt idx="1452">
                  <c:v>-22.887636567976095</c:v>
                </c:pt>
                <c:pt idx="1453">
                  <c:v>-22.89115790994833</c:v>
                </c:pt>
                <c:pt idx="1454">
                  <c:v>-22.892887010281854</c:v>
                </c:pt>
                <c:pt idx="1455">
                  <c:v>-22.894164407438851</c:v>
                </c:pt>
                <c:pt idx="1456">
                  <c:v>-22.896160644060316</c:v>
                </c:pt>
                <c:pt idx="1457">
                  <c:v>-22.897234046233827</c:v>
                </c:pt>
                <c:pt idx="1458">
                  <c:v>-22.89816659472832</c:v>
                </c:pt>
                <c:pt idx="1459">
                  <c:v>-22.901420800412822</c:v>
                </c:pt>
                <c:pt idx="1460">
                  <c:v>-22.902586486031286</c:v>
                </c:pt>
                <c:pt idx="1461">
                  <c:v>-22.902902192552826</c:v>
                </c:pt>
                <c:pt idx="1462">
                  <c:v>-22.907341511949582</c:v>
                </c:pt>
                <c:pt idx="1463">
                  <c:v>-22.910906567132585</c:v>
                </c:pt>
                <c:pt idx="1464">
                  <c:v>-22.912232534523504</c:v>
                </c:pt>
                <c:pt idx="1465">
                  <c:v>-22.912888232683585</c:v>
                </c:pt>
                <c:pt idx="1466">
                  <c:v>-22.915117606428609</c:v>
                </c:pt>
                <c:pt idx="1467">
                  <c:v>-22.919362644888832</c:v>
                </c:pt>
                <c:pt idx="1468">
                  <c:v>-22.922238002747473</c:v>
                </c:pt>
                <c:pt idx="1469">
                  <c:v>-22.925341640706282</c:v>
                </c:pt>
                <c:pt idx="1470">
                  <c:v>-22.928051859768829</c:v>
                </c:pt>
                <c:pt idx="1471">
                  <c:v>-22.931043786189338</c:v>
                </c:pt>
                <c:pt idx="1472">
                  <c:v>-22.935084829666309</c:v>
                </c:pt>
                <c:pt idx="1473">
                  <c:v>-22.93819332464885</c:v>
                </c:pt>
                <c:pt idx="1474">
                  <c:v>-22.939684430835335</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93471232"/>
        <c:axId val="193472768"/>
        <c:extLst xmlns:c16r2="http://schemas.microsoft.com/office/drawing/2015/06/chart"/>
      </c:lineChart>
      <c:catAx>
        <c:axId val="1934712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472768"/>
        <c:crosses val="autoZero"/>
        <c:auto val="1"/>
        <c:lblAlgn val="ctr"/>
        <c:lblOffset val="100"/>
      </c:catAx>
      <c:valAx>
        <c:axId val="19347276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4712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-2.1801105301078993</c:v>
                </c:pt>
                <c:pt idx="4">
                  <c:v>-2.1819151889214403</c:v>
                </c:pt>
                <c:pt idx="5">
                  <c:v>-2.1804831101078435</c:v>
                </c:pt>
                <c:pt idx="6">
                  <c:v>-2.1799753201079284</c:v>
                </c:pt>
                <c:pt idx="7">
                  <c:v>-2.1783832782897012</c:v>
                </c:pt>
                <c:pt idx="8">
                  <c:v>-2.1674437413577614</c:v>
                </c:pt>
                <c:pt idx="9">
                  <c:v>-2.1551317801078556</c:v>
                </c:pt>
                <c:pt idx="10">
                  <c:v>-2.156988350107909</c:v>
                </c:pt>
                <c:pt idx="11">
                  <c:v>-2.149496600107955</c:v>
                </c:pt>
                <c:pt idx="12">
                  <c:v>-2.1449409449563892</c:v>
                </c:pt>
                <c:pt idx="13">
                  <c:v>-0.83473628153646451</c:v>
                </c:pt>
                <c:pt idx="14">
                  <c:v>-0.6481463101079612</c:v>
                </c:pt>
                <c:pt idx="15">
                  <c:v>-1.6105980701078408</c:v>
                </c:pt>
                <c:pt idx="16">
                  <c:v>-1.954956180107928</c:v>
                </c:pt>
                <c:pt idx="17">
                  <c:v>-1.7143435901078732</c:v>
                </c:pt>
                <c:pt idx="18">
                  <c:v>-1.7739706539854561</c:v>
                </c:pt>
                <c:pt idx="19">
                  <c:v>-2.285746429804842</c:v>
                </c:pt>
                <c:pt idx="20">
                  <c:v>-2.7487410498513949</c:v>
                </c:pt>
                <c:pt idx="21">
                  <c:v>-4.0648316601077621</c:v>
                </c:pt>
                <c:pt idx="22">
                  <c:v>-4.0652503601078482</c:v>
                </c:pt>
                <c:pt idx="23">
                  <c:v>-4.4532962401078322</c:v>
                </c:pt>
                <c:pt idx="24">
                  <c:v>-4.4601346901079149</c:v>
                </c:pt>
                <c:pt idx="25">
                  <c:v>-3.8722843801078679</c:v>
                </c:pt>
                <c:pt idx="26">
                  <c:v>-3.1113172883906972</c:v>
                </c:pt>
                <c:pt idx="27">
                  <c:v>-3.3802279901078833</c:v>
                </c:pt>
                <c:pt idx="28">
                  <c:v>-3.5040304601078702</c:v>
                </c:pt>
                <c:pt idx="29">
                  <c:v>-1.7167048601078818</c:v>
                </c:pt>
                <c:pt idx="30">
                  <c:v>-2.2654557732392533</c:v>
                </c:pt>
                <c:pt idx="31">
                  <c:v>-2.5435916401079548</c:v>
                </c:pt>
                <c:pt idx="32">
                  <c:v>-2.3792594201079127</c:v>
                </c:pt>
                <c:pt idx="33">
                  <c:v>-2.1881092801079709</c:v>
                </c:pt>
                <c:pt idx="34">
                  <c:v>-1.9910319301078381</c:v>
                </c:pt>
                <c:pt idx="35">
                  <c:v>-1.6889154601078658</c:v>
                </c:pt>
                <c:pt idx="36">
                  <c:v>-0.52060946010784903</c:v>
                </c:pt>
                <c:pt idx="37">
                  <c:v>-0.46608219010789803</c:v>
                </c:pt>
                <c:pt idx="38">
                  <c:v>0.33736790989215226</c:v>
                </c:pt>
                <c:pt idx="39">
                  <c:v>1.4636117031575098</c:v>
                </c:pt>
                <c:pt idx="40">
                  <c:v>2.3007588398921657</c:v>
                </c:pt>
                <c:pt idx="41">
                  <c:v>2.4349761869510047</c:v>
                </c:pt>
                <c:pt idx="42">
                  <c:v>5.3148433045980568</c:v>
                </c:pt>
                <c:pt idx="43">
                  <c:v>6.0301869398922117</c:v>
                </c:pt>
                <c:pt idx="44">
                  <c:v>6.9910312398921519</c:v>
                </c:pt>
                <c:pt idx="45">
                  <c:v>7.2997730198922772</c:v>
                </c:pt>
                <c:pt idx="46">
                  <c:v>7.2974566798922575</c:v>
                </c:pt>
                <c:pt idx="47">
                  <c:v>7.1255064598920859</c:v>
                </c:pt>
                <c:pt idx="48">
                  <c:v>7.4664191998922345</c:v>
                </c:pt>
                <c:pt idx="49">
                  <c:v>7.8955510898919243</c:v>
                </c:pt>
                <c:pt idx="50">
                  <c:v>7.8884491714711134</c:v>
                </c:pt>
                <c:pt idx="51">
                  <c:v>6.371073039892174</c:v>
                </c:pt>
                <c:pt idx="52">
                  <c:v>6.4015846398921497</c:v>
                </c:pt>
                <c:pt idx="53">
                  <c:v>6.5547958211422355</c:v>
                </c:pt>
                <c:pt idx="54">
                  <c:v>6.5533787298922324</c:v>
                </c:pt>
                <c:pt idx="55">
                  <c:v>6.4861487798920914</c:v>
                </c:pt>
                <c:pt idx="56">
                  <c:v>6.3741306220840475</c:v>
                </c:pt>
                <c:pt idx="57">
                  <c:v>5.9661741762557821</c:v>
                </c:pt>
                <c:pt idx="58">
                  <c:v>5.8987313798922063</c:v>
                </c:pt>
                <c:pt idx="59">
                  <c:v>5.627832909892085</c:v>
                </c:pt>
                <c:pt idx="60">
                  <c:v>5.7292823598920819</c:v>
                </c:pt>
                <c:pt idx="61">
                  <c:v>5.9521727998921881</c:v>
                </c:pt>
                <c:pt idx="62">
                  <c:v>6.1558294198921164</c:v>
                </c:pt>
                <c:pt idx="63">
                  <c:v>6.58542253989215</c:v>
                </c:pt>
                <c:pt idx="64">
                  <c:v>7.0158356218594742</c:v>
                </c:pt>
                <c:pt idx="65">
                  <c:v>8.2725941398921368</c:v>
                </c:pt>
                <c:pt idx="66">
                  <c:v>8.7983820398921839</c:v>
                </c:pt>
                <c:pt idx="67">
                  <c:v>9.5486427398920739</c:v>
                </c:pt>
                <c:pt idx="68">
                  <c:v>10.399252169892137</c:v>
                </c:pt>
                <c:pt idx="69">
                  <c:v>11.577237289892302</c:v>
                </c:pt>
                <c:pt idx="70">
                  <c:v>13.015428509892271</c:v>
                </c:pt>
                <c:pt idx="71">
                  <c:v>14.636330459892118</c:v>
                </c:pt>
                <c:pt idx="72">
                  <c:v>16.522493489892227</c:v>
                </c:pt>
                <c:pt idx="73">
                  <c:v>18.245601224102689</c:v>
                </c:pt>
                <c:pt idx="74">
                  <c:v>25.073832239892184</c:v>
                </c:pt>
                <c:pt idx="75">
                  <c:v>26.265631409892123</c:v>
                </c:pt>
                <c:pt idx="76">
                  <c:v>27.494557429892151</c:v>
                </c:pt>
                <c:pt idx="77">
                  <c:v>28.146468339892131</c:v>
                </c:pt>
                <c:pt idx="78">
                  <c:v>27.816845939892204</c:v>
                </c:pt>
                <c:pt idx="79">
                  <c:v>27.000213589892287</c:v>
                </c:pt>
                <c:pt idx="80">
                  <c:v>25.512759909892068</c:v>
                </c:pt>
                <c:pt idx="81">
                  <c:v>24.181686209891943</c:v>
                </c:pt>
                <c:pt idx="82">
                  <c:v>23.221493267164867</c:v>
                </c:pt>
                <c:pt idx="83">
                  <c:v>15.529643363421542</c:v>
                </c:pt>
                <c:pt idx="84">
                  <c:v>14.162033859892224</c:v>
                </c:pt>
                <c:pt idx="85">
                  <c:v>12.2243275698922</c:v>
                </c:pt>
                <c:pt idx="86">
                  <c:v>10.655403479892026</c:v>
                </c:pt>
                <c:pt idx="87">
                  <c:v>9.1994586398920717</c:v>
                </c:pt>
                <c:pt idx="88">
                  <c:v>8.0496519276474174</c:v>
                </c:pt>
                <c:pt idx="89">
                  <c:v>6.2459703598922065</c:v>
                </c:pt>
                <c:pt idx="90">
                  <c:v>4.5948798798921455</c:v>
                </c:pt>
                <c:pt idx="91">
                  <c:v>2.9054208412620603</c:v>
                </c:pt>
                <c:pt idx="92">
                  <c:v>-0.44548455814715737</c:v>
                </c:pt>
                <c:pt idx="93">
                  <c:v>0.19837442989225451</c:v>
                </c:pt>
                <c:pt idx="94">
                  <c:v>1.3894171996859801</c:v>
                </c:pt>
                <c:pt idx="95">
                  <c:v>2.6947043398921142</c:v>
                </c:pt>
                <c:pt idx="96">
                  <c:v>3.9110561598922087</c:v>
                </c:pt>
                <c:pt idx="97">
                  <c:v>5.9151328598921955</c:v>
                </c:pt>
                <c:pt idx="98">
                  <c:v>8.5097159598922207</c:v>
                </c:pt>
                <c:pt idx="99">
                  <c:v>11.144568216815101</c:v>
                </c:pt>
                <c:pt idx="100">
                  <c:v>20.738151671967621</c:v>
                </c:pt>
                <c:pt idx="101">
                  <c:v>22.444460949892061</c:v>
                </c:pt>
                <c:pt idx="102">
                  <c:v>24.843823219892091</c:v>
                </c:pt>
                <c:pt idx="103">
                  <c:v>27.81860821989212</c:v>
                </c:pt>
                <c:pt idx="104">
                  <c:v>30.661835769892321</c:v>
                </c:pt>
                <c:pt idx="105">
                  <c:v>32.949395641932853</c:v>
                </c:pt>
                <c:pt idx="106">
                  <c:v>33.558134496413771</c:v>
                </c:pt>
                <c:pt idx="107">
                  <c:v>36.665930539892152</c:v>
                </c:pt>
                <c:pt idx="108">
                  <c:v>36.880116339892027</c:v>
                </c:pt>
                <c:pt idx="109">
                  <c:v>36.633289139892113</c:v>
                </c:pt>
                <c:pt idx="110">
                  <c:v>35.731536939891896</c:v>
                </c:pt>
                <c:pt idx="111">
                  <c:v>34.761928679892193</c:v>
                </c:pt>
                <c:pt idx="112">
                  <c:v>31.588254459892141</c:v>
                </c:pt>
                <c:pt idx="113">
                  <c:v>29.631059809892207</c:v>
                </c:pt>
                <c:pt idx="114">
                  <c:v>28.350083373225502</c:v>
                </c:pt>
                <c:pt idx="115">
                  <c:v>20.119051133642245</c:v>
                </c:pt>
                <c:pt idx="116">
                  <c:v>19.204640075245599</c:v>
                </c:pt>
                <c:pt idx="117">
                  <c:v>17.78304139989217</c:v>
                </c:pt>
                <c:pt idx="118">
                  <c:v>16.091528519892108</c:v>
                </c:pt>
                <c:pt idx="119">
                  <c:v>14.321698379892155</c:v>
                </c:pt>
                <c:pt idx="120">
                  <c:v>12.919052889892086</c:v>
                </c:pt>
                <c:pt idx="121">
                  <c:v>11.572668109892103</c:v>
                </c:pt>
                <c:pt idx="122">
                  <c:v>10.54822398583814</c:v>
                </c:pt>
                <c:pt idx="123">
                  <c:v>4.7297305398921985</c:v>
                </c:pt>
                <c:pt idx="124">
                  <c:v>3.8428704798921807</c:v>
                </c:pt>
                <c:pt idx="125">
                  <c:v>2.7446777998921337</c:v>
                </c:pt>
                <c:pt idx="126">
                  <c:v>2.0460832498921082</c:v>
                </c:pt>
                <c:pt idx="127">
                  <c:v>1.9170091198921853</c:v>
                </c:pt>
                <c:pt idx="128">
                  <c:v>1.8357465198921399</c:v>
                </c:pt>
                <c:pt idx="129">
                  <c:v>2.6037803058497135</c:v>
                </c:pt>
                <c:pt idx="130">
                  <c:v>7.5959755398921658</c:v>
                </c:pt>
                <c:pt idx="131">
                  <c:v>9.6456063798921292</c:v>
                </c:pt>
                <c:pt idx="132">
                  <c:v>12.116297629892202</c:v>
                </c:pt>
                <c:pt idx="133">
                  <c:v>14.474672622366455</c:v>
                </c:pt>
                <c:pt idx="134">
                  <c:v>16.886653339892263</c:v>
                </c:pt>
                <c:pt idx="135">
                  <c:v>19.174053339892261</c:v>
                </c:pt>
                <c:pt idx="136">
                  <c:v>21.671911739892195</c:v>
                </c:pt>
                <c:pt idx="137">
                  <c:v>23.296491188828242</c:v>
                </c:pt>
                <c:pt idx="138">
                  <c:v>23.753480539892152</c:v>
                </c:pt>
                <c:pt idx="139">
                  <c:v>19.465403504804286</c:v>
                </c:pt>
                <c:pt idx="140">
                  <c:v>17.065761719892187</c:v>
                </c:pt>
                <c:pt idx="141">
                  <c:v>14.608535799892039</c:v>
                </c:pt>
                <c:pt idx="142">
                  <c:v>12.228409439892246</c:v>
                </c:pt>
                <c:pt idx="143">
                  <c:v>10.336178939892108</c:v>
                </c:pt>
                <c:pt idx="144">
                  <c:v>8.8654907398921008</c:v>
                </c:pt>
                <c:pt idx="145">
                  <c:v>7.4813707398922045</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-2.1312568579573563</c:v>
                </c:pt>
                <c:pt idx="154">
                  <c:v>-1.8777266201078078</c:v>
                </c:pt>
                <c:pt idx="155">
                  <c:v>-1.2570941901078483</c:v>
                </c:pt>
                <c:pt idx="156">
                  <c:v>-0.56924478010785151</c:v>
                </c:pt>
                <c:pt idx="157">
                  <c:v>-0.13442904174041834</c:v>
                </c:pt>
                <c:pt idx="158">
                  <c:v>5.4775522898921594</c:v>
                </c:pt>
                <c:pt idx="159">
                  <c:v>7.8139008698922003</c:v>
                </c:pt>
                <c:pt idx="160">
                  <c:v>11.015413099892211</c:v>
                </c:pt>
                <c:pt idx="161">
                  <c:v>12.690434979892016</c:v>
                </c:pt>
                <c:pt idx="162">
                  <c:v>15.728199199892135</c:v>
                </c:pt>
                <c:pt idx="163">
                  <c:v>18.151308899892186</c:v>
                </c:pt>
                <c:pt idx="164">
                  <c:v>20.421498279892077</c:v>
                </c:pt>
                <c:pt idx="165">
                  <c:v>21.328445539892112</c:v>
                </c:pt>
                <c:pt idx="166">
                  <c:v>22.285324180917705</c:v>
                </c:pt>
                <c:pt idx="167">
                  <c:v>21.448292898866441</c:v>
                </c:pt>
                <c:pt idx="168">
                  <c:v>20.113094448983034</c:v>
                </c:pt>
                <c:pt idx="169">
                  <c:v>19.011396159892112</c:v>
                </c:pt>
                <c:pt idx="170">
                  <c:v>18.337725029892326</c:v>
                </c:pt>
                <c:pt idx="171">
                  <c:v>17.583146059892229</c:v>
                </c:pt>
                <c:pt idx="172">
                  <c:v>16.962610979892116</c:v>
                </c:pt>
                <c:pt idx="173">
                  <c:v>15.958395883326503</c:v>
                </c:pt>
                <c:pt idx="174">
                  <c:v>15.191044539892175</c:v>
                </c:pt>
                <c:pt idx="175">
                  <c:v>11.67827224822534</c:v>
                </c:pt>
                <c:pt idx="176">
                  <c:v>10.816352529892255</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1.2923510498922055</c:v>
                </c:pt>
                <c:pt idx="186">
                  <c:v>1.0356382598921792</c:v>
                </c:pt>
                <c:pt idx="187">
                  <c:v>0.66426713989206043</c:v>
                </c:pt>
                <c:pt idx="188">
                  <c:v>0.5939217298920445</c:v>
                </c:pt>
                <c:pt idx="189">
                  <c:v>1.0220316098921658</c:v>
                </c:pt>
                <c:pt idx="190">
                  <c:v>1.2665280098922835</c:v>
                </c:pt>
                <c:pt idx="191">
                  <c:v>1.1914492065588433</c:v>
                </c:pt>
                <c:pt idx="192">
                  <c:v>3.856325099892143</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8.8114698198919683</c:v>
                </c:pt>
                <c:pt idx="201">
                  <c:v>8.732978549892179</c:v>
                </c:pt>
                <c:pt idx="202">
                  <c:v>8.5744802898921098</c:v>
                </c:pt>
                <c:pt idx="203">
                  <c:v>8.4326051098921209</c:v>
                </c:pt>
                <c:pt idx="204">
                  <c:v>8.2426788998920415</c:v>
                </c:pt>
                <c:pt idx="205">
                  <c:v>8.4118478696793648</c:v>
                </c:pt>
                <c:pt idx="206">
                  <c:v>8.1112539998920692</c:v>
                </c:pt>
                <c:pt idx="207">
                  <c:v>7.8420789208445427</c:v>
                </c:pt>
                <c:pt idx="208">
                  <c:v>6.1823782368618465</c:v>
                </c:pt>
                <c:pt idx="209">
                  <c:v>6.0994291398921323</c:v>
                </c:pt>
                <c:pt idx="210">
                  <c:v>5.9395383398922093</c:v>
                </c:pt>
                <c:pt idx="211">
                  <c:v>6.0610215095891284</c:v>
                </c:pt>
                <c:pt idx="212">
                  <c:v>5.8165671023921481</c:v>
                </c:pt>
                <c:pt idx="213">
                  <c:v>5.3442974798921909</c:v>
                </c:pt>
                <c:pt idx="214">
                  <c:v>4.4991076298921104</c:v>
                </c:pt>
                <c:pt idx="215">
                  <c:v>4.5747268398921221</c:v>
                </c:pt>
                <c:pt idx="216">
                  <c:v>4.9392436398921422</c:v>
                </c:pt>
                <c:pt idx="217">
                  <c:v>5.6456036139662302</c:v>
                </c:pt>
                <c:pt idx="218">
                  <c:v>5.5882640662078416</c:v>
                </c:pt>
                <c:pt idx="219">
                  <c:v>5.2729134498922425</c:v>
                </c:pt>
                <c:pt idx="220">
                  <c:v>5.4210657798921664</c:v>
                </c:pt>
                <c:pt idx="221">
                  <c:v>6.0574702798919784</c:v>
                </c:pt>
                <c:pt idx="222">
                  <c:v>6.6078979998921028</c:v>
                </c:pt>
                <c:pt idx="223">
                  <c:v>6.9284339867006963</c:v>
                </c:pt>
                <c:pt idx="224">
                  <c:v>7.0259305398921672</c:v>
                </c:pt>
                <c:pt idx="225">
                  <c:v>6.9968977313815524</c:v>
                </c:pt>
                <c:pt idx="226">
                  <c:v>6.8882661398921012</c:v>
                </c:pt>
                <c:pt idx="227">
                  <c:v>6.7145933798921078</c:v>
                </c:pt>
                <c:pt idx="228">
                  <c:v>6.3208244698922087</c:v>
                </c:pt>
                <c:pt idx="229">
                  <c:v>5.8963547898921194</c:v>
                </c:pt>
                <c:pt idx="230">
                  <c:v>5.7354190045384854</c:v>
                </c:pt>
                <c:pt idx="231">
                  <c:v>6.196672300308748</c:v>
                </c:pt>
                <c:pt idx="232">
                  <c:v>7.495587428781036</c:v>
                </c:pt>
                <c:pt idx="233">
                  <c:v>7.8371168598922383</c:v>
                </c:pt>
                <c:pt idx="234">
                  <c:v>8.2120669198921661</c:v>
                </c:pt>
                <c:pt idx="235">
                  <c:v>8.4691547188394605</c:v>
                </c:pt>
                <c:pt idx="236">
                  <c:v>8.533436979892171</c:v>
                </c:pt>
                <c:pt idx="237">
                  <c:v>8.3447280598921214</c:v>
                </c:pt>
                <c:pt idx="238">
                  <c:v>7.8319225598922344</c:v>
                </c:pt>
                <c:pt idx="239">
                  <c:v>7.2267461113207929</c:v>
                </c:pt>
                <c:pt idx="240">
                  <c:v>5.5087455398921614</c:v>
                </c:pt>
                <c:pt idx="241">
                  <c:v>5.3725158157542268</c:v>
                </c:pt>
                <c:pt idx="242">
                  <c:v>4.7016357151498829</c:v>
                </c:pt>
                <c:pt idx="243">
                  <c:v>3.7245496498920692</c:v>
                </c:pt>
                <c:pt idx="244">
                  <c:v>3.0622586398921325</c:v>
                </c:pt>
                <c:pt idx="245">
                  <c:v>2.89762878989211</c:v>
                </c:pt>
                <c:pt idx="246">
                  <c:v>2.9803383681748699</c:v>
                </c:pt>
                <c:pt idx="247">
                  <c:v>3.3140242477574069</c:v>
                </c:pt>
                <c:pt idx="248">
                  <c:v>3.8300894757896327</c:v>
                </c:pt>
                <c:pt idx="249">
                  <c:v>4.2523010698921979</c:v>
                </c:pt>
                <c:pt idx="250">
                  <c:v>5.0460147798920145</c:v>
                </c:pt>
                <c:pt idx="251">
                  <c:v>5.484351069892071</c:v>
                </c:pt>
                <c:pt idx="252">
                  <c:v>5.519531853023488</c:v>
                </c:pt>
                <c:pt idx="253">
                  <c:v>5.726881199892091</c:v>
                </c:pt>
                <c:pt idx="254">
                  <c:v>6.1066357998920324</c:v>
                </c:pt>
                <c:pt idx="255">
                  <c:v>6.564726991505168</c:v>
                </c:pt>
                <c:pt idx="256">
                  <c:v>7.9654795398922147</c:v>
                </c:pt>
                <c:pt idx="257">
                  <c:v>8.6813374646233239</c:v>
                </c:pt>
                <c:pt idx="258">
                  <c:v>9.4947838698921601</c:v>
                </c:pt>
                <c:pt idx="259">
                  <c:v>10.566741279892227</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c:v>
                </c:pt>
                <c:pt idx="268">
                  <c:v>17.734736489892228</c:v>
                </c:pt>
                <c:pt idx="269">
                  <c:v>17.39816361989223</c:v>
                </c:pt>
                <c:pt idx="270">
                  <c:v>16.764798169892103</c:v>
                </c:pt>
                <c:pt idx="271">
                  <c:v>16.216268359892094</c:v>
                </c:pt>
                <c:pt idx="272">
                  <c:v>15.590193151003206</c:v>
                </c:pt>
                <c:pt idx="273">
                  <c:v>12.132673643340429</c:v>
                </c:pt>
                <c:pt idx="274">
                  <c:v>11.38240907989198</c:v>
                </c:pt>
                <c:pt idx="275">
                  <c:v>10.355264449892271</c:v>
                </c:pt>
                <c:pt idx="276">
                  <c:v>9.4751577698922667</c:v>
                </c:pt>
                <c:pt idx="277">
                  <c:v>8.3651656998921524</c:v>
                </c:pt>
                <c:pt idx="278">
                  <c:v>7.3452334186799515</c:v>
                </c:pt>
                <c:pt idx="279">
                  <c:v>6.4663680798921419</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1.9799956598921811</c:v>
                </c:pt>
                <c:pt idx="288">
                  <c:v>2.2522916813064455</c:v>
                </c:pt>
                <c:pt idx="289">
                  <c:v>3.869461448983003</c:v>
                </c:pt>
                <c:pt idx="290">
                  <c:v>11.442141321943481</c:v>
                </c:pt>
                <c:pt idx="291">
                  <c:v>14.680389679892158</c:v>
                </c:pt>
                <c:pt idx="292">
                  <c:v>17.785031609892137</c:v>
                </c:pt>
                <c:pt idx="293">
                  <c:v>21.12833805076168</c:v>
                </c:pt>
                <c:pt idx="294">
                  <c:v>24.502720509892086</c:v>
                </c:pt>
                <c:pt idx="295">
                  <c:v>27.140966779892118</c:v>
                </c:pt>
                <c:pt idx="296">
                  <c:v>28.272274859892093</c:v>
                </c:pt>
                <c:pt idx="297">
                  <c:v>28.436591518839663</c:v>
                </c:pt>
                <c:pt idx="298">
                  <c:v>24.596223139892132</c:v>
                </c:pt>
                <c:pt idx="299">
                  <c:v>23.118342009892274</c:v>
                </c:pt>
                <c:pt idx="300">
                  <c:v>21.123727929892155</c:v>
                </c:pt>
                <c:pt idx="301">
                  <c:v>18.561071159892197</c:v>
                </c:pt>
                <c:pt idx="302">
                  <c:v>15.446400629892054</c:v>
                </c:pt>
                <c:pt idx="303">
                  <c:v>11.957035893427506</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3.4237133698921585</c:v>
                </c:pt>
                <c:pt idx="314">
                  <c:v>3.5885611605818482</c:v>
                </c:pt>
                <c:pt idx="315">
                  <c:v>4.8325860801219083</c:v>
                </c:pt>
                <c:pt idx="316">
                  <c:v>6.1887065398921948</c:v>
                </c:pt>
                <c:pt idx="317">
                  <c:v>8.019741399892121</c:v>
                </c:pt>
                <c:pt idx="318">
                  <c:v>9.8198378598920861</c:v>
                </c:pt>
                <c:pt idx="319">
                  <c:v>11.395782589892107</c:v>
                </c:pt>
                <c:pt idx="320">
                  <c:v>12.265337381997425</c:v>
                </c:pt>
                <c:pt idx="321">
                  <c:v>16.550389445552455</c:v>
                </c:pt>
                <c:pt idx="322">
                  <c:v>16.791903979892091</c:v>
                </c:pt>
                <c:pt idx="323">
                  <c:v>16.711773055043707</c:v>
                </c:pt>
                <c:pt idx="324">
                  <c:v>16.502642989892021</c:v>
                </c:pt>
                <c:pt idx="325">
                  <c:v>16.236910339892333</c:v>
                </c:pt>
                <c:pt idx="326">
                  <c:v>16.054723759892131</c:v>
                </c:pt>
                <c:pt idx="327">
                  <c:v>16.06553768989221</c:v>
                </c:pt>
                <c:pt idx="328">
                  <c:v>16.00850079263941</c:v>
                </c:pt>
                <c:pt idx="329">
                  <c:v>15.852451539892161</c:v>
                </c:pt>
                <c:pt idx="330">
                  <c:v>14.630033623225485</c:v>
                </c:pt>
                <c:pt idx="331">
                  <c:v>13.999393969892083</c:v>
                </c:pt>
                <c:pt idx="332">
                  <c:v>13.039066589892116</c:v>
                </c:pt>
                <c:pt idx="333">
                  <c:v>11.974514759892159</c:v>
                </c:pt>
                <c:pt idx="334">
                  <c:v>10.019982289892127</c:v>
                </c:pt>
                <c:pt idx="335">
                  <c:v>8.2990294538706202</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3.2438985798921207</c:v>
                </c:pt>
                <c:pt idx="345">
                  <c:v>3.4119861898921027</c:v>
                </c:pt>
                <c:pt idx="346">
                  <c:v>3.4573228598920451</c:v>
                </c:pt>
                <c:pt idx="347">
                  <c:v>3.1196219320490144</c:v>
                </c:pt>
                <c:pt idx="348">
                  <c:v>2.5919645398921318</c:v>
                </c:pt>
                <c:pt idx="349">
                  <c:v>2.4849112398922699</c:v>
                </c:pt>
                <c:pt idx="350">
                  <c:v>1.6891059598922045</c:v>
                </c:pt>
                <c:pt idx="351">
                  <c:v>-1.4617870001078899</c:v>
                </c:pt>
                <c:pt idx="352">
                  <c:v>-3.6043034801078448</c:v>
                </c:pt>
                <c:pt idx="353">
                  <c:v>-5.7341030501076915</c:v>
                </c:pt>
                <c:pt idx="354">
                  <c:v>-8.9654071671785509</c:v>
                </c:pt>
                <c:pt idx="355">
                  <c:v>-12.778551680107768</c:v>
                </c:pt>
                <c:pt idx="356">
                  <c:v>-14.925124406536511</c:v>
                </c:pt>
                <c:pt idx="357">
                  <c:v>-16.04190367885785</c:v>
                </c:pt>
                <c:pt idx="358">
                  <c:v>-15.093517180107851</c:v>
                </c:pt>
                <c:pt idx="359">
                  <c:v>-14.149262420107807</c:v>
                </c:pt>
                <c:pt idx="360">
                  <c:v>-12.757231023937678</c:v>
                </c:pt>
                <c:pt idx="361">
                  <c:v>-11.73881382010781</c:v>
                </c:pt>
                <c:pt idx="362">
                  <c:v>-10.687915700107812</c:v>
                </c:pt>
                <c:pt idx="363">
                  <c:v>-9.4781900801078507</c:v>
                </c:pt>
                <c:pt idx="364">
                  <c:v>-8.8484094601078453</c:v>
                </c:pt>
                <c:pt idx="365">
                  <c:v>-7.0261699007857743</c:v>
                </c:pt>
                <c:pt idx="366">
                  <c:v>-6.9412827611830403</c:v>
                </c:pt>
                <c:pt idx="367">
                  <c:v>-6.8866294601078124</c:v>
                </c:pt>
                <c:pt idx="368">
                  <c:v>-6.8540315701078942</c:v>
                </c:pt>
                <c:pt idx="369">
                  <c:v>-6.7526452501078467</c:v>
                </c:pt>
                <c:pt idx="370">
                  <c:v>-6.6586665201079285</c:v>
                </c:pt>
                <c:pt idx="371">
                  <c:v>-6.6275815676346941</c:v>
                </c:pt>
                <c:pt idx="372">
                  <c:v>-6.4978024710968043</c:v>
                </c:pt>
                <c:pt idx="373">
                  <c:v>-4.7296930226078828</c:v>
                </c:pt>
                <c:pt idx="374">
                  <c:v>-3.9921991601079441</c:v>
                </c:pt>
                <c:pt idx="375">
                  <c:v>-3.1959580801079142</c:v>
                </c:pt>
                <c:pt idx="376">
                  <c:v>-2.9264206419260859</c:v>
                </c:pt>
                <c:pt idx="377">
                  <c:v>-2.8439693801076942</c:v>
                </c:pt>
                <c:pt idx="378">
                  <c:v>-2.7561214001078156</c:v>
                </c:pt>
                <c:pt idx="379">
                  <c:v>-2.6879819601078512</c:v>
                </c:pt>
                <c:pt idx="380">
                  <c:v>-2.6111853001078629</c:v>
                </c:pt>
                <c:pt idx="381">
                  <c:v>-2.5731944601078598</c:v>
                </c:pt>
                <c:pt idx="382">
                  <c:v>-2.2592070010913852</c:v>
                </c:pt>
                <c:pt idx="383">
                  <c:v>-2.2182554401077677</c:v>
                </c:pt>
                <c:pt idx="384">
                  <c:v>-2.1899162701078452</c:v>
                </c:pt>
                <c:pt idx="385">
                  <c:v>-2.1664730101078362</c:v>
                </c:pt>
                <c:pt idx="386">
                  <c:v>-2.150685040107831</c:v>
                </c:pt>
                <c:pt idx="387">
                  <c:v>-2.1068317025320398</c:v>
                </c:pt>
                <c:pt idx="388">
                  <c:v>-2.0613653701077648</c:v>
                </c:pt>
                <c:pt idx="389">
                  <c:v>-2.0577396101078875</c:v>
                </c:pt>
                <c:pt idx="390">
                  <c:v>-2.0304358185983631</c:v>
                </c:pt>
                <c:pt idx="391">
                  <c:v>-1.9134203296730461</c:v>
                </c:pt>
                <c:pt idx="392">
                  <c:v>-1.8826172601078226</c:v>
                </c:pt>
                <c:pt idx="393">
                  <c:v>-1.8253274601077862</c:v>
                </c:pt>
                <c:pt idx="394">
                  <c:v>-1.7757816801078814</c:v>
                </c:pt>
                <c:pt idx="395">
                  <c:v>-1.7565706101078988</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c:v>
                </c:pt>
                <c:pt idx="404">
                  <c:v>-1.7938778201079231</c:v>
                </c:pt>
                <c:pt idx="405">
                  <c:v>-1.8020997401078902</c:v>
                </c:pt>
                <c:pt idx="406">
                  <c:v>-1.8131249401077838</c:v>
                </c:pt>
                <c:pt idx="407">
                  <c:v>-1.8241190701078551</c:v>
                </c:pt>
                <c:pt idx="408">
                  <c:v>-1.8369493691987642</c:v>
                </c:pt>
                <c:pt idx="409">
                  <c:v>-1.8575006601078738</c:v>
                </c:pt>
                <c:pt idx="410">
                  <c:v>-1.870967980107864</c:v>
                </c:pt>
                <c:pt idx="411">
                  <c:v>-1.8673113401078598</c:v>
                </c:pt>
                <c:pt idx="412">
                  <c:v>-1.869686870107941</c:v>
                </c:pt>
                <c:pt idx="413">
                  <c:v>-1.873887490107734</c:v>
                </c:pt>
                <c:pt idx="414">
                  <c:v>-1.8818881883686771</c:v>
                </c:pt>
                <c:pt idx="415">
                  <c:v>-1.8850212701078406</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-1.9275111267745202</c:v>
                </c:pt>
                <c:pt idx="426">
                  <c:v>-1.9337541059411762</c:v>
                </c:pt>
                <c:pt idx="427">
                  <c:v>-1.9348774801078301</c:v>
                </c:pt>
                <c:pt idx="428">
                  <c:v>-1.935195540107884</c:v>
                </c:pt>
                <c:pt idx="429">
                  <c:v>-1.9378109752593247</c:v>
                </c:pt>
                <c:pt idx="430">
                  <c:v>-1.9397012101079252</c:v>
                </c:pt>
                <c:pt idx="431">
                  <c:v>-1.94105269010781</c:v>
                </c:pt>
                <c:pt idx="432">
                  <c:v>-1.9448685001077881</c:v>
                </c:pt>
                <c:pt idx="433">
                  <c:v>-1.9514871501078943</c:v>
                </c:pt>
                <c:pt idx="434">
                  <c:v>-1.9552551122817639</c:v>
                </c:pt>
                <c:pt idx="435">
                  <c:v>-1.9740485712189608</c:v>
                </c:pt>
                <c:pt idx="436">
                  <c:v>-1.9780306501078257</c:v>
                </c:pt>
                <c:pt idx="437">
                  <c:v>-1.9863082901078144</c:v>
                </c:pt>
                <c:pt idx="438">
                  <c:v>-1.9924558801077572</c:v>
                </c:pt>
                <c:pt idx="439">
                  <c:v>-2.000995080107959</c:v>
                </c:pt>
                <c:pt idx="440">
                  <c:v>-2.008321579673165</c:v>
                </c:pt>
                <c:pt idx="441">
                  <c:v>-2.0163931101078392</c:v>
                </c:pt>
                <c:pt idx="442">
                  <c:v>-2.0243584601078197</c:v>
                </c:pt>
                <c:pt idx="443">
                  <c:v>-2.0284778522647002</c:v>
                </c:pt>
                <c:pt idx="444">
                  <c:v>-2.0451290601078993</c:v>
                </c:pt>
                <c:pt idx="445">
                  <c:v>-2.0472692773121572</c:v>
                </c:pt>
                <c:pt idx="446">
                  <c:v>-2.0517960601079066</c:v>
                </c:pt>
                <c:pt idx="447">
                  <c:v>-2.0584025401078487</c:v>
                </c:pt>
                <c:pt idx="448">
                  <c:v>-2.0622753101078475</c:v>
                </c:pt>
                <c:pt idx="449">
                  <c:v>-2.0650406301079007</c:v>
                </c:pt>
                <c:pt idx="450">
                  <c:v>-2.0691798237441077</c:v>
                </c:pt>
                <c:pt idx="451">
                  <c:v>-2.0701902154270075</c:v>
                </c:pt>
                <c:pt idx="452">
                  <c:v>-2.0803387656634298</c:v>
                </c:pt>
                <c:pt idx="453">
                  <c:v>-2.0827088401078555</c:v>
                </c:pt>
                <c:pt idx="454">
                  <c:v>-2.0860976401079259</c:v>
                </c:pt>
                <c:pt idx="455">
                  <c:v>-2.0895743750015052</c:v>
                </c:pt>
                <c:pt idx="456">
                  <c:v>-2.0920314701078269</c:v>
                </c:pt>
                <c:pt idx="457">
                  <c:v>-2.0937302701077867</c:v>
                </c:pt>
                <c:pt idx="458">
                  <c:v>-2.0961532201078628</c:v>
                </c:pt>
                <c:pt idx="459">
                  <c:v>-2.0993393525810293</c:v>
                </c:pt>
                <c:pt idx="460">
                  <c:v>-2.1000417934411786</c:v>
                </c:pt>
                <c:pt idx="461">
                  <c:v>-2.1056099216462627</c:v>
                </c:pt>
                <c:pt idx="462">
                  <c:v>-2.1074128701077801</c:v>
                </c:pt>
                <c:pt idx="463">
                  <c:v>-2.1078991101078941</c:v>
                </c:pt>
                <c:pt idx="464">
                  <c:v>-2.1090202401078</c:v>
                </c:pt>
                <c:pt idx="465">
                  <c:v>-2.1076643590977402</c:v>
                </c:pt>
                <c:pt idx="466">
                  <c:v>-2.1118848701078288</c:v>
                </c:pt>
                <c:pt idx="467">
                  <c:v>-2.1137968601078692</c:v>
                </c:pt>
                <c:pt idx="468">
                  <c:v>-2.1138634801079381</c:v>
                </c:pt>
                <c:pt idx="469">
                  <c:v>-2.1169173478629992</c:v>
                </c:pt>
                <c:pt idx="470">
                  <c:v>-2.1178569985693798</c:v>
                </c:pt>
                <c:pt idx="471">
                  <c:v>-2.1189819294955607</c:v>
                </c:pt>
                <c:pt idx="472">
                  <c:v>-2.1211717301078892</c:v>
                </c:pt>
                <c:pt idx="473">
                  <c:v>-2.1230283501078042</c:v>
                </c:pt>
                <c:pt idx="474">
                  <c:v>-2.123732820107779</c:v>
                </c:pt>
                <c:pt idx="475">
                  <c:v>-2.1237855101078802</c:v>
                </c:pt>
                <c:pt idx="476">
                  <c:v>-2.1233924197038037</c:v>
                </c:pt>
                <c:pt idx="477">
                  <c:v>-2.1246445323970442</c:v>
                </c:pt>
                <c:pt idx="478">
                  <c:v>-2.1262788983100904</c:v>
                </c:pt>
                <c:pt idx="479">
                  <c:v>-2.1257747701077281</c:v>
                </c:pt>
                <c:pt idx="480">
                  <c:v>-2.1273813601079099</c:v>
                </c:pt>
                <c:pt idx="481">
                  <c:v>-2.1285724001078421</c:v>
                </c:pt>
                <c:pt idx="482">
                  <c:v>-2.1307160459663272</c:v>
                </c:pt>
                <c:pt idx="483">
                  <c:v>-2.1323556701078243</c:v>
                </c:pt>
                <c:pt idx="484">
                  <c:v>-2.1333005301078458</c:v>
                </c:pt>
                <c:pt idx="485">
                  <c:v>-2.1371133901078001</c:v>
                </c:pt>
                <c:pt idx="486">
                  <c:v>-2.1362439162482563</c:v>
                </c:pt>
                <c:pt idx="487">
                  <c:v>-2.1425534757328797</c:v>
                </c:pt>
                <c:pt idx="488">
                  <c:v>-2.1445917318471057</c:v>
                </c:pt>
                <c:pt idx="489">
                  <c:v>-2.1469931401077558</c:v>
                </c:pt>
                <c:pt idx="490">
                  <c:v>-2.1483859401078882</c:v>
                </c:pt>
                <c:pt idx="491">
                  <c:v>-2.1491963601078403</c:v>
                </c:pt>
                <c:pt idx="492">
                  <c:v>-2.1491537201078472</c:v>
                </c:pt>
                <c:pt idx="493">
                  <c:v>-2.1499887359699699</c:v>
                </c:pt>
                <c:pt idx="494">
                  <c:v>-2.1507492232656347</c:v>
                </c:pt>
                <c:pt idx="495">
                  <c:v>-2.1531847401079252</c:v>
                </c:pt>
                <c:pt idx="496">
                  <c:v>-2.1551349201077556</c:v>
                </c:pt>
                <c:pt idx="497">
                  <c:v>-2.1562408101079313</c:v>
                </c:pt>
                <c:pt idx="498">
                  <c:v>-2.1572770901077982</c:v>
                </c:pt>
                <c:pt idx="499">
                  <c:v>-2.1569607201078753</c:v>
                </c:pt>
                <c:pt idx="500">
                  <c:v>-2.1584886644089627</c:v>
                </c:pt>
                <c:pt idx="501">
                  <c:v>-2.1584544001078143</c:v>
                </c:pt>
                <c:pt idx="502">
                  <c:v>-2.1567885510169047</c:v>
                </c:pt>
                <c:pt idx="503">
                  <c:v>-2.1567404256250984</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-2.1315842621910863</c:v>
                </c:pt>
                <c:pt idx="532">
                  <c:v>-2.1320602830244413</c:v>
                </c:pt>
                <c:pt idx="533">
                  <c:v>-2.1317648701079035</c:v>
                </c:pt>
                <c:pt idx="534">
                  <c:v>-2.1335308601078706</c:v>
                </c:pt>
                <c:pt idx="535">
                  <c:v>-2.1317865998927203</c:v>
                </c:pt>
                <c:pt idx="536">
                  <c:v>-2.1315734035041176</c:v>
                </c:pt>
                <c:pt idx="537">
                  <c:v>-2.1330379907201551</c:v>
                </c:pt>
                <c:pt idx="538">
                  <c:v>-2.1323899701078077</c:v>
                </c:pt>
                <c:pt idx="539">
                  <c:v>-2.1326306901078738</c:v>
                </c:pt>
                <c:pt idx="540">
                  <c:v>-2.1318851501077467</c:v>
                </c:pt>
                <c:pt idx="541">
                  <c:v>-2.1322377101078018</c:v>
                </c:pt>
                <c:pt idx="542">
                  <c:v>-2.1324676201077581</c:v>
                </c:pt>
                <c:pt idx="543">
                  <c:v>-2.1333358648697782</c:v>
                </c:pt>
                <c:pt idx="544">
                  <c:v>-2.1335027033511409</c:v>
                </c:pt>
                <c:pt idx="545">
                  <c:v>-2.1344146601077942</c:v>
                </c:pt>
                <c:pt idx="546">
                  <c:v>-2.1346838601077582</c:v>
                </c:pt>
                <c:pt idx="547">
                  <c:v>-2.1358788201078172</c:v>
                </c:pt>
                <c:pt idx="548">
                  <c:v>-2.1378254005840773</c:v>
                </c:pt>
                <c:pt idx="549">
                  <c:v>-2.137746080107874</c:v>
                </c:pt>
                <c:pt idx="550">
                  <c:v>-2.1380953401079559</c:v>
                </c:pt>
                <c:pt idx="551">
                  <c:v>-2.1395197289250403</c:v>
                </c:pt>
                <c:pt idx="552">
                  <c:v>-2.1418011842458187</c:v>
                </c:pt>
                <c:pt idx="553">
                  <c:v>-2.1436048070466884</c:v>
                </c:pt>
                <c:pt idx="554">
                  <c:v>-2.1465319601079118</c:v>
                </c:pt>
                <c:pt idx="555">
                  <c:v>-2.146297940107988</c:v>
                </c:pt>
                <c:pt idx="556">
                  <c:v>-2.1469300601079961</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-2.1473015601077678</c:v>
                </c:pt>
                <c:pt idx="565">
                  <c:v>-2.1451440601078815</c:v>
                </c:pt>
                <c:pt idx="566">
                  <c:v>-2.1436979601078185</c:v>
                </c:pt>
                <c:pt idx="567">
                  <c:v>-2.1401523368201647</c:v>
                </c:pt>
                <c:pt idx="568">
                  <c:v>-2.1406938376588869</c:v>
                </c:pt>
                <c:pt idx="569">
                  <c:v>-2.1394271001078797</c:v>
                </c:pt>
                <c:pt idx="570">
                  <c:v>-2.1410663401078982</c:v>
                </c:pt>
                <c:pt idx="571">
                  <c:v>-2.139672460107886</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-2.1390389941987529</c:v>
                </c:pt>
                <c:pt idx="580">
                  <c:v>-2.1356718801078074</c:v>
                </c:pt>
                <c:pt idx="581">
                  <c:v>-2.1373002601078954</c:v>
                </c:pt>
                <c:pt idx="582">
                  <c:v>-2.1379349201077402</c:v>
                </c:pt>
                <c:pt idx="583">
                  <c:v>-2.1358785672506837</c:v>
                </c:pt>
                <c:pt idx="584">
                  <c:v>-2.1356794601078777</c:v>
                </c:pt>
                <c:pt idx="585">
                  <c:v>-2.1336787489966467</c:v>
                </c:pt>
                <c:pt idx="586">
                  <c:v>-2.1326449201079778</c:v>
                </c:pt>
                <c:pt idx="587">
                  <c:v>-2.1310720101078267</c:v>
                </c:pt>
                <c:pt idx="588">
                  <c:v>-2.1305582301078374</c:v>
                </c:pt>
                <c:pt idx="589">
                  <c:v>-2.1288223801078914</c:v>
                </c:pt>
                <c:pt idx="590">
                  <c:v>-2.1276109294955319</c:v>
                </c:pt>
                <c:pt idx="591">
                  <c:v>-2.128682846471551</c:v>
                </c:pt>
                <c:pt idx="592">
                  <c:v>-2.1270282717021205</c:v>
                </c:pt>
                <c:pt idx="593">
                  <c:v>-2.1266759501077388</c:v>
                </c:pt>
                <c:pt idx="594">
                  <c:v>-2.1263361201078084</c:v>
                </c:pt>
                <c:pt idx="595">
                  <c:v>-2.1253933274547876</c:v>
                </c:pt>
                <c:pt idx="596">
                  <c:v>-2.1246876301079292</c:v>
                </c:pt>
                <c:pt idx="597">
                  <c:v>-2.1239427801078818</c:v>
                </c:pt>
                <c:pt idx="598">
                  <c:v>-2.1253178901078398</c:v>
                </c:pt>
                <c:pt idx="599">
                  <c:v>-2.1252538142745427</c:v>
                </c:pt>
                <c:pt idx="600">
                  <c:v>-2.125867588312961</c:v>
                </c:pt>
                <c:pt idx="601">
                  <c:v>-2.1266194901078252</c:v>
                </c:pt>
                <c:pt idx="602">
                  <c:v>-2.1264270201078261</c:v>
                </c:pt>
                <c:pt idx="603">
                  <c:v>-2.1266232601078059</c:v>
                </c:pt>
                <c:pt idx="604">
                  <c:v>-2.127669245822108</c:v>
                </c:pt>
                <c:pt idx="605">
                  <c:v>-2.1281829201078342</c:v>
                </c:pt>
                <c:pt idx="606">
                  <c:v>-2.1290684101077337</c:v>
                </c:pt>
                <c:pt idx="607">
                  <c:v>-2.1289914401078702</c:v>
                </c:pt>
                <c:pt idx="608">
                  <c:v>-2.1296792036976342</c:v>
                </c:pt>
                <c:pt idx="609">
                  <c:v>-2.1320389913578577</c:v>
                </c:pt>
                <c:pt idx="610">
                  <c:v>-2.1327949101078607</c:v>
                </c:pt>
                <c:pt idx="611">
                  <c:v>-2.1339460701079558</c:v>
                </c:pt>
                <c:pt idx="612">
                  <c:v>-2.1357162601080142</c:v>
                </c:pt>
                <c:pt idx="613">
                  <c:v>-2.1363021701078653</c:v>
                </c:pt>
                <c:pt idx="614">
                  <c:v>-2.1364763886792817</c:v>
                </c:pt>
                <c:pt idx="615">
                  <c:v>-2.1381512501078563</c:v>
                </c:pt>
                <c:pt idx="616">
                  <c:v>-2.1388512301078038</c:v>
                </c:pt>
                <c:pt idx="617">
                  <c:v>-2.1390640538579082</c:v>
                </c:pt>
                <c:pt idx="618">
                  <c:v>-2.1426732934411774</c:v>
                </c:pt>
                <c:pt idx="619">
                  <c:v>-2.1431119701079</c:v>
                </c:pt>
                <c:pt idx="620">
                  <c:v>-2.1445579501078402</c:v>
                </c:pt>
                <c:pt idx="621">
                  <c:v>-2.1475806301077998</c:v>
                </c:pt>
                <c:pt idx="622">
                  <c:v>-2.1437056106454691</c:v>
                </c:pt>
                <c:pt idx="623">
                  <c:v>-2.1439348801077416</c:v>
                </c:pt>
                <c:pt idx="624">
                  <c:v>-2.1449990301079422</c:v>
                </c:pt>
                <c:pt idx="625">
                  <c:v>-2.1427360601077092</c:v>
                </c:pt>
                <c:pt idx="626">
                  <c:v>-2.1426677821417286</c:v>
                </c:pt>
                <c:pt idx="627">
                  <c:v>-2.1390441823300388</c:v>
                </c:pt>
                <c:pt idx="628">
                  <c:v>-2.1373561443182747</c:v>
                </c:pt>
                <c:pt idx="629">
                  <c:v>-2.1403682901079462</c:v>
                </c:pt>
                <c:pt idx="630">
                  <c:v>-2.1373262501078076</c:v>
                </c:pt>
                <c:pt idx="631">
                  <c:v>-2.1375524901078196</c:v>
                </c:pt>
                <c:pt idx="632">
                  <c:v>-2.1356795201078569</c:v>
                </c:pt>
                <c:pt idx="633">
                  <c:v>-2.136571260107718</c:v>
                </c:pt>
                <c:pt idx="634">
                  <c:v>-2.1351933123805962</c:v>
                </c:pt>
                <c:pt idx="635">
                  <c:v>-2.1344937006141582</c:v>
                </c:pt>
                <c:pt idx="636">
                  <c:v>-2.1345792901079106</c:v>
                </c:pt>
                <c:pt idx="637">
                  <c:v>-2.1346955701078514</c:v>
                </c:pt>
                <c:pt idx="638">
                  <c:v>-2.1351735601078312</c:v>
                </c:pt>
                <c:pt idx="639">
                  <c:v>-2.1365230401078752</c:v>
                </c:pt>
                <c:pt idx="640">
                  <c:v>-2.1355109396996568</c:v>
                </c:pt>
                <c:pt idx="641">
                  <c:v>-2.1361531001078875</c:v>
                </c:pt>
                <c:pt idx="642">
                  <c:v>-2.1366006801078865</c:v>
                </c:pt>
                <c:pt idx="643">
                  <c:v>-2.13914150010784</c:v>
                </c:pt>
                <c:pt idx="644">
                  <c:v>-2.1405248948905493</c:v>
                </c:pt>
                <c:pt idx="645">
                  <c:v>-2.1445358901079632</c:v>
                </c:pt>
                <c:pt idx="646">
                  <c:v>-2.1462421001078233</c:v>
                </c:pt>
                <c:pt idx="647">
                  <c:v>-2.1458304243935227</c:v>
                </c:pt>
                <c:pt idx="648">
                  <c:v>-2.1486826901077762</c:v>
                </c:pt>
                <c:pt idx="649">
                  <c:v>-2.1504499601078182</c:v>
                </c:pt>
                <c:pt idx="650">
                  <c:v>-2.1516074001078627</c:v>
                </c:pt>
                <c:pt idx="651">
                  <c:v>-2.1537051996910868</c:v>
                </c:pt>
                <c:pt idx="652">
                  <c:v>-2.1609344037697582</c:v>
                </c:pt>
                <c:pt idx="653">
                  <c:v>-2.1619554394893727</c:v>
                </c:pt>
                <c:pt idx="654">
                  <c:v>-2.1634463201077532</c:v>
                </c:pt>
                <c:pt idx="655">
                  <c:v>-2.1654440701079554</c:v>
                </c:pt>
                <c:pt idx="656">
                  <c:v>-2.1637574901077414</c:v>
                </c:pt>
                <c:pt idx="657">
                  <c:v>-2.1653420701077981</c:v>
                </c:pt>
                <c:pt idx="658">
                  <c:v>-2.1654206318250999</c:v>
                </c:pt>
                <c:pt idx="659">
                  <c:v>-2.1667908101078694</c:v>
                </c:pt>
                <c:pt idx="660">
                  <c:v>-2.1700845934411745</c:v>
                </c:pt>
                <c:pt idx="661">
                  <c:v>-2.1676259851078044</c:v>
                </c:pt>
                <c:pt idx="662">
                  <c:v>-2.1661196401079681</c:v>
                </c:pt>
                <c:pt idx="663">
                  <c:v>-2.1670136701077953</c:v>
                </c:pt>
                <c:pt idx="664">
                  <c:v>-2.1667621801078072</c:v>
                </c:pt>
                <c:pt idx="665">
                  <c:v>-2.1661067159218419</c:v>
                </c:pt>
                <c:pt idx="666">
                  <c:v>-2.1652303301078746</c:v>
                </c:pt>
                <c:pt idx="667">
                  <c:v>-2.1644134601078946</c:v>
                </c:pt>
                <c:pt idx="668">
                  <c:v>-2.1645818495814719</c:v>
                </c:pt>
                <c:pt idx="669">
                  <c:v>-2.1625247662302809</c:v>
                </c:pt>
                <c:pt idx="670">
                  <c:v>-2.1630358529650007</c:v>
                </c:pt>
                <c:pt idx="671">
                  <c:v>-2.1627832301079222</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-2.1573873601078795</c:v>
                </c:pt>
                <c:pt idx="680">
                  <c:v>-2.1558953201077857</c:v>
                </c:pt>
                <c:pt idx="681">
                  <c:v>-2.1538879301078837</c:v>
                </c:pt>
                <c:pt idx="682">
                  <c:v>-2.1559497050058787</c:v>
                </c:pt>
                <c:pt idx="683">
                  <c:v>-2.1540355275236331</c:v>
                </c:pt>
                <c:pt idx="684">
                  <c:v>-2.1531140401078694</c:v>
                </c:pt>
                <c:pt idx="685">
                  <c:v>-2.147599968044422</c:v>
                </c:pt>
                <c:pt idx="686">
                  <c:v>-2.1456010301079402</c:v>
                </c:pt>
                <c:pt idx="687">
                  <c:v>-2.1442879101077947</c:v>
                </c:pt>
                <c:pt idx="688">
                  <c:v>-2.1409452560261739</c:v>
                </c:pt>
                <c:pt idx="689">
                  <c:v>-2.1388259601078228</c:v>
                </c:pt>
                <c:pt idx="690">
                  <c:v>-2.1393580901079048</c:v>
                </c:pt>
                <c:pt idx="691">
                  <c:v>-2.1361422301078621</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-2.1361375487154168</c:v>
                </c:pt>
                <c:pt idx="702">
                  <c:v>-2.1382704601078331</c:v>
                </c:pt>
                <c:pt idx="703">
                  <c:v>-2.1387412401078492</c:v>
                </c:pt>
                <c:pt idx="704">
                  <c:v>-2.1386834601078397</c:v>
                </c:pt>
                <c:pt idx="705">
                  <c:v>-2.1390344301077704</c:v>
                </c:pt>
                <c:pt idx="706">
                  <c:v>-2.1397270519445071</c:v>
                </c:pt>
                <c:pt idx="707">
                  <c:v>-2.1388101801077966</c:v>
                </c:pt>
                <c:pt idx="708">
                  <c:v>-2.1376909701077982</c:v>
                </c:pt>
                <c:pt idx="709">
                  <c:v>-2.1385592489966756</c:v>
                </c:pt>
                <c:pt idx="710">
                  <c:v>-2.1357963869370198</c:v>
                </c:pt>
                <c:pt idx="711">
                  <c:v>-2.1354436201077927</c:v>
                </c:pt>
                <c:pt idx="712">
                  <c:v>-2.1344177590768822</c:v>
                </c:pt>
                <c:pt idx="713">
                  <c:v>-2.1320142901079349</c:v>
                </c:pt>
                <c:pt idx="714">
                  <c:v>-2.1320603901077648</c:v>
                </c:pt>
                <c:pt idx="715">
                  <c:v>-2.1303290001078072</c:v>
                </c:pt>
                <c:pt idx="716">
                  <c:v>-2.1297952898950001</c:v>
                </c:pt>
                <c:pt idx="717">
                  <c:v>-2.1274520080530408</c:v>
                </c:pt>
                <c:pt idx="718">
                  <c:v>-2.1260409755717662</c:v>
                </c:pt>
                <c:pt idx="719">
                  <c:v>-2.1250883301078267</c:v>
                </c:pt>
                <c:pt idx="720">
                  <c:v>-2.12391308010793</c:v>
                </c:pt>
                <c:pt idx="721">
                  <c:v>-2.1217534101078708</c:v>
                </c:pt>
                <c:pt idx="722">
                  <c:v>-2.1213382801076812</c:v>
                </c:pt>
                <c:pt idx="723">
                  <c:v>-2.1194000201078587</c:v>
                </c:pt>
                <c:pt idx="724">
                  <c:v>-2.1179899192915599</c:v>
                </c:pt>
                <c:pt idx="725">
                  <c:v>-2.1185538130490467</c:v>
                </c:pt>
                <c:pt idx="726">
                  <c:v>-2.1150555851077795</c:v>
                </c:pt>
                <c:pt idx="727">
                  <c:v>-2.1140075401079095</c:v>
                </c:pt>
                <c:pt idx="728">
                  <c:v>-2.112191120107866</c:v>
                </c:pt>
                <c:pt idx="729">
                  <c:v>-2.1122777401078849</c:v>
                </c:pt>
                <c:pt idx="730">
                  <c:v>-2.1112441842457863</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-2.1081719401077836</c:v>
                </c:pt>
                <c:pt idx="739">
                  <c:v>-2.1082240301078059</c:v>
                </c:pt>
                <c:pt idx="740">
                  <c:v>-2.110468430107812</c:v>
                </c:pt>
                <c:pt idx="741">
                  <c:v>-2.1086636501078582</c:v>
                </c:pt>
                <c:pt idx="742">
                  <c:v>-2.1123063376588904</c:v>
                </c:pt>
                <c:pt idx="743">
                  <c:v>-2.11007760644938</c:v>
                </c:pt>
                <c:pt idx="744">
                  <c:v>-2.1095844601078255</c:v>
                </c:pt>
                <c:pt idx="745">
                  <c:v>-2.1121151001078688</c:v>
                </c:pt>
                <c:pt idx="746">
                  <c:v>-2.1107473201078597</c:v>
                </c:pt>
                <c:pt idx="747">
                  <c:v>-2.1108450101078917</c:v>
                </c:pt>
                <c:pt idx="748">
                  <c:v>-2.1116920101078023</c:v>
                </c:pt>
                <c:pt idx="749">
                  <c:v>-2.1122342560261727</c:v>
                </c:pt>
                <c:pt idx="750">
                  <c:v>-2.1125582801078764</c:v>
                </c:pt>
                <c:pt idx="751">
                  <c:v>-2.1118835201079662</c:v>
                </c:pt>
                <c:pt idx="752">
                  <c:v>-2.115165602965007</c:v>
                </c:pt>
                <c:pt idx="753">
                  <c:v>-2.1152894601078431</c:v>
                </c:pt>
                <c:pt idx="754">
                  <c:v>-2.114830960107895</c:v>
                </c:pt>
                <c:pt idx="755">
                  <c:v>-2.1151178601078189</c:v>
                </c:pt>
                <c:pt idx="756">
                  <c:v>-2.1159263776336275</c:v>
                </c:pt>
                <c:pt idx="757">
                  <c:v>-2.1156250201077826</c:v>
                </c:pt>
                <c:pt idx="758">
                  <c:v>-2.1166042201079591</c:v>
                </c:pt>
                <c:pt idx="759">
                  <c:v>-2.1157609705245037</c:v>
                </c:pt>
                <c:pt idx="760">
                  <c:v>-2.1156724724535647</c:v>
                </c:pt>
                <c:pt idx="761">
                  <c:v>-2.1161629652625322</c:v>
                </c:pt>
                <c:pt idx="762">
                  <c:v>-2.1173897001077675</c:v>
                </c:pt>
                <c:pt idx="763">
                  <c:v>-2.1159910101078792</c:v>
                </c:pt>
                <c:pt idx="764">
                  <c:v>-2.1165319301078966</c:v>
                </c:pt>
                <c:pt idx="765">
                  <c:v>-2.1144193701078677</c:v>
                </c:pt>
                <c:pt idx="766">
                  <c:v>-2.115228120107798</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-2.1145657075305762</c:v>
                </c:pt>
                <c:pt idx="780">
                  <c:v>-2.1157501001078027</c:v>
                </c:pt>
                <c:pt idx="781">
                  <c:v>-2.1136452201078813</c:v>
                </c:pt>
                <c:pt idx="782">
                  <c:v>-2.1146301701078869</c:v>
                </c:pt>
                <c:pt idx="783">
                  <c:v>-2.1144550401078988</c:v>
                </c:pt>
                <c:pt idx="784">
                  <c:v>-2.1152730579338765</c:v>
                </c:pt>
                <c:pt idx="785">
                  <c:v>-2.1153751743935598</c:v>
                </c:pt>
                <c:pt idx="786">
                  <c:v>-2.1164132301078071</c:v>
                </c:pt>
                <c:pt idx="787">
                  <c:v>-2.1161757101077971</c:v>
                </c:pt>
                <c:pt idx="788">
                  <c:v>-2.1154278801078732</c:v>
                </c:pt>
                <c:pt idx="789">
                  <c:v>-2.1165357501079032</c:v>
                </c:pt>
                <c:pt idx="790">
                  <c:v>-2.1145905825567466</c:v>
                </c:pt>
                <c:pt idx="791">
                  <c:v>-2.1148083001077795</c:v>
                </c:pt>
                <c:pt idx="792">
                  <c:v>-2.1153701127393845</c:v>
                </c:pt>
                <c:pt idx="793">
                  <c:v>-2.1159618886793652</c:v>
                </c:pt>
                <c:pt idx="794">
                  <c:v>-2.1144749201078947</c:v>
                </c:pt>
                <c:pt idx="795">
                  <c:v>-2.1128993570150101</c:v>
                </c:pt>
                <c:pt idx="796">
                  <c:v>-2.1155098801078225</c:v>
                </c:pt>
                <c:pt idx="797">
                  <c:v>-2.115867570107838</c:v>
                </c:pt>
                <c:pt idx="798">
                  <c:v>-2.1141108801078188</c:v>
                </c:pt>
                <c:pt idx="799">
                  <c:v>-2.1151146001078445</c:v>
                </c:pt>
                <c:pt idx="800">
                  <c:v>-2.1148588172505924</c:v>
                </c:pt>
                <c:pt idx="801">
                  <c:v>-2.1132549985693752</c:v>
                </c:pt>
                <c:pt idx="802">
                  <c:v>-2.114517587767299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c:v>
                </c:pt>
                <c:pt idx="814">
                  <c:v>-2.1174121301077635</c:v>
                </c:pt>
                <c:pt idx="815">
                  <c:v>-2.1184813580670463</c:v>
                </c:pt>
                <c:pt idx="816">
                  <c:v>-2.1155935934411474</c:v>
                </c:pt>
                <c:pt idx="817">
                  <c:v>-2.1168977901078572</c:v>
                </c:pt>
                <c:pt idx="818">
                  <c:v>-2.1169309201079192</c:v>
                </c:pt>
                <c:pt idx="819">
                  <c:v>-2.1179825101079102</c:v>
                </c:pt>
                <c:pt idx="820">
                  <c:v>-2.1173235101077408</c:v>
                </c:pt>
                <c:pt idx="821">
                  <c:v>-2.1190203070466112</c:v>
                </c:pt>
                <c:pt idx="822">
                  <c:v>-2.1170515601077993</c:v>
                </c:pt>
                <c:pt idx="823">
                  <c:v>-2.1165780253252366</c:v>
                </c:pt>
                <c:pt idx="824">
                  <c:v>-2.1178151476078284</c:v>
                </c:pt>
                <c:pt idx="825">
                  <c:v>-2.1177155701078476</c:v>
                </c:pt>
                <c:pt idx="826">
                  <c:v>-2.1178599601079213</c:v>
                </c:pt>
                <c:pt idx="827">
                  <c:v>-2.1166723601077253</c:v>
                </c:pt>
                <c:pt idx="828">
                  <c:v>-2.1186420901078522</c:v>
                </c:pt>
                <c:pt idx="829">
                  <c:v>-2.1185809901079184</c:v>
                </c:pt>
                <c:pt idx="830">
                  <c:v>-2.1184434901079472</c:v>
                </c:pt>
                <c:pt idx="831">
                  <c:v>-2.1176929901078827</c:v>
                </c:pt>
                <c:pt idx="832">
                  <c:v>-2.1182652601078473</c:v>
                </c:pt>
                <c:pt idx="833">
                  <c:v>-2.1203790226078385</c:v>
                </c:pt>
                <c:pt idx="834">
                  <c:v>-2.1176811728738301</c:v>
                </c:pt>
                <c:pt idx="835">
                  <c:v>-2.1187233801078236</c:v>
                </c:pt>
                <c:pt idx="836">
                  <c:v>-2.1219979801077642</c:v>
                </c:pt>
                <c:pt idx="837">
                  <c:v>-2.1197700801079153</c:v>
                </c:pt>
                <c:pt idx="838">
                  <c:v>-2.1188960701078514</c:v>
                </c:pt>
                <c:pt idx="839">
                  <c:v>-2.1183101101076716</c:v>
                </c:pt>
                <c:pt idx="840">
                  <c:v>-2.1189676788577598</c:v>
                </c:pt>
                <c:pt idx="841">
                  <c:v>-2.1190594601078461</c:v>
                </c:pt>
                <c:pt idx="842">
                  <c:v>-2.118679760107824</c:v>
                </c:pt>
                <c:pt idx="843">
                  <c:v>-2.1188783201077537</c:v>
                </c:pt>
                <c:pt idx="844">
                  <c:v>-2.1180380801078229</c:v>
                </c:pt>
                <c:pt idx="845">
                  <c:v>-2.1193965501078651</c:v>
                </c:pt>
                <c:pt idx="846">
                  <c:v>-2.1198994301077621</c:v>
                </c:pt>
                <c:pt idx="847">
                  <c:v>-2.1202032539222699</c:v>
                </c:pt>
                <c:pt idx="848">
                  <c:v>-2.1200457801078301</c:v>
                </c:pt>
                <c:pt idx="849">
                  <c:v>-2.1202953691987987</c:v>
                </c:pt>
                <c:pt idx="850">
                  <c:v>-2.1216426267745163</c:v>
                </c:pt>
                <c:pt idx="851">
                  <c:v>-2.1217061570775155</c:v>
                </c:pt>
                <c:pt idx="852">
                  <c:v>-2.122855410107841</c:v>
                </c:pt>
                <c:pt idx="853">
                  <c:v>-2.1229714601078484</c:v>
                </c:pt>
                <c:pt idx="854">
                  <c:v>-2.124964245822119</c:v>
                </c:pt>
                <c:pt idx="855">
                  <c:v>-2.1244588901078432</c:v>
                </c:pt>
                <c:pt idx="856">
                  <c:v>-2.1270521701077447</c:v>
                </c:pt>
                <c:pt idx="857">
                  <c:v>-2.1286262401079252</c:v>
                </c:pt>
                <c:pt idx="858">
                  <c:v>-2.1284088476078185</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-2.1448060401079121</c:v>
                </c:pt>
                <c:pt idx="870">
                  <c:v>-2.1436969101079373</c:v>
                </c:pt>
                <c:pt idx="871">
                  <c:v>-2.1408494601077992</c:v>
                </c:pt>
                <c:pt idx="872">
                  <c:v>-2.1452776456747955</c:v>
                </c:pt>
                <c:pt idx="873">
                  <c:v>-2.1475273336710092</c:v>
                </c:pt>
                <c:pt idx="874">
                  <c:v>-2.1502683275777343</c:v>
                </c:pt>
                <c:pt idx="875">
                  <c:v>-2.1520969301079997</c:v>
                </c:pt>
                <c:pt idx="876">
                  <c:v>-2.1545722601079169</c:v>
                </c:pt>
                <c:pt idx="877">
                  <c:v>-2.1545348415511176</c:v>
                </c:pt>
                <c:pt idx="878">
                  <c:v>-2.1554204801078924</c:v>
                </c:pt>
                <c:pt idx="879">
                  <c:v>-2.1553371001079187</c:v>
                </c:pt>
                <c:pt idx="880">
                  <c:v>-2.15588242010777</c:v>
                </c:pt>
                <c:pt idx="881">
                  <c:v>-2.1562346001077799</c:v>
                </c:pt>
                <c:pt idx="882">
                  <c:v>-2.1595309601078592</c:v>
                </c:pt>
                <c:pt idx="883">
                  <c:v>-2.1571766659901792</c:v>
                </c:pt>
                <c:pt idx="884">
                  <c:v>-2.1603772126850678</c:v>
                </c:pt>
                <c:pt idx="885">
                  <c:v>-2.1606044601077632</c:v>
                </c:pt>
                <c:pt idx="886">
                  <c:v>-2.1609224801078426</c:v>
                </c:pt>
                <c:pt idx="887">
                  <c:v>-2.1618393801078355</c:v>
                </c:pt>
                <c:pt idx="888">
                  <c:v>-2.1624117701079415</c:v>
                </c:pt>
                <c:pt idx="889">
                  <c:v>-2.1635991801078802</c:v>
                </c:pt>
                <c:pt idx="890">
                  <c:v>-2.163894210107919</c:v>
                </c:pt>
                <c:pt idx="891">
                  <c:v>-2.1635480813200187</c:v>
                </c:pt>
                <c:pt idx="892">
                  <c:v>-2.1661083489967452</c:v>
                </c:pt>
                <c:pt idx="893">
                  <c:v>-2.1631399001078546</c:v>
                </c:pt>
                <c:pt idx="894">
                  <c:v>-2.1656834601077719</c:v>
                </c:pt>
                <c:pt idx="895">
                  <c:v>-2.165137190107945</c:v>
                </c:pt>
                <c:pt idx="896">
                  <c:v>-2.1658666201078627</c:v>
                </c:pt>
                <c:pt idx="897">
                  <c:v>-2.164565975571648</c:v>
                </c:pt>
                <c:pt idx="898">
                  <c:v>-2.1656799901078188</c:v>
                </c:pt>
                <c:pt idx="899">
                  <c:v>-2.1662164701079405</c:v>
                </c:pt>
                <c:pt idx="900">
                  <c:v>-2.1651681743935143</c:v>
                </c:pt>
                <c:pt idx="901">
                  <c:v>-2.1660721873805926</c:v>
                </c:pt>
                <c:pt idx="902">
                  <c:v>-2.1657175601079128</c:v>
                </c:pt>
                <c:pt idx="903">
                  <c:v>-2.1657366401078408</c:v>
                </c:pt>
                <c:pt idx="904">
                  <c:v>-2.1653687900047771</c:v>
                </c:pt>
                <c:pt idx="905">
                  <c:v>-2.1646831801078719</c:v>
                </c:pt>
                <c:pt idx="906">
                  <c:v>-2.1643370901077255</c:v>
                </c:pt>
                <c:pt idx="907">
                  <c:v>-2.1641831201077393</c:v>
                </c:pt>
                <c:pt idx="908">
                  <c:v>-2.1644247339174187</c:v>
                </c:pt>
                <c:pt idx="909">
                  <c:v>-2.1657415182473065</c:v>
                </c:pt>
                <c:pt idx="910">
                  <c:v>-2.1647057401078804</c:v>
                </c:pt>
                <c:pt idx="911">
                  <c:v>-2.1657536801078976</c:v>
                </c:pt>
                <c:pt idx="912">
                  <c:v>-2.167507260107902</c:v>
                </c:pt>
                <c:pt idx="913">
                  <c:v>-2.1672650601077548</c:v>
                </c:pt>
                <c:pt idx="914">
                  <c:v>-2.167242500107875</c:v>
                </c:pt>
                <c:pt idx="915">
                  <c:v>-2.1692302229943894</c:v>
                </c:pt>
                <c:pt idx="916">
                  <c:v>-2.1700957701078782</c:v>
                </c:pt>
                <c:pt idx="917">
                  <c:v>-2.1711382275496618</c:v>
                </c:pt>
                <c:pt idx="918">
                  <c:v>-2.1745237934411676</c:v>
                </c:pt>
                <c:pt idx="919">
                  <c:v>-2.1736385001079723</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-2.1827591992382427</c:v>
                </c:pt>
                <c:pt idx="928">
                  <c:v>-2.182181120107674</c:v>
                </c:pt>
                <c:pt idx="929">
                  <c:v>-2.1849483663577742</c:v>
                </c:pt>
                <c:pt idx="930">
                  <c:v>-2.1832939801079219</c:v>
                </c:pt>
                <c:pt idx="931">
                  <c:v>-2.1836806201078942</c:v>
                </c:pt>
                <c:pt idx="932">
                  <c:v>-2.1860224101078387</c:v>
                </c:pt>
                <c:pt idx="933">
                  <c:v>-2.1852119501078282</c:v>
                </c:pt>
                <c:pt idx="934">
                  <c:v>-2.1876110628476146</c:v>
                </c:pt>
                <c:pt idx="935">
                  <c:v>-2.1868849963396713</c:v>
                </c:pt>
                <c:pt idx="936">
                  <c:v>-2.1881194601078588</c:v>
                </c:pt>
                <c:pt idx="937">
                  <c:v>-2.1866612001078072</c:v>
                </c:pt>
                <c:pt idx="938">
                  <c:v>-2.1879661001079187</c:v>
                </c:pt>
                <c:pt idx="939">
                  <c:v>-2.1878124101078531</c:v>
                </c:pt>
                <c:pt idx="940">
                  <c:v>-2.1875213701078788</c:v>
                </c:pt>
                <c:pt idx="941">
                  <c:v>-2.187714253922258</c:v>
                </c:pt>
                <c:pt idx="942">
                  <c:v>-2.1877189201078551</c:v>
                </c:pt>
                <c:pt idx="943">
                  <c:v>-2.1878957588091654</c:v>
                </c:pt>
                <c:pt idx="944">
                  <c:v>-2.1882519977422152</c:v>
                </c:pt>
                <c:pt idx="945">
                  <c:v>-2.1900097101078018</c:v>
                </c:pt>
                <c:pt idx="946">
                  <c:v>-2.1890411701078847</c:v>
                </c:pt>
                <c:pt idx="947">
                  <c:v>-2.1892032642315655</c:v>
                </c:pt>
                <c:pt idx="948">
                  <c:v>-2.1893570801077149</c:v>
                </c:pt>
                <c:pt idx="949">
                  <c:v>-2.1897313301078896</c:v>
                </c:pt>
                <c:pt idx="950">
                  <c:v>-2.1911470901078607</c:v>
                </c:pt>
                <c:pt idx="951">
                  <c:v>-2.1901785401077549</c:v>
                </c:pt>
                <c:pt idx="952">
                  <c:v>-2.1895335777549056</c:v>
                </c:pt>
                <c:pt idx="953">
                  <c:v>-2.190045352965015</c:v>
                </c:pt>
                <c:pt idx="954">
                  <c:v>-2.1893770301079516</c:v>
                </c:pt>
                <c:pt idx="955">
                  <c:v>-2.1889221801078236</c:v>
                </c:pt>
                <c:pt idx="956">
                  <c:v>-2.188281040107944</c:v>
                </c:pt>
                <c:pt idx="957">
                  <c:v>-2.1888000401077958</c:v>
                </c:pt>
                <c:pt idx="958">
                  <c:v>-2.1883421714480562</c:v>
                </c:pt>
                <c:pt idx="959">
                  <c:v>-2.1893698801078045</c:v>
                </c:pt>
                <c:pt idx="960">
                  <c:v>-2.1879060113898419</c:v>
                </c:pt>
                <c:pt idx="961">
                  <c:v>-2.1894568691986787</c:v>
                </c:pt>
                <c:pt idx="962">
                  <c:v>-2.1901733301078248</c:v>
                </c:pt>
                <c:pt idx="963">
                  <c:v>-2.1876133901078587</c:v>
                </c:pt>
                <c:pt idx="964">
                  <c:v>-2.1894799537787408</c:v>
                </c:pt>
                <c:pt idx="965">
                  <c:v>-2.1889095901077411</c:v>
                </c:pt>
                <c:pt idx="966">
                  <c:v>-2.1888804101078421</c:v>
                </c:pt>
                <c:pt idx="967">
                  <c:v>-2.1893309920228354</c:v>
                </c:pt>
                <c:pt idx="968">
                  <c:v>-2.1927394875050936</c:v>
                </c:pt>
                <c:pt idx="969">
                  <c:v>-2.1891567701079193</c:v>
                </c:pt>
                <c:pt idx="970">
                  <c:v>-2.1888613673242512</c:v>
                </c:pt>
                <c:pt idx="971">
                  <c:v>-2.1907363801077961</c:v>
                </c:pt>
                <c:pt idx="972">
                  <c:v>-2.1913423101078822</c:v>
                </c:pt>
                <c:pt idx="973">
                  <c:v>-2.190797210107664</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-2.1918758106232561</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-2.1942661901078653</c:v>
                </c:pt>
                <c:pt idx="991">
                  <c:v>-2.1954776201077379</c:v>
                </c:pt>
                <c:pt idx="992">
                  <c:v>-2.1942852101079642</c:v>
                </c:pt>
                <c:pt idx="993">
                  <c:v>-2.1949046378856849</c:v>
                </c:pt>
                <c:pt idx="994">
                  <c:v>-2.1962252201078032</c:v>
                </c:pt>
                <c:pt idx="995">
                  <c:v>-2.1966770423864008</c:v>
                </c:pt>
                <c:pt idx="996">
                  <c:v>-2.1969600501078475</c:v>
                </c:pt>
                <c:pt idx="997">
                  <c:v>-2.196801070107739</c:v>
                </c:pt>
                <c:pt idx="998">
                  <c:v>-2.1967578801077536</c:v>
                </c:pt>
                <c:pt idx="999">
                  <c:v>-2.1982392901078356</c:v>
                </c:pt>
                <c:pt idx="1000">
                  <c:v>-2.198948574393512</c:v>
                </c:pt>
                <c:pt idx="1001">
                  <c:v>-2.1986321412673702</c:v>
                </c:pt>
                <c:pt idx="1002">
                  <c:v>-2.200576000107819</c:v>
                </c:pt>
                <c:pt idx="1003">
                  <c:v>-2.2003827001078831</c:v>
                </c:pt>
                <c:pt idx="1004">
                  <c:v>-2.2005795501079088</c:v>
                </c:pt>
                <c:pt idx="1005">
                  <c:v>-2.2017455901077772</c:v>
                </c:pt>
                <c:pt idx="1006">
                  <c:v>-2.2021274601078771</c:v>
                </c:pt>
                <c:pt idx="1007">
                  <c:v>-2.2005376559841103</c:v>
                </c:pt>
                <c:pt idx="1008">
                  <c:v>-2.2001378259614253</c:v>
                </c:pt>
                <c:pt idx="1009">
                  <c:v>-2.2015357542254637</c:v>
                </c:pt>
                <c:pt idx="1010">
                  <c:v>-2.2013207101078818</c:v>
                </c:pt>
                <c:pt idx="1011">
                  <c:v>-2.2006837501078453</c:v>
                </c:pt>
                <c:pt idx="1012">
                  <c:v>-2.2007426501079586</c:v>
                </c:pt>
                <c:pt idx="1013">
                  <c:v>-2.2006480683552208</c:v>
                </c:pt>
                <c:pt idx="1014">
                  <c:v>-2.2008848001079047</c:v>
                </c:pt>
                <c:pt idx="1015">
                  <c:v>-2.2006376501079559</c:v>
                </c:pt>
                <c:pt idx="1016">
                  <c:v>-2.2025777801078612</c:v>
                </c:pt>
                <c:pt idx="1017">
                  <c:v>-2.1995413566595392</c:v>
                </c:pt>
                <c:pt idx="1018">
                  <c:v>-2.198869180108002</c:v>
                </c:pt>
                <c:pt idx="1019">
                  <c:v>-2.1994720201078874</c:v>
                </c:pt>
                <c:pt idx="1020">
                  <c:v>-2.1996957413578442</c:v>
                </c:pt>
                <c:pt idx="1021">
                  <c:v>-2.1994615901078447</c:v>
                </c:pt>
                <c:pt idx="1022">
                  <c:v>-2.2024188901079071</c:v>
                </c:pt>
                <c:pt idx="1023">
                  <c:v>-2.2011097801078012</c:v>
                </c:pt>
                <c:pt idx="1024">
                  <c:v>-2.2010311201079449</c:v>
                </c:pt>
                <c:pt idx="1025">
                  <c:v>-2.2013242279650367</c:v>
                </c:pt>
                <c:pt idx="1026">
                  <c:v>-2.2007343106824835</c:v>
                </c:pt>
                <c:pt idx="1027">
                  <c:v>-2.1998901301077747</c:v>
                </c:pt>
                <c:pt idx="1028">
                  <c:v>-2.2006207501078059</c:v>
                </c:pt>
                <c:pt idx="1029">
                  <c:v>-2.1994730701078993</c:v>
                </c:pt>
                <c:pt idx="1030">
                  <c:v>-2.2015768301079142</c:v>
                </c:pt>
                <c:pt idx="1031">
                  <c:v>-2.1996774601079072</c:v>
                </c:pt>
                <c:pt idx="1032">
                  <c:v>-2.2060194601078535</c:v>
                </c:pt>
                <c:pt idx="1033">
                  <c:v>-2.1996627934411603</c:v>
                </c:pt>
                <c:pt idx="1034">
                  <c:v>-2.1989036401078748</c:v>
                </c:pt>
                <c:pt idx="1035">
                  <c:v>-2.1970702801078392</c:v>
                </c:pt>
                <c:pt idx="1036">
                  <c:v>-2.1969528601078423</c:v>
                </c:pt>
                <c:pt idx="1037">
                  <c:v>-2.1961043501078032</c:v>
                </c:pt>
                <c:pt idx="1038">
                  <c:v>-2.195805710107706</c:v>
                </c:pt>
                <c:pt idx="1039">
                  <c:v>-2.1942003172506901</c:v>
                </c:pt>
                <c:pt idx="1040">
                  <c:v>-2.1931481743935395</c:v>
                </c:pt>
                <c:pt idx="1041">
                  <c:v>-2.1937549801078831</c:v>
                </c:pt>
                <c:pt idx="1042">
                  <c:v>-2.1944993901079952</c:v>
                </c:pt>
                <c:pt idx="1043">
                  <c:v>-2.1934766901078837</c:v>
                </c:pt>
                <c:pt idx="1044">
                  <c:v>-2.1939671901078142</c:v>
                </c:pt>
                <c:pt idx="1045">
                  <c:v>-2.1927613776335875</c:v>
                </c:pt>
                <c:pt idx="1046">
                  <c:v>-2.1943691701077772</c:v>
                </c:pt>
                <c:pt idx="1047">
                  <c:v>-2.1937507901079178</c:v>
                </c:pt>
                <c:pt idx="1048">
                  <c:v>-2.1923103267744888</c:v>
                </c:pt>
                <c:pt idx="1049">
                  <c:v>-2.1922041071666598</c:v>
                </c:pt>
                <c:pt idx="1050">
                  <c:v>-2.1900411401080362</c:v>
                </c:pt>
                <c:pt idx="1051">
                  <c:v>-2.1926986684411958</c:v>
                </c:pt>
                <c:pt idx="1052">
                  <c:v>-2.1934888601079212</c:v>
                </c:pt>
                <c:pt idx="1053">
                  <c:v>-2.1956297401078357</c:v>
                </c:pt>
                <c:pt idx="1054">
                  <c:v>-2.1954525901078594</c:v>
                </c:pt>
                <c:pt idx="1055">
                  <c:v>-2.1961375101078771</c:v>
                </c:pt>
                <c:pt idx="1056">
                  <c:v>-2.1969871095924582</c:v>
                </c:pt>
                <c:pt idx="1057">
                  <c:v>-2.1967907564041584</c:v>
                </c:pt>
                <c:pt idx="1058">
                  <c:v>-2.1971629701079141</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-2.1971195601077258</c:v>
                </c:pt>
                <c:pt idx="1068">
                  <c:v>-2.1972045001078016</c:v>
                </c:pt>
                <c:pt idx="1069">
                  <c:v>-2.1976156456748157</c:v>
                </c:pt>
                <c:pt idx="1070">
                  <c:v>-2.19662226010783</c:v>
                </c:pt>
                <c:pt idx="1071">
                  <c:v>-2.1974775301078751</c:v>
                </c:pt>
                <c:pt idx="1072">
                  <c:v>-2.1974397301078752</c:v>
                </c:pt>
                <c:pt idx="1073">
                  <c:v>-2.1966441996911326</c:v>
                </c:pt>
                <c:pt idx="1074">
                  <c:v>-2.1988630834844543</c:v>
                </c:pt>
                <c:pt idx="1075">
                  <c:v>-2.1969621301078872</c:v>
                </c:pt>
                <c:pt idx="1076">
                  <c:v>-2.1971108301078344</c:v>
                </c:pt>
                <c:pt idx="1077">
                  <c:v>-2.1980403801077677</c:v>
                </c:pt>
                <c:pt idx="1078">
                  <c:v>-2.1975477301078152</c:v>
                </c:pt>
                <c:pt idx="1079">
                  <c:v>-2.1972083976078665</c:v>
                </c:pt>
                <c:pt idx="1080">
                  <c:v>-2.1976839501079324</c:v>
                </c:pt>
                <c:pt idx="1081">
                  <c:v>-2.1980615590089201</c:v>
                </c:pt>
                <c:pt idx="1082">
                  <c:v>-2.1972471391202899</c:v>
                </c:pt>
                <c:pt idx="1083">
                  <c:v>-2.1968291001077627</c:v>
                </c:pt>
                <c:pt idx="1084">
                  <c:v>-2.1975245501077629</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-2.2015248886792902</c:v>
                </c:pt>
                <c:pt idx="1100">
                  <c:v>-2.1994293501077635</c:v>
                </c:pt>
                <c:pt idx="1101">
                  <c:v>-2.1993548312419482</c:v>
                </c:pt>
                <c:pt idx="1102">
                  <c:v>-2.1995302901078331</c:v>
                </c:pt>
                <c:pt idx="1103">
                  <c:v>-2.1996055501078189</c:v>
                </c:pt>
                <c:pt idx="1104">
                  <c:v>-2.1986918601078291</c:v>
                </c:pt>
                <c:pt idx="1105">
                  <c:v>-2.2007169701079223</c:v>
                </c:pt>
                <c:pt idx="1106">
                  <c:v>-2.2007785924608072</c:v>
                </c:pt>
                <c:pt idx="1107">
                  <c:v>-2.2020688430865221</c:v>
                </c:pt>
                <c:pt idx="1108">
                  <c:v>-2.1985734601078235</c:v>
                </c:pt>
                <c:pt idx="1109">
                  <c:v>-2.2006355101078592</c:v>
                </c:pt>
                <c:pt idx="1110">
                  <c:v>-2.2020400001080391</c:v>
                </c:pt>
                <c:pt idx="1111">
                  <c:v>-2.2024606267744957</c:v>
                </c:pt>
                <c:pt idx="1112">
                  <c:v>-2.2023934039281268</c:v>
                </c:pt>
                <c:pt idx="1113">
                  <c:v>-2.2019626301079431</c:v>
                </c:pt>
                <c:pt idx="1114">
                  <c:v>-2.2024762580876187</c:v>
                </c:pt>
                <c:pt idx="1115">
                  <c:v>-2.2017496267745145</c:v>
                </c:pt>
                <c:pt idx="1116">
                  <c:v>-2.2027667436898639</c:v>
                </c:pt>
                <c:pt idx="1117">
                  <c:v>-2.2033737201078654</c:v>
                </c:pt>
                <c:pt idx="1118">
                  <c:v>-2.2032448663578803</c:v>
                </c:pt>
                <c:pt idx="1119">
                  <c:v>-2.2047782401077756</c:v>
                </c:pt>
                <c:pt idx="1120">
                  <c:v>-2.2024984401078598</c:v>
                </c:pt>
                <c:pt idx="1121">
                  <c:v>-2.2024673401079045</c:v>
                </c:pt>
                <c:pt idx="1122">
                  <c:v>-2.2040906371911744</c:v>
                </c:pt>
                <c:pt idx="1123">
                  <c:v>-2.2032372709186809</c:v>
                </c:pt>
                <c:pt idx="1124">
                  <c:v>-2.2048950301079082</c:v>
                </c:pt>
                <c:pt idx="1125">
                  <c:v>-2.2048549001078044</c:v>
                </c:pt>
                <c:pt idx="1126">
                  <c:v>-2.2063137101077652</c:v>
                </c:pt>
                <c:pt idx="1127">
                  <c:v>-2.2066457977702347</c:v>
                </c:pt>
                <c:pt idx="1128">
                  <c:v>-2.2068328338452528</c:v>
                </c:pt>
                <c:pt idx="1129">
                  <c:v>-2.2058837101078153</c:v>
                </c:pt>
                <c:pt idx="1130">
                  <c:v>-2.2058951801078024</c:v>
                </c:pt>
                <c:pt idx="1131">
                  <c:v>-2.2052407101078741</c:v>
                </c:pt>
                <c:pt idx="1132">
                  <c:v>-2.2077694601078552</c:v>
                </c:pt>
                <c:pt idx="1133">
                  <c:v>-2.2058768285289005</c:v>
                </c:pt>
                <c:pt idx="1134">
                  <c:v>-2.2056702901078342</c:v>
                </c:pt>
                <c:pt idx="1135">
                  <c:v>-2.2069374801078396</c:v>
                </c:pt>
                <c:pt idx="1136">
                  <c:v>-2.2063529301078799</c:v>
                </c:pt>
                <c:pt idx="1137">
                  <c:v>-2.2061332401078495</c:v>
                </c:pt>
                <c:pt idx="1138">
                  <c:v>-2.206879450107877</c:v>
                </c:pt>
                <c:pt idx="1139">
                  <c:v>-2.2059688767745484</c:v>
                </c:pt>
                <c:pt idx="1140">
                  <c:v>-2.2090308801079215</c:v>
                </c:pt>
                <c:pt idx="1141">
                  <c:v>-2.2064215712188981</c:v>
                </c:pt>
                <c:pt idx="1142">
                  <c:v>-2.2079483886793292</c:v>
                </c:pt>
                <c:pt idx="1143">
                  <c:v>-2.2064581301078161</c:v>
                </c:pt>
                <c:pt idx="1144">
                  <c:v>-2.2058120301077366</c:v>
                </c:pt>
                <c:pt idx="1145">
                  <c:v>-2.2068925001079291</c:v>
                </c:pt>
                <c:pt idx="1146">
                  <c:v>-2.2071572309412515</c:v>
                </c:pt>
                <c:pt idx="1147">
                  <c:v>-2.2081616201077892</c:v>
                </c:pt>
                <c:pt idx="1148">
                  <c:v>-2.207086840107809</c:v>
                </c:pt>
                <c:pt idx="1149">
                  <c:v>-2.2071564401079566</c:v>
                </c:pt>
                <c:pt idx="1150">
                  <c:v>-2.2052394601078475</c:v>
                </c:pt>
                <c:pt idx="1151">
                  <c:v>-2.2088678351078532</c:v>
                </c:pt>
                <c:pt idx="1152">
                  <c:v>-2.207022561118154</c:v>
                </c:pt>
                <c:pt idx="1153">
                  <c:v>-2.2069981996911707</c:v>
                </c:pt>
                <c:pt idx="1154">
                  <c:v>-2.2071439801079888</c:v>
                </c:pt>
                <c:pt idx="1155">
                  <c:v>-2.2051793501079002</c:v>
                </c:pt>
                <c:pt idx="1156">
                  <c:v>-2.2056736301077797</c:v>
                </c:pt>
                <c:pt idx="1157">
                  <c:v>-2.2057681101078397</c:v>
                </c:pt>
                <c:pt idx="1158">
                  <c:v>-2.2056659240253538</c:v>
                </c:pt>
                <c:pt idx="1159">
                  <c:v>-2.2055594601078488</c:v>
                </c:pt>
                <c:pt idx="1160">
                  <c:v>-2.2054822101078457</c:v>
                </c:pt>
                <c:pt idx="1161">
                  <c:v>-2.2066753301078821</c:v>
                </c:pt>
                <c:pt idx="1162">
                  <c:v>-2.2056860301079579</c:v>
                </c:pt>
                <c:pt idx="1163">
                  <c:v>-2.2056452401078843</c:v>
                </c:pt>
                <c:pt idx="1164">
                  <c:v>-2.2070082701077953</c:v>
                </c:pt>
                <c:pt idx="1165">
                  <c:v>-2.2072690746912116</c:v>
                </c:pt>
                <c:pt idx="1166">
                  <c:v>-2.2060333001079924</c:v>
                </c:pt>
                <c:pt idx="1167">
                  <c:v>-2.2071912020433127</c:v>
                </c:pt>
                <c:pt idx="1168">
                  <c:v>-2.2050992577269479</c:v>
                </c:pt>
                <c:pt idx="1169">
                  <c:v>-2.2082199201079082</c:v>
                </c:pt>
                <c:pt idx="1170">
                  <c:v>-2.2060631101078187</c:v>
                </c:pt>
                <c:pt idx="1171">
                  <c:v>-2.2060286684412351</c:v>
                </c:pt>
                <c:pt idx="1172">
                  <c:v>-2.2064242201078486</c:v>
                </c:pt>
                <c:pt idx="1173">
                  <c:v>-2.2061040501077858</c:v>
                </c:pt>
                <c:pt idx="1174">
                  <c:v>-2.2057893001078672</c:v>
                </c:pt>
                <c:pt idx="1175">
                  <c:v>-2.2062887458221092</c:v>
                </c:pt>
                <c:pt idx="1176">
                  <c:v>-2.2046756801078828</c:v>
                </c:pt>
                <c:pt idx="1177">
                  <c:v>-2.2066256580244641</c:v>
                </c:pt>
                <c:pt idx="1178">
                  <c:v>-2.2061555201078278</c:v>
                </c:pt>
                <c:pt idx="1179">
                  <c:v>-2.2059974901079378</c:v>
                </c:pt>
                <c:pt idx="1180">
                  <c:v>-2.2079434501078352</c:v>
                </c:pt>
                <c:pt idx="1181">
                  <c:v>-2.2071359701079021</c:v>
                </c:pt>
                <c:pt idx="1182">
                  <c:v>-2.2087697601078018</c:v>
                </c:pt>
                <c:pt idx="1183">
                  <c:v>-2.2089289812345942</c:v>
                </c:pt>
                <c:pt idx="1184">
                  <c:v>-2.2110110434411752</c:v>
                </c:pt>
                <c:pt idx="1185">
                  <c:v>-2.212848690877077</c:v>
                </c:pt>
                <c:pt idx="1186">
                  <c:v>-2.212769000107798</c:v>
                </c:pt>
                <c:pt idx="1187">
                  <c:v>-2.2131311501077882</c:v>
                </c:pt>
                <c:pt idx="1188">
                  <c:v>-2.2162133601077159</c:v>
                </c:pt>
                <c:pt idx="1189">
                  <c:v>-2.2157386483430912</c:v>
                </c:pt>
                <c:pt idx="1190">
                  <c:v>-2.2168916156633145</c:v>
                </c:pt>
                <c:pt idx="1191">
                  <c:v>-2.2168109501077837</c:v>
                </c:pt>
                <c:pt idx="1192">
                  <c:v>-2.2173280253252443</c:v>
                </c:pt>
                <c:pt idx="1193">
                  <c:v>-2.2189927224029069</c:v>
                </c:pt>
                <c:pt idx="1194">
                  <c:v>-2.2199049401077984</c:v>
                </c:pt>
                <c:pt idx="1195">
                  <c:v>-2.2187304500068032</c:v>
                </c:pt>
                <c:pt idx="1196">
                  <c:v>-2.2197091476079196</c:v>
                </c:pt>
                <c:pt idx="1197">
                  <c:v>-2.2203032801078022</c:v>
                </c:pt>
                <c:pt idx="1198">
                  <c:v>-2.2193046801079275</c:v>
                </c:pt>
                <c:pt idx="1199">
                  <c:v>-2.2195073101078435</c:v>
                </c:pt>
                <c:pt idx="1200">
                  <c:v>-2.220561780107889</c:v>
                </c:pt>
                <c:pt idx="1201">
                  <c:v>-2.2204201969499882</c:v>
                </c:pt>
                <c:pt idx="1202">
                  <c:v>-2.2205513886792576</c:v>
                </c:pt>
                <c:pt idx="1203">
                  <c:v>-2.2208076501077612</c:v>
                </c:pt>
                <c:pt idx="1204">
                  <c:v>-2.2206288701078192</c:v>
                </c:pt>
                <c:pt idx="1205">
                  <c:v>-2.2199112001078336</c:v>
                </c:pt>
                <c:pt idx="1206">
                  <c:v>-2.2220756601078335</c:v>
                </c:pt>
                <c:pt idx="1207">
                  <c:v>-2.2192955801078966</c:v>
                </c:pt>
                <c:pt idx="1208">
                  <c:v>-2.2196545642745633</c:v>
                </c:pt>
                <c:pt idx="1209">
                  <c:v>-2.2200934990689518</c:v>
                </c:pt>
                <c:pt idx="1210">
                  <c:v>-2.2211987830244366</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-2.2233519101077976</c:v>
                </c:pt>
                <c:pt idx="1224">
                  <c:v>-2.2237623701079232</c:v>
                </c:pt>
                <c:pt idx="1225">
                  <c:v>-2.2227212621912047</c:v>
                </c:pt>
                <c:pt idx="1226">
                  <c:v>-2.2204952148248509</c:v>
                </c:pt>
                <c:pt idx="1227">
                  <c:v>-2.220462580107835</c:v>
                </c:pt>
                <c:pt idx="1228">
                  <c:v>-2.22101838010785</c:v>
                </c:pt>
                <c:pt idx="1229">
                  <c:v>-2.2232009401077764</c:v>
                </c:pt>
                <c:pt idx="1230">
                  <c:v>-2.2231214901078458</c:v>
                </c:pt>
                <c:pt idx="1231">
                  <c:v>-2.2229332003675251</c:v>
                </c:pt>
                <c:pt idx="1232">
                  <c:v>-2.2222988976078284</c:v>
                </c:pt>
                <c:pt idx="1233">
                  <c:v>-2.2236549601079103</c:v>
                </c:pt>
                <c:pt idx="1234">
                  <c:v>-2.2224115401079025</c:v>
                </c:pt>
                <c:pt idx="1235">
                  <c:v>-2.222219260107849</c:v>
                </c:pt>
                <c:pt idx="1236">
                  <c:v>-2.2219027328351899</c:v>
                </c:pt>
                <c:pt idx="1237">
                  <c:v>-2.2235999601078218</c:v>
                </c:pt>
                <c:pt idx="1238">
                  <c:v>-2.2237616892745562</c:v>
                </c:pt>
                <c:pt idx="1239">
                  <c:v>-2.2228696101078187</c:v>
                </c:pt>
                <c:pt idx="1240">
                  <c:v>-2.2216146501076999</c:v>
                </c:pt>
                <c:pt idx="1241">
                  <c:v>-2.2217016101079023</c:v>
                </c:pt>
                <c:pt idx="1242">
                  <c:v>-2.2211385701078852</c:v>
                </c:pt>
                <c:pt idx="1243">
                  <c:v>-2.2212844809411791</c:v>
                </c:pt>
                <c:pt idx="1244">
                  <c:v>-2.2233305001078678</c:v>
                </c:pt>
                <c:pt idx="1245">
                  <c:v>-2.2216303948905112</c:v>
                </c:pt>
                <c:pt idx="1246">
                  <c:v>-2.2211313601079099</c:v>
                </c:pt>
                <c:pt idx="1247">
                  <c:v>-2.2215651701078372</c:v>
                </c:pt>
                <c:pt idx="1248">
                  <c:v>-2.2217892001079407</c:v>
                </c:pt>
                <c:pt idx="1249">
                  <c:v>-2.2213279001078403</c:v>
                </c:pt>
                <c:pt idx="1250">
                  <c:v>-2.221189338486258</c:v>
                </c:pt>
                <c:pt idx="1251">
                  <c:v>-2.2211175201078412</c:v>
                </c:pt>
                <c:pt idx="1252">
                  <c:v>-2.2208101701078111</c:v>
                </c:pt>
                <c:pt idx="1253">
                  <c:v>-2.2201566941504471</c:v>
                </c:pt>
                <c:pt idx="1254">
                  <c:v>-2.2197871152802264</c:v>
                </c:pt>
                <c:pt idx="1255">
                  <c:v>-2.220085510612964</c:v>
                </c:pt>
                <c:pt idx="1256">
                  <c:v>-2.218870869198696</c:v>
                </c:pt>
                <c:pt idx="1257">
                  <c:v>-2.2197751148697327</c:v>
                </c:pt>
                <c:pt idx="1258">
                  <c:v>-2.2181940301078127</c:v>
                </c:pt>
                <c:pt idx="1259">
                  <c:v>-2.2209519501078052</c:v>
                </c:pt>
                <c:pt idx="1260">
                  <c:v>-2.2203098001079016</c:v>
                </c:pt>
                <c:pt idx="1261">
                  <c:v>-2.2192841679730009</c:v>
                </c:pt>
                <c:pt idx="1262">
                  <c:v>-2.2190563464714192</c:v>
                </c:pt>
                <c:pt idx="1263">
                  <c:v>-2.2193349601079202</c:v>
                </c:pt>
                <c:pt idx="1264">
                  <c:v>-2.2184313501079398</c:v>
                </c:pt>
                <c:pt idx="1265">
                  <c:v>-2.217844820107814</c:v>
                </c:pt>
                <c:pt idx="1266">
                  <c:v>-2.2194832801079092</c:v>
                </c:pt>
                <c:pt idx="1267">
                  <c:v>-2.2199437101078558</c:v>
                </c:pt>
                <c:pt idx="1268">
                  <c:v>-2.2207129001079169</c:v>
                </c:pt>
                <c:pt idx="1269">
                  <c:v>-2.2227671524155452</c:v>
                </c:pt>
                <c:pt idx="1270">
                  <c:v>-2.220849460107857</c:v>
                </c:pt>
                <c:pt idx="1271">
                  <c:v>-2.2215352401079018</c:v>
                </c:pt>
                <c:pt idx="1272">
                  <c:v>-2.2235408801078482</c:v>
                </c:pt>
                <c:pt idx="1273">
                  <c:v>-2.2215582706342607</c:v>
                </c:pt>
                <c:pt idx="1274">
                  <c:v>-2.2242485301078148</c:v>
                </c:pt>
                <c:pt idx="1275">
                  <c:v>-2.2238723901078288</c:v>
                </c:pt>
                <c:pt idx="1276">
                  <c:v>-2.2250622801078634</c:v>
                </c:pt>
                <c:pt idx="1277">
                  <c:v>-2.2235860746911444</c:v>
                </c:pt>
                <c:pt idx="1278">
                  <c:v>-2.2253998101078882</c:v>
                </c:pt>
                <c:pt idx="1279">
                  <c:v>-2.2268958687099456</c:v>
                </c:pt>
                <c:pt idx="1280">
                  <c:v>-2.2282577201078055</c:v>
                </c:pt>
                <c:pt idx="1281">
                  <c:v>-2.2290786801078326</c:v>
                </c:pt>
                <c:pt idx="1282">
                  <c:v>-2.2287348001078477</c:v>
                </c:pt>
                <c:pt idx="1283">
                  <c:v>-2.2281450905426112</c:v>
                </c:pt>
                <c:pt idx="1284">
                  <c:v>-2.2291085001078002</c:v>
                </c:pt>
                <c:pt idx="1285">
                  <c:v>-2.2303230801077976</c:v>
                </c:pt>
                <c:pt idx="1286">
                  <c:v>-2.2300977601078418</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-2.2331930601078116</c:v>
                </c:pt>
                <c:pt idx="1298">
                  <c:v>-2.2331870601078996</c:v>
                </c:pt>
                <c:pt idx="1299">
                  <c:v>-2.2342908101078791</c:v>
                </c:pt>
                <c:pt idx="1300">
                  <c:v>-2.234331012191082</c:v>
                </c:pt>
                <c:pt idx="1301">
                  <c:v>-2.2352883501078509</c:v>
                </c:pt>
                <c:pt idx="1302">
                  <c:v>-2.2362125390552134</c:v>
                </c:pt>
                <c:pt idx="1303">
                  <c:v>-2.234627521963688</c:v>
                </c:pt>
                <c:pt idx="1304">
                  <c:v>-2.2346997401078603</c:v>
                </c:pt>
                <c:pt idx="1305">
                  <c:v>-2.2351909301078479</c:v>
                </c:pt>
                <c:pt idx="1306">
                  <c:v>-2.235180741357869</c:v>
                </c:pt>
                <c:pt idx="1307">
                  <c:v>-2.2348227701078685</c:v>
                </c:pt>
                <c:pt idx="1308">
                  <c:v>-2.2348397401079056</c:v>
                </c:pt>
                <c:pt idx="1309">
                  <c:v>-2.2340145301078711</c:v>
                </c:pt>
                <c:pt idx="1310">
                  <c:v>-2.235538020107839</c:v>
                </c:pt>
                <c:pt idx="1311">
                  <c:v>-2.2358034601078587</c:v>
                </c:pt>
                <c:pt idx="1312">
                  <c:v>-2.2346562378856305</c:v>
                </c:pt>
                <c:pt idx="1313">
                  <c:v>-2.2332613029649799</c:v>
                </c:pt>
                <c:pt idx="1314">
                  <c:v>-2.2359340601078252</c:v>
                </c:pt>
                <c:pt idx="1315">
                  <c:v>-2.2345165101077682</c:v>
                </c:pt>
                <c:pt idx="1316">
                  <c:v>-2.2342471101077868</c:v>
                </c:pt>
                <c:pt idx="1317">
                  <c:v>-2.2353346801078402</c:v>
                </c:pt>
                <c:pt idx="1318">
                  <c:v>-2.2350501801078337</c:v>
                </c:pt>
                <c:pt idx="1319">
                  <c:v>-2.2378720084949348</c:v>
                </c:pt>
                <c:pt idx="1320">
                  <c:v>-2.2418886743934223</c:v>
                </c:pt>
                <c:pt idx="1321">
                  <c:v>-2.2393988301079446</c:v>
                </c:pt>
                <c:pt idx="1322">
                  <c:v>-2.2397767801078752</c:v>
                </c:pt>
                <c:pt idx="1323">
                  <c:v>-2.2394161901078178</c:v>
                </c:pt>
                <c:pt idx="1324">
                  <c:v>-2.241153240107852</c:v>
                </c:pt>
                <c:pt idx="1325">
                  <c:v>-2.2399116495815292</c:v>
                </c:pt>
                <c:pt idx="1326">
                  <c:v>-2.2414620201079032</c:v>
                </c:pt>
                <c:pt idx="1327">
                  <c:v>-2.2400152322597222</c:v>
                </c:pt>
                <c:pt idx="1328">
                  <c:v>-2.2409060880149272</c:v>
                </c:pt>
                <c:pt idx="1329">
                  <c:v>-2.2409386101078894</c:v>
                </c:pt>
                <c:pt idx="1330">
                  <c:v>-2.2411464901078797</c:v>
                </c:pt>
                <c:pt idx="1331">
                  <c:v>-2.2411535121911785</c:v>
                </c:pt>
                <c:pt idx="1332">
                  <c:v>-2.2408672001078291</c:v>
                </c:pt>
                <c:pt idx="1333">
                  <c:v>-2.240095620107954</c:v>
                </c:pt>
                <c:pt idx="1334">
                  <c:v>-2.2404941001078242</c:v>
                </c:pt>
                <c:pt idx="1335">
                  <c:v>-2.2403304401078432</c:v>
                </c:pt>
                <c:pt idx="1336">
                  <c:v>-2.2406211267745002</c:v>
                </c:pt>
                <c:pt idx="1337">
                  <c:v>-2.2419802601078689</c:v>
                </c:pt>
                <c:pt idx="1338">
                  <c:v>-2.2421507504304294</c:v>
                </c:pt>
                <c:pt idx="1339">
                  <c:v>-2.2395363301079252</c:v>
                </c:pt>
                <c:pt idx="1340">
                  <c:v>-2.2393293501078544</c:v>
                </c:pt>
                <c:pt idx="1341">
                  <c:v>-2.238507660107885</c:v>
                </c:pt>
                <c:pt idx="1342">
                  <c:v>-2.2378476601078745</c:v>
                </c:pt>
                <c:pt idx="1343">
                  <c:v>-2.2389348038578194</c:v>
                </c:pt>
                <c:pt idx="1344">
                  <c:v>-2.238038360107879</c:v>
                </c:pt>
                <c:pt idx="1345">
                  <c:v>-2.2373780565990282</c:v>
                </c:pt>
                <c:pt idx="1346">
                  <c:v>-2.2375878601078685</c:v>
                </c:pt>
                <c:pt idx="1347">
                  <c:v>-2.2380700801078319</c:v>
                </c:pt>
                <c:pt idx="1348">
                  <c:v>-2.2389884201077734</c:v>
                </c:pt>
                <c:pt idx="1349">
                  <c:v>-2.2382371101079483</c:v>
                </c:pt>
                <c:pt idx="1350">
                  <c:v>-2.2384482479865255</c:v>
                </c:pt>
                <c:pt idx="1351">
                  <c:v>-2.2374810168088999</c:v>
                </c:pt>
                <c:pt idx="1352">
                  <c:v>-2.2405860501077992</c:v>
                </c:pt>
                <c:pt idx="1353">
                  <c:v>-2.2390261514658505</c:v>
                </c:pt>
                <c:pt idx="1354">
                  <c:v>-2.2387372546283228</c:v>
                </c:pt>
                <c:pt idx="1355">
                  <c:v>-2.2390076701079553</c:v>
                </c:pt>
                <c:pt idx="1356">
                  <c:v>-2.2372313505188401</c:v>
                </c:pt>
                <c:pt idx="1357">
                  <c:v>-2.2374022001077662</c:v>
                </c:pt>
                <c:pt idx="1358">
                  <c:v>-2.2368048501078874</c:v>
                </c:pt>
                <c:pt idx="1359">
                  <c:v>-2.238056880107905</c:v>
                </c:pt>
                <c:pt idx="1360">
                  <c:v>-2.2380584601078199</c:v>
                </c:pt>
                <c:pt idx="1361">
                  <c:v>-2.234094126774508</c:v>
                </c:pt>
                <c:pt idx="1362">
                  <c:v>-2.2357590201079782</c:v>
                </c:pt>
                <c:pt idx="1363">
                  <c:v>-2.2358512285289294</c:v>
                </c:pt>
                <c:pt idx="1364">
                  <c:v>-2.2354732601077552</c:v>
                </c:pt>
                <c:pt idx="1365">
                  <c:v>-2.2340097501078042</c:v>
                </c:pt>
                <c:pt idx="1366">
                  <c:v>-2.2336087501078912</c:v>
                </c:pt>
                <c:pt idx="1367">
                  <c:v>-2.2330469301078439</c:v>
                </c:pt>
                <c:pt idx="1368">
                  <c:v>-2.2339273548447811</c:v>
                </c:pt>
                <c:pt idx="1369">
                  <c:v>-2.2311233869370746</c:v>
                </c:pt>
                <c:pt idx="1370">
                  <c:v>-2.2271902601078093</c:v>
                </c:pt>
                <c:pt idx="1371">
                  <c:v>-2.2298477701078951</c:v>
                </c:pt>
                <c:pt idx="1372">
                  <c:v>-2.2287648501077992</c:v>
                </c:pt>
                <c:pt idx="1373">
                  <c:v>-2.2303077601078232</c:v>
                </c:pt>
                <c:pt idx="1374">
                  <c:v>-2.2304656916867027</c:v>
                </c:pt>
                <c:pt idx="1375">
                  <c:v>-2.2294208201078902</c:v>
                </c:pt>
                <c:pt idx="1376">
                  <c:v>-2.2307683401079177</c:v>
                </c:pt>
                <c:pt idx="1377">
                  <c:v>-2.2292395201078392</c:v>
                </c:pt>
                <c:pt idx="1378">
                  <c:v>-2.2307955672507092</c:v>
                </c:pt>
                <c:pt idx="1379">
                  <c:v>-2.229921046314761</c:v>
                </c:pt>
                <c:pt idx="1380">
                  <c:v>-2.2283555401077852</c:v>
                </c:pt>
                <c:pt idx="1381">
                  <c:v>-2.2281019337921606</c:v>
                </c:pt>
                <c:pt idx="1382">
                  <c:v>-2.2261465601079395</c:v>
                </c:pt>
                <c:pt idx="1383">
                  <c:v>-2.2259870901079406</c:v>
                </c:pt>
                <c:pt idx="1384">
                  <c:v>-2.2268567201079192</c:v>
                </c:pt>
                <c:pt idx="1385">
                  <c:v>-2.225533210107844</c:v>
                </c:pt>
                <c:pt idx="1386">
                  <c:v>-2.2249760226078794</c:v>
                </c:pt>
                <c:pt idx="1387">
                  <c:v>-2.2286555905426741</c:v>
                </c:pt>
                <c:pt idx="1388">
                  <c:v>-2.2261784601078176</c:v>
                </c:pt>
                <c:pt idx="1389">
                  <c:v>-2.2268946401077612</c:v>
                </c:pt>
                <c:pt idx="1390">
                  <c:v>-2.2264204001077843</c:v>
                </c:pt>
                <c:pt idx="1391">
                  <c:v>-2.225380590107922</c:v>
                </c:pt>
                <c:pt idx="1392">
                  <c:v>-2.225748290107731</c:v>
                </c:pt>
                <c:pt idx="1393">
                  <c:v>-2.2247727653708602</c:v>
                </c:pt>
                <c:pt idx="1394">
                  <c:v>-2.2269168401078931</c:v>
                </c:pt>
                <c:pt idx="1395">
                  <c:v>-2.2252614864236597</c:v>
                </c:pt>
                <c:pt idx="1396">
                  <c:v>-2.2252634601078678</c:v>
                </c:pt>
                <c:pt idx="1397">
                  <c:v>-2.2263240001078115</c:v>
                </c:pt>
                <c:pt idx="1398">
                  <c:v>-2.2272915226078895</c:v>
                </c:pt>
                <c:pt idx="1399">
                  <c:v>-2.2261807701079226</c:v>
                </c:pt>
                <c:pt idx="1400">
                  <c:v>-2.2256499201078537</c:v>
                </c:pt>
                <c:pt idx="1401">
                  <c:v>-2.2265448801078662</c:v>
                </c:pt>
                <c:pt idx="1402">
                  <c:v>-2.2245710201078204</c:v>
                </c:pt>
                <c:pt idx="1403">
                  <c:v>-2.2224901653710418</c:v>
                </c:pt>
                <c:pt idx="1404">
                  <c:v>-2.2208327458221824</c:v>
                </c:pt>
                <c:pt idx="1405">
                  <c:v>-2.2202194601078418</c:v>
                </c:pt>
                <c:pt idx="1406">
                  <c:v>-2.2200901801078032</c:v>
                </c:pt>
                <c:pt idx="1407">
                  <c:v>-2.2200045101078159</c:v>
                </c:pt>
                <c:pt idx="1408">
                  <c:v>-2.2212865901077952</c:v>
                </c:pt>
                <c:pt idx="1409">
                  <c:v>-2.220515670107801</c:v>
                </c:pt>
                <c:pt idx="1410">
                  <c:v>-2.221343165371124</c:v>
                </c:pt>
                <c:pt idx="1411">
                  <c:v>-2.2194434801080218</c:v>
                </c:pt>
                <c:pt idx="1412">
                  <c:v>-2.2169894601078397</c:v>
                </c:pt>
                <c:pt idx="1413">
                  <c:v>-2.2193608472046411</c:v>
                </c:pt>
                <c:pt idx="1414">
                  <c:v>-2.218666640107898</c:v>
                </c:pt>
                <c:pt idx="1415">
                  <c:v>-2.2198027201079071</c:v>
                </c:pt>
                <c:pt idx="1416">
                  <c:v>-2.2198123643631469</c:v>
                </c:pt>
                <c:pt idx="1417">
                  <c:v>-2.2188039201079448</c:v>
                </c:pt>
                <c:pt idx="1418">
                  <c:v>-2.2196992701077392</c:v>
                </c:pt>
                <c:pt idx="1419">
                  <c:v>-2.2176577901079524</c:v>
                </c:pt>
                <c:pt idx="1420">
                  <c:v>-2.2155822701078449</c:v>
                </c:pt>
                <c:pt idx="1421">
                  <c:v>-2.2184984230708364</c:v>
                </c:pt>
                <c:pt idx="1422">
                  <c:v>-2.2180110390552397</c:v>
                </c:pt>
                <c:pt idx="1423">
                  <c:v>-2.2171541122817482</c:v>
                </c:pt>
                <c:pt idx="1424">
                  <c:v>-2.2168680201078201</c:v>
                </c:pt>
                <c:pt idx="1425">
                  <c:v>-2.2176569301079638</c:v>
                </c:pt>
                <c:pt idx="1426">
                  <c:v>-2.2178849201078208</c:v>
                </c:pt>
                <c:pt idx="1427">
                  <c:v>-2.2187457701078159</c:v>
                </c:pt>
                <c:pt idx="1428">
                  <c:v>-2.2201644180026578</c:v>
                </c:pt>
                <c:pt idx="1429">
                  <c:v>-2.2186898001078958</c:v>
                </c:pt>
                <c:pt idx="1430">
                  <c:v>-2.2194264479127099</c:v>
                </c:pt>
                <c:pt idx="1431">
                  <c:v>-2.2193561892744471</c:v>
                </c:pt>
                <c:pt idx="1432">
                  <c:v>-2.2180041701078466</c:v>
                </c:pt>
                <c:pt idx="1433">
                  <c:v>-2.2194988701077847</c:v>
                </c:pt>
                <c:pt idx="1434">
                  <c:v>-2.2183422601079057</c:v>
                </c:pt>
                <c:pt idx="1435">
                  <c:v>-2.2179707101078803</c:v>
                </c:pt>
                <c:pt idx="1436">
                  <c:v>-2.2171408601079072</c:v>
                </c:pt>
                <c:pt idx="1437">
                  <c:v>-2.217260040107834</c:v>
                </c:pt>
                <c:pt idx="1438">
                  <c:v>-2.2220294601078336</c:v>
                </c:pt>
                <c:pt idx="1439">
                  <c:v>-2.2169564601078227</c:v>
                </c:pt>
                <c:pt idx="1440">
                  <c:v>-2.2171040401077189</c:v>
                </c:pt>
                <c:pt idx="1441">
                  <c:v>-2.2161671232658016</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-2.2150190401079071</c:v>
                </c:pt>
                <c:pt idx="1460">
                  <c:v>-2.2146400916868432</c:v>
                </c:pt>
                <c:pt idx="1461">
                  <c:v>-2.2163767701078152</c:v>
                </c:pt>
                <c:pt idx="1462">
                  <c:v>-2.2152978801078405</c:v>
                </c:pt>
                <c:pt idx="1463">
                  <c:v>-2.2157838801079093</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-2.2147029501079798</c:v>
                </c:pt>
                <c:pt idx="1472">
                  <c:v>-2.2155214201079052</c:v>
                </c:pt>
                <c:pt idx="1473">
                  <c:v>-2.2144617421591049</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-2.2559195401079588</c:v>
                </c:pt>
                <c:pt idx="4">
                  <c:v>-2.2557755279044613</c:v>
                </c:pt>
                <c:pt idx="5">
                  <c:v>-2.254385460107855</c:v>
                </c:pt>
                <c:pt idx="6">
                  <c:v>-2.2529285501078249</c:v>
                </c:pt>
                <c:pt idx="7">
                  <c:v>-2.2540873792998326</c:v>
                </c:pt>
                <c:pt idx="8">
                  <c:v>-2.2495275121912974</c:v>
                </c:pt>
                <c:pt idx="9">
                  <c:v>-2.2469478101079288</c:v>
                </c:pt>
                <c:pt idx="10">
                  <c:v>-2.2511287001079863</c:v>
                </c:pt>
                <c:pt idx="11">
                  <c:v>-2.247944510107831</c:v>
                </c:pt>
                <c:pt idx="12">
                  <c:v>-2.2483050964715008</c:v>
                </c:pt>
                <c:pt idx="13">
                  <c:v>-0.99599196010790059</c:v>
                </c:pt>
                <c:pt idx="14">
                  <c:v>-0.78391896010772588</c:v>
                </c:pt>
                <c:pt idx="15">
                  <c:v>-1.7313829201078481</c:v>
                </c:pt>
                <c:pt idx="16">
                  <c:v>-2.1030265001080295</c:v>
                </c:pt>
                <c:pt idx="17">
                  <c:v>-1.809580880107859</c:v>
                </c:pt>
                <c:pt idx="18">
                  <c:v>-1.9287230927609458</c:v>
                </c:pt>
                <c:pt idx="19">
                  <c:v>-2.3031580358654371</c:v>
                </c:pt>
                <c:pt idx="20">
                  <c:v>-2.9456824344668564</c:v>
                </c:pt>
                <c:pt idx="21">
                  <c:v>-4.5766656601078273</c:v>
                </c:pt>
                <c:pt idx="22">
                  <c:v>-4.6545979301078342</c:v>
                </c:pt>
                <c:pt idx="23">
                  <c:v>-5.1308201501078505</c:v>
                </c:pt>
                <c:pt idx="24">
                  <c:v>-5.2136506801077074</c:v>
                </c:pt>
                <c:pt idx="25">
                  <c:v>-4.6569085201078142</c:v>
                </c:pt>
                <c:pt idx="26">
                  <c:v>-3.8886155510168687</c:v>
                </c:pt>
                <c:pt idx="27">
                  <c:v>-4.1034039501078885</c:v>
                </c:pt>
                <c:pt idx="28">
                  <c:v>-4.1826746743935495</c:v>
                </c:pt>
                <c:pt idx="29">
                  <c:v>-2.1149211601078552</c:v>
                </c:pt>
                <c:pt idx="30">
                  <c:v>-2.687942207582569</c:v>
                </c:pt>
                <c:pt idx="31">
                  <c:v>-2.8539487401078674</c:v>
                </c:pt>
                <c:pt idx="32">
                  <c:v>-2.6689572001077293</c:v>
                </c:pt>
                <c:pt idx="33">
                  <c:v>-2.3793308001077946</c:v>
                </c:pt>
                <c:pt idx="34">
                  <c:v>-2.0390261901079185</c:v>
                </c:pt>
                <c:pt idx="35">
                  <c:v>-1.6722097771810525</c:v>
                </c:pt>
                <c:pt idx="36">
                  <c:v>-0.22994446010784519</c:v>
                </c:pt>
                <c:pt idx="37">
                  <c:v>-0.23233861010781709</c:v>
                </c:pt>
                <c:pt idx="38">
                  <c:v>0.60116617989223031</c:v>
                </c:pt>
                <c:pt idx="39">
                  <c:v>1.7286324990758004</c:v>
                </c:pt>
                <c:pt idx="40">
                  <c:v>2.6192386598921473</c:v>
                </c:pt>
                <c:pt idx="41">
                  <c:v>2.7123745104803882</c:v>
                </c:pt>
                <c:pt idx="42">
                  <c:v>5.5572878340097498</c:v>
                </c:pt>
                <c:pt idx="43">
                  <c:v>6.2773606898920971</c:v>
                </c:pt>
                <c:pt idx="44">
                  <c:v>7.1917295798923391</c:v>
                </c:pt>
                <c:pt idx="45">
                  <c:v>7.405484839892047</c:v>
                </c:pt>
                <c:pt idx="46">
                  <c:v>7.4933010798921407</c:v>
                </c:pt>
                <c:pt idx="47">
                  <c:v>7.3289144298921451</c:v>
                </c:pt>
                <c:pt idx="48">
                  <c:v>7.6253187898920629</c:v>
                </c:pt>
                <c:pt idx="49">
                  <c:v>8.1038494998919646</c:v>
                </c:pt>
                <c:pt idx="50">
                  <c:v>8.0474065925237248</c:v>
                </c:pt>
                <c:pt idx="51">
                  <c:v>6.4818346648920908</c:v>
                </c:pt>
                <c:pt idx="52">
                  <c:v>6.5229915798920839</c:v>
                </c:pt>
                <c:pt idx="53">
                  <c:v>6.6153964148921798</c:v>
                </c:pt>
                <c:pt idx="54">
                  <c:v>6.6279792098920689</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6.3860395398921295</c:v>
                </c:pt>
                <c:pt idx="64">
                  <c:v>6.8210001956300266</c:v>
                </c:pt>
                <c:pt idx="65">
                  <c:v>8.098672206558831</c:v>
                </c:pt>
                <c:pt idx="66">
                  <c:v>8.5950128498922389</c:v>
                </c:pt>
                <c:pt idx="67">
                  <c:v>9.3476527398920997</c:v>
                </c:pt>
                <c:pt idx="68">
                  <c:v>10.203733729892193</c:v>
                </c:pt>
                <c:pt idx="69">
                  <c:v>11.414096019892138</c:v>
                </c:pt>
                <c:pt idx="70">
                  <c:v>12.851502879892072</c:v>
                </c:pt>
                <c:pt idx="71">
                  <c:v>14.494817829892142</c:v>
                </c:pt>
                <c:pt idx="72">
                  <c:v>16.374299309892251</c:v>
                </c:pt>
                <c:pt idx="73">
                  <c:v>18.10518838199733</c:v>
                </c:pt>
                <c:pt idx="74">
                  <c:v>24.949186414892154</c:v>
                </c:pt>
                <c:pt idx="75">
                  <c:v>26.227818619892087</c:v>
                </c:pt>
                <c:pt idx="76">
                  <c:v>27.481897999892041</c:v>
                </c:pt>
                <c:pt idx="77">
                  <c:v>28.126192609892101</c:v>
                </c:pt>
                <c:pt idx="78">
                  <c:v>27.891144539892085</c:v>
                </c:pt>
                <c:pt idx="79">
                  <c:v>26.856077569892257</c:v>
                </c:pt>
                <c:pt idx="80">
                  <c:v>25.511063169892061</c:v>
                </c:pt>
                <c:pt idx="81">
                  <c:v>24.268553679891959</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6.2030236398921144</c:v>
                </c:pt>
                <c:pt idx="90">
                  <c:v>4.5873979798920317</c:v>
                </c:pt>
                <c:pt idx="91">
                  <c:v>3.2609056631799271</c:v>
                </c:pt>
                <c:pt idx="92">
                  <c:v>-0.37579726402937297</c:v>
                </c:pt>
                <c:pt idx="93">
                  <c:v>0.2690809098920402</c:v>
                </c:pt>
                <c:pt idx="94">
                  <c:v>1.3882706636035227</c:v>
                </c:pt>
                <c:pt idx="95">
                  <c:v>2.676507729892208</c:v>
                </c:pt>
                <c:pt idx="96">
                  <c:v>3.9404543498920219</c:v>
                </c:pt>
                <c:pt idx="97">
                  <c:v>5.9467491098921652</c:v>
                </c:pt>
                <c:pt idx="98">
                  <c:v>8.4119005098921491</c:v>
                </c:pt>
                <c:pt idx="99">
                  <c:v>10.558854062969164</c:v>
                </c:pt>
                <c:pt idx="100">
                  <c:v>20.653755973854498</c:v>
                </c:pt>
                <c:pt idx="101">
                  <c:v>22.415528589892126</c:v>
                </c:pt>
                <c:pt idx="102">
                  <c:v>24.846336829892081</c:v>
                </c:pt>
                <c:pt idx="103">
                  <c:v>27.770804789892217</c:v>
                </c:pt>
                <c:pt idx="104">
                  <c:v>30.688266749892133</c:v>
                </c:pt>
                <c:pt idx="105">
                  <c:v>32.913036570504325</c:v>
                </c:pt>
                <c:pt idx="106">
                  <c:v>33.525608996413965</c:v>
                </c:pt>
                <c:pt idx="107">
                  <c:v>36.621820539892077</c:v>
                </c:pt>
                <c:pt idx="108">
                  <c:v>36.896076639892257</c:v>
                </c:pt>
                <c:pt idx="109">
                  <c:v>36.689618139892204</c:v>
                </c:pt>
                <c:pt idx="110">
                  <c:v>36.33770683989205</c:v>
                </c:pt>
                <c:pt idx="111">
                  <c:v>34.120629449892007</c:v>
                </c:pt>
                <c:pt idx="112">
                  <c:v>31.598141489892001</c:v>
                </c:pt>
                <c:pt idx="113">
                  <c:v>29.953543439892172</c:v>
                </c:pt>
                <c:pt idx="114">
                  <c:v>28.360936789892136</c:v>
                </c:pt>
                <c:pt idx="115">
                  <c:v>20.39373041489209</c:v>
                </c:pt>
                <c:pt idx="116">
                  <c:v>19.245226257063855</c:v>
                </c:pt>
                <c:pt idx="117">
                  <c:v>17.830376839892093</c:v>
                </c:pt>
                <c:pt idx="118">
                  <c:v>16.087350299892151</c:v>
                </c:pt>
                <c:pt idx="119">
                  <c:v>14.365121619892248</c:v>
                </c:pt>
                <c:pt idx="120">
                  <c:v>13.042808929892217</c:v>
                </c:pt>
                <c:pt idx="121">
                  <c:v>11.622628759892008</c:v>
                </c:pt>
                <c:pt idx="122">
                  <c:v>10.590681215567985</c:v>
                </c:pt>
                <c:pt idx="123">
                  <c:v>4.872258095447684</c:v>
                </c:pt>
                <c:pt idx="124">
                  <c:v>3.8731930098919092</c:v>
                </c:pt>
                <c:pt idx="125">
                  <c:v>2.7736438798920915</c:v>
                </c:pt>
                <c:pt idx="126">
                  <c:v>2.0428040198920447</c:v>
                </c:pt>
                <c:pt idx="127">
                  <c:v>1.90375641989202</c:v>
                </c:pt>
                <c:pt idx="128">
                  <c:v>1.8283389598922226</c:v>
                </c:pt>
                <c:pt idx="129">
                  <c:v>2.5713927101050444</c:v>
                </c:pt>
                <c:pt idx="130">
                  <c:v>8.304270539892169</c:v>
                </c:pt>
                <c:pt idx="131">
                  <c:v>9.5542892498922605</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17.119452119892127</c:v>
                </c:pt>
                <c:pt idx="141">
                  <c:v>14.593206939892237</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-1.7906435040638953</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12.752134379892166</c:v>
                </c:pt>
                <c:pt idx="162">
                  <c:v>15.668947629892031</c:v>
                </c:pt>
                <c:pt idx="163">
                  <c:v>18.130276859892234</c:v>
                </c:pt>
                <c:pt idx="164">
                  <c:v>20.261436349892122</c:v>
                </c:pt>
                <c:pt idx="165">
                  <c:v>21.243263499892191</c:v>
                </c:pt>
                <c:pt idx="166">
                  <c:v>22.131753873225477</c:v>
                </c:pt>
                <c:pt idx="167">
                  <c:v>21.328599514251003</c:v>
                </c:pt>
                <c:pt idx="168">
                  <c:v>20.127089570195285</c:v>
                </c:pt>
                <c:pt idx="169">
                  <c:v>18.973351129892066</c:v>
                </c:pt>
                <c:pt idx="170">
                  <c:v>18.317315589892214</c:v>
                </c:pt>
                <c:pt idx="171">
                  <c:v>17.548019749892163</c:v>
                </c:pt>
                <c:pt idx="172">
                  <c:v>16.857083059891885</c:v>
                </c:pt>
                <c:pt idx="173">
                  <c:v>16.223923206558666</c:v>
                </c:pt>
                <c:pt idx="174">
                  <c:v>15.351817739892169</c:v>
                </c:pt>
                <c:pt idx="175">
                  <c:v>11.755638977392362</c:v>
                </c:pt>
                <c:pt idx="176">
                  <c:v>10.803139589892186</c:v>
                </c:pt>
                <c:pt idx="177">
                  <c:v>10.076364929892023</c:v>
                </c:pt>
                <c:pt idx="178">
                  <c:v>9.4145808198921728</c:v>
                </c:pt>
                <c:pt idx="179">
                  <c:v>8.4921126898921209</c:v>
                </c:pt>
                <c:pt idx="180">
                  <c:v>7.383655969892132</c:v>
                </c:pt>
                <c:pt idx="181">
                  <c:v>6.4914717898921284</c:v>
                </c:pt>
                <c:pt idx="182">
                  <c:v>5.6201746294443575</c:v>
                </c:pt>
                <c:pt idx="183">
                  <c:v>2.3012999684635798</c:v>
                </c:pt>
                <c:pt idx="184">
                  <c:v>1.8858102998923272</c:v>
                </c:pt>
                <c:pt idx="185">
                  <c:v>1.2417040998920736</c:v>
                </c:pt>
                <c:pt idx="186">
                  <c:v>0.96028321989213339</c:v>
                </c:pt>
                <c:pt idx="187">
                  <c:v>0.56765983989207403</c:v>
                </c:pt>
                <c:pt idx="188">
                  <c:v>0.46739756989207193</c:v>
                </c:pt>
                <c:pt idx="189">
                  <c:v>0.9188667398921232</c:v>
                </c:pt>
                <c:pt idx="190">
                  <c:v>1.1711735198920941</c:v>
                </c:pt>
                <c:pt idx="191">
                  <c:v>1.087611206558833</c:v>
                </c:pt>
                <c:pt idx="192">
                  <c:v>3.7705752065588598</c:v>
                </c:pt>
                <c:pt idx="193">
                  <c:v>4.9333727398921159</c:v>
                </c:pt>
                <c:pt idx="194">
                  <c:v>7.269821149892131</c:v>
                </c:pt>
                <c:pt idx="195">
                  <c:v>8.8661358598921947</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8.2561327598922212</c:v>
                </c:pt>
                <c:pt idx="205">
                  <c:v>8.381889422870783</c:v>
                </c:pt>
                <c:pt idx="206">
                  <c:v>8.1414018398921399</c:v>
                </c:pt>
                <c:pt idx="207">
                  <c:v>7.8915201827493231</c:v>
                </c:pt>
                <c:pt idx="208">
                  <c:v>6.1846865398922342</c:v>
                </c:pt>
                <c:pt idx="209">
                  <c:v>6.1171907698920842</c:v>
                </c:pt>
                <c:pt idx="210">
                  <c:v>5.9235348898920481</c:v>
                </c:pt>
                <c:pt idx="211">
                  <c:v>6.0270670651447773</c:v>
                </c:pt>
                <c:pt idx="212">
                  <c:v>5.8304663940587798</c:v>
                </c:pt>
                <c:pt idx="213">
                  <c:v>5.3303620298921377</c:v>
                </c:pt>
                <c:pt idx="214">
                  <c:v>4.3704250398921403</c:v>
                </c:pt>
                <c:pt idx="215">
                  <c:v>4.4905101498920601</c:v>
                </c:pt>
                <c:pt idx="216">
                  <c:v>4.8076532541778221</c:v>
                </c:pt>
                <c:pt idx="217">
                  <c:v>5.5705405398921073</c:v>
                </c:pt>
                <c:pt idx="218">
                  <c:v>5.5321549714710674</c:v>
                </c:pt>
                <c:pt idx="219">
                  <c:v>5.2104148998921715</c:v>
                </c:pt>
                <c:pt idx="220">
                  <c:v>5.3182577898920362</c:v>
                </c:pt>
                <c:pt idx="221">
                  <c:v>5.9559436598921138</c:v>
                </c:pt>
                <c:pt idx="222">
                  <c:v>6.4543384398920409</c:v>
                </c:pt>
                <c:pt idx="223">
                  <c:v>6.7882887526581808</c:v>
                </c:pt>
                <c:pt idx="224">
                  <c:v>6.8899596703269275</c:v>
                </c:pt>
                <c:pt idx="225">
                  <c:v>6.8254278377644599</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7.7817646998920322</c:v>
                </c:pt>
                <c:pt idx="234">
                  <c:v>8.1773104298922981</c:v>
                </c:pt>
                <c:pt idx="235">
                  <c:v>8.4413812767342478</c:v>
                </c:pt>
                <c:pt idx="236">
                  <c:v>8.5179668598921694</c:v>
                </c:pt>
                <c:pt idx="237">
                  <c:v>8.3435261998920254</c:v>
                </c:pt>
                <c:pt idx="238">
                  <c:v>7.82815993989216</c:v>
                </c:pt>
                <c:pt idx="239">
                  <c:v>7.435598057749246</c:v>
                </c:pt>
                <c:pt idx="240">
                  <c:v>5.5644613732254768</c:v>
                </c:pt>
                <c:pt idx="241">
                  <c:v>5.3677591260991306</c:v>
                </c:pt>
                <c:pt idx="242">
                  <c:v>4.6897658388612768</c:v>
                </c:pt>
                <c:pt idx="243">
                  <c:v>3.7596180098920229</c:v>
                </c:pt>
                <c:pt idx="244">
                  <c:v>3.1204242598921073</c:v>
                </c:pt>
                <c:pt idx="245">
                  <c:v>2.9296745498921579</c:v>
                </c:pt>
                <c:pt idx="246">
                  <c:v>3.0057140752457912</c:v>
                </c:pt>
                <c:pt idx="247">
                  <c:v>3.3513905398921509</c:v>
                </c:pt>
                <c:pt idx="248">
                  <c:v>3.8522479116870416</c:v>
                </c:pt>
                <c:pt idx="249">
                  <c:v>4.2320014898921796</c:v>
                </c:pt>
                <c:pt idx="250">
                  <c:v>4.9889332498920851</c:v>
                </c:pt>
                <c:pt idx="251">
                  <c:v>5.4949787298921304</c:v>
                </c:pt>
                <c:pt idx="252">
                  <c:v>5.5303622469629801</c:v>
                </c:pt>
                <c:pt idx="253">
                  <c:v>5.7312166198921739</c:v>
                </c:pt>
                <c:pt idx="254">
                  <c:v>6.1194709198921373</c:v>
                </c:pt>
                <c:pt idx="255">
                  <c:v>6.5565650775264901</c:v>
                </c:pt>
                <c:pt idx="256">
                  <c:v>7.977388088672634</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19.024051639892058</c:v>
                </c:pt>
                <c:pt idx="267">
                  <c:v>18.177535295211371</c:v>
                </c:pt>
                <c:pt idx="268">
                  <c:v>17.742997459892251</c:v>
                </c:pt>
                <c:pt idx="269">
                  <c:v>17.394952209892161</c:v>
                </c:pt>
                <c:pt idx="270">
                  <c:v>16.797461039892291</c:v>
                </c:pt>
                <c:pt idx="271">
                  <c:v>16.261470749891942</c:v>
                </c:pt>
                <c:pt idx="272">
                  <c:v>15.643445095447722</c:v>
                </c:pt>
                <c:pt idx="273">
                  <c:v>12.177050539892107</c:v>
                </c:pt>
                <c:pt idx="274">
                  <c:v>11.456601949892189</c:v>
                </c:pt>
                <c:pt idx="275">
                  <c:v>10.418930819892154</c:v>
                </c:pt>
                <c:pt idx="276">
                  <c:v>9.5393212698921541</c:v>
                </c:pt>
                <c:pt idx="277">
                  <c:v>8.4240502498922325</c:v>
                </c:pt>
                <c:pt idx="278">
                  <c:v>7.4492656409023779</c:v>
                </c:pt>
                <c:pt idx="279">
                  <c:v>6.5261657398920674</c:v>
                </c:pt>
                <c:pt idx="280">
                  <c:v>5.8268518698922449</c:v>
                </c:pt>
                <c:pt idx="281">
                  <c:v>5.4802335398921596</c:v>
                </c:pt>
                <c:pt idx="282">
                  <c:v>3.8247866336423186</c:v>
                </c:pt>
                <c:pt idx="283">
                  <c:v>3.3402616498921702</c:v>
                </c:pt>
                <c:pt idx="284">
                  <c:v>2.9568002065589072</c:v>
                </c:pt>
                <c:pt idx="285">
                  <c:v>2.6177701198921426</c:v>
                </c:pt>
                <c:pt idx="286">
                  <c:v>2.063104769892254</c:v>
                </c:pt>
                <c:pt idx="287">
                  <c:v>1.9908863398922008</c:v>
                </c:pt>
                <c:pt idx="288">
                  <c:v>2.2732426004981474</c:v>
                </c:pt>
                <c:pt idx="289">
                  <c:v>3.8661785739830767</c:v>
                </c:pt>
                <c:pt idx="290">
                  <c:v>11.427755834763927</c:v>
                </c:pt>
                <c:pt idx="291">
                  <c:v>14.628942439892068</c:v>
                </c:pt>
                <c:pt idx="292">
                  <c:v>17.661987689892122</c:v>
                </c:pt>
                <c:pt idx="293">
                  <c:v>20.976245007283467</c:v>
                </c:pt>
                <c:pt idx="294">
                  <c:v>24.350193639892293</c:v>
                </c:pt>
                <c:pt idx="295">
                  <c:v>27.009668329892271</c:v>
                </c:pt>
                <c:pt idx="296">
                  <c:v>28.127576699891975</c:v>
                </c:pt>
                <c:pt idx="297">
                  <c:v>28.317281181997444</c:v>
                </c:pt>
                <c:pt idx="298">
                  <c:v>24.511588326558876</c:v>
                </c:pt>
                <c:pt idx="299">
                  <c:v>23.10353375989223</c:v>
                </c:pt>
                <c:pt idx="300">
                  <c:v>21.03874296989207</c:v>
                </c:pt>
                <c:pt idx="301">
                  <c:v>18.580557009892193</c:v>
                </c:pt>
                <c:pt idx="302">
                  <c:v>15.436019549892066</c:v>
                </c:pt>
                <c:pt idx="303">
                  <c:v>11.962511519690056</c:v>
                </c:pt>
                <c:pt idx="304">
                  <c:v>9.9950908007617727</c:v>
                </c:pt>
                <c:pt idx="305">
                  <c:v>8.6805990598920033</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3.3705918598919777</c:v>
                </c:pt>
                <c:pt idx="314">
                  <c:v>3.4846844536851336</c:v>
                </c:pt>
                <c:pt idx="315">
                  <c:v>4.7103939881680814</c:v>
                </c:pt>
                <c:pt idx="316">
                  <c:v>6.1778901863567475</c:v>
                </c:pt>
                <c:pt idx="317">
                  <c:v>8.0120314498921914</c:v>
                </c:pt>
                <c:pt idx="318">
                  <c:v>9.8293766798923006</c:v>
                </c:pt>
                <c:pt idx="319">
                  <c:v>11.402060549892294</c:v>
                </c:pt>
                <c:pt idx="320">
                  <c:v>12.007191855681597</c:v>
                </c:pt>
                <c:pt idx="321">
                  <c:v>16.486444162533672</c:v>
                </c:pt>
                <c:pt idx="322">
                  <c:v>16.743668919892105</c:v>
                </c:pt>
                <c:pt idx="323">
                  <c:v>16.666349186356729</c:v>
                </c:pt>
                <c:pt idx="324">
                  <c:v>16.449921829892205</c:v>
                </c:pt>
                <c:pt idx="325">
                  <c:v>16.185496619891889</c:v>
                </c:pt>
                <c:pt idx="326">
                  <c:v>16.005267739892084</c:v>
                </c:pt>
                <c:pt idx="327">
                  <c:v>15.992643659892309</c:v>
                </c:pt>
                <c:pt idx="328">
                  <c:v>15.947939704727389</c:v>
                </c:pt>
                <c:pt idx="329">
                  <c:v>15.806146903528568</c:v>
                </c:pt>
                <c:pt idx="330">
                  <c:v>14.579541873225464</c:v>
                </c:pt>
                <c:pt idx="331">
                  <c:v>13.971785169892216</c:v>
                </c:pt>
                <c:pt idx="332">
                  <c:v>12.987678409892283</c:v>
                </c:pt>
                <c:pt idx="333">
                  <c:v>11.974739279892161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2.4662509148921261</c:v>
                </c:pt>
                <c:pt idx="349">
                  <c:v>2.3488177998921458</c:v>
                </c:pt>
                <c:pt idx="350">
                  <c:v>1.607123739892117</c:v>
                </c:pt>
                <c:pt idx="351">
                  <c:v>-1.1967875701077189</c:v>
                </c:pt>
                <c:pt idx="352">
                  <c:v>-4.3210059701080272</c:v>
                </c:pt>
                <c:pt idx="353">
                  <c:v>-5.1048735901079931</c:v>
                </c:pt>
                <c:pt idx="354">
                  <c:v>-8.933717924754319</c:v>
                </c:pt>
                <c:pt idx="355">
                  <c:v>-12.68132949010786</c:v>
                </c:pt>
                <c:pt idx="356">
                  <c:v>-14.182246888679286</c:v>
                </c:pt>
                <c:pt idx="357">
                  <c:v>-15.975590460107854</c:v>
                </c:pt>
                <c:pt idx="358">
                  <c:v>-15.272037840108011</c:v>
                </c:pt>
                <c:pt idx="359">
                  <c:v>-14.469385190107857</c:v>
                </c:pt>
                <c:pt idx="360">
                  <c:v>-12.96137233244837</c:v>
                </c:pt>
                <c:pt idx="361">
                  <c:v>-11.972356010107859</c:v>
                </c:pt>
                <c:pt idx="362">
                  <c:v>-10.948111910107841</c:v>
                </c:pt>
                <c:pt idx="363">
                  <c:v>-9.962636160108012</c:v>
                </c:pt>
                <c:pt idx="364">
                  <c:v>-9.2504295510169623</c:v>
                </c:pt>
                <c:pt idx="365">
                  <c:v>-7.2773998160400453</c:v>
                </c:pt>
                <c:pt idx="366">
                  <c:v>-7.1700767181722815</c:v>
                </c:pt>
                <c:pt idx="367">
                  <c:v>-7.1302441301077408</c:v>
                </c:pt>
                <c:pt idx="368">
                  <c:v>-7.1133898201078685</c:v>
                </c:pt>
                <c:pt idx="369">
                  <c:v>-7.0350447501077715</c:v>
                </c:pt>
                <c:pt idx="370">
                  <c:v>-6.9714564601078362</c:v>
                </c:pt>
                <c:pt idx="371">
                  <c:v>-6.9803186429036339</c:v>
                </c:pt>
                <c:pt idx="372">
                  <c:v>-6.8659926908770075</c:v>
                </c:pt>
                <c:pt idx="373">
                  <c:v>-5.192049672607788</c:v>
                </c:pt>
                <c:pt idx="374">
                  <c:v>-4.5426655501079685</c:v>
                </c:pt>
                <c:pt idx="375">
                  <c:v>-3.7028434801077279</c:v>
                </c:pt>
                <c:pt idx="376">
                  <c:v>-3.4922008944512131</c:v>
                </c:pt>
                <c:pt idx="377">
                  <c:v>-3.4825307101078549</c:v>
                </c:pt>
                <c:pt idx="378">
                  <c:v>-3.4722032001078977</c:v>
                </c:pt>
                <c:pt idx="379">
                  <c:v>-3.4582212601078912</c:v>
                </c:pt>
                <c:pt idx="380">
                  <c:v>-3.4425307601078177</c:v>
                </c:pt>
                <c:pt idx="381">
                  <c:v>-3.4310062601078477</c:v>
                </c:pt>
                <c:pt idx="382">
                  <c:v>-3.1918587387963142</c:v>
                </c:pt>
                <c:pt idx="383">
                  <c:v>-3.1837697201079087</c:v>
                </c:pt>
                <c:pt idx="384">
                  <c:v>-3.1803823901077806</c:v>
                </c:pt>
                <c:pt idx="385">
                  <c:v>-3.1766111501080001</c:v>
                </c:pt>
                <c:pt idx="386">
                  <c:v>-3.1710460401080667</c:v>
                </c:pt>
                <c:pt idx="387">
                  <c:v>-3.1691341469766798</c:v>
                </c:pt>
                <c:pt idx="388">
                  <c:v>-3.0849769001078613</c:v>
                </c:pt>
                <c:pt idx="389">
                  <c:v>-3.0696799001077864</c:v>
                </c:pt>
                <c:pt idx="390">
                  <c:v>-3.0111897242588666</c:v>
                </c:pt>
                <c:pt idx="391">
                  <c:v>-2.9756825470643382</c:v>
                </c:pt>
                <c:pt idx="392">
                  <c:v>-2.9755374401078152</c:v>
                </c:pt>
                <c:pt idx="393">
                  <c:v>-2.9742786706342317</c:v>
                </c:pt>
                <c:pt idx="394">
                  <c:v>-2.9578387301079232</c:v>
                </c:pt>
                <c:pt idx="395">
                  <c:v>-2.9408043301079516</c:v>
                </c:pt>
                <c:pt idx="396">
                  <c:v>-2.9361262901077372</c:v>
                </c:pt>
                <c:pt idx="397">
                  <c:v>-2.9285255611178655</c:v>
                </c:pt>
                <c:pt idx="398">
                  <c:v>-2.9308338201079072</c:v>
                </c:pt>
                <c:pt idx="399">
                  <c:v>-2.9297861267745304</c:v>
                </c:pt>
                <c:pt idx="400">
                  <c:v>-2.9242975777549303</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-2.9212166191987703</c:v>
                </c:pt>
                <c:pt idx="409">
                  <c:v>-2.9259576601078265</c:v>
                </c:pt>
                <c:pt idx="410">
                  <c:v>-2.9237911001079517</c:v>
                </c:pt>
                <c:pt idx="411">
                  <c:v>-2.9198457101079778</c:v>
                </c:pt>
                <c:pt idx="412">
                  <c:v>-2.9094467701078908</c:v>
                </c:pt>
                <c:pt idx="413">
                  <c:v>-2.9058458201077966</c:v>
                </c:pt>
                <c:pt idx="414">
                  <c:v>-2.9037742970643903</c:v>
                </c:pt>
                <c:pt idx="415">
                  <c:v>-2.9024104501078938</c:v>
                </c:pt>
                <c:pt idx="416">
                  <c:v>-2.9028189146534036</c:v>
                </c:pt>
                <c:pt idx="417">
                  <c:v>-2.9004818718724894</c:v>
                </c:pt>
                <c:pt idx="418">
                  <c:v>-2.8987720101080439</c:v>
                </c:pt>
                <c:pt idx="419">
                  <c:v>-2.8980319813844631</c:v>
                </c:pt>
                <c:pt idx="420">
                  <c:v>-2.897651940107937</c:v>
                </c:pt>
                <c:pt idx="421">
                  <c:v>-2.8977210101079613</c:v>
                </c:pt>
                <c:pt idx="422">
                  <c:v>-2.8960288401078431</c:v>
                </c:pt>
                <c:pt idx="423">
                  <c:v>-2.8966346233730564</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-2.8910699801078552</c:v>
                </c:pt>
                <c:pt idx="432">
                  <c:v>-2.8916236101078137</c:v>
                </c:pt>
                <c:pt idx="433">
                  <c:v>-2.8916038901079997</c:v>
                </c:pt>
                <c:pt idx="434">
                  <c:v>-2.8911362644557244</c:v>
                </c:pt>
                <c:pt idx="435">
                  <c:v>-2.890399460107858</c:v>
                </c:pt>
                <c:pt idx="436">
                  <c:v>-2.892058280107785</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-2.8892614816132856</c:v>
                </c:pt>
                <c:pt idx="446">
                  <c:v>-2.8890358401077951</c:v>
                </c:pt>
                <c:pt idx="447">
                  <c:v>-2.8887663801078958</c:v>
                </c:pt>
                <c:pt idx="448">
                  <c:v>-2.8871516201076872</c:v>
                </c:pt>
                <c:pt idx="449">
                  <c:v>-2.8873944701079535</c:v>
                </c:pt>
                <c:pt idx="450">
                  <c:v>-2.8864745510169882</c:v>
                </c:pt>
                <c:pt idx="451">
                  <c:v>-2.8856466090438819</c:v>
                </c:pt>
                <c:pt idx="452">
                  <c:v>-2.8842825295523382</c:v>
                </c:pt>
                <c:pt idx="453">
                  <c:v>-2.883784670107818</c:v>
                </c:pt>
                <c:pt idx="454">
                  <c:v>-2.8838869801078317</c:v>
                </c:pt>
                <c:pt idx="455">
                  <c:v>-2.8823682898950547</c:v>
                </c:pt>
                <c:pt idx="456">
                  <c:v>-2.8818376201078308</c:v>
                </c:pt>
                <c:pt idx="457">
                  <c:v>-2.8811077401078964</c:v>
                </c:pt>
                <c:pt idx="458">
                  <c:v>-2.8805233001078818</c:v>
                </c:pt>
                <c:pt idx="459">
                  <c:v>-2.878910556882079</c:v>
                </c:pt>
                <c:pt idx="460">
                  <c:v>-2.8807979045523266</c:v>
                </c:pt>
                <c:pt idx="461">
                  <c:v>-2.8792394601078231</c:v>
                </c:pt>
                <c:pt idx="462">
                  <c:v>-2.8782821501078617</c:v>
                </c:pt>
                <c:pt idx="463">
                  <c:v>-2.877218710107897</c:v>
                </c:pt>
                <c:pt idx="464">
                  <c:v>-2.8773221001079041</c:v>
                </c:pt>
                <c:pt idx="465">
                  <c:v>-2.8754918237440252</c:v>
                </c:pt>
                <c:pt idx="466">
                  <c:v>-2.8752274101078377</c:v>
                </c:pt>
                <c:pt idx="467">
                  <c:v>-2.8742424301079521</c:v>
                </c:pt>
                <c:pt idx="468">
                  <c:v>-2.8734446101078079</c:v>
                </c:pt>
                <c:pt idx="469">
                  <c:v>-2.8741076131691727</c:v>
                </c:pt>
                <c:pt idx="470">
                  <c:v>-2.8737375370309373</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c:v>
                </c:pt>
                <c:pt idx="479">
                  <c:v>-2.8666102001078997</c:v>
                </c:pt>
                <c:pt idx="480">
                  <c:v>-2.8661166101078663</c:v>
                </c:pt>
                <c:pt idx="481">
                  <c:v>-2.8659379601078432</c:v>
                </c:pt>
                <c:pt idx="482">
                  <c:v>-2.8654180661683877</c:v>
                </c:pt>
                <c:pt idx="483">
                  <c:v>-2.8640830301077926</c:v>
                </c:pt>
                <c:pt idx="484">
                  <c:v>-2.863517890107818</c:v>
                </c:pt>
                <c:pt idx="485">
                  <c:v>-2.8630104701078531</c:v>
                </c:pt>
                <c:pt idx="486">
                  <c:v>-2.8626875302832633</c:v>
                </c:pt>
                <c:pt idx="487">
                  <c:v>-2.8615534132328095</c:v>
                </c:pt>
                <c:pt idx="488">
                  <c:v>-2.8606210905425966</c:v>
                </c:pt>
                <c:pt idx="489">
                  <c:v>-2.8610271001078189</c:v>
                </c:pt>
                <c:pt idx="490">
                  <c:v>-2.8603088601079492</c:v>
                </c:pt>
                <c:pt idx="491">
                  <c:v>-2.859223990107818</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-2.8534698901078426</c:v>
                </c:pt>
                <c:pt idx="500">
                  <c:v>-2.8529174278498717</c:v>
                </c:pt>
                <c:pt idx="501">
                  <c:v>-2.8526219901077923</c:v>
                </c:pt>
                <c:pt idx="502">
                  <c:v>-2.8522509373805978</c:v>
                </c:pt>
                <c:pt idx="503">
                  <c:v>-2.850155253211355</c:v>
                </c:pt>
                <c:pt idx="504">
                  <c:v>-2.8496312101078312</c:v>
                </c:pt>
                <c:pt idx="505">
                  <c:v>-2.8492851201077771</c:v>
                </c:pt>
                <c:pt idx="506">
                  <c:v>-2.8493833201077772</c:v>
                </c:pt>
                <c:pt idx="507">
                  <c:v>-2.8477731524155416</c:v>
                </c:pt>
                <c:pt idx="508">
                  <c:v>-2.8468169301078321</c:v>
                </c:pt>
                <c:pt idx="509">
                  <c:v>-2.8463288801079045</c:v>
                </c:pt>
                <c:pt idx="510">
                  <c:v>-2.8459196015219845</c:v>
                </c:pt>
                <c:pt idx="511">
                  <c:v>-2.8445187343014453</c:v>
                </c:pt>
                <c:pt idx="512">
                  <c:v>-2.8434940111282714</c:v>
                </c:pt>
                <c:pt idx="513">
                  <c:v>-2.8434274901079162</c:v>
                </c:pt>
                <c:pt idx="514">
                  <c:v>-2.8429344701079202</c:v>
                </c:pt>
                <c:pt idx="515">
                  <c:v>-2.8420933201077627</c:v>
                </c:pt>
                <c:pt idx="516">
                  <c:v>-2.8413510101078572</c:v>
                </c:pt>
                <c:pt idx="517">
                  <c:v>-2.8413564096027644</c:v>
                </c:pt>
                <c:pt idx="518">
                  <c:v>-2.8414612823301155</c:v>
                </c:pt>
                <c:pt idx="519">
                  <c:v>-2.8397509129380829</c:v>
                </c:pt>
                <c:pt idx="520">
                  <c:v>-2.8390492517745107</c:v>
                </c:pt>
                <c:pt idx="521">
                  <c:v>-2.8385731201078075</c:v>
                </c:pt>
                <c:pt idx="522">
                  <c:v>-2.8373602001077813</c:v>
                </c:pt>
                <c:pt idx="523">
                  <c:v>-2.836612370107868</c:v>
                </c:pt>
                <c:pt idx="524">
                  <c:v>-2.836450481846907</c:v>
                </c:pt>
                <c:pt idx="525">
                  <c:v>-2.8358028501078647</c:v>
                </c:pt>
                <c:pt idx="526">
                  <c:v>-2.8349735401078249</c:v>
                </c:pt>
                <c:pt idx="527">
                  <c:v>-2.8360094601078409</c:v>
                </c:pt>
                <c:pt idx="528">
                  <c:v>-2.8317994601078427</c:v>
                </c:pt>
                <c:pt idx="529">
                  <c:v>-2.8324112501077248</c:v>
                </c:pt>
                <c:pt idx="530">
                  <c:v>-2.8326982701078656</c:v>
                </c:pt>
                <c:pt idx="531">
                  <c:v>-2.831850324691255</c:v>
                </c:pt>
                <c:pt idx="532">
                  <c:v>-2.8311770226077755</c:v>
                </c:pt>
                <c:pt idx="533">
                  <c:v>-2.8306961401079342</c:v>
                </c:pt>
                <c:pt idx="534">
                  <c:v>-2.8315316801079291</c:v>
                </c:pt>
                <c:pt idx="535">
                  <c:v>-2.8295719762368208</c:v>
                </c:pt>
                <c:pt idx="536">
                  <c:v>-2.8289123657681747</c:v>
                </c:pt>
                <c:pt idx="537">
                  <c:v>-2.8273184805160132</c:v>
                </c:pt>
                <c:pt idx="538">
                  <c:v>-2.8263072001079079</c:v>
                </c:pt>
                <c:pt idx="539">
                  <c:v>-2.8255201401077992</c:v>
                </c:pt>
                <c:pt idx="540">
                  <c:v>-2.8245318601079719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-2.81922300010788</c:v>
                </c:pt>
                <c:pt idx="551">
                  <c:v>-2.818679094516412</c:v>
                </c:pt>
                <c:pt idx="552">
                  <c:v>-2.8174017704526912</c:v>
                </c:pt>
                <c:pt idx="553">
                  <c:v>-2.8173264396997233</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-2.8129795901078407</c:v>
                </c:pt>
                <c:pt idx="562">
                  <c:v>-2.8122008601078363</c:v>
                </c:pt>
                <c:pt idx="563">
                  <c:v>-2.8124781029650561</c:v>
                </c:pt>
                <c:pt idx="564">
                  <c:v>-2.8112072001077437</c:v>
                </c:pt>
                <c:pt idx="565">
                  <c:v>-2.8111133001077775</c:v>
                </c:pt>
                <c:pt idx="566">
                  <c:v>-2.8107836231512495</c:v>
                </c:pt>
                <c:pt idx="567">
                  <c:v>-2.8086965149024392</c:v>
                </c:pt>
                <c:pt idx="568">
                  <c:v>-2.8087261539854751</c:v>
                </c:pt>
                <c:pt idx="569">
                  <c:v>-2.8082473201078786</c:v>
                </c:pt>
                <c:pt idx="570">
                  <c:v>-2.8073366401078945</c:v>
                </c:pt>
                <c:pt idx="571">
                  <c:v>-2.8064228501078627</c:v>
                </c:pt>
                <c:pt idx="572">
                  <c:v>-2.8067468801079514</c:v>
                </c:pt>
                <c:pt idx="573">
                  <c:v>-2.8055591267744804</c:v>
                </c:pt>
                <c:pt idx="574">
                  <c:v>-2.8036694601078547</c:v>
                </c:pt>
                <c:pt idx="575">
                  <c:v>-2.8039679519111202</c:v>
                </c:pt>
                <c:pt idx="576">
                  <c:v>-2.8039434901079545</c:v>
                </c:pt>
                <c:pt idx="577">
                  <c:v>-2.8036485501080053</c:v>
                </c:pt>
                <c:pt idx="578">
                  <c:v>-2.8029179701078988</c:v>
                </c:pt>
                <c:pt idx="579">
                  <c:v>-2.8027542441987077</c:v>
                </c:pt>
                <c:pt idx="580">
                  <c:v>-2.8025322101078407</c:v>
                </c:pt>
                <c:pt idx="581">
                  <c:v>-2.8016557101078368</c:v>
                </c:pt>
                <c:pt idx="582">
                  <c:v>-2.802252320107836</c:v>
                </c:pt>
                <c:pt idx="583">
                  <c:v>-2.799754960107907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-2.7953460396532361</c:v>
                </c:pt>
                <c:pt idx="592">
                  <c:v>-2.7934799963396677</c:v>
                </c:pt>
                <c:pt idx="593">
                  <c:v>-2.7929599201077879</c:v>
                </c:pt>
                <c:pt idx="594">
                  <c:v>-2.7917255301078541</c:v>
                </c:pt>
                <c:pt idx="595">
                  <c:v>-2.7917997764344356</c:v>
                </c:pt>
                <c:pt idx="596">
                  <c:v>-2.7919111101079612</c:v>
                </c:pt>
                <c:pt idx="597">
                  <c:v>-2.7907204401078789</c:v>
                </c:pt>
                <c:pt idx="598">
                  <c:v>-2.7897036201078151</c:v>
                </c:pt>
                <c:pt idx="599">
                  <c:v>-2.7896082621912397</c:v>
                </c:pt>
                <c:pt idx="600">
                  <c:v>-2.7881964729284086</c:v>
                </c:pt>
                <c:pt idx="601">
                  <c:v>-2.7885159901077552</c:v>
                </c:pt>
                <c:pt idx="602">
                  <c:v>-2.7874888201077681</c:v>
                </c:pt>
                <c:pt idx="603">
                  <c:v>-2.7873152801078938</c:v>
                </c:pt>
                <c:pt idx="604">
                  <c:v>-2.7864880417404581</c:v>
                </c:pt>
                <c:pt idx="605">
                  <c:v>-2.7862776201078958</c:v>
                </c:pt>
                <c:pt idx="606">
                  <c:v>-2.7864372001079309</c:v>
                </c:pt>
                <c:pt idx="607">
                  <c:v>-2.7848530101077245</c:v>
                </c:pt>
                <c:pt idx="608">
                  <c:v>-2.7861857165181476</c:v>
                </c:pt>
                <c:pt idx="609">
                  <c:v>-2.782248710107794</c:v>
                </c:pt>
                <c:pt idx="610">
                  <c:v>-2.7838555501078188</c:v>
                </c:pt>
                <c:pt idx="611">
                  <c:v>-2.7827067201079148</c:v>
                </c:pt>
                <c:pt idx="612">
                  <c:v>-2.782572900107823</c:v>
                </c:pt>
                <c:pt idx="613">
                  <c:v>-2.7823284001078719</c:v>
                </c:pt>
                <c:pt idx="614">
                  <c:v>-2.7812955723527359</c:v>
                </c:pt>
                <c:pt idx="615">
                  <c:v>-2.781562100107891</c:v>
                </c:pt>
                <c:pt idx="616">
                  <c:v>-2.7811830901077772</c:v>
                </c:pt>
                <c:pt idx="617">
                  <c:v>-2.7804835538578212</c:v>
                </c:pt>
                <c:pt idx="618">
                  <c:v>-2.7797705156633015</c:v>
                </c:pt>
                <c:pt idx="619">
                  <c:v>-2.7784848901078476</c:v>
                </c:pt>
                <c:pt idx="620">
                  <c:v>-2.7775047001077873</c:v>
                </c:pt>
                <c:pt idx="621">
                  <c:v>-2.7771587401078399</c:v>
                </c:pt>
                <c:pt idx="622">
                  <c:v>-2.7767057396777077</c:v>
                </c:pt>
                <c:pt idx="623">
                  <c:v>-2.7766638901078124</c:v>
                </c:pt>
                <c:pt idx="624">
                  <c:v>-2.7758781101077528</c:v>
                </c:pt>
                <c:pt idx="625">
                  <c:v>-2.7760224801076703</c:v>
                </c:pt>
                <c:pt idx="626">
                  <c:v>-2.7746796973959391</c:v>
                </c:pt>
                <c:pt idx="627">
                  <c:v>-2.7731555712189389</c:v>
                </c:pt>
                <c:pt idx="628">
                  <c:v>-2.7728773022131179</c:v>
                </c:pt>
                <c:pt idx="629">
                  <c:v>-2.7730091601077902</c:v>
                </c:pt>
                <c:pt idx="630">
                  <c:v>-2.7721825701079039</c:v>
                </c:pt>
                <c:pt idx="631">
                  <c:v>-2.7717719001078511</c:v>
                </c:pt>
                <c:pt idx="632">
                  <c:v>-2.7707631301076958</c:v>
                </c:pt>
                <c:pt idx="633">
                  <c:v>-2.7701769601077482</c:v>
                </c:pt>
                <c:pt idx="634">
                  <c:v>-2.7689716760169381</c:v>
                </c:pt>
                <c:pt idx="635">
                  <c:v>-2.7675746626394666</c:v>
                </c:pt>
                <c:pt idx="636">
                  <c:v>-2.7673796001078044</c:v>
                </c:pt>
                <c:pt idx="637">
                  <c:v>-2.7677618301079208</c:v>
                </c:pt>
                <c:pt idx="638">
                  <c:v>-2.7677296801078946</c:v>
                </c:pt>
                <c:pt idx="639">
                  <c:v>-2.76718259010784</c:v>
                </c:pt>
                <c:pt idx="640">
                  <c:v>-2.7664231641895469</c:v>
                </c:pt>
                <c:pt idx="641">
                  <c:v>-2.7661154601079412</c:v>
                </c:pt>
                <c:pt idx="642">
                  <c:v>-2.7657085801079431</c:v>
                </c:pt>
                <c:pt idx="643">
                  <c:v>-2.7646998601078252</c:v>
                </c:pt>
                <c:pt idx="644">
                  <c:v>-2.7624194601078074</c:v>
                </c:pt>
                <c:pt idx="645">
                  <c:v>-2.7635961501077904</c:v>
                </c:pt>
                <c:pt idx="646">
                  <c:v>-2.7633468301079094</c:v>
                </c:pt>
                <c:pt idx="647">
                  <c:v>-2.761744769631481</c:v>
                </c:pt>
                <c:pt idx="648">
                  <c:v>-2.7619586101078539</c:v>
                </c:pt>
                <c:pt idx="649">
                  <c:v>-2.7609954001078449</c:v>
                </c:pt>
                <c:pt idx="650">
                  <c:v>-2.7605063201077655</c:v>
                </c:pt>
                <c:pt idx="651">
                  <c:v>-2.7601974288578255</c:v>
                </c:pt>
                <c:pt idx="652">
                  <c:v>-2.7598382347556765</c:v>
                </c:pt>
                <c:pt idx="653">
                  <c:v>-2.7591223467058232</c:v>
                </c:pt>
                <c:pt idx="654">
                  <c:v>-2.7587396101078552</c:v>
                </c:pt>
                <c:pt idx="655">
                  <c:v>-2.7578417501078603</c:v>
                </c:pt>
                <c:pt idx="656">
                  <c:v>-2.7580747201079876</c:v>
                </c:pt>
                <c:pt idx="657">
                  <c:v>-2.7581392101079758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c:v>
                </c:pt>
                <c:pt idx="671">
                  <c:v>-2.7489329801079569</c:v>
                </c:pt>
                <c:pt idx="672">
                  <c:v>-2.7488010901077899</c:v>
                </c:pt>
                <c:pt idx="673">
                  <c:v>-2.7478281901078105</c:v>
                </c:pt>
                <c:pt idx="674">
                  <c:v>-2.747077120107936</c:v>
                </c:pt>
                <c:pt idx="675">
                  <c:v>-2.7470165101079309</c:v>
                </c:pt>
                <c:pt idx="676">
                  <c:v>-2.7478573172506939</c:v>
                </c:pt>
                <c:pt idx="677">
                  <c:v>-2.7462501577823168</c:v>
                </c:pt>
                <c:pt idx="678">
                  <c:v>-2.7456027701078392</c:v>
                </c:pt>
                <c:pt idx="679">
                  <c:v>-2.7443180601079056</c:v>
                </c:pt>
                <c:pt idx="680">
                  <c:v>-2.7455209201079538</c:v>
                </c:pt>
                <c:pt idx="681">
                  <c:v>-2.7430743201078092</c:v>
                </c:pt>
                <c:pt idx="682">
                  <c:v>-2.743198847863046</c:v>
                </c:pt>
                <c:pt idx="683">
                  <c:v>-2.7435959769618594</c:v>
                </c:pt>
                <c:pt idx="684">
                  <c:v>-2.741871860107953</c:v>
                </c:pt>
                <c:pt idx="685">
                  <c:v>-2.7412907299490854</c:v>
                </c:pt>
                <c:pt idx="686">
                  <c:v>-2.7397828901078469</c:v>
                </c:pt>
                <c:pt idx="687">
                  <c:v>-2.7390691301078189</c:v>
                </c:pt>
                <c:pt idx="688">
                  <c:v>-2.7378686437812827</c:v>
                </c:pt>
                <c:pt idx="689">
                  <c:v>-2.7378134101077762</c:v>
                </c:pt>
                <c:pt idx="690">
                  <c:v>-2.7373613601077595</c:v>
                </c:pt>
                <c:pt idx="691">
                  <c:v>-2.7362524801079928</c:v>
                </c:pt>
                <c:pt idx="692">
                  <c:v>-2.735504150107718</c:v>
                </c:pt>
                <c:pt idx="693">
                  <c:v>-2.7369939601078954</c:v>
                </c:pt>
                <c:pt idx="694">
                  <c:v>-2.7351516029650482</c:v>
                </c:pt>
                <c:pt idx="695">
                  <c:v>-2.7344100374274092</c:v>
                </c:pt>
                <c:pt idx="696">
                  <c:v>-2.7339292801078758</c:v>
                </c:pt>
                <c:pt idx="697">
                  <c:v>-2.7333719201077855</c:v>
                </c:pt>
                <c:pt idx="698">
                  <c:v>-2.7333738801077492</c:v>
                </c:pt>
                <c:pt idx="699">
                  <c:v>-2.7327530701078047</c:v>
                </c:pt>
                <c:pt idx="700">
                  <c:v>-2.7320794501078325</c:v>
                </c:pt>
                <c:pt idx="701">
                  <c:v>-2.7320096246648213</c:v>
                </c:pt>
                <c:pt idx="702">
                  <c:v>-2.7309417337919952</c:v>
                </c:pt>
                <c:pt idx="703">
                  <c:v>-2.7308877501080135</c:v>
                </c:pt>
                <c:pt idx="704">
                  <c:v>-2.7305041501078482</c:v>
                </c:pt>
                <c:pt idx="705">
                  <c:v>-2.7295601401078802</c:v>
                </c:pt>
                <c:pt idx="706">
                  <c:v>-2.7293128886792752</c:v>
                </c:pt>
                <c:pt idx="707">
                  <c:v>-2.7279770601077238</c:v>
                </c:pt>
                <c:pt idx="708">
                  <c:v>-2.7282851601079043</c:v>
                </c:pt>
                <c:pt idx="709">
                  <c:v>-2.7278267156634426</c:v>
                </c:pt>
                <c:pt idx="710">
                  <c:v>-2.7249121674249492</c:v>
                </c:pt>
                <c:pt idx="711">
                  <c:v>-2.7252337101076902</c:v>
                </c:pt>
                <c:pt idx="712">
                  <c:v>-2.7248445838190918</c:v>
                </c:pt>
                <c:pt idx="713">
                  <c:v>-2.7232346601079409</c:v>
                </c:pt>
                <c:pt idx="714">
                  <c:v>-2.7220135401078251</c:v>
                </c:pt>
                <c:pt idx="715">
                  <c:v>-2.7219608901077952</c:v>
                </c:pt>
                <c:pt idx="716">
                  <c:v>-2.7215086835121132</c:v>
                </c:pt>
                <c:pt idx="717">
                  <c:v>-2.7205631724365604</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-2.7114534371192716</c:v>
                </c:pt>
                <c:pt idx="731">
                  <c:v>-2.7112854301079778</c:v>
                </c:pt>
                <c:pt idx="732">
                  <c:v>-2.7113704301078769</c:v>
                </c:pt>
                <c:pt idx="733">
                  <c:v>-2.710702560107805</c:v>
                </c:pt>
                <c:pt idx="734">
                  <c:v>-2.7108027934412027</c:v>
                </c:pt>
                <c:pt idx="735">
                  <c:v>-2.7103827934412408</c:v>
                </c:pt>
                <c:pt idx="736">
                  <c:v>-2.7084600601078987</c:v>
                </c:pt>
                <c:pt idx="737">
                  <c:v>-2.7085607764343438</c:v>
                </c:pt>
                <c:pt idx="738">
                  <c:v>-2.7083410201078952</c:v>
                </c:pt>
                <c:pt idx="739">
                  <c:v>-2.7071328701077459</c:v>
                </c:pt>
                <c:pt idx="740">
                  <c:v>-2.7061963801078148</c:v>
                </c:pt>
                <c:pt idx="741">
                  <c:v>-2.7063847601078699</c:v>
                </c:pt>
                <c:pt idx="742">
                  <c:v>-2.7054984907201027</c:v>
                </c:pt>
                <c:pt idx="743">
                  <c:v>-2.7050597527908042</c:v>
                </c:pt>
                <c:pt idx="744">
                  <c:v>-2.7035749773491951</c:v>
                </c:pt>
                <c:pt idx="745">
                  <c:v>-2.7026021301080574</c:v>
                </c:pt>
                <c:pt idx="746">
                  <c:v>-2.7028764901078093</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c:v>
                </c:pt>
                <c:pt idx="765">
                  <c:v>-2.6937132601078018</c:v>
                </c:pt>
                <c:pt idx="766">
                  <c:v>-2.6927461901079677</c:v>
                </c:pt>
                <c:pt idx="767">
                  <c:v>-2.6930123580670116</c:v>
                </c:pt>
                <c:pt idx="768">
                  <c:v>-2.692568348996744</c:v>
                </c:pt>
                <c:pt idx="769">
                  <c:v>-2.6914161585204552</c:v>
                </c:pt>
                <c:pt idx="770">
                  <c:v>-2.6918883101078253</c:v>
                </c:pt>
                <c:pt idx="771">
                  <c:v>-2.6911973801078242</c:v>
                </c:pt>
                <c:pt idx="772">
                  <c:v>-2.6900117601077556</c:v>
                </c:pt>
                <c:pt idx="773">
                  <c:v>-2.6897692745408381</c:v>
                </c:pt>
                <c:pt idx="774">
                  <c:v>-2.6897577901078362</c:v>
                </c:pt>
                <c:pt idx="775">
                  <c:v>-2.6890519201080139</c:v>
                </c:pt>
                <c:pt idx="776">
                  <c:v>-2.6882842601078396</c:v>
                </c:pt>
                <c:pt idx="777">
                  <c:v>-2.6861794601078515</c:v>
                </c:pt>
                <c:pt idx="778">
                  <c:v>-2.6866647501078242</c:v>
                </c:pt>
                <c:pt idx="779">
                  <c:v>-2.6862243570150524</c:v>
                </c:pt>
                <c:pt idx="780">
                  <c:v>-2.685760460107903</c:v>
                </c:pt>
                <c:pt idx="781">
                  <c:v>-2.6851554701079996</c:v>
                </c:pt>
                <c:pt idx="782">
                  <c:v>-2.6852102701078335</c:v>
                </c:pt>
                <c:pt idx="783">
                  <c:v>-2.6853717001078978</c:v>
                </c:pt>
                <c:pt idx="784">
                  <c:v>-2.6848010035861312</c:v>
                </c:pt>
                <c:pt idx="785">
                  <c:v>-2.6829493172507028</c:v>
                </c:pt>
                <c:pt idx="786">
                  <c:v>-2.6821809901078382</c:v>
                </c:pt>
                <c:pt idx="787">
                  <c:v>-2.6811731501078402</c:v>
                </c:pt>
                <c:pt idx="788">
                  <c:v>-2.6814115101079397</c:v>
                </c:pt>
                <c:pt idx="789">
                  <c:v>-2.6815042601078889</c:v>
                </c:pt>
                <c:pt idx="790">
                  <c:v>-2.6810464601077637</c:v>
                </c:pt>
                <c:pt idx="791">
                  <c:v>-2.6803895701079528</c:v>
                </c:pt>
                <c:pt idx="792">
                  <c:v>-2.6806089758973712</c:v>
                </c:pt>
                <c:pt idx="793">
                  <c:v>-2.6791526029649759</c:v>
                </c:pt>
                <c:pt idx="794">
                  <c:v>-2.6789684401079512</c:v>
                </c:pt>
                <c:pt idx="795">
                  <c:v>-2.6790162951594572</c:v>
                </c:pt>
                <c:pt idx="796">
                  <c:v>-2.6785908201079311</c:v>
                </c:pt>
                <c:pt idx="797">
                  <c:v>-2.6771862101078372</c:v>
                </c:pt>
                <c:pt idx="798">
                  <c:v>-2.6769675201078087</c:v>
                </c:pt>
                <c:pt idx="799">
                  <c:v>-2.6772008501077975</c:v>
                </c:pt>
                <c:pt idx="800">
                  <c:v>-2.6780239294955797</c:v>
                </c:pt>
                <c:pt idx="801">
                  <c:v>-2.6764086908770652</c:v>
                </c:pt>
                <c:pt idx="802">
                  <c:v>-2.6742981303206363</c:v>
                </c:pt>
                <c:pt idx="803">
                  <c:v>-2.673410160107764</c:v>
                </c:pt>
                <c:pt idx="804">
                  <c:v>-2.6740770001077294</c:v>
                </c:pt>
                <c:pt idx="805">
                  <c:v>-2.6733081901078748</c:v>
                </c:pt>
                <c:pt idx="806">
                  <c:v>-2.6724717281490626</c:v>
                </c:pt>
                <c:pt idx="807">
                  <c:v>-2.6726228930975107</c:v>
                </c:pt>
                <c:pt idx="808">
                  <c:v>-2.6711123085927566</c:v>
                </c:pt>
                <c:pt idx="809">
                  <c:v>-2.6716372101078036</c:v>
                </c:pt>
                <c:pt idx="810">
                  <c:v>-2.6710592301079288</c:v>
                </c:pt>
                <c:pt idx="811">
                  <c:v>-2.6704560580459002</c:v>
                </c:pt>
                <c:pt idx="812">
                  <c:v>-2.6702471401079482</c:v>
                </c:pt>
                <c:pt idx="813">
                  <c:v>-2.6693866901077712</c:v>
                </c:pt>
                <c:pt idx="814">
                  <c:v>-2.6692648901078115</c:v>
                </c:pt>
                <c:pt idx="815">
                  <c:v>-2.6685587662303805</c:v>
                </c:pt>
                <c:pt idx="816">
                  <c:v>-2.66724288677446</c:v>
                </c:pt>
                <c:pt idx="817">
                  <c:v>-2.6670670801079011</c:v>
                </c:pt>
                <c:pt idx="818">
                  <c:v>-2.6658784401078037</c:v>
                </c:pt>
                <c:pt idx="819">
                  <c:v>-2.6667716601079174</c:v>
                </c:pt>
                <c:pt idx="820">
                  <c:v>-2.6656204901078269</c:v>
                </c:pt>
                <c:pt idx="821">
                  <c:v>-2.6660194601078597</c:v>
                </c:pt>
                <c:pt idx="822">
                  <c:v>-2.6647247101078655</c:v>
                </c:pt>
                <c:pt idx="823">
                  <c:v>-2.6648036774992789</c:v>
                </c:pt>
                <c:pt idx="824">
                  <c:v>-2.6638692101077055</c:v>
                </c:pt>
                <c:pt idx="825">
                  <c:v>-2.6630111001079992</c:v>
                </c:pt>
                <c:pt idx="826">
                  <c:v>-2.6631673101077986</c:v>
                </c:pt>
                <c:pt idx="827">
                  <c:v>-2.6630245226078872</c:v>
                </c:pt>
                <c:pt idx="828">
                  <c:v>-2.6620910201078392</c:v>
                </c:pt>
                <c:pt idx="829">
                  <c:v>-2.6618327401078692</c:v>
                </c:pt>
                <c:pt idx="830">
                  <c:v>-2.6611097201079623</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-2.6543675701077549</c:v>
                </c:pt>
                <c:pt idx="846">
                  <c:v>-2.6540274601078835</c:v>
                </c:pt>
                <c:pt idx="847">
                  <c:v>-2.6533065735099655</c:v>
                </c:pt>
                <c:pt idx="848">
                  <c:v>-2.6542723201078777</c:v>
                </c:pt>
                <c:pt idx="849">
                  <c:v>-2.6544817631381372</c:v>
                </c:pt>
                <c:pt idx="850">
                  <c:v>-2.6519342601078542</c:v>
                </c:pt>
                <c:pt idx="851">
                  <c:v>-2.6512262782895588</c:v>
                </c:pt>
                <c:pt idx="852">
                  <c:v>-2.6518082001077943</c:v>
                </c:pt>
                <c:pt idx="853">
                  <c:v>-2.651605700107794</c:v>
                </c:pt>
                <c:pt idx="854">
                  <c:v>-2.6511206335771078</c:v>
                </c:pt>
                <c:pt idx="855">
                  <c:v>-2.6508256801079142</c:v>
                </c:pt>
                <c:pt idx="856">
                  <c:v>-2.6503293801078351</c:v>
                </c:pt>
                <c:pt idx="857">
                  <c:v>-2.6503238501080091</c:v>
                </c:pt>
                <c:pt idx="858">
                  <c:v>-2.6497063601077597</c:v>
                </c:pt>
                <c:pt idx="859">
                  <c:v>-2.6472920601078189</c:v>
                </c:pt>
                <c:pt idx="860">
                  <c:v>-2.6479645022130458</c:v>
                </c:pt>
                <c:pt idx="861">
                  <c:v>-2.6481049801076892</c:v>
                </c:pt>
                <c:pt idx="862">
                  <c:v>-2.6480729701078758</c:v>
                </c:pt>
                <c:pt idx="863">
                  <c:v>-2.6471815901079121</c:v>
                </c:pt>
                <c:pt idx="864">
                  <c:v>-2.6471984901078258</c:v>
                </c:pt>
                <c:pt idx="865">
                  <c:v>-2.6479805203488382</c:v>
                </c:pt>
                <c:pt idx="866">
                  <c:v>-2.645705275897285</c:v>
                </c:pt>
                <c:pt idx="867">
                  <c:v>-2.6453140401079254</c:v>
                </c:pt>
                <c:pt idx="868">
                  <c:v>-2.6456481001079037</c:v>
                </c:pt>
                <c:pt idx="869">
                  <c:v>-2.6454339501077442</c:v>
                </c:pt>
                <c:pt idx="870">
                  <c:v>-2.6450545001077472</c:v>
                </c:pt>
                <c:pt idx="871">
                  <c:v>-2.6447897201078976</c:v>
                </c:pt>
                <c:pt idx="872">
                  <c:v>-2.6452961611386314</c:v>
                </c:pt>
                <c:pt idx="873">
                  <c:v>-2.6442357819470215</c:v>
                </c:pt>
                <c:pt idx="874">
                  <c:v>-2.6436112552886364</c:v>
                </c:pt>
                <c:pt idx="875">
                  <c:v>-2.6432380601077798</c:v>
                </c:pt>
                <c:pt idx="876">
                  <c:v>-2.6425236401079584</c:v>
                </c:pt>
                <c:pt idx="877">
                  <c:v>-2.6418949755717311</c:v>
                </c:pt>
                <c:pt idx="878">
                  <c:v>-2.6424419401078731</c:v>
                </c:pt>
                <c:pt idx="879">
                  <c:v>-2.6413669801079052</c:v>
                </c:pt>
                <c:pt idx="880">
                  <c:v>-2.6415696801080628</c:v>
                </c:pt>
                <c:pt idx="881">
                  <c:v>-2.6413937401077496</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-2.6361016401079569</c:v>
                </c:pt>
                <c:pt idx="895">
                  <c:v>-2.6355165601080301</c:v>
                </c:pt>
                <c:pt idx="896">
                  <c:v>-2.6349131501078351</c:v>
                </c:pt>
                <c:pt idx="897">
                  <c:v>-2.6353620271181599</c:v>
                </c:pt>
                <c:pt idx="898">
                  <c:v>-2.6355471301078213</c:v>
                </c:pt>
                <c:pt idx="899">
                  <c:v>-2.6342898801077865</c:v>
                </c:pt>
                <c:pt idx="900">
                  <c:v>-2.6340273172507271</c:v>
                </c:pt>
                <c:pt idx="901">
                  <c:v>-2.6337474601078554</c:v>
                </c:pt>
                <c:pt idx="902">
                  <c:v>-2.6335360101077785</c:v>
                </c:pt>
                <c:pt idx="903">
                  <c:v>-2.633251970107807</c:v>
                </c:pt>
                <c:pt idx="904">
                  <c:v>-2.6323389961903407</c:v>
                </c:pt>
                <c:pt idx="905">
                  <c:v>-2.6317561301077999</c:v>
                </c:pt>
                <c:pt idx="906">
                  <c:v>-2.6317049901078775</c:v>
                </c:pt>
                <c:pt idx="907">
                  <c:v>-2.6311433401079412</c:v>
                </c:pt>
                <c:pt idx="908">
                  <c:v>-2.6310515315365572</c:v>
                </c:pt>
                <c:pt idx="909">
                  <c:v>-2.6301941926659156</c:v>
                </c:pt>
                <c:pt idx="910">
                  <c:v>-2.6298836501078582</c:v>
                </c:pt>
                <c:pt idx="911">
                  <c:v>-2.6290322101078942</c:v>
                </c:pt>
                <c:pt idx="912">
                  <c:v>-2.6286309501078362</c:v>
                </c:pt>
                <c:pt idx="913">
                  <c:v>-2.6284316101078558</c:v>
                </c:pt>
                <c:pt idx="914">
                  <c:v>-2.6280915301077812</c:v>
                </c:pt>
                <c:pt idx="915">
                  <c:v>-2.6278470477366977</c:v>
                </c:pt>
                <c:pt idx="916">
                  <c:v>-2.6276927201077456</c:v>
                </c:pt>
                <c:pt idx="917">
                  <c:v>-2.6273416228985158</c:v>
                </c:pt>
                <c:pt idx="918">
                  <c:v>-2.6275721934412104</c:v>
                </c:pt>
                <c:pt idx="919">
                  <c:v>-2.6262376401077612</c:v>
                </c:pt>
                <c:pt idx="920">
                  <c:v>-2.6262716201079432</c:v>
                </c:pt>
                <c:pt idx="921">
                  <c:v>-2.6256456801078625</c:v>
                </c:pt>
                <c:pt idx="922">
                  <c:v>-2.6259543879429166</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-2.6227025601079137</c:v>
                </c:pt>
                <c:pt idx="931">
                  <c:v>-2.6217425901078713</c:v>
                </c:pt>
                <c:pt idx="932">
                  <c:v>-2.6214357001076842</c:v>
                </c:pt>
                <c:pt idx="933">
                  <c:v>-2.6210969301078535</c:v>
                </c:pt>
                <c:pt idx="934">
                  <c:v>-2.6209676929844958</c:v>
                </c:pt>
                <c:pt idx="935">
                  <c:v>-2.6202737209773832</c:v>
                </c:pt>
                <c:pt idx="936">
                  <c:v>-2.6195674601078447</c:v>
                </c:pt>
                <c:pt idx="937">
                  <c:v>-2.6197858501077462</c:v>
                </c:pt>
                <c:pt idx="938">
                  <c:v>-2.6188231801078103</c:v>
                </c:pt>
                <c:pt idx="939">
                  <c:v>-2.6194953801078471</c:v>
                </c:pt>
                <c:pt idx="940">
                  <c:v>-2.6190532101078361</c:v>
                </c:pt>
                <c:pt idx="941">
                  <c:v>-2.6181213157780006</c:v>
                </c:pt>
                <c:pt idx="942">
                  <c:v>-2.6178348001077754</c:v>
                </c:pt>
                <c:pt idx="943">
                  <c:v>-2.6173558237442021</c:v>
                </c:pt>
                <c:pt idx="944">
                  <c:v>-2.6164139977422423</c:v>
                </c:pt>
                <c:pt idx="945">
                  <c:v>-2.6179577701078958</c:v>
                </c:pt>
                <c:pt idx="946">
                  <c:v>-2.6165715101078746</c:v>
                </c:pt>
                <c:pt idx="947">
                  <c:v>-2.6155943054685906</c:v>
                </c:pt>
                <c:pt idx="948">
                  <c:v>-2.6155564001077778</c:v>
                </c:pt>
                <c:pt idx="949">
                  <c:v>-2.6156612801077301</c:v>
                </c:pt>
                <c:pt idx="950">
                  <c:v>-2.6154606201078079</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-2.610462414653278</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-2.6087294701079058</c:v>
                </c:pt>
                <c:pt idx="970">
                  <c:v>-2.6079160992830879</c:v>
                </c:pt>
                <c:pt idx="971">
                  <c:v>-2.6077242401078209</c:v>
                </c:pt>
                <c:pt idx="972">
                  <c:v>-2.6076816301078196</c:v>
                </c:pt>
                <c:pt idx="973">
                  <c:v>-2.606955500107901</c:v>
                </c:pt>
                <c:pt idx="974">
                  <c:v>-2.6066192701079158</c:v>
                </c:pt>
                <c:pt idx="975">
                  <c:v>-2.606627841550949</c:v>
                </c:pt>
                <c:pt idx="976">
                  <c:v>-2.6072010039674498</c:v>
                </c:pt>
                <c:pt idx="977">
                  <c:v>-2.6052401267745324</c:v>
                </c:pt>
                <c:pt idx="978">
                  <c:v>-2.605254840107937</c:v>
                </c:pt>
                <c:pt idx="979">
                  <c:v>-2.6046963701078454</c:v>
                </c:pt>
                <c:pt idx="980">
                  <c:v>-2.6051777201078781</c:v>
                </c:pt>
                <c:pt idx="981">
                  <c:v>-2.6042556401077519</c:v>
                </c:pt>
                <c:pt idx="982">
                  <c:v>-2.6042783054686387</c:v>
                </c:pt>
                <c:pt idx="983">
                  <c:v>-2.6043841901079547</c:v>
                </c:pt>
                <c:pt idx="984">
                  <c:v>-2.6047111823300959</c:v>
                </c:pt>
                <c:pt idx="985">
                  <c:v>-2.6037215653710089</c:v>
                </c:pt>
                <c:pt idx="986">
                  <c:v>-2.6032511001078689</c:v>
                </c:pt>
                <c:pt idx="987">
                  <c:v>-2.6023149501077572</c:v>
                </c:pt>
                <c:pt idx="988">
                  <c:v>-2.6022121101077573</c:v>
                </c:pt>
                <c:pt idx="989">
                  <c:v>-2.6012252539222942</c:v>
                </c:pt>
                <c:pt idx="990">
                  <c:v>-2.6017270401079089</c:v>
                </c:pt>
                <c:pt idx="991">
                  <c:v>-2.6014251501077865</c:v>
                </c:pt>
                <c:pt idx="992">
                  <c:v>-2.6006607351078515</c:v>
                </c:pt>
                <c:pt idx="993">
                  <c:v>-2.5999450156632911</c:v>
                </c:pt>
                <c:pt idx="994">
                  <c:v>-2.5996706501078393</c:v>
                </c:pt>
                <c:pt idx="995">
                  <c:v>-2.6000940297281403</c:v>
                </c:pt>
                <c:pt idx="996">
                  <c:v>-2.5992865601079158</c:v>
                </c:pt>
                <c:pt idx="997">
                  <c:v>-2.5987644001079557</c:v>
                </c:pt>
                <c:pt idx="998">
                  <c:v>-2.5987382701080293</c:v>
                </c:pt>
                <c:pt idx="999">
                  <c:v>-2.5981917001076527</c:v>
                </c:pt>
                <c:pt idx="1000">
                  <c:v>-2.5986785743935426</c:v>
                </c:pt>
                <c:pt idx="1001">
                  <c:v>-2.5969402137310587</c:v>
                </c:pt>
                <c:pt idx="1002">
                  <c:v>-2.5971438501078694</c:v>
                </c:pt>
                <c:pt idx="1003">
                  <c:v>-2.5975350601079614</c:v>
                </c:pt>
                <c:pt idx="1004">
                  <c:v>-2.5965689501077938</c:v>
                </c:pt>
                <c:pt idx="1005">
                  <c:v>-2.5969711101079014</c:v>
                </c:pt>
                <c:pt idx="1006">
                  <c:v>-2.5961066701079289</c:v>
                </c:pt>
                <c:pt idx="1007">
                  <c:v>-2.5961350064995941</c:v>
                </c:pt>
                <c:pt idx="1008">
                  <c:v>-2.5960685820590865</c:v>
                </c:pt>
                <c:pt idx="1009">
                  <c:v>-2.59438351893137</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-2.5920783901077407</c:v>
                </c:pt>
                <c:pt idx="1020">
                  <c:v>-2.5911259392745589</c:v>
                </c:pt>
                <c:pt idx="1021">
                  <c:v>-2.5910626401079782</c:v>
                </c:pt>
                <c:pt idx="1022">
                  <c:v>-2.5910847501077852</c:v>
                </c:pt>
                <c:pt idx="1023">
                  <c:v>-2.5900180401078932</c:v>
                </c:pt>
                <c:pt idx="1024">
                  <c:v>-2.5896502901078398</c:v>
                </c:pt>
                <c:pt idx="1025">
                  <c:v>-2.5894499065364585</c:v>
                </c:pt>
                <c:pt idx="1026">
                  <c:v>-2.5884732417170166</c:v>
                </c:pt>
                <c:pt idx="1027">
                  <c:v>-2.5884519501078813</c:v>
                </c:pt>
                <c:pt idx="1028">
                  <c:v>-2.5872191101079096</c:v>
                </c:pt>
                <c:pt idx="1029">
                  <c:v>-2.5874712301079263</c:v>
                </c:pt>
                <c:pt idx="1030">
                  <c:v>-2.5872537301078893</c:v>
                </c:pt>
                <c:pt idx="1031">
                  <c:v>-2.5871350889738682</c:v>
                </c:pt>
                <c:pt idx="1032">
                  <c:v>-2.5873975777548885</c:v>
                </c:pt>
                <c:pt idx="1033">
                  <c:v>-2.5841544601078552</c:v>
                </c:pt>
                <c:pt idx="1034">
                  <c:v>-2.5849672801078052</c:v>
                </c:pt>
                <c:pt idx="1035">
                  <c:v>-2.5853118501077197</c:v>
                </c:pt>
                <c:pt idx="1036">
                  <c:v>-2.5853358801077944</c:v>
                </c:pt>
                <c:pt idx="1037">
                  <c:v>-2.5847496601077893</c:v>
                </c:pt>
                <c:pt idx="1038">
                  <c:v>-2.583571366357821</c:v>
                </c:pt>
                <c:pt idx="1039">
                  <c:v>-2.583771860107821</c:v>
                </c:pt>
                <c:pt idx="1040">
                  <c:v>-2.5849496315364342</c:v>
                </c:pt>
                <c:pt idx="1041">
                  <c:v>-2.5828703601078189</c:v>
                </c:pt>
                <c:pt idx="1042">
                  <c:v>-2.5834535801078005</c:v>
                </c:pt>
                <c:pt idx="1043">
                  <c:v>-2.5824698901078427</c:v>
                </c:pt>
                <c:pt idx="1044">
                  <c:v>-2.5823406601077887</c:v>
                </c:pt>
                <c:pt idx="1045">
                  <c:v>-2.5820238106234541</c:v>
                </c:pt>
                <c:pt idx="1046">
                  <c:v>-2.5814148501077798</c:v>
                </c:pt>
                <c:pt idx="1047">
                  <c:v>-2.5816478101079552</c:v>
                </c:pt>
                <c:pt idx="1048">
                  <c:v>-2.5811029601078417</c:v>
                </c:pt>
                <c:pt idx="1049">
                  <c:v>-2.5805369601078954</c:v>
                </c:pt>
                <c:pt idx="1050">
                  <c:v>-2.5805391501077999</c:v>
                </c:pt>
                <c:pt idx="1051">
                  <c:v>-2.5805424601079636</c:v>
                </c:pt>
                <c:pt idx="1052">
                  <c:v>-2.5802024201079945</c:v>
                </c:pt>
                <c:pt idx="1053">
                  <c:v>-2.5793469601077987</c:v>
                </c:pt>
                <c:pt idx="1054">
                  <c:v>-2.5797113701078187</c:v>
                </c:pt>
                <c:pt idx="1055">
                  <c:v>-2.5793178501077594</c:v>
                </c:pt>
                <c:pt idx="1056">
                  <c:v>-2.5790042642315711</c:v>
                </c:pt>
                <c:pt idx="1057">
                  <c:v>-2.5779634415893202</c:v>
                </c:pt>
                <c:pt idx="1058">
                  <c:v>-2.577916980107918</c:v>
                </c:pt>
                <c:pt idx="1059">
                  <c:v>-2.5780058301078239</c:v>
                </c:pt>
                <c:pt idx="1060">
                  <c:v>-2.5781784501079583</c:v>
                </c:pt>
                <c:pt idx="1061">
                  <c:v>-2.5782146401078592</c:v>
                </c:pt>
                <c:pt idx="1062">
                  <c:v>-2.5776979195673162</c:v>
                </c:pt>
                <c:pt idx="1063">
                  <c:v>-2.5775011301077342</c:v>
                </c:pt>
                <c:pt idx="1064">
                  <c:v>-2.5763152501079252</c:v>
                </c:pt>
                <c:pt idx="1065">
                  <c:v>-2.5757700358654461</c:v>
                </c:pt>
                <c:pt idx="1066">
                  <c:v>-2.5753660315363782</c:v>
                </c:pt>
                <c:pt idx="1067">
                  <c:v>-2.5753960201077746</c:v>
                </c:pt>
                <c:pt idx="1068">
                  <c:v>-2.5755212101079112</c:v>
                </c:pt>
                <c:pt idx="1069">
                  <c:v>-2.5753537590768758</c:v>
                </c:pt>
                <c:pt idx="1070">
                  <c:v>-2.5744554501079762</c:v>
                </c:pt>
                <c:pt idx="1071">
                  <c:v>-2.5747825401077788</c:v>
                </c:pt>
                <c:pt idx="1072">
                  <c:v>-2.5742848601077952</c:v>
                </c:pt>
                <c:pt idx="1073">
                  <c:v>-2.5744027934411227</c:v>
                </c:pt>
                <c:pt idx="1074">
                  <c:v>-2.5740249016662062</c:v>
                </c:pt>
                <c:pt idx="1075">
                  <c:v>-2.5738948701077802</c:v>
                </c:pt>
                <c:pt idx="1076">
                  <c:v>-2.5727682101079532</c:v>
                </c:pt>
                <c:pt idx="1077">
                  <c:v>-2.5727195001079393</c:v>
                </c:pt>
                <c:pt idx="1078">
                  <c:v>-2.5717022601078687</c:v>
                </c:pt>
                <c:pt idx="1079">
                  <c:v>-2.5717982517745392</c:v>
                </c:pt>
                <c:pt idx="1080">
                  <c:v>-2.572020880107786</c:v>
                </c:pt>
                <c:pt idx="1081">
                  <c:v>-2.5710997348331661</c:v>
                </c:pt>
                <c:pt idx="1082">
                  <c:v>-2.5704738922066932</c:v>
                </c:pt>
                <c:pt idx="1083">
                  <c:v>-2.5708026201078376</c:v>
                </c:pt>
                <c:pt idx="1084">
                  <c:v>-2.570396360107924</c:v>
                </c:pt>
                <c:pt idx="1085">
                  <c:v>-2.569513647607967</c:v>
                </c:pt>
                <c:pt idx="1086">
                  <c:v>-2.5690779901079592</c:v>
                </c:pt>
                <c:pt idx="1087">
                  <c:v>-2.5697632601077944</c:v>
                </c:pt>
                <c:pt idx="1088">
                  <c:v>-2.5689325401078689</c:v>
                </c:pt>
                <c:pt idx="1089">
                  <c:v>-2.5688403079339821</c:v>
                </c:pt>
                <c:pt idx="1090">
                  <c:v>-2.5687156059412075</c:v>
                </c:pt>
                <c:pt idx="1091">
                  <c:v>-2.5683594601078572</c:v>
                </c:pt>
                <c:pt idx="1092">
                  <c:v>-2.5677569701078942</c:v>
                </c:pt>
                <c:pt idx="1093">
                  <c:v>-2.5672261601077651</c:v>
                </c:pt>
                <c:pt idx="1094">
                  <c:v>-2.5668907701078751</c:v>
                </c:pt>
                <c:pt idx="1095">
                  <c:v>-2.567030740107787</c:v>
                </c:pt>
                <c:pt idx="1096">
                  <c:v>-2.5670528381565845</c:v>
                </c:pt>
                <c:pt idx="1097">
                  <c:v>-2.566383000107908</c:v>
                </c:pt>
                <c:pt idx="1098">
                  <c:v>-2.5665444484799198</c:v>
                </c:pt>
                <c:pt idx="1099">
                  <c:v>-2.5643991505840402</c:v>
                </c:pt>
                <c:pt idx="1100">
                  <c:v>-2.5648847901077412</c:v>
                </c:pt>
                <c:pt idx="1101">
                  <c:v>-2.5646820168088027</c:v>
                </c:pt>
                <c:pt idx="1102">
                  <c:v>-2.5648474601077424</c:v>
                </c:pt>
                <c:pt idx="1103">
                  <c:v>-2.5644309101078591</c:v>
                </c:pt>
                <c:pt idx="1104">
                  <c:v>-2.5641331201078832</c:v>
                </c:pt>
                <c:pt idx="1105">
                  <c:v>-2.5634767401078769</c:v>
                </c:pt>
                <c:pt idx="1106">
                  <c:v>-2.564319842460864</c:v>
                </c:pt>
                <c:pt idx="1107">
                  <c:v>-2.5632498430866235</c:v>
                </c:pt>
                <c:pt idx="1108">
                  <c:v>-2.5621762906164642</c:v>
                </c:pt>
                <c:pt idx="1109">
                  <c:v>-2.5615377201078537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-2.5605495001079142</c:v>
                </c:pt>
                <c:pt idx="1118">
                  <c:v>-2.5596516788578332</c:v>
                </c:pt>
                <c:pt idx="1119">
                  <c:v>-2.5588329601079209</c:v>
                </c:pt>
                <c:pt idx="1120">
                  <c:v>-2.5585753801078237</c:v>
                </c:pt>
                <c:pt idx="1121">
                  <c:v>-2.5590745401077872</c:v>
                </c:pt>
                <c:pt idx="1122">
                  <c:v>-2.5577501788579609</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-2.5531889288579093</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-2.5503137901079813</c:v>
                </c:pt>
                <c:pt idx="1149">
                  <c:v>-2.5499372901078652</c:v>
                </c:pt>
                <c:pt idx="1150">
                  <c:v>-2.5493139601078392</c:v>
                </c:pt>
                <c:pt idx="1151">
                  <c:v>-2.5497834601078342</c:v>
                </c:pt>
                <c:pt idx="1152">
                  <c:v>-2.5499934197039087</c:v>
                </c:pt>
                <c:pt idx="1153">
                  <c:v>-2.5497710226078598</c:v>
                </c:pt>
                <c:pt idx="1154">
                  <c:v>-2.5487475401078572</c:v>
                </c:pt>
                <c:pt idx="1155">
                  <c:v>-2.5483026901078318</c:v>
                </c:pt>
                <c:pt idx="1156">
                  <c:v>-2.5478495301078237</c:v>
                </c:pt>
                <c:pt idx="1157">
                  <c:v>-2.5478194201078566</c:v>
                </c:pt>
                <c:pt idx="1158">
                  <c:v>-2.5468210271180847</c:v>
                </c:pt>
                <c:pt idx="1159">
                  <c:v>-2.5479454601078544</c:v>
                </c:pt>
                <c:pt idx="1160">
                  <c:v>-2.546282920634237</c:v>
                </c:pt>
                <c:pt idx="1161">
                  <c:v>-2.5460079801079312</c:v>
                </c:pt>
                <c:pt idx="1162">
                  <c:v>-2.5463113801079684</c:v>
                </c:pt>
                <c:pt idx="1163">
                  <c:v>-2.5460085301078803</c:v>
                </c:pt>
                <c:pt idx="1164">
                  <c:v>-2.5456387501077726</c:v>
                </c:pt>
                <c:pt idx="1165">
                  <c:v>-2.5459904288578485</c:v>
                </c:pt>
                <c:pt idx="1166">
                  <c:v>-2.5456777101078112</c:v>
                </c:pt>
                <c:pt idx="1167">
                  <c:v>-2.5446694816131807</c:v>
                </c:pt>
                <c:pt idx="1168">
                  <c:v>-2.5440630315363819</c:v>
                </c:pt>
                <c:pt idx="1169">
                  <c:v>-2.5438324301077984</c:v>
                </c:pt>
                <c:pt idx="1170">
                  <c:v>-2.5434912801077205</c:v>
                </c:pt>
                <c:pt idx="1171">
                  <c:v>-2.5433679288578217</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-2.5407998801079166</c:v>
                </c:pt>
                <c:pt idx="1181">
                  <c:v>-2.5394874201080144</c:v>
                </c:pt>
                <c:pt idx="1182">
                  <c:v>-2.5405052001078592</c:v>
                </c:pt>
                <c:pt idx="1183">
                  <c:v>-2.5409805164459445</c:v>
                </c:pt>
                <c:pt idx="1184">
                  <c:v>-2.5412860434412465</c:v>
                </c:pt>
                <c:pt idx="1185">
                  <c:v>-2.5393271524155407</c:v>
                </c:pt>
                <c:pt idx="1186">
                  <c:v>-2.5387911801077951</c:v>
                </c:pt>
                <c:pt idx="1187">
                  <c:v>-2.5381156901077437</c:v>
                </c:pt>
                <c:pt idx="1188">
                  <c:v>-2.5384247101078046</c:v>
                </c:pt>
                <c:pt idx="1189">
                  <c:v>-2.5382371071667791</c:v>
                </c:pt>
                <c:pt idx="1190">
                  <c:v>-2.5383511267744865</c:v>
                </c:pt>
                <c:pt idx="1191">
                  <c:v>-2.537510140107917</c:v>
                </c:pt>
                <c:pt idx="1192">
                  <c:v>-2.5381617970643218</c:v>
                </c:pt>
                <c:pt idx="1193">
                  <c:v>-2.5366682142061134</c:v>
                </c:pt>
                <c:pt idx="1194">
                  <c:v>-2.5367502601078513</c:v>
                </c:pt>
                <c:pt idx="1195">
                  <c:v>-2.5366200459663446</c:v>
                </c:pt>
                <c:pt idx="1196">
                  <c:v>-2.5366198871911627</c:v>
                </c:pt>
                <c:pt idx="1197">
                  <c:v>-2.5360310801078185</c:v>
                </c:pt>
                <c:pt idx="1198">
                  <c:v>-2.5360751601079548</c:v>
                </c:pt>
                <c:pt idx="1199">
                  <c:v>-2.5349076401077353</c:v>
                </c:pt>
                <c:pt idx="1200">
                  <c:v>-2.534362360107937</c:v>
                </c:pt>
                <c:pt idx="1201">
                  <c:v>-2.5349102758973632</c:v>
                </c:pt>
                <c:pt idx="1202">
                  <c:v>-2.5331751743935769</c:v>
                </c:pt>
                <c:pt idx="1203">
                  <c:v>-2.5338721201078984</c:v>
                </c:pt>
                <c:pt idx="1204">
                  <c:v>-2.5345106801078714</c:v>
                </c:pt>
                <c:pt idx="1205">
                  <c:v>-2.5346226501079632</c:v>
                </c:pt>
                <c:pt idx="1206">
                  <c:v>-2.5335151501079602</c:v>
                </c:pt>
                <c:pt idx="1207">
                  <c:v>-2.5329812001077991</c:v>
                </c:pt>
                <c:pt idx="1208">
                  <c:v>-2.5322236892745984</c:v>
                </c:pt>
                <c:pt idx="1209">
                  <c:v>-2.5323513302377023</c:v>
                </c:pt>
                <c:pt idx="1210">
                  <c:v>-2.5324356059411173</c:v>
                </c:pt>
                <c:pt idx="1211">
                  <c:v>-2.5323491101078699</c:v>
                </c:pt>
                <c:pt idx="1212">
                  <c:v>-2.5320220401078597</c:v>
                </c:pt>
                <c:pt idx="1213">
                  <c:v>-2.5316392001079482</c:v>
                </c:pt>
                <c:pt idx="1214">
                  <c:v>-2.5310896163579315</c:v>
                </c:pt>
                <c:pt idx="1215">
                  <c:v>-2.5311704901080074</c:v>
                </c:pt>
                <c:pt idx="1216">
                  <c:v>-2.5309320401077855</c:v>
                </c:pt>
                <c:pt idx="1217">
                  <c:v>-2.5307872201077002</c:v>
                </c:pt>
                <c:pt idx="1218">
                  <c:v>-2.5293773489967077</c:v>
                </c:pt>
                <c:pt idx="1219">
                  <c:v>-2.5288866465485</c:v>
                </c:pt>
                <c:pt idx="1220">
                  <c:v>-2.528543460107727</c:v>
                </c:pt>
                <c:pt idx="1221">
                  <c:v>-2.5292380001078669</c:v>
                </c:pt>
                <c:pt idx="1222">
                  <c:v>-2.5289951501078889</c:v>
                </c:pt>
                <c:pt idx="1223">
                  <c:v>-2.5286265601079694</c:v>
                </c:pt>
                <c:pt idx="1224">
                  <c:v>-2.5287008601079375</c:v>
                </c:pt>
                <c:pt idx="1225">
                  <c:v>-2.5294155017743805</c:v>
                </c:pt>
                <c:pt idx="1226">
                  <c:v>-2.5293600261455542</c:v>
                </c:pt>
                <c:pt idx="1227">
                  <c:v>-2.5258863801078775</c:v>
                </c:pt>
                <c:pt idx="1228">
                  <c:v>-2.5270181201078397</c:v>
                </c:pt>
                <c:pt idx="1229">
                  <c:v>-2.5271404701078666</c:v>
                </c:pt>
                <c:pt idx="1230">
                  <c:v>-2.5266980701079551</c:v>
                </c:pt>
                <c:pt idx="1231">
                  <c:v>-2.5266200575104447</c:v>
                </c:pt>
                <c:pt idx="1232">
                  <c:v>-2.5270119809410692</c:v>
                </c:pt>
                <c:pt idx="1233">
                  <c:v>-2.526681870107879</c:v>
                </c:pt>
                <c:pt idx="1234">
                  <c:v>-2.5258649301076987</c:v>
                </c:pt>
                <c:pt idx="1235">
                  <c:v>-2.5253794601078425</c:v>
                </c:pt>
                <c:pt idx="1236">
                  <c:v>-2.5248939510170088</c:v>
                </c:pt>
                <c:pt idx="1237">
                  <c:v>-2.5245747301078754</c:v>
                </c:pt>
                <c:pt idx="1238">
                  <c:v>-2.5247405851078213</c:v>
                </c:pt>
                <c:pt idx="1239">
                  <c:v>-2.5243751301078703</c:v>
                </c:pt>
                <c:pt idx="1240">
                  <c:v>-2.5246602501078854</c:v>
                </c:pt>
                <c:pt idx="1241">
                  <c:v>-2.5239163201079609</c:v>
                </c:pt>
                <c:pt idx="1242">
                  <c:v>-2.5236555001078926</c:v>
                </c:pt>
                <c:pt idx="1243">
                  <c:v>-2.5234683246911631</c:v>
                </c:pt>
                <c:pt idx="1244">
                  <c:v>-2.5220054601078599</c:v>
                </c:pt>
                <c:pt idx="1245">
                  <c:v>-2.5236928948904032</c:v>
                </c:pt>
                <c:pt idx="1246">
                  <c:v>-2.5223729101078027</c:v>
                </c:pt>
                <c:pt idx="1247">
                  <c:v>-2.5226764001077386</c:v>
                </c:pt>
                <c:pt idx="1248">
                  <c:v>-2.5219230301078848</c:v>
                </c:pt>
                <c:pt idx="1249">
                  <c:v>-2.5225464401077744</c:v>
                </c:pt>
                <c:pt idx="1250">
                  <c:v>-2.5238943925403605</c:v>
                </c:pt>
                <c:pt idx="1251">
                  <c:v>-2.5225725701077835</c:v>
                </c:pt>
                <c:pt idx="1252">
                  <c:v>-2.5208098801078047</c:v>
                </c:pt>
                <c:pt idx="1253">
                  <c:v>-2.5209937579801696</c:v>
                </c:pt>
                <c:pt idx="1254">
                  <c:v>-2.5186894601078196</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-2.5177387501077995</c:v>
                </c:pt>
                <c:pt idx="1265">
                  <c:v>-2.5173710801077802</c:v>
                </c:pt>
                <c:pt idx="1266">
                  <c:v>-2.5172521001078647</c:v>
                </c:pt>
                <c:pt idx="1267">
                  <c:v>-2.516618949691245</c:v>
                </c:pt>
                <c:pt idx="1268">
                  <c:v>-2.5168992401079042</c:v>
                </c:pt>
                <c:pt idx="1269">
                  <c:v>-2.5166194985693666</c:v>
                </c:pt>
                <c:pt idx="1270">
                  <c:v>-2.516679460107849</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-2.5146314386023247</c:v>
                </c:pt>
                <c:pt idx="1280">
                  <c:v>-2.51426645010788</c:v>
                </c:pt>
                <c:pt idx="1281">
                  <c:v>-2.5136979601078622</c:v>
                </c:pt>
                <c:pt idx="1282">
                  <c:v>-2.5136129101077667</c:v>
                </c:pt>
                <c:pt idx="1283">
                  <c:v>-2.513467003586257</c:v>
                </c:pt>
                <c:pt idx="1284">
                  <c:v>-2.5132178601077602</c:v>
                </c:pt>
                <c:pt idx="1285">
                  <c:v>-2.512459020107852</c:v>
                </c:pt>
                <c:pt idx="1286">
                  <c:v>-2.5124315801077159</c:v>
                </c:pt>
                <c:pt idx="1287">
                  <c:v>-2.5130811139539437</c:v>
                </c:pt>
                <c:pt idx="1288">
                  <c:v>-2.511873083763855</c:v>
                </c:pt>
                <c:pt idx="1289">
                  <c:v>-2.5116014501078467</c:v>
                </c:pt>
                <c:pt idx="1290">
                  <c:v>-2.510990200107841</c:v>
                </c:pt>
                <c:pt idx="1291">
                  <c:v>-2.5114193301078807</c:v>
                </c:pt>
                <c:pt idx="1292">
                  <c:v>-2.5113574801080429</c:v>
                </c:pt>
                <c:pt idx="1293">
                  <c:v>-2.5104869301078567</c:v>
                </c:pt>
                <c:pt idx="1294">
                  <c:v>-2.5115791357833777</c:v>
                </c:pt>
                <c:pt idx="1295">
                  <c:v>-2.5116303094228267</c:v>
                </c:pt>
                <c:pt idx="1296">
                  <c:v>-2.5101685443183341</c:v>
                </c:pt>
                <c:pt idx="1297">
                  <c:v>-2.5091155501079245</c:v>
                </c:pt>
                <c:pt idx="1298">
                  <c:v>-2.5095091601078394</c:v>
                </c:pt>
                <c:pt idx="1299">
                  <c:v>-2.509554230107955</c:v>
                </c:pt>
                <c:pt idx="1300">
                  <c:v>-2.5088094809411947</c:v>
                </c:pt>
                <c:pt idx="1301">
                  <c:v>-2.5084813901078462</c:v>
                </c:pt>
                <c:pt idx="1302">
                  <c:v>-2.5091614864236504</c:v>
                </c:pt>
                <c:pt idx="1303">
                  <c:v>-2.5084614704170347</c:v>
                </c:pt>
                <c:pt idx="1304">
                  <c:v>-2.5076449801077558</c:v>
                </c:pt>
                <c:pt idx="1305">
                  <c:v>-2.5081916201078251</c:v>
                </c:pt>
                <c:pt idx="1306">
                  <c:v>-2.5075254080245792</c:v>
                </c:pt>
                <c:pt idx="1307">
                  <c:v>-2.5075880501079606</c:v>
                </c:pt>
                <c:pt idx="1308">
                  <c:v>-2.5072361201078621</c:v>
                </c:pt>
                <c:pt idx="1309">
                  <c:v>-2.5071738101079046</c:v>
                </c:pt>
                <c:pt idx="1310">
                  <c:v>-2.5073139501079198</c:v>
                </c:pt>
                <c:pt idx="1311">
                  <c:v>-2.5072039001078394</c:v>
                </c:pt>
                <c:pt idx="1312">
                  <c:v>-2.5063272823301075</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-2.5046972315364426</c:v>
                </c:pt>
                <c:pt idx="1321">
                  <c:v>-2.5044905201078222</c:v>
                </c:pt>
                <c:pt idx="1322">
                  <c:v>-2.5043163501079189</c:v>
                </c:pt>
                <c:pt idx="1323">
                  <c:v>-2.5045160401078892</c:v>
                </c:pt>
                <c:pt idx="1324">
                  <c:v>-2.504532930107743</c:v>
                </c:pt>
                <c:pt idx="1325">
                  <c:v>-2.5038438601078354</c:v>
                </c:pt>
                <c:pt idx="1326">
                  <c:v>-2.5042612901079941</c:v>
                </c:pt>
                <c:pt idx="1327">
                  <c:v>-2.5037390170698202</c:v>
                </c:pt>
                <c:pt idx="1328">
                  <c:v>-2.5033197391775732</c:v>
                </c:pt>
                <c:pt idx="1329">
                  <c:v>-2.5030510001078752</c:v>
                </c:pt>
                <c:pt idx="1330">
                  <c:v>-2.503129860107939</c:v>
                </c:pt>
                <c:pt idx="1331">
                  <c:v>-2.5025647101077912</c:v>
                </c:pt>
                <c:pt idx="1332">
                  <c:v>-2.5024975501078357</c:v>
                </c:pt>
                <c:pt idx="1333">
                  <c:v>-2.5021633101078038</c:v>
                </c:pt>
                <c:pt idx="1334">
                  <c:v>-2.5019234401077601</c:v>
                </c:pt>
                <c:pt idx="1335">
                  <c:v>-2.5024083701078412</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-2.5007154601079575</c:v>
                </c:pt>
                <c:pt idx="1344">
                  <c:v>-2.4998210601078625</c:v>
                </c:pt>
                <c:pt idx="1345">
                  <c:v>-2.4999874074762687</c:v>
                </c:pt>
                <c:pt idx="1346">
                  <c:v>-2.4988774601078467</c:v>
                </c:pt>
                <c:pt idx="1347">
                  <c:v>-2.4993062701079398</c:v>
                </c:pt>
                <c:pt idx="1348">
                  <c:v>-2.4988173301077548</c:v>
                </c:pt>
                <c:pt idx="1349">
                  <c:v>-2.4977646201079748</c:v>
                </c:pt>
                <c:pt idx="1350">
                  <c:v>-2.4986554197037885</c:v>
                </c:pt>
                <c:pt idx="1351">
                  <c:v>-2.497755594128503</c:v>
                </c:pt>
                <c:pt idx="1352">
                  <c:v>-2.4971332201077292</c:v>
                </c:pt>
                <c:pt idx="1353">
                  <c:v>-2.4974013119596488</c:v>
                </c:pt>
                <c:pt idx="1354">
                  <c:v>-2.4971916929846745</c:v>
                </c:pt>
                <c:pt idx="1355">
                  <c:v>-2.4967860501080423</c:v>
                </c:pt>
                <c:pt idx="1356">
                  <c:v>-2.4967059121625113</c:v>
                </c:pt>
                <c:pt idx="1357">
                  <c:v>-2.4964175301077907</c:v>
                </c:pt>
                <c:pt idx="1358">
                  <c:v>-2.4954435801078727</c:v>
                </c:pt>
                <c:pt idx="1359">
                  <c:v>-2.4950003501079152</c:v>
                </c:pt>
                <c:pt idx="1360">
                  <c:v>-2.4949918964714497</c:v>
                </c:pt>
                <c:pt idx="1361">
                  <c:v>-2.4929841267745161</c:v>
                </c:pt>
                <c:pt idx="1362">
                  <c:v>-2.4949807301078408</c:v>
                </c:pt>
                <c:pt idx="1363">
                  <c:v>-2.4942633653710544</c:v>
                </c:pt>
                <c:pt idx="1364">
                  <c:v>-2.4940695101078467</c:v>
                </c:pt>
                <c:pt idx="1365">
                  <c:v>-2.4942300601077818</c:v>
                </c:pt>
                <c:pt idx="1366">
                  <c:v>-2.4940995701078634</c:v>
                </c:pt>
                <c:pt idx="1367">
                  <c:v>-2.4941777301079098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-2.4901237101079263</c:v>
                </c:pt>
                <c:pt idx="1381">
                  <c:v>-2.4893918916867248</c:v>
                </c:pt>
                <c:pt idx="1382">
                  <c:v>-2.489854680107797</c:v>
                </c:pt>
                <c:pt idx="1383">
                  <c:v>-2.4897172401078556</c:v>
                </c:pt>
                <c:pt idx="1384">
                  <c:v>-2.4887255201079084</c:v>
                </c:pt>
                <c:pt idx="1385">
                  <c:v>-2.4884433401078354</c:v>
                </c:pt>
                <c:pt idx="1386">
                  <c:v>-2.4906253559412037</c:v>
                </c:pt>
                <c:pt idx="1387">
                  <c:v>-2.4884779818470832</c:v>
                </c:pt>
                <c:pt idx="1388">
                  <c:v>-2.487496551016938</c:v>
                </c:pt>
                <c:pt idx="1389">
                  <c:v>-2.4880449701078504</c:v>
                </c:pt>
                <c:pt idx="1390">
                  <c:v>-2.4885943501077796</c:v>
                </c:pt>
                <c:pt idx="1391">
                  <c:v>-2.487904540107797</c:v>
                </c:pt>
                <c:pt idx="1392">
                  <c:v>-2.4876903801079235</c:v>
                </c:pt>
                <c:pt idx="1393">
                  <c:v>-2.4877114916868095</c:v>
                </c:pt>
                <c:pt idx="1394">
                  <c:v>-2.487036550107848</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-2.4831377743935437</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-2.4808208472046998</c:v>
                </c:pt>
                <c:pt idx="1414">
                  <c:v>-2.4810602801078545</c:v>
                </c:pt>
                <c:pt idx="1415">
                  <c:v>-2.4807285601079516</c:v>
                </c:pt>
                <c:pt idx="1416">
                  <c:v>-2.4805017154268842</c:v>
                </c:pt>
                <c:pt idx="1417">
                  <c:v>-2.4799388901078743</c:v>
                </c:pt>
                <c:pt idx="1418">
                  <c:v>-2.4799837801078155</c:v>
                </c:pt>
                <c:pt idx="1419">
                  <c:v>-2.4801169901080158</c:v>
                </c:pt>
                <c:pt idx="1420">
                  <c:v>-2.4807127601078949</c:v>
                </c:pt>
                <c:pt idx="1421">
                  <c:v>-2.4808794601078574</c:v>
                </c:pt>
                <c:pt idx="1422">
                  <c:v>-2.4778634601078382</c:v>
                </c:pt>
                <c:pt idx="1423">
                  <c:v>-2.478280340542625</c:v>
                </c:pt>
                <c:pt idx="1424">
                  <c:v>-2.4788950601078437</c:v>
                </c:pt>
                <c:pt idx="1425">
                  <c:v>-2.4784867501078911</c:v>
                </c:pt>
                <c:pt idx="1426">
                  <c:v>-2.4778029601077947</c:v>
                </c:pt>
                <c:pt idx="1427">
                  <c:v>-2.4784774701077339</c:v>
                </c:pt>
                <c:pt idx="1428">
                  <c:v>-2.4780240180025603</c:v>
                </c:pt>
                <c:pt idx="1429">
                  <c:v>-2.4775683301079283</c:v>
                </c:pt>
                <c:pt idx="1430">
                  <c:v>-2.4776548137664207</c:v>
                </c:pt>
                <c:pt idx="1431">
                  <c:v>-2.4768704288577927</c:v>
                </c:pt>
                <c:pt idx="1432">
                  <c:v>-2.4770124401077847</c:v>
                </c:pt>
                <c:pt idx="1433">
                  <c:v>-2.476438930107943</c:v>
                </c:pt>
                <c:pt idx="1434">
                  <c:v>-2.4760052495814904</c:v>
                </c:pt>
                <c:pt idx="1435">
                  <c:v>-2.4752792501078744</c:v>
                </c:pt>
                <c:pt idx="1436">
                  <c:v>-2.4753277801079636</c:v>
                </c:pt>
                <c:pt idx="1437">
                  <c:v>-2.4755762601077742</c:v>
                </c:pt>
                <c:pt idx="1438">
                  <c:v>-2.4754249243935336</c:v>
                </c:pt>
                <c:pt idx="1439">
                  <c:v>-2.4746487782896764</c:v>
                </c:pt>
                <c:pt idx="1440">
                  <c:v>-2.4751279101077301</c:v>
                </c:pt>
                <c:pt idx="1441">
                  <c:v>-2.4746364916867378</c:v>
                </c:pt>
                <c:pt idx="1442">
                  <c:v>-2.4741313601077648</c:v>
                </c:pt>
                <c:pt idx="1443">
                  <c:v>-2.4746394401079383</c:v>
                </c:pt>
                <c:pt idx="1444">
                  <c:v>-2.4740619001077837</c:v>
                </c:pt>
                <c:pt idx="1445">
                  <c:v>-2.474503800107783</c:v>
                </c:pt>
                <c:pt idx="1446">
                  <c:v>-2.4737513172507875</c:v>
                </c:pt>
                <c:pt idx="1447">
                  <c:v>-2.4743768886792594</c:v>
                </c:pt>
                <c:pt idx="1448">
                  <c:v>-2.4731094601078487</c:v>
                </c:pt>
                <c:pt idx="1449">
                  <c:v>-2.4725417801079885</c:v>
                </c:pt>
                <c:pt idx="1450">
                  <c:v>-2.4726864101078641</c:v>
                </c:pt>
                <c:pt idx="1451">
                  <c:v>-2.4731439401079345</c:v>
                </c:pt>
                <c:pt idx="1452">
                  <c:v>-2.472149200107836</c:v>
                </c:pt>
                <c:pt idx="1453">
                  <c:v>-2.4722780330245318</c:v>
                </c:pt>
                <c:pt idx="1454">
                  <c:v>-2.4723259701078177</c:v>
                </c:pt>
                <c:pt idx="1455">
                  <c:v>-2.4716044001078927</c:v>
                </c:pt>
                <c:pt idx="1456">
                  <c:v>-2.4718644601078523</c:v>
                </c:pt>
                <c:pt idx="1457">
                  <c:v>-2.4724290234880568</c:v>
                </c:pt>
                <c:pt idx="1458">
                  <c:v>-2.4705976001078511</c:v>
                </c:pt>
                <c:pt idx="1459">
                  <c:v>-2.4707638401077388</c:v>
                </c:pt>
                <c:pt idx="1460">
                  <c:v>-2.4711477232656307</c:v>
                </c:pt>
                <c:pt idx="1461">
                  <c:v>-2.4702362501078312</c:v>
                </c:pt>
                <c:pt idx="1462">
                  <c:v>-2.4696658001079186</c:v>
                </c:pt>
                <c:pt idx="1463">
                  <c:v>-2.4703034601078278</c:v>
                </c:pt>
                <c:pt idx="1464">
                  <c:v>-2.4698275501077971</c:v>
                </c:pt>
                <c:pt idx="1465">
                  <c:v>-2.4692191788578555</c:v>
                </c:pt>
                <c:pt idx="1466">
                  <c:v>-2.4697572542254735</c:v>
                </c:pt>
                <c:pt idx="1467">
                  <c:v>-2.4686925783874076</c:v>
                </c:pt>
                <c:pt idx="1468">
                  <c:v>-2.4686646301078525</c:v>
                </c:pt>
                <c:pt idx="1469">
                  <c:v>-2.4684455901077338</c:v>
                </c:pt>
                <c:pt idx="1470">
                  <c:v>-2.4682693201078627</c:v>
                </c:pt>
                <c:pt idx="1471">
                  <c:v>-2.4679304201077632</c:v>
                </c:pt>
                <c:pt idx="1472">
                  <c:v>-2.4683341401077317</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-2.2017294601078587</c:v>
                </c:pt>
                <c:pt idx="1">
                  <c:v>-2.2028032101078594</c:v>
                </c:pt>
                <c:pt idx="2">
                  <c:v>-2.2035490601078891</c:v>
                </c:pt>
                <c:pt idx="3">
                  <c:v>-2.2045717601079744</c:v>
                </c:pt>
                <c:pt idx="4">
                  <c:v>-2.2027614940061677</c:v>
                </c:pt>
                <c:pt idx="5">
                  <c:v>-2.1967194601077997</c:v>
                </c:pt>
                <c:pt idx="6">
                  <c:v>-2.1924152301078537</c:v>
                </c:pt>
                <c:pt idx="7">
                  <c:v>-2.1815924803097877</c:v>
                </c:pt>
                <c:pt idx="8">
                  <c:v>-2.1199178246911146</c:v>
                </c:pt>
                <c:pt idx="9">
                  <c:v>-2.0631174901079312</c:v>
                </c:pt>
                <c:pt idx="10">
                  <c:v>-2.1779601101078887</c:v>
                </c:pt>
                <c:pt idx="11">
                  <c:v>-2.0977134401078392</c:v>
                </c:pt>
                <c:pt idx="12">
                  <c:v>-2.0518858237442101</c:v>
                </c:pt>
                <c:pt idx="13">
                  <c:v>-0.80155049582202686</c:v>
                </c:pt>
                <c:pt idx="14">
                  <c:v>-0.54681308010796559</c:v>
                </c:pt>
                <c:pt idx="15">
                  <c:v>-1.4556012601078248</c:v>
                </c:pt>
                <c:pt idx="16">
                  <c:v>-1.7928200201077686</c:v>
                </c:pt>
                <c:pt idx="17">
                  <c:v>-1.4559195401078839</c:v>
                </c:pt>
                <c:pt idx="18">
                  <c:v>-1.425189664189388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c:v>
                </c:pt>
                <c:pt idx="30">
                  <c:v>-2.7368989449563372</c:v>
                </c:pt>
                <c:pt idx="31">
                  <c:v>-3.2154104601078877</c:v>
                </c:pt>
                <c:pt idx="32">
                  <c:v>-3.2502701001079686</c:v>
                </c:pt>
                <c:pt idx="33">
                  <c:v>-3.3476670101079153</c:v>
                </c:pt>
                <c:pt idx="34">
                  <c:v>-3.1307732401079758</c:v>
                </c:pt>
                <c:pt idx="35">
                  <c:v>-2.790121167424946</c:v>
                </c:pt>
                <c:pt idx="36">
                  <c:v>-1.0893294601078478</c:v>
                </c:pt>
                <c:pt idx="37">
                  <c:v>-1.0296189201079073</c:v>
                </c:pt>
                <c:pt idx="38">
                  <c:v>-0.12011701010791848</c:v>
                </c:pt>
                <c:pt idx="39">
                  <c:v>0.84451841744309886</c:v>
                </c:pt>
                <c:pt idx="40">
                  <c:v>2.0020353898922827</c:v>
                </c:pt>
                <c:pt idx="41">
                  <c:v>2.2555655987156626</c:v>
                </c:pt>
                <c:pt idx="42">
                  <c:v>5.1841764222450522</c:v>
                </c:pt>
                <c:pt idx="43">
                  <c:v>5.9165823798922617</c:v>
                </c:pt>
                <c:pt idx="44">
                  <c:v>6.9026942898922004</c:v>
                </c:pt>
                <c:pt idx="45">
                  <c:v>7.2574964798923673</c:v>
                </c:pt>
                <c:pt idx="46">
                  <c:v>7.2811151398923384</c:v>
                </c:pt>
                <c:pt idx="47">
                  <c:v>7.0736663498920302</c:v>
                </c:pt>
                <c:pt idx="48">
                  <c:v>7.3805176998920388</c:v>
                </c:pt>
                <c:pt idx="49">
                  <c:v>7.8879965798921114</c:v>
                </c:pt>
                <c:pt idx="50">
                  <c:v>7.8501531714710637</c:v>
                </c:pt>
                <c:pt idx="51">
                  <c:v>6.3833046961422175</c:v>
                </c:pt>
                <c:pt idx="52">
                  <c:v>6.5000618298921484</c:v>
                </c:pt>
                <c:pt idx="53">
                  <c:v>6.7298604669755075</c:v>
                </c:pt>
                <c:pt idx="54">
                  <c:v>6.783769909892249</c:v>
                </c:pt>
                <c:pt idx="55">
                  <c:v>6.7149278398923062</c:v>
                </c:pt>
                <c:pt idx="56">
                  <c:v>6.6135977179743151</c:v>
                </c:pt>
                <c:pt idx="57">
                  <c:v>6.9262396308012484</c:v>
                </c:pt>
                <c:pt idx="58">
                  <c:v>6.9439221998921941</c:v>
                </c:pt>
                <c:pt idx="59">
                  <c:v>6.6414339498920754</c:v>
                </c:pt>
                <c:pt idx="60">
                  <c:v>6.6896041398921824</c:v>
                </c:pt>
                <c:pt idx="61">
                  <c:v>6.8804093798922281</c:v>
                </c:pt>
                <c:pt idx="62">
                  <c:v>6.9830957798921984</c:v>
                </c:pt>
                <c:pt idx="63">
                  <c:v>7.2860759298920073</c:v>
                </c:pt>
                <c:pt idx="64">
                  <c:v>7.6222633267775084</c:v>
                </c:pt>
                <c:pt idx="65">
                  <c:v>8.4259798732254723</c:v>
                </c:pt>
                <c:pt idx="66">
                  <c:v>8.9138142598922023</c:v>
                </c:pt>
                <c:pt idx="67">
                  <c:v>9.6147684098921324</c:v>
                </c:pt>
                <c:pt idx="68">
                  <c:v>10.442525949892044</c:v>
                </c:pt>
                <c:pt idx="69">
                  <c:v>11.593751529892259</c:v>
                </c:pt>
                <c:pt idx="70">
                  <c:v>12.993535299892171</c:v>
                </c:pt>
                <c:pt idx="71">
                  <c:v>14.598635559892116</c:v>
                </c:pt>
                <c:pt idx="72">
                  <c:v>16.422013169892125</c:v>
                </c:pt>
                <c:pt idx="73">
                  <c:v>18.077291364453504</c:v>
                </c:pt>
                <c:pt idx="74">
                  <c:v>24.873064789892151</c:v>
                </c:pt>
                <c:pt idx="75">
                  <c:v>26.019362389892187</c:v>
                </c:pt>
                <c:pt idx="76">
                  <c:v>27.27913186989209</c:v>
                </c:pt>
                <c:pt idx="77">
                  <c:v>27.969348539892145</c:v>
                </c:pt>
                <c:pt idx="78">
                  <c:v>27.755240619892032</c:v>
                </c:pt>
                <c:pt idx="79">
                  <c:v>26.928435979892086</c:v>
                </c:pt>
                <c:pt idx="80">
                  <c:v>25.648990039892325</c:v>
                </c:pt>
                <c:pt idx="81">
                  <c:v>24.527102389892136</c:v>
                </c:pt>
                <c:pt idx="82">
                  <c:v>23.766437994437585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3.6790091700291438</c:v>
                </c:pt>
                <c:pt idx="92">
                  <c:v>-0.16388122481370715</c:v>
                </c:pt>
                <c:pt idx="93">
                  <c:v>0.61631358989221341</c:v>
                </c:pt>
                <c:pt idx="94">
                  <c:v>1.6424896636033437</c:v>
                </c:pt>
                <c:pt idx="95">
                  <c:v>2.9778567098922077</c:v>
                </c:pt>
                <c:pt idx="96">
                  <c:v>4.1269419798920186</c:v>
                </c:pt>
                <c:pt idx="97">
                  <c:v>5.9680731498920814</c:v>
                </c:pt>
                <c:pt idx="98">
                  <c:v>8.5995684398920815</c:v>
                </c:pt>
                <c:pt idx="99">
                  <c:v>10.605232816815224</c:v>
                </c:pt>
                <c:pt idx="100">
                  <c:v>20.284222049326203</c:v>
                </c:pt>
                <c:pt idx="101">
                  <c:v>22.167398169892241</c:v>
                </c:pt>
                <c:pt idx="102">
                  <c:v>24.505624459892204</c:v>
                </c:pt>
                <c:pt idx="103">
                  <c:v>27.469780839891925</c:v>
                </c:pt>
                <c:pt idx="104">
                  <c:v>30.20509040989198</c:v>
                </c:pt>
                <c:pt idx="105">
                  <c:v>32.628066233769687</c:v>
                </c:pt>
                <c:pt idx="106">
                  <c:v>33.275078333370466</c:v>
                </c:pt>
                <c:pt idx="107">
                  <c:v>36.412702539892145</c:v>
                </c:pt>
                <c:pt idx="108">
                  <c:v>36.718970939892131</c:v>
                </c:pt>
                <c:pt idx="109">
                  <c:v>36.585735739892215</c:v>
                </c:pt>
                <c:pt idx="110">
                  <c:v>36.080220539892323</c:v>
                </c:pt>
                <c:pt idx="111">
                  <c:v>34.878456139892194</c:v>
                </c:pt>
                <c:pt idx="112">
                  <c:v>31.818769599892093</c:v>
                </c:pt>
                <c:pt idx="113">
                  <c:v>30.051217699892284</c:v>
                </c:pt>
                <c:pt idx="114">
                  <c:v>28.507466789892128</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4.3671450298922361</c:v>
                </c:pt>
                <c:pt idx="125">
                  <c:v>3.3355623598920077</c:v>
                </c:pt>
                <c:pt idx="126">
                  <c:v>2.5795088898921108</c:v>
                </c:pt>
                <c:pt idx="127">
                  <c:v>2.4382755898921689</c:v>
                </c:pt>
                <c:pt idx="128">
                  <c:v>2.3041292998922245</c:v>
                </c:pt>
                <c:pt idx="129">
                  <c:v>2.9449444122324602</c:v>
                </c:pt>
                <c:pt idx="130">
                  <c:v>7.5016189398921433</c:v>
                </c:pt>
                <c:pt idx="131">
                  <c:v>9.5237623598922028</c:v>
                </c:pt>
                <c:pt idx="132">
                  <c:v>12.073821719892051</c:v>
                </c:pt>
                <c:pt idx="133">
                  <c:v>14.553621467727083</c:v>
                </c:pt>
                <c:pt idx="134">
                  <c:v>16.729442539892108</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10.257313171471178</c:v>
                </c:pt>
                <c:pt idx="144">
                  <c:v>8.7382772798920154</c:v>
                </c:pt>
                <c:pt idx="145">
                  <c:v>7.4098942287810701</c:v>
                </c:pt>
                <c:pt idx="146">
                  <c:v>4.4336407898921824</c:v>
                </c:pt>
                <c:pt idx="147">
                  <c:v>4.5043749398921165</c:v>
                </c:pt>
                <c:pt idx="148">
                  <c:v>4.3175952298922384</c:v>
                </c:pt>
                <c:pt idx="149">
                  <c:v>4.5640773398921075</c:v>
                </c:pt>
                <c:pt idx="150">
                  <c:v>5.0371493398921725</c:v>
                </c:pt>
                <c:pt idx="151">
                  <c:v>5.0323948502368783</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12.273147789892166</c:v>
                </c:pt>
                <c:pt idx="162">
                  <c:v>15.035784549892011</c:v>
                </c:pt>
                <c:pt idx="163">
                  <c:v>17.507318539892154</c:v>
                </c:pt>
                <c:pt idx="164">
                  <c:v>19.724129079892322</c:v>
                </c:pt>
                <c:pt idx="165">
                  <c:v>20.738733559892083</c:v>
                </c:pt>
                <c:pt idx="166">
                  <c:v>21.596971052712735</c:v>
                </c:pt>
                <c:pt idx="167">
                  <c:v>21.183170539892146</c:v>
                </c:pt>
                <c:pt idx="168">
                  <c:v>19.995036206558677</c:v>
                </c:pt>
                <c:pt idx="169">
                  <c:v>18.858561049892099</c:v>
                </c:pt>
                <c:pt idx="170">
                  <c:v>18.182816239892126</c:v>
                </c:pt>
                <c:pt idx="171">
                  <c:v>17.467862739892041</c:v>
                </c:pt>
                <c:pt idx="172">
                  <c:v>16.820192009892388</c:v>
                </c:pt>
                <c:pt idx="173">
                  <c:v>16.114671943932365</c:v>
                </c:pt>
                <c:pt idx="174">
                  <c:v>15.325681039892144</c:v>
                </c:pt>
                <c:pt idx="175">
                  <c:v>11.762441289892109</c:v>
                </c:pt>
                <c:pt idx="176">
                  <c:v>10.918762459892235</c:v>
                </c:pt>
                <c:pt idx="177">
                  <c:v>10.161394169892123</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1.9817084198922159</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7.8898632398921844</c:v>
                </c:pt>
                <c:pt idx="205">
                  <c:v>8.0208987632964135</c:v>
                </c:pt>
                <c:pt idx="206">
                  <c:v>7.8797177998920711</c:v>
                </c:pt>
                <c:pt idx="207">
                  <c:v>7.634184230368235</c:v>
                </c:pt>
                <c:pt idx="208">
                  <c:v>6.1132658126193995</c:v>
                </c:pt>
                <c:pt idx="209">
                  <c:v>5.9766445198920399</c:v>
                </c:pt>
                <c:pt idx="210">
                  <c:v>5.5734127398923103</c:v>
                </c:pt>
                <c:pt idx="211">
                  <c:v>5.5805424691850165</c:v>
                </c:pt>
                <c:pt idx="212">
                  <c:v>5.4116779148921195</c:v>
                </c:pt>
                <c:pt idx="213">
                  <c:v>5.0310291998921741</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6.3416651698921589</c:v>
                </c:pt>
                <c:pt idx="222">
                  <c:v>6.9495171098921764</c:v>
                </c:pt>
                <c:pt idx="223">
                  <c:v>7.3636899973390371</c:v>
                </c:pt>
                <c:pt idx="224">
                  <c:v>7.4820705398921916</c:v>
                </c:pt>
                <c:pt idx="225">
                  <c:v>7.2790571356368829</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5.1119428272484466</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5.4727790298921448</c:v>
                </c:pt>
                <c:pt idx="252">
                  <c:v>5.6103912469629131</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c:v>
                </c:pt>
                <c:pt idx="261">
                  <c:v>12.845578809891975</c:v>
                </c:pt>
                <c:pt idx="262">
                  <c:v>14.029364921914635</c:v>
                </c:pt>
                <c:pt idx="263">
                  <c:v>15.774807196142234</c:v>
                </c:pt>
                <c:pt idx="264">
                  <c:v>19.169510771776213</c:v>
                </c:pt>
                <c:pt idx="265">
                  <c:v>19.064329859891906</c:v>
                </c:pt>
                <c:pt idx="266">
                  <c:v>18.720513339892257</c:v>
                </c:pt>
                <c:pt idx="267">
                  <c:v>17.879362242019788</c:v>
                </c:pt>
                <c:pt idx="268">
                  <c:v>17.362174799892095</c:v>
                </c:pt>
                <c:pt idx="269">
                  <c:v>17.056192659892346</c:v>
                </c:pt>
                <c:pt idx="270">
                  <c:v>16.468394039891965</c:v>
                </c:pt>
                <c:pt idx="271">
                  <c:v>16.096210519891986</c:v>
                </c:pt>
                <c:pt idx="272">
                  <c:v>15.665780984336646</c:v>
                </c:pt>
                <c:pt idx="273">
                  <c:v>12.237341919202461</c:v>
                </c:pt>
                <c:pt idx="274">
                  <c:v>11.543479259892024</c:v>
                </c:pt>
                <c:pt idx="275">
                  <c:v>10.633392119892305</c:v>
                </c:pt>
                <c:pt idx="276">
                  <c:v>9.8714976298923247</c:v>
                </c:pt>
                <c:pt idx="277">
                  <c:v>8.7073256498920095</c:v>
                </c:pt>
                <c:pt idx="278">
                  <c:v>7.7480230146396813</c:v>
                </c:pt>
                <c:pt idx="279">
                  <c:v>6.8042668898921388</c:v>
                </c:pt>
                <c:pt idx="280">
                  <c:v>6.1129446498921931</c:v>
                </c:pt>
                <c:pt idx="281">
                  <c:v>5.7527625398921494</c:v>
                </c:pt>
                <c:pt idx="282">
                  <c:v>4.1070217586421336</c:v>
                </c:pt>
                <c:pt idx="283">
                  <c:v>3.6694637998920996</c:v>
                </c:pt>
                <c:pt idx="284">
                  <c:v>3.4565002671649694</c:v>
                </c:pt>
                <c:pt idx="285">
                  <c:v>3.3082175898921236</c:v>
                </c:pt>
                <c:pt idx="286">
                  <c:v>2.8508587398920575</c:v>
                </c:pt>
                <c:pt idx="287">
                  <c:v>2.6390054598920871</c:v>
                </c:pt>
                <c:pt idx="288">
                  <c:v>2.7745140348415602</c:v>
                </c:pt>
                <c:pt idx="289">
                  <c:v>4.0992563808012514</c:v>
                </c:pt>
                <c:pt idx="290">
                  <c:v>10.964996591174096</c:v>
                </c:pt>
                <c:pt idx="291">
                  <c:v>14.512523949892183</c:v>
                </c:pt>
                <c:pt idx="292">
                  <c:v>17.635739149892093</c:v>
                </c:pt>
                <c:pt idx="293">
                  <c:v>20.776055681196617</c:v>
                </c:pt>
                <c:pt idx="294">
                  <c:v>23.953489179892127</c:v>
                </c:pt>
                <c:pt idx="295">
                  <c:v>26.580684349892167</c:v>
                </c:pt>
                <c:pt idx="296">
                  <c:v>27.662702039892114</c:v>
                </c:pt>
                <c:pt idx="297">
                  <c:v>27.888452697786889</c:v>
                </c:pt>
                <c:pt idx="298">
                  <c:v>24.410091726558754</c:v>
                </c:pt>
                <c:pt idx="299">
                  <c:v>23.103651189892354</c:v>
                </c:pt>
                <c:pt idx="300">
                  <c:v>21.191143359892095</c:v>
                </c:pt>
                <c:pt idx="301">
                  <c:v>18.769402999892129</c:v>
                </c:pt>
                <c:pt idx="302">
                  <c:v>16.013189509892115</c:v>
                </c:pt>
                <c:pt idx="303">
                  <c:v>12.125327347972918</c:v>
                </c:pt>
                <c:pt idx="304">
                  <c:v>10.091528018152971</c:v>
                </c:pt>
                <c:pt idx="305">
                  <c:v>8.6641184598921619</c:v>
                </c:pt>
                <c:pt idx="306">
                  <c:v>8.0658505398921641</c:v>
                </c:pt>
                <c:pt idx="307">
                  <c:v>4.8144805398921804</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6.8824163378720806</c:v>
                </c:pt>
                <c:pt idx="317">
                  <c:v>8.4625329198922241</c:v>
                </c:pt>
                <c:pt idx="318">
                  <c:v>10.019489719892089</c:v>
                </c:pt>
                <c:pt idx="319">
                  <c:v>11.487125839892087</c:v>
                </c:pt>
                <c:pt idx="320">
                  <c:v>12.123885539892211</c:v>
                </c:pt>
                <c:pt idx="321">
                  <c:v>16.437757785175126</c:v>
                </c:pt>
                <c:pt idx="322">
                  <c:v>16.725738799892028</c:v>
                </c:pt>
                <c:pt idx="323">
                  <c:v>16.611000438882051</c:v>
                </c:pt>
                <c:pt idx="324">
                  <c:v>16.35841440989239</c:v>
                </c:pt>
                <c:pt idx="325">
                  <c:v>16.089546169892216</c:v>
                </c:pt>
                <c:pt idx="326">
                  <c:v>15.964948549892227</c:v>
                </c:pt>
                <c:pt idx="327">
                  <c:v>16.060926979892336</c:v>
                </c:pt>
                <c:pt idx="328">
                  <c:v>16.044992287144989</c:v>
                </c:pt>
                <c:pt idx="329">
                  <c:v>15.943437812619454</c:v>
                </c:pt>
                <c:pt idx="330">
                  <c:v>14.661776748225336</c:v>
                </c:pt>
                <c:pt idx="331">
                  <c:v>14.018829459892377</c:v>
                </c:pt>
                <c:pt idx="332">
                  <c:v>13.037336299892146</c:v>
                </c:pt>
                <c:pt idx="333">
                  <c:v>12.05410974989225</c:v>
                </c:pt>
                <c:pt idx="334">
                  <c:v>10.078115039892168</c:v>
                </c:pt>
                <c:pt idx="335">
                  <c:v>8.4216131635479883</c:v>
                </c:pt>
                <c:pt idx="336">
                  <c:v>7.1369207598921074</c:v>
                </c:pt>
                <c:pt idx="337">
                  <c:v>5.9410312998923365</c:v>
                </c:pt>
                <c:pt idx="338">
                  <c:v>5.3326995054093853</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3.7831530598920899</c:v>
                </c:pt>
                <c:pt idx="347">
                  <c:v>3.574618186950957</c:v>
                </c:pt>
                <c:pt idx="348">
                  <c:v>2.5472480398921649</c:v>
                </c:pt>
                <c:pt idx="349">
                  <c:v>2.4326386498920547</c:v>
                </c:pt>
                <c:pt idx="350">
                  <c:v>1.7021127098922348</c:v>
                </c:pt>
                <c:pt idx="351">
                  <c:v>-1.1163975601081275</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-11.285782590107921</c:v>
                </c:pt>
                <c:pt idx="362">
                  <c:v>-10.415511930107794</c:v>
                </c:pt>
                <c:pt idx="363">
                  <c:v>-9.3970614601078619</c:v>
                </c:pt>
                <c:pt idx="364">
                  <c:v>-8.7011794601078165</c:v>
                </c:pt>
                <c:pt idx="365">
                  <c:v>-7.0872253245146828</c:v>
                </c:pt>
                <c:pt idx="366">
                  <c:v>-6.863193761183183</c:v>
                </c:pt>
                <c:pt idx="367">
                  <c:v>-6.6655028001077659</c:v>
                </c:pt>
                <c:pt idx="368">
                  <c:v>-6.6264922601078045</c:v>
                </c:pt>
                <c:pt idx="369">
                  <c:v>-6.4494624501078812</c:v>
                </c:pt>
                <c:pt idx="370">
                  <c:v>-6.3445965201078778</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-1.9580077601078065</c:v>
                </c:pt>
                <c:pt idx="385">
                  <c:v>-1.9099161601079544</c:v>
                </c:pt>
                <c:pt idx="386">
                  <c:v>-1.8586325201078622</c:v>
                </c:pt>
                <c:pt idx="387">
                  <c:v>-1.8490808742493821</c:v>
                </c:pt>
                <c:pt idx="388">
                  <c:v>-2.0332264101079152</c:v>
                </c:pt>
                <c:pt idx="389">
                  <c:v>-2.0838565201076875</c:v>
                </c:pt>
                <c:pt idx="390">
                  <c:v>-1.8900727242588458</c:v>
                </c:pt>
                <c:pt idx="391">
                  <c:v>-1.2894180688035148</c:v>
                </c:pt>
                <c:pt idx="392">
                  <c:v>-1.2615661001078418</c:v>
                </c:pt>
                <c:pt idx="393">
                  <c:v>-1.3451890811605693</c:v>
                </c:pt>
                <c:pt idx="394">
                  <c:v>-1.4701015201079879</c:v>
                </c:pt>
                <c:pt idx="395">
                  <c:v>-1.5540086401079798</c:v>
                </c:pt>
                <c:pt idx="396">
                  <c:v>-1.6501531101077673</c:v>
                </c:pt>
                <c:pt idx="397">
                  <c:v>-1.7130931974815398</c:v>
                </c:pt>
                <c:pt idx="398">
                  <c:v>-1.7603035201078401</c:v>
                </c:pt>
                <c:pt idx="399">
                  <c:v>-1.8109946452929764</c:v>
                </c:pt>
                <c:pt idx="400">
                  <c:v>-1.8711059306961189</c:v>
                </c:pt>
                <c:pt idx="401">
                  <c:v>-1.8870454101078735</c:v>
                </c:pt>
                <c:pt idx="402">
                  <c:v>-1.8895420201077839</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-1.9544925001078055</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-1.9681034601078566</c:v>
                </c:pt>
                <c:pt idx="427">
                  <c:v>-1.9681034601080698</c:v>
                </c:pt>
                <c:pt idx="428">
                  <c:v>-1.9681034601080698</c:v>
                </c:pt>
                <c:pt idx="429">
                  <c:v>-1.9682950156635015</c:v>
                </c:pt>
                <c:pt idx="430">
                  <c:v>-1.9769827601078747</c:v>
                </c:pt>
                <c:pt idx="431">
                  <c:v>-1.9927695601078741</c:v>
                </c:pt>
                <c:pt idx="432">
                  <c:v>-2.0075009701078272</c:v>
                </c:pt>
                <c:pt idx="433">
                  <c:v>-2.023425890107859</c:v>
                </c:pt>
                <c:pt idx="434">
                  <c:v>-2.0355105470643506</c:v>
                </c:pt>
                <c:pt idx="435">
                  <c:v>-2.0690394601078448</c:v>
                </c:pt>
                <c:pt idx="436">
                  <c:v>-2.0716331201077187</c:v>
                </c:pt>
                <c:pt idx="437">
                  <c:v>-2.0817801901077786</c:v>
                </c:pt>
                <c:pt idx="438">
                  <c:v>-2.0883800601076845</c:v>
                </c:pt>
                <c:pt idx="439">
                  <c:v>-2.0974661401077555</c:v>
                </c:pt>
                <c:pt idx="440">
                  <c:v>-2.1045643188035283</c:v>
                </c:pt>
                <c:pt idx="441">
                  <c:v>-2.1097666801078958</c:v>
                </c:pt>
                <c:pt idx="442">
                  <c:v>-2.1131278501080186</c:v>
                </c:pt>
                <c:pt idx="443">
                  <c:v>-2.1151278914804292</c:v>
                </c:pt>
                <c:pt idx="444">
                  <c:v>-2.1178834601078336</c:v>
                </c:pt>
                <c:pt idx="445">
                  <c:v>-2.1178834601079481</c:v>
                </c:pt>
                <c:pt idx="446">
                  <c:v>-2.1194573601078588</c:v>
                </c:pt>
                <c:pt idx="447">
                  <c:v>-2.1203794601079298</c:v>
                </c:pt>
                <c:pt idx="448">
                  <c:v>-2.1203794601079298</c:v>
                </c:pt>
                <c:pt idx="449">
                  <c:v>-2.1204823601079292</c:v>
                </c:pt>
                <c:pt idx="450">
                  <c:v>-2.1209592580876695</c:v>
                </c:pt>
                <c:pt idx="451">
                  <c:v>-2.1209594601079149</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c:v>
                </c:pt>
                <c:pt idx="469">
                  <c:v>-2.1478894601078622</c:v>
                </c:pt>
                <c:pt idx="470">
                  <c:v>-2.1478894601078622</c:v>
                </c:pt>
                <c:pt idx="471">
                  <c:v>-2.1506908886793523</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-2.1555270601079615</c:v>
                </c:pt>
                <c:pt idx="481">
                  <c:v>-2.1619534601080517</c:v>
                </c:pt>
                <c:pt idx="482">
                  <c:v>-2.1660902075826018</c:v>
                </c:pt>
                <c:pt idx="483">
                  <c:v>-2.1699301401079567</c:v>
                </c:pt>
                <c:pt idx="484">
                  <c:v>-2.1723756401078873</c:v>
                </c:pt>
                <c:pt idx="485">
                  <c:v>-2.1739537601077092</c:v>
                </c:pt>
                <c:pt idx="486">
                  <c:v>-2.1737330390553384</c:v>
                </c:pt>
                <c:pt idx="487">
                  <c:v>-2.1799944601078942</c:v>
                </c:pt>
                <c:pt idx="488">
                  <c:v>-2.1799944601079515</c:v>
                </c:pt>
                <c:pt idx="489">
                  <c:v>-2.1780163601078342</c:v>
                </c:pt>
                <c:pt idx="490">
                  <c:v>-2.1753344601078792</c:v>
                </c:pt>
                <c:pt idx="491">
                  <c:v>-2.1743150201079282</c:v>
                </c:pt>
                <c:pt idx="492">
                  <c:v>-2.1743244101078432</c:v>
                </c:pt>
                <c:pt idx="493">
                  <c:v>-2.1764374716022417</c:v>
                </c:pt>
                <c:pt idx="494">
                  <c:v>-2.1831465653710072</c:v>
                </c:pt>
                <c:pt idx="495">
                  <c:v>-2.1841866201078544</c:v>
                </c:pt>
                <c:pt idx="496">
                  <c:v>-2.1862399801079282</c:v>
                </c:pt>
                <c:pt idx="497">
                  <c:v>-2.1855736401079651</c:v>
                </c:pt>
                <c:pt idx="498">
                  <c:v>-2.1829453801077534</c:v>
                </c:pt>
                <c:pt idx="499">
                  <c:v>-2.1814632801077782</c:v>
                </c:pt>
                <c:pt idx="500">
                  <c:v>-2.1813087934412465</c:v>
                </c:pt>
                <c:pt idx="501">
                  <c:v>-2.1809403601077992</c:v>
                </c:pt>
                <c:pt idx="502">
                  <c:v>-2.1806694601079384</c:v>
                </c:pt>
                <c:pt idx="503">
                  <c:v>-2.1767880807974942</c:v>
                </c:pt>
                <c:pt idx="504">
                  <c:v>-2.1764094601079194</c:v>
                </c:pt>
                <c:pt idx="505">
                  <c:v>-2.1770567601077042</c:v>
                </c:pt>
                <c:pt idx="506">
                  <c:v>-2.1763046601079763</c:v>
                </c:pt>
                <c:pt idx="507">
                  <c:v>-2.1728361304374317</c:v>
                </c:pt>
                <c:pt idx="508">
                  <c:v>-2.1698548601078471</c:v>
                </c:pt>
                <c:pt idx="509">
                  <c:v>-2.1658772001078592</c:v>
                </c:pt>
                <c:pt idx="510">
                  <c:v>-2.1643948136433169</c:v>
                </c:pt>
                <c:pt idx="511">
                  <c:v>-2.1549051052691777</c:v>
                </c:pt>
                <c:pt idx="512">
                  <c:v>-2.1541194601079092</c:v>
                </c:pt>
                <c:pt idx="513">
                  <c:v>-2.1539409601079602</c:v>
                </c:pt>
                <c:pt idx="514">
                  <c:v>-2.1536094601080147</c:v>
                </c:pt>
                <c:pt idx="515">
                  <c:v>-2.1536094601080147</c:v>
                </c:pt>
                <c:pt idx="516">
                  <c:v>-2.1528206101078071</c:v>
                </c:pt>
                <c:pt idx="517">
                  <c:v>-2.1499454702088738</c:v>
                </c:pt>
                <c:pt idx="518">
                  <c:v>-2.1499044601079378</c:v>
                </c:pt>
                <c:pt idx="519">
                  <c:v>-2.1495524789757932</c:v>
                </c:pt>
                <c:pt idx="520">
                  <c:v>-2.1437544601078442</c:v>
                </c:pt>
                <c:pt idx="521">
                  <c:v>-2.1443577001075962</c:v>
                </c:pt>
                <c:pt idx="522">
                  <c:v>-2.1450021601076088</c:v>
                </c:pt>
                <c:pt idx="523">
                  <c:v>-2.1472294601079822</c:v>
                </c:pt>
                <c:pt idx="524">
                  <c:v>-2.1472294601080222</c:v>
                </c:pt>
                <c:pt idx="525">
                  <c:v>-2.1473623001080582</c:v>
                </c:pt>
                <c:pt idx="526">
                  <c:v>-2.1501972101077658</c:v>
                </c:pt>
                <c:pt idx="527">
                  <c:v>-2.1516294601078547</c:v>
                </c:pt>
                <c:pt idx="528">
                  <c:v>-2.1466794601078467</c:v>
                </c:pt>
                <c:pt idx="529">
                  <c:v>-2.1466794601078591</c:v>
                </c:pt>
                <c:pt idx="530">
                  <c:v>-2.1477386601078492</c:v>
                </c:pt>
                <c:pt idx="531">
                  <c:v>-2.1520942517745598</c:v>
                </c:pt>
                <c:pt idx="532">
                  <c:v>-2.1529617726077843</c:v>
                </c:pt>
                <c:pt idx="533">
                  <c:v>-2.1561960601079053</c:v>
                </c:pt>
                <c:pt idx="534">
                  <c:v>-2.1540444101077583</c:v>
                </c:pt>
                <c:pt idx="535">
                  <c:v>-2.1520763633338849</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-2.1576897303779559</c:v>
                </c:pt>
                <c:pt idx="545">
                  <c:v>-2.1604155801077809</c:v>
                </c:pt>
                <c:pt idx="546">
                  <c:v>-2.1622020801079316</c:v>
                </c:pt>
                <c:pt idx="547">
                  <c:v>-2.1636637401077818</c:v>
                </c:pt>
                <c:pt idx="548">
                  <c:v>-2.1649577458220697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-2.1532803784751198</c:v>
                </c:pt>
                <c:pt idx="569">
                  <c:v>-2.1544930601076686</c:v>
                </c:pt>
                <c:pt idx="570">
                  <c:v>-2.1566594601076177</c:v>
                </c:pt>
                <c:pt idx="571">
                  <c:v>-2.1573959601080048</c:v>
                </c:pt>
                <c:pt idx="572">
                  <c:v>-2.1585302601080545</c:v>
                </c:pt>
                <c:pt idx="573">
                  <c:v>-2.1571720192474992</c:v>
                </c:pt>
                <c:pt idx="574">
                  <c:v>-2.1575194601078493</c:v>
                </c:pt>
                <c:pt idx="575">
                  <c:v>-2.157956509288212</c:v>
                </c:pt>
                <c:pt idx="576">
                  <c:v>-2.1551357601077572</c:v>
                </c:pt>
                <c:pt idx="577">
                  <c:v>-2.1538483601077987</c:v>
                </c:pt>
                <c:pt idx="578">
                  <c:v>-2.1528070601078753</c:v>
                </c:pt>
                <c:pt idx="579">
                  <c:v>-2.1501046873804945</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-2.1373201601077372</c:v>
                </c:pt>
                <c:pt idx="589">
                  <c:v>-2.1380840601079187</c:v>
                </c:pt>
                <c:pt idx="590">
                  <c:v>-2.14199946010784</c:v>
                </c:pt>
                <c:pt idx="591">
                  <c:v>-2.1422362782896882</c:v>
                </c:pt>
                <c:pt idx="592">
                  <c:v>-2.1401012572092846</c:v>
                </c:pt>
                <c:pt idx="593">
                  <c:v>-2.1399517001079609</c:v>
                </c:pt>
                <c:pt idx="594">
                  <c:v>-2.1402344601078935</c:v>
                </c:pt>
                <c:pt idx="595">
                  <c:v>-2.1409837866385457</c:v>
                </c:pt>
                <c:pt idx="596">
                  <c:v>-2.1413694601079984</c:v>
                </c:pt>
                <c:pt idx="597">
                  <c:v>-2.1433974601078658</c:v>
                </c:pt>
                <c:pt idx="598">
                  <c:v>-2.1451390201078482</c:v>
                </c:pt>
                <c:pt idx="599">
                  <c:v>-2.146437710107779</c:v>
                </c:pt>
                <c:pt idx="600">
                  <c:v>-2.1483554601077088</c:v>
                </c:pt>
                <c:pt idx="601">
                  <c:v>-2.1501670801078205</c:v>
                </c:pt>
                <c:pt idx="602">
                  <c:v>-2.1506094601076597</c:v>
                </c:pt>
                <c:pt idx="603">
                  <c:v>-2.1529240301080792</c:v>
                </c:pt>
                <c:pt idx="604">
                  <c:v>-2.1523881845976973</c:v>
                </c:pt>
                <c:pt idx="605">
                  <c:v>-2.1511244601078392</c:v>
                </c:pt>
                <c:pt idx="606">
                  <c:v>-2.1524485401078803</c:v>
                </c:pt>
                <c:pt idx="607">
                  <c:v>-2.1558993201077628</c:v>
                </c:pt>
                <c:pt idx="608">
                  <c:v>-2.1563994601077638</c:v>
                </c:pt>
                <c:pt idx="609">
                  <c:v>-2.1637394601077804</c:v>
                </c:pt>
                <c:pt idx="610">
                  <c:v>-2.1637394601078492</c:v>
                </c:pt>
                <c:pt idx="611">
                  <c:v>-2.1644394601079604</c:v>
                </c:pt>
                <c:pt idx="612">
                  <c:v>-2.1648694601080067</c:v>
                </c:pt>
                <c:pt idx="613">
                  <c:v>-2.1643617601079588</c:v>
                </c:pt>
                <c:pt idx="614">
                  <c:v>-2.1647339703119615</c:v>
                </c:pt>
                <c:pt idx="615">
                  <c:v>-2.1656728601079891</c:v>
                </c:pt>
                <c:pt idx="616">
                  <c:v>-2.1683931601078412</c:v>
                </c:pt>
                <c:pt idx="617">
                  <c:v>-2.1682447726078662</c:v>
                </c:pt>
                <c:pt idx="618">
                  <c:v>-2.1708244601078803</c:v>
                </c:pt>
                <c:pt idx="619">
                  <c:v>-2.1698275101076976</c:v>
                </c:pt>
                <c:pt idx="620">
                  <c:v>-2.1700694601077828</c:v>
                </c:pt>
                <c:pt idx="621">
                  <c:v>-2.1665406001079952</c:v>
                </c:pt>
                <c:pt idx="622">
                  <c:v>-2.1614641912907047</c:v>
                </c:pt>
                <c:pt idx="623">
                  <c:v>-2.157109310107959</c:v>
                </c:pt>
                <c:pt idx="624">
                  <c:v>-2.1564326601080781</c:v>
                </c:pt>
                <c:pt idx="625">
                  <c:v>-2.1564474601080783</c:v>
                </c:pt>
                <c:pt idx="626">
                  <c:v>-2.1566501380739127</c:v>
                </c:pt>
                <c:pt idx="627">
                  <c:v>-2.1489039045522844</c:v>
                </c:pt>
                <c:pt idx="628">
                  <c:v>-2.1488294180024807</c:v>
                </c:pt>
                <c:pt idx="629">
                  <c:v>-2.1494394601078994</c:v>
                </c:pt>
                <c:pt idx="630">
                  <c:v>-2.1489556201080804</c:v>
                </c:pt>
                <c:pt idx="631">
                  <c:v>-2.147391320107876</c:v>
                </c:pt>
                <c:pt idx="632">
                  <c:v>-2.1468894601078707</c:v>
                </c:pt>
                <c:pt idx="633">
                  <c:v>-2.1473856401077458</c:v>
                </c:pt>
                <c:pt idx="634">
                  <c:v>-2.1507375282898096</c:v>
                </c:pt>
                <c:pt idx="635">
                  <c:v>-2.1532667006141395</c:v>
                </c:pt>
                <c:pt idx="636">
                  <c:v>-2.1561984601077739</c:v>
                </c:pt>
                <c:pt idx="637">
                  <c:v>-2.1573725601077767</c:v>
                </c:pt>
                <c:pt idx="638">
                  <c:v>-2.1597851701077531</c:v>
                </c:pt>
                <c:pt idx="639">
                  <c:v>-2.1591641101079952</c:v>
                </c:pt>
                <c:pt idx="640">
                  <c:v>-2.1626618682712602</c:v>
                </c:pt>
                <c:pt idx="641">
                  <c:v>-2.1650920001077911</c:v>
                </c:pt>
                <c:pt idx="642">
                  <c:v>-2.166882360107806</c:v>
                </c:pt>
                <c:pt idx="643">
                  <c:v>-2.1671544601078554</c:v>
                </c:pt>
                <c:pt idx="644">
                  <c:v>-2.1780768296730431</c:v>
                </c:pt>
                <c:pt idx="645">
                  <c:v>-2.1781885201078808</c:v>
                </c:pt>
                <c:pt idx="646">
                  <c:v>-2.179803480107847</c:v>
                </c:pt>
                <c:pt idx="647">
                  <c:v>-2.1813382696317549</c:v>
                </c:pt>
                <c:pt idx="648">
                  <c:v>-2.1824568601079912</c:v>
                </c:pt>
                <c:pt idx="649">
                  <c:v>-2.1859220101079471</c:v>
                </c:pt>
                <c:pt idx="650">
                  <c:v>-2.1924851801079228</c:v>
                </c:pt>
                <c:pt idx="651">
                  <c:v>-2.1966148246911237</c:v>
                </c:pt>
                <c:pt idx="652">
                  <c:v>-2.1965632629248404</c:v>
                </c:pt>
                <c:pt idx="653">
                  <c:v>-2.1950894601078077</c:v>
                </c:pt>
                <c:pt idx="654">
                  <c:v>-2.19413676010796</c:v>
                </c:pt>
                <c:pt idx="655">
                  <c:v>-2.1927253601078576</c:v>
                </c:pt>
                <c:pt idx="656">
                  <c:v>-2.1911192601078566</c:v>
                </c:pt>
                <c:pt idx="657">
                  <c:v>-2.1889647001079227</c:v>
                </c:pt>
                <c:pt idx="658">
                  <c:v>-2.1891721873803802</c:v>
                </c:pt>
                <c:pt idx="659">
                  <c:v>-2.1889163801078002</c:v>
                </c:pt>
                <c:pt idx="660">
                  <c:v>-2.1887044601078176</c:v>
                </c:pt>
                <c:pt idx="661">
                  <c:v>-2.1873344601078522</c:v>
                </c:pt>
                <c:pt idx="662">
                  <c:v>-2.1872808101076973</c:v>
                </c:pt>
                <c:pt idx="663">
                  <c:v>-2.1842505601079441</c:v>
                </c:pt>
                <c:pt idx="664">
                  <c:v>-2.1800733701080048</c:v>
                </c:pt>
                <c:pt idx="665">
                  <c:v>-2.1797044601080131</c:v>
                </c:pt>
                <c:pt idx="666">
                  <c:v>-2.1797044601079594</c:v>
                </c:pt>
                <c:pt idx="667">
                  <c:v>-2.1797044601079594</c:v>
                </c:pt>
                <c:pt idx="668">
                  <c:v>-2.1782727232656067</c:v>
                </c:pt>
                <c:pt idx="669">
                  <c:v>-2.1776835417404814</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-2.1707515201079164</c:v>
                </c:pt>
                <c:pt idx="679">
                  <c:v>-2.1670723601078805</c:v>
                </c:pt>
                <c:pt idx="680">
                  <c:v>-2.166963460107894</c:v>
                </c:pt>
                <c:pt idx="681">
                  <c:v>-2.1669119401077692</c:v>
                </c:pt>
                <c:pt idx="682">
                  <c:v>-2.1652169601078981</c:v>
                </c:pt>
                <c:pt idx="683">
                  <c:v>-2.163075808422481</c:v>
                </c:pt>
                <c:pt idx="684">
                  <c:v>-2.1613194601079213</c:v>
                </c:pt>
                <c:pt idx="685">
                  <c:v>-2.1474089839175288</c:v>
                </c:pt>
                <c:pt idx="686">
                  <c:v>-2.1457317601079424</c:v>
                </c:pt>
                <c:pt idx="687">
                  <c:v>-2.1449829701078613</c:v>
                </c:pt>
                <c:pt idx="688">
                  <c:v>-2.1426885009241943</c:v>
                </c:pt>
                <c:pt idx="689">
                  <c:v>-2.1408424601077032</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-2.153113860107712</c:v>
                </c:pt>
                <c:pt idx="699">
                  <c:v>-2.1596535501080467</c:v>
                </c:pt>
                <c:pt idx="700">
                  <c:v>-2.1624987901078043</c:v>
                </c:pt>
                <c:pt idx="701">
                  <c:v>-2.165476700614164</c:v>
                </c:pt>
                <c:pt idx="702">
                  <c:v>-2.1606084074763316</c:v>
                </c:pt>
                <c:pt idx="703">
                  <c:v>-2.1578995801079812</c:v>
                </c:pt>
                <c:pt idx="704">
                  <c:v>-2.1571709601079805</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-2.1436838724790763</c:v>
                </c:pt>
                <c:pt idx="713">
                  <c:v>-2.1409194101078839</c:v>
                </c:pt>
                <c:pt idx="714">
                  <c:v>-2.1375247601079588</c:v>
                </c:pt>
                <c:pt idx="715">
                  <c:v>-2.1388263401078405</c:v>
                </c:pt>
                <c:pt idx="716">
                  <c:v>-2.1421695984057152</c:v>
                </c:pt>
                <c:pt idx="717">
                  <c:v>-2.13581644640922</c:v>
                </c:pt>
                <c:pt idx="718">
                  <c:v>-2.133511728149148</c:v>
                </c:pt>
                <c:pt idx="719">
                  <c:v>-2.12997541010769</c:v>
                </c:pt>
                <c:pt idx="720">
                  <c:v>-2.1278936601078189</c:v>
                </c:pt>
                <c:pt idx="721">
                  <c:v>-2.1271662401078433</c:v>
                </c:pt>
                <c:pt idx="722">
                  <c:v>-2.1271534601078201</c:v>
                </c:pt>
                <c:pt idx="723">
                  <c:v>-2.1271534601078201</c:v>
                </c:pt>
                <c:pt idx="724">
                  <c:v>-2.1265253886793576</c:v>
                </c:pt>
                <c:pt idx="725">
                  <c:v>-2.1258334601078275</c:v>
                </c:pt>
                <c:pt idx="726">
                  <c:v>-2.1220344601077992</c:v>
                </c:pt>
                <c:pt idx="727">
                  <c:v>-2.1215005101077398</c:v>
                </c:pt>
                <c:pt idx="728">
                  <c:v>-2.1211479801078497</c:v>
                </c:pt>
                <c:pt idx="729">
                  <c:v>-2.1229762801077952</c:v>
                </c:pt>
                <c:pt idx="730">
                  <c:v>-2.1236473911423595</c:v>
                </c:pt>
                <c:pt idx="731">
                  <c:v>-2.1243537601079137</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-2.1328094601078469</c:v>
                </c:pt>
                <c:pt idx="745">
                  <c:v>-2.1328094601078469</c:v>
                </c:pt>
                <c:pt idx="746">
                  <c:v>-2.1328094601078469</c:v>
                </c:pt>
                <c:pt idx="747">
                  <c:v>-2.1338696101079941</c:v>
                </c:pt>
                <c:pt idx="748">
                  <c:v>-2.1341644601079999</c:v>
                </c:pt>
                <c:pt idx="749">
                  <c:v>-2.1351753784750542</c:v>
                </c:pt>
                <c:pt idx="750">
                  <c:v>-2.1360679601077797</c:v>
                </c:pt>
                <c:pt idx="751">
                  <c:v>-2.1364594601077727</c:v>
                </c:pt>
                <c:pt idx="752">
                  <c:v>-2.1364594601078974</c:v>
                </c:pt>
                <c:pt idx="753">
                  <c:v>-2.1364594601078402</c:v>
                </c:pt>
                <c:pt idx="754">
                  <c:v>-2.1364665601077775</c:v>
                </c:pt>
                <c:pt idx="755">
                  <c:v>-2.1371694601078559</c:v>
                </c:pt>
                <c:pt idx="756">
                  <c:v>-2.1370612126851256</c:v>
                </c:pt>
                <c:pt idx="757">
                  <c:v>-2.1366214601079041</c:v>
                </c:pt>
                <c:pt idx="758">
                  <c:v>-2.1365894601079582</c:v>
                </c:pt>
                <c:pt idx="759">
                  <c:v>-2.1353532101077946</c:v>
                </c:pt>
                <c:pt idx="760">
                  <c:v>-2.1358734601080407</c:v>
                </c:pt>
                <c:pt idx="761">
                  <c:v>-2.1350769034068793</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-2.1306656869118084</c:v>
                </c:pt>
                <c:pt idx="774">
                  <c:v>-2.1322654601075866</c:v>
                </c:pt>
                <c:pt idx="775">
                  <c:v>-2.1322654601075866</c:v>
                </c:pt>
                <c:pt idx="776">
                  <c:v>-2.1322654601076012</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-2.1361634601080199</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c:v>
                </c:pt>
                <c:pt idx="796">
                  <c:v>-2.1336894601076342</c:v>
                </c:pt>
                <c:pt idx="797">
                  <c:v>-2.1336894601076342</c:v>
                </c:pt>
                <c:pt idx="798">
                  <c:v>-2.1341894601077342</c:v>
                </c:pt>
                <c:pt idx="799">
                  <c:v>-2.1348594601077764</c:v>
                </c:pt>
                <c:pt idx="800">
                  <c:v>-2.1348594601077879</c:v>
                </c:pt>
                <c:pt idx="801">
                  <c:v>-2.1348594601078732</c:v>
                </c:pt>
                <c:pt idx="802">
                  <c:v>-2.1357294601077972</c:v>
                </c:pt>
                <c:pt idx="803">
                  <c:v>-2.1357294601078536</c:v>
                </c:pt>
                <c:pt idx="804">
                  <c:v>-2.1357294601078536</c:v>
                </c:pt>
                <c:pt idx="805">
                  <c:v>-2.1357294601078536</c:v>
                </c:pt>
                <c:pt idx="806">
                  <c:v>-2.1357294601078247</c:v>
                </c:pt>
                <c:pt idx="807">
                  <c:v>-2.1359521405201867</c:v>
                </c:pt>
                <c:pt idx="808">
                  <c:v>-2.1364534601078988</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-2.1374394601079159</c:v>
                </c:pt>
                <c:pt idx="822">
                  <c:v>-2.1374394601079159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-2.1414848209326354</c:v>
                </c:pt>
                <c:pt idx="848">
                  <c:v>-2.1432194601078436</c:v>
                </c:pt>
                <c:pt idx="849">
                  <c:v>-2.1432194601078294</c:v>
                </c:pt>
                <c:pt idx="850">
                  <c:v>-2.1453184601078021</c:v>
                </c:pt>
                <c:pt idx="851">
                  <c:v>-2.1481335813200584</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-2.1639814601079674</c:v>
                </c:pt>
                <c:pt idx="861">
                  <c:v>-2.1658494601079208</c:v>
                </c:pt>
                <c:pt idx="862">
                  <c:v>-2.1658494601079208</c:v>
                </c:pt>
                <c:pt idx="863">
                  <c:v>-2.1670348601077958</c:v>
                </c:pt>
                <c:pt idx="864">
                  <c:v>-2.1680994601077002</c:v>
                </c:pt>
                <c:pt idx="865">
                  <c:v>-2.1680994601077144</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-2.1851744601076062</c:v>
                </c:pt>
                <c:pt idx="885">
                  <c:v>-2.1852730601076358</c:v>
                </c:pt>
                <c:pt idx="886">
                  <c:v>-2.1857544601079195</c:v>
                </c:pt>
                <c:pt idx="887">
                  <c:v>-2.185221160108</c:v>
                </c:pt>
                <c:pt idx="888">
                  <c:v>-2.1849994601080032</c:v>
                </c:pt>
                <c:pt idx="889">
                  <c:v>-2.1849994601080032</c:v>
                </c:pt>
                <c:pt idx="890">
                  <c:v>-2.1849994601079494</c:v>
                </c:pt>
                <c:pt idx="891">
                  <c:v>-2.1857390055624712</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-2.1843214601078276</c:v>
                </c:pt>
                <c:pt idx="904">
                  <c:v>-2.1832777487676727</c:v>
                </c:pt>
                <c:pt idx="905">
                  <c:v>-2.1817340501077549</c:v>
                </c:pt>
                <c:pt idx="906">
                  <c:v>-2.1802694601077803</c:v>
                </c:pt>
                <c:pt idx="907">
                  <c:v>-2.1802694601077803</c:v>
                </c:pt>
                <c:pt idx="908">
                  <c:v>-2.1803761267744912</c:v>
                </c:pt>
                <c:pt idx="909">
                  <c:v>-2.1872050415033364</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-2.2017294601078587</c:v>
                </c:pt>
                <c:pt idx="919">
                  <c:v>-2.2021433601079563</c:v>
                </c:pt>
                <c:pt idx="920">
                  <c:v>-2.2027094601080535</c:v>
                </c:pt>
                <c:pt idx="921">
                  <c:v>-2.2032172601078095</c:v>
                </c:pt>
                <c:pt idx="922">
                  <c:v>-2.2036194601078742</c:v>
                </c:pt>
                <c:pt idx="923">
                  <c:v>-2.2052148601078043</c:v>
                </c:pt>
                <c:pt idx="924">
                  <c:v>-2.2082992601079985</c:v>
                </c:pt>
                <c:pt idx="925">
                  <c:v>-2.2085494601080029</c:v>
                </c:pt>
                <c:pt idx="926">
                  <c:v>-2.2085494601079487</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-2.2070847101079267</c:v>
                </c:pt>
                <c:pt idx="939">
                  <c:v>-2.2073179601078334</c:v>
                </c:pt>
                <c:pt idx="940">
                  <c:v>-2.2071028601079581</c:v>
                </c:pt>
                <c:pt idx="941">
                  <c:v>-2.2076694601077804</c:v>
                </c:pt>
                <c:pt idx="942">
                  <c:v>-2.2076694601078088</c:v>
                </c:pt>
                <c:pt idx="943">
                  <c:v>-2.207772317250718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-2.2055994601079218</c:v>
                </c:pt>
                <c:pt idx="954">
                  <c:v>-2.2055994601079503</c:v>
                </c:pt>
                <c:pt idx="955">
                  <c:v>-2.2058085601079256</c:v>
                </c:pt>
                <c:pt idx="956">
                  <c:v>-2.207394360107747</c:v>
                </c:pt>
                <c:pt idx="957">
                  <c:v>-2.2077994601077964</c:v>
                </c:pt>
                <c:pt idx="958">
                  <c:v>-2.2077994601078244</c:v>
                </c:pt>
                <c:pt idx="959">
                  <c:v>-2.2077994601077964</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-2.2089727579801663</c:v>
                </c:pt>
                <c:pt idx="968">
                  <c:v>-2.2098394601079603</c:v>
                </c:pt>
                <c:pt idx="969">
                  <c:v>-2.2098394601080145</c:v>
                </c:pt>
                <c:pt idx="970">
                  <c:v>-2.2098571405202847</c:v>
                </c:pt>
                <c:pt idx="971">
                  <c:v>-2.2101973601079457</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-2.2192344601079723</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-2.2214980601079644</c:v>
                </c:pt>
                <c:pt idx="1007">
                  <c:v>-2.2215794601079635</c:v>
                </c:pt>
                <c:pt idx="1008">
                  <c:v>-2.2215794601079493</c:v>
                </c:pt>
                <c:pt idx="1009">
                  <c:v>-2.2215794601078045</c:v>
                </c:pt>
                <c:pt idx="1010">
                  <c:v>-2.220653260107798</c:v>
                </c:pt>
                <c:pt idx="1011">
                  <c:v>-2.2195834601079159</c:v>
                </c:pt>
                <c:pt idx="1012">
                  <c:v>-2.2195834601079159</c:v>
                </c:pt>
                <c:pt idx="1013">
                  <c:v>-2.2195834601079412</c:v>
                </c:pt>
                <c:pt idx="1014">
                  <c:v>-2.2195834601079159</c:v>
                </c:pt>
                <c:pt idx="1015">
                  <c:v>-2.2195834601079159</c:v>
                </c:pt>
                <c:pt idx="1016">
                  <c:v>-2.2195577001078846</c:v>
                </c:pt>
                <c:pt idx="1017">
                  <c:v>-2.2181594601078407</c:v>
                </c:pt>
                <c:pt idx="1018">
                  <c:v>-2.21815946010787</c:v>
                </c:pt>
                <c:pt idx="1019">
                  <c:v>-2.21815946010787</c:v>
                </c:pt>
                <c:pt idx="1020">
                  <c:v>-2.2181594601078984</c:v>
                </c:pt>
                <c:pt idx="1021">
                  <c:v>-2.2184770401079019</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-2.2203770601079693</c:v>
                </c:pt>
                <c:pt idx="1031">
                  <c:v>-2.220359460107975</c:v>
                </c:pt>
                <c:pt idx="1032">
                  <c:v>-2.2203594601078294</c:v>
                </c:pt>
                <c:pt idx="1033">
                  <c:v>-2.2083894601078553</c:v>
                </c:pt>
                <c:pt idx="1034">
                  <c:v>-2.2083894601078127</c:v>
                </c:pt>
                <c:pt idx="1035">
                  <c:v>-2.2083894601078127</c:v>
                </c:pt>
                <c:pt idx="1036">
                  <c:v>-2.2083894601078127</c:v>
                </c:pt>
                <c:pt idx="1037">
                  <c:v>-2.2078582001079092</c:v>
                </c:pt>
                <c:pt idx="1038">
                  <c:v>-2.2069644601080247</c:v>
                </c:pt>
                <c:pt idx="1039">
                  <c:v>-2.208770745822199</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-2.2141415601079384</c:v>
                </c:pt>
                <c:pt idx="1051">
                  <c:v>-2.2178313976077417</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-2.2161654601078853</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-2.2186994601079588</c:v>
                </c:pt>
                <c:pt idx="1093">
                  <c:v>-2.2186994601079588</c:v>
                </c:pt>
                <c:pt idx="1094">
                  <c:v>-2.2186994601079588</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-2.2251259601079485</c:v>
                </c:pt>
                <c:pt idx="1122">
                  <c:v>-2.2253526892745437</c:v>
                </c:pt>
                <c:pt idx="1123">
                  <c:v>-2.2248794601077582</c:v>
                </c:pt>
                <c:pt idx="1124">
                  <c:v>-2.2267894601076819</c:v>
                </c:pt>
                <c:pt idx="1125">
                  <c:v>-2.2267894601076819</c:v>
                </c:pt>
                <c:pt idx="1126">
                  <c:v>-2.2267894601076819</c:v>
                </c:pt>
                <c:pt idx="1127">
                  <c:v>-2.2267894601077245</c:v>
                </c:pt>
                <c:pt idx="1128">
                  <c:v>-2.2258875409159526</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-2.2281094601079054</c:v>
                </c:pt>
                <c:pt idx="1148">
                  <c:v>-2.2281094601079054</c:v>
                </c:pt>
                <c:pt idx="1149">
                  <c:v>-2.2281094601079054</c:v>
                </c:pt>
                <c:pt idx="1150">
                  <c:v>-2.2281094601078193</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-2.2252845601076698</c:v>
                </c:pt>
                <c:pt idx="1162">
                  <c:v>-2.2262828001077821</c:v>
                </c:pt>
                <c:pt idx="1163">
                  <c:v>-2.2263194601077885</c:v>
                </c:pt>
                <c:pt idx="1164">
                  <c:v>-2.2263194601077885</c:v>
                </c:pt>
                <c:pt idx="1165">
                  <c:v>-2.2269394601078005</c:v>
                </c:pt>
                <c:pt idx="1166">
                  <c:v>-2.2267144601078002</c:v>
                </c:pt>
                <c:pt idx="1167">
                  <c:v>-2.2264594601077188</c:v>
                </c:pt>
                <c:pt idx="1168">
                  <c:v>-2.2245397458220064</c:v>
                </c:pt>
                <c:pt idx="1169">
                  <c:v>-2.2244087401077492</c:v>
                </c:pt>
                <c:pt idx="1170">
                  <c:v>-2.2241394601078959</c:v>
                </c:pt>
                <c:pt idx="1171">
                  <c:v>-2.2241394601079256</c:v>
                </c:pt>
                <c:pt idx="1172">
                  <c:v>-2.2241394601078959</c:v>
                </c:pt>
                <c:pt idx="1173">
                  <c:v>-2.2241824601078992</c:v>
                </c:pt>
                <c:pt idx="1174">
                  <c:v>-2.2245694601078299</c:v>
                </c:pt>
                <c:pt idx="1175">
                  <c:v>-2.2245694601078156</c:v>
                </c:pt>
                <c:pt idx="1176">
                  <c:v>-2.2245694601077752</c:v>
                </c:pt>
                <c:pt idx="1177">
                  <c:v>-2.2245694601078592</c:v>
                </c:pt>
                <c:pt idx="1178">
                  <c:v>-2.2269687401078642</c:v>
                </c:pt>
                <c:pt idx="1179">
                  <c:v>-2.2291274401079373</c:v>
                </c:pt>
                <c:pt idx="1180">
                  <c:v>-2.2320723601079351</c:v>
                </c:pt>
                <c:pt idx="1181">
                  <c:v>-2.2343386601077126</c:v>
                </c:pt>
                <c:pt idx="1182">
                  <c:v>-2.2371897601080688</c:v>
                </c:pt>
                <c:pt idx="1183">
                  <c:v>-2.2379194601079782</c:v>
                </c:pt>
                <c:pt idx="1184">
                  <c:v>-2.2379214601078732</c:v>
                </c:pt>
                <c:pt idx="1185">
                  <c:v>-2.2407909985693837</c:v>
                </c:pt>
                <c:pt idx="1186">
                  <c:v>-2.2416294601079332</c:v>
                </c:pt>
                <c:pt idx="1187">
                  <c:v>-2.2416294601079332</c:v>
                </c:pt>
                <c:pt idx="1188">
                  <c:v>-2.241860220107998</c:v>
                </c:pt>
                <c:pt idx="1189">
                  <c:v>-2.2420134601079584</c:v>
                </c:pt>
                <c:pt idx="1190">
                  <c:v>-2.2420134601079695</c:v>
                </c:pt>
                <c:pt idx="1191">
                  <c:v>-2.2421057801079809</c:v>
                </c:pt>
                <c:pt idx="1192">
                  <c:v>-2.2425851122817742</c:v>
                </c:pt>
                <c:pt idx="1193">
                  <c:v>-2.2423294601078254</c:v>
                </c:pt>
                <c:pt idx="1194">
                  <c:v>-2.2425249601078887</c:v>
                </c:pt>
                <c:pt idx="1195">
                  <c:v>-2.240903904552269</c:v>
                </c:pt>
                <c:pt idx="1196">
                  <c:v>-2.2405594601078889</c:v>
                </c:pt>
                <c:pt idx="1197">
                  <c:v>-2.2394284401079005</c:v>
                </c:pt>
                <c:pt idx="1198">
                  <c:v>-2.2391834601079124</c:v>
                </c:pt>
                <c:pt idx="1199">
                  <c:v>-2.2391834601079124</c:v>
                </c:pt>
                <c:pt idx="1200">
                  <c:v>-2.2391834601079124</c:v>
                </c:pt>
                <c:pt idx="1201">
                  <c:v>-2.2391834601078102</c:v>
                </c:pt>
                <c:pt idx="1202">
                  <c:v>-2.2391834601078102</c:v>
                </c:pt>
                <c:pt idx="1203">
                  <c:v>-2.2391834601079124</c:v>
                </c:pt>
                <c:pt idx="1204">
                  <c:v>-2.2391834601079124</c:v>
                </c:pt>
                <c:pt idx="1205">
                  <c:v>-2.2391834601079124</c:v>
                </c:pt>
                <c:pt idx="1206">
                  <c:v>-2.2391834601079124</c:v>
                </c:pt>
                <c:pt idx="1207">
                  <c:v>-2.2391834601079124</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-2.2428524601077671</c:v>
                </c:pt>
                <c:pt idx="1218">
                  <c:v>-2.2423394601079312</c:v>
                </c:pt>
                <c:pt idx="1219">
                  <c:v>-2.2423494601078877</c:v>
                </c:pt>
                <c:pt idx="1220">
                  <c:v>-2.2423494601079752</c:v>
                </c:pt>
                <c:pt idx="1221">
                  <c:v>-2.2423494601079312</c:v>
                </c:pt>
                <c:pt idx="1222">
                  <c:v>-2.2425033601079636</c:v>
                </c:pt>
                <c:pt idx="1223">
                  <c:v>-2.2440209601079633</c:v>
                </c:pt>
                <c:pt idx="1224">
                  <c:v>-2.2438506601079138</c:v>
                </c:pt>
                <c:pt idx="1225">
                  <c:v>-2.2433394601077805</c:v>
                </c:pt>
                <c:pt idx="1226">
                  <c:v>-2.2433394601077956</c:v>
                </c:pt>
                <c:pt idx="1227">
                  <c:v>-2.2433394601078218</c:v>
                </c:pt>
                <c:pt idx="1228">
                  <c:v>-2.2433394601077805</c:v>
                </c:pt>
                <c:pt idx="1229">
                  <c:v>-2.2433394601077805</c:v>
                </c:pt>
                <c:pt idx="1230">
                  <c:v>-2.2427815601079057</c:v>
                </c:pt>
                <c:pt idx="1231">
                  <c:v>-2.2417527068611092</c:v>
                </c:pt>
                <c:pt idx="1232">
                  <c:v>-2.2417319601077459</c:v>
                </c:pt>
                <c:pt idx="1233">
                  <c:v>-2.2417594601077155</c:v>
                </c:pt>
                <c:pt idx="1234">
                  <c:v>-2.2417594601077155</c:v>
                </c:pt>
                <c:pt idx="1235">
                  <c:v>-2.2417594601078719</c:v>
                </c:pt>
                <c:pt idx="1236">
                  <c:v>-2.2417594601077582</c:v>
                </c:pt>
                <c:pt idx="1237">
                  <c:v>-2.2411816601079608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-2.2390842601079055</c:v>
                </c:pt>
                <c:pt idx="1248">
                  <c:v>-2.2369809701078083</c:v>
                </c:pt>
                <c:pt idx="1249">
                  <c:v>-2.2367394601079158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-2.2424944601079231</c:v>
                </c:pt>
                <c:pt idx="1268">
                  <c:v>-2.2428354101079293</c:v>
                </c:pt>
                <c:pt idx="1269">
                  <c:v>-2.2428743319026152</c:v>
                </c:pt>
                <c:pt idx="1270">
                  <c:v>-2.2444994601078472</c:v>
                </c:pt>
                <c:pt idx="1271">
                  <c:v>-2.2444994601077353</c:v>
                </c:pt>
                <c:pt idx="1272">
                  <c:v>-2.2444994601077353</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-2.2533394601079277</c:v>
                </c:pt>
                <c:pt idx="1289">
                  <c:v>-2.2533394601079277</c:v>
                </c:pt>
                <c:pt idx="1290">
                  <c:v>-2.2533394601079277</c:v>
                </c:pt>
                <c:pt idx="1291">
                  <c:v>-2.2533394601079277</c:v>
                </c:pt>
                <c:pt idx="1292">
                  <c:v>-2.2533394601079277</c:v>
                </c:pt>
                <c:pt idx="1293">
                  <c:v>-2.2533394601079277</c:v>
                </c:pt>
                <c:pt idx="1294">
                  <c:v>-2.2533394601079277</c:v>
                </c:pt>
                <c:pt idx="1295">
                  <c:v>-2.2533394601079277</c:v>
                </c:pt>
                <c:pt idx="1296">
                  <c:v>-2.2547594601077918</c:v>
                </c:pt>
                <c:pt idx="1297">
                  <c:v>-2.255593760107732</c:v>
                </c:pt>
                <c:pt idx="1298">
                  <c:v>-2.2578994601080069</c:v>
                </c:pt>
                <c:pt idx="1299">
                  <c:v>-2.2578994601080069</c:v>
                </c:pt>
                <c:pt idx="1300">
                  <c:v>-2.2578994601080207</c:v>
                </c:pt>
                <c:pt idx="1301">
                  <c:v>-2.2578994601080069</c:v>
                </c:pt>
                <c:pt idx="1302">
                  <c:v>-2.2573432758973451</c:v>
                </c:pt>
                <c:pt idx="1303">
                  <c:v>-2.2532494601078077</c:v>
                </c:pt>
                <c:pt idx="1304">
                  <c:v>-2.2542794601078668</c:v>
                </c:pt>
                <c:pt idx="1305">
                  <c:v>-2.2542794601078668</c:v>
                </c:pt>
                <c:pt idx="1306">
                  <c:v>-2.2542794601078668</c:v>
                </c:pt>
                <c:pt idx="1307">
                  <c:v>-2.2538037601077185</c:v>
                </c:pt>
                <c:pt idx="1308">
                  <c:v>-2.2535694601076841</c:v>
                </c:pt>
                <c:pt idx="1309">
                  <c:v>-2.2535694601076841</c:v>
                </c:pt>
                <c:pt idx="1310">
                  <c:v>-2.2535694601076841</c:v>
                </c:pt>
                <c:pt idx="1311">
                  <c:v>-2.2535694601078404</c:v>
                </c:pt>
                <c:pt idx="1312">
                  <c:v>-2.2537654601078714</c:v>
                </c:pt>
                <c:pt idx="1313">
                  <c:v>-2.2542494601077987</c:v>
                </c:pt>
                <c:pt idx="1314">
                  <c:v>-2.2542494601078689</c:v>
                </c:pt>
                <c:pt idx="1315">
                  <c:v>-2.2542494601078689</c:v>
                </c:pt>
                <c:pt idx="1316">
                  <c:v>-2.2561508101079255</c:v>
                </c:pt>
                <c:pt idx="1317">
                  <c:v>-2.2580250101079598</c:v>
                </c:pt>
                <c:pt idx="1318">
                  <c:v>-2.260123270107802</c:v>
                </c:pt>
                <c:pt idx="1319">
                  <c:v>-2.2630792880648758</c:v>
                </c:pt>
                <c:pt idx="1320">
                  <c:v>-2.2633494601079214</c:v>
                </c:pt>
                <c:pt idx="1321">
                  <c:v>-2.2633494601079369</c:v>
                </c:pt>
                <c:pt idx="1322">
                  <c:v>-2.2633494601079369</c:v>
                </c:pt>
                <c:pt idx="1323">
                  <c:v>-2.2633064601079877</c:v>
                </c:pt>
                <c:pt idx="1324">
                  <c:v>-2.261126540107786</c:v>
                </c:pt>
                <c:pt idx="1325">
                  <c:v>-2.26009546010782</c:v>
                </c:pt>
                <c:pt idx="1326">
                  <c:v>-2.2600954601078631</c:v>
                </c:pt>
                <c:pt idx="1327">
                  <c:v>-2.2600954601077792</c:v>
                </c:pt>
                <c:pt idx="1328">
                  <c:v>-2.2600954601077632</c:v>
                </c:pt>
                <c:pt idx="1329">
                  <c:v>-2.2600954601078631</c:v>
                </c:pt>
                <c:pt idx="1330">
                  <c:v>-2.2600954601078631</c:v>
                </c:pt>
                <c:pt idx="1331">
                  <c:v>-2.2595169184410535</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-2.2565379601077948</c:v>
                </c:pt>
                <c:pt idx="1341">
                  <c:v>-2.2573294601078842</c:v>
                </c:pt>
                <c:pt idx="1342">
                  <c:v>-2.2573294601078842</c:v>
                </c:pt>
                <c:pt idx="1343">
                  <c:v>-2.257567960107838</c:v>
                </c:pt>
                <c:pt idx="1344">
                  <c:v>-2.2577534601078355</c:v>
                </c:pt>
                <c:pt idx="1345">
                  <c:v>-2.2577534601078932</c:v>
                </c:pt>
                <c:pt idx="1346">
                  <c:v>-2.2577534601078497</c:v>
                </c:pt>
                <c:pt idx="1347">
                  <c:v>-2.2577534601078355</c:v>
                </c:pt>
                <c:pt idx="1348">
                  <c:v>-2.2582264801078225</c:v>
                </c:pt>
                <c:pt idx="1349">
                  <c:v>-2.2583682601077602</c:v>
                </c:pt>
                <c:pt idx="1350">
                  <c:v>-2.2573994601079086</c:v>
                </c:pt>
                <c:pt idx="1351">
                  <c:v>-2.2573994601079224</c:v>
                </c:pt>
                <c:pt idx="1352">
                  <c:v>-2.2573994601079086</c:v>
                </c:pt>
                <c:pt idx="1353">
                  <c:v>-2.2563608922066152</c:v>
                </c:pt>
                <c:pt idx="1354">
                  <c:v>-2.2575764464091201</c:v>
                </c:pt>
                <c:pt idx="1355">
                  <c:v>-2.2545873601077231</c:v>
                </c:pt>
                <c:pt idx="1356">
                  <c:v>-2.2520685696969447</c:v>
                </c:pt>
                <c:pt idx="1357">
                  <c:v>-2.2518594601079371</c:v>
                </c:pt>
                <c:pt idx="1358">
                  <c:v>-2.2519517601079766</c:v>
                </c:pt>
                <c:pt idx="1359">
                  <c:v>-2.2522144601079219</c:v>
                </c:pt>
                <c:pt idx="1360">
                  <c:v>-2.2522144601078637</c:v>
                </c:pt>
                <c:pt idx="1361">
                  <c:v>-2.2526694601078527</c:v>
                </c:pt>
                <c:pt idx="1362">
                  <c:v>-2.2526694601077653</c:v>
                </c:pt>
                <c:pt idx="1363">
                  <c:v>-2.2524563022129058</c:v>
                </c:pt>
                <c:pt idx="1364">
                  <c:v>-2.2503553401078182</c:v>
                </c:pt>
                <c:pt idx="1365">
                  <c:v>-2.2480194601077841</c:v>
                </c:pt>
                <c:pt idx="1366">
                  <c:v>-2.2478396601078177</c:v>
                </c:pt>
                <c:pt idx="1367">
                  <c:v>-2.2458242601078267</c:v>
                </c:pt>
                <c:pt idx="1368">
                  <c:v>-2.2442416706342101</c:v>
                </c:pt>
                <c:pt idx="1369">
                  <c:v>-2.2448243381566213</c:v>
                </c:pt>
                <c:pt idx="1370">
                  <c:v>-2.2469077934412391</c:v>
                </c:pt>
                <c:pt idx="1371">
                  <c:v>-2.2473794601077404</c:v>
                </c:pt>
                <c:pt idx="1372">
                  <c:v>-2.2474322601077041</c:v>
                </c:pt>
                <c:pt idx="1373">
                  <c:v>-2.2492227601079735</c:v>
                </c:pt>
                <c:pt idx="1374">
                  <c:v>-2.2521479864237621</c:v>
                </c:pt>
                <c:pt idx="1375">
                  <c:v>-2.252134060107911</c:v>
                </c:pt>
                <c:pt idx="1376">
                  <c:v>-2.2507330601078492</c:v>
                </c:pt>
                <c:pt idx="1377">
                  <c:v>-2.2497499701079589</c:v>
                </c:pt>
                <c:pt idx="1378">
                  <c:v>-2.2444049601078291</c:v>
                </c:pt>
                <c:pt idx="1379">
                  <c:v>-2.2404494601078677</c:v>
                </c:pt>
                <c:pt idx="1380">
                  <c:v>-2.2404494601079552</c:v>
                </c:pt>
                <c:pt idx="1381">
                  <c:v>-2.2406423022132431</c:v>
                </c:pt>
                <c:pt idx="1382">
                  <c:v>-2.2415944601079958</c:v>
                </c:pt>
                <c:pt idx="1383">
                  <c:v>-2.2425575601078691</c:v>
                </c:pt>
                <c:pt idx="1384">
                  <c:v>-2.2431734601079447</c:v>
                </c:pt>
                <c:pt idx="1385">
                  <c:v>-2.2431734601079447</c:v>
                </c:pt>
                <c:pt idx="1386">
                  <c:v>-2.2436408559411549</c:v>
                </c:pt>
                <c:pt idx="1387">
                  <c:v>-2.2438144601079308</c:v>
                </c:pt>
                <c:pt idx="1388">
                  <c:v>-2.2477994601078599</c:v>
                </c:pt>
                <c:pt idx="1389">
                  <c:v>-2.2477994601078599</c:v>
                </c:pt>
                <c:pt idx="1390">
                  <c:v>-2.2472859601078881</c:v>
                </c:pt>
                <c:pt idx="1391">
                  <c:v>-2.2471494601079089</c:v>
                </c:pt>
                <c:pt idx="1392">
                  <c:v>-2.2471494601079089</c:v>
                </c:pt>
                <c:pt idx="1393">
                  <c:v>-2.2471494601079089</c:v>
                </c:pt>
                <c:pt idx="1394">
                  <c:v>-2.2461279601077022</c:v>
                </c:pt>
                <c:pt idx="1395">
                  <c:v>-2.2448594601077607</c:v>
                </c:pt>
                <c:pt idx="1396">
                  <c:v>-2.2448594601077474</c:v>
                </c:pt>
                <c:pt idx="1397">
                  <c:v>-2.2456208601076524</c:v>
                </c:pt>
                <c:pt idx="1398">
                  <c:v>-2.2457994601076794</c:v>
                </c:pt>
                <c:pt idx="1399">
                  <c:v>-2.2436053601078498</c:v>
                </c:pt>
                <c:pt idx="1400">
                  <c:v>-2.2409166201077841</c:v>
                </c:pt>
                <c:pt idx="1401">
                  <c:v>-2.2361231601077236</c:v>
                </c:pt>
                <c:pt idx="1402">
                  <c:v>-2.2340081601079476</c:v>
                </c:pt>
                <c:pt idx="1403">
                  <c:v>-2.2333894601079329</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-2.2341479601079923</c:v>
                </c:pt>
                <c:pt idx="1433">
                  <c:v>-2.2340394601079963</c:v>
                </c:pt>
                <c:pt idx="1434">
                  <c:v>-2.2346011443184608</c:v>
                </c:pt>
                <c:pt idx="1435">
                  <c:v>-2.2347070301079439</c:v>
                </c:pt>
                <c:pt idx="1436">
                  <c:v>-2.2384017101078539</c:v>
                </c:pt>
                <c:pt idx="1437">
                  <c:v>-2.2382083601078193</c:v>
                </c:pt>
                <c:pt idx="1438">
                  <c:v>-2.2366194601078861</c:v>
                </c:pt>
                <c:pt idx="1439">
                  <c:v>-2.233989460107924</c:v>
                </c:pt>
                <c:pt idx="1440">
                  <c:v>-2.2339894601076962</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-2.2339415001079366</c:v>
                </c:pt>
                <c:pt idx="1459">
                  <c:v>-2.2365945801077642</c:v>
                </c:pt>
                <c:pt idx="1460">
                  <c:v>-2.2373394601077052</c:v>
                </c:pt>
                <c:pt idx="1461">
                  <c:v>-2.2373394601077372</c:v>
                </c:pt>
                <c:pt idx="1462">
                  <c:v>-2.2373394601077372</c:v>
                </c:pt>
                <c:pt idx="1463">
                  <c:v>-2.2369852601080003</c:v>
                </c:pt>
                <c:pt idx="1464">
                  <c:v>-2.236833460107988</c:v>
                </c:pt>
                <c:pt idx="1465">
                  <c:v>-2.2368334601078868</c:v>
                </c:pt>
                <c:pt idx="1466">
                  <c:v>-2.2333294601078135</c:v>
                </c:pt>
                <c:pt idx="1467">
                  <c:v>-2.2333294601078135</c:v>
                </c:pt>
                <c:pt idx="1468">
                  <c:v>-2.2333294601078135</c:v>
                </c:pt>
                <c:pt idx="1469">
                  <c:v>-2.2333294601078135</c:v>
                </c:pt>
                <c:pt idx="1470">
                  <c:v>-2.2333294601078135</c:v>
                </c:pt>
                <c:pt idx="1471">
                  <c:v>-2.2325881801077387</c:v>
                </c:pt>
                <c:pt idx="1472">
                  <c:v>-2.2322994601077237</c:v>
                </c:pt>
                <c:pt idx="1473">
                  <c:v>-2.2322429729282569</c:v>
                </c:pt>
                <c:pt idx="1474">
                  <c:v>-2.2303594243936087</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-3.2821613960613596</c:v>
                </c:pt>
                <c:pt idx="7">
                  <c:v>-3.2960632595340087</c:v>
                </c:pt>
                <c:pt idx="8">
                  <c:v>-3.2408151494846322</c:v>
                </c:pt>
                <c:pt idx="9">
                  <c:v>-3.1378628922968788</c:v>
                </c:pt>
                <c:pt idx="10">
                  <c:v>-3.2876377848196117</c:v>
                </c:pt>
                <c:pt idx="11">
                  <c:v>-3.2022946280585542</c:v>
                </c:pt>
                <c:pt idx="12">
                  <c:v>-3.1267770399280002</c:v>
                </c:pt>
                <c:pt idx="13">
                  <c:v>-3.0646890076890259</c:v>
                </c:pt>
                <c:pt idx="14">
                  <c:v>-1.4931707002219519</c:v>
                </c:pt>
                <c:pt idx="15">
                  <c:v>-2.0119923628675762</c:v>
                </c:pt>
                <c:pt idx="16">
                  <c:v>-2.9680511465524715</c:v>
                </c:pt>
                <c:pt idx="17">
                  <c:v>-2.5966497256314787</c:v>
                </c:pt>
                <c:pt idx="18">
                  <c:v>-2.6967006512690546</c:v>
                </c:pt>
                <c:pt idx="19">
                  <c:v>-2.9536079146970735</c:v>
                </c:pt>
                <c:pt idx="20">
                  <c:v>-3.647309147953341</c:v>
                </c:pt>
                <c:pt idx="21">
                  <c:v>-4.0944992799410045</c:v>
                </c:pt>
                <c:pt idx="22">
                  <c:v>-5.7555215649738773</c:v>
                </c:pt>
                <c:pt idx="23">
                  <c:v>-6.1363006648705793</c:v>
                </c:pt>
                <c:pt idx="24">
                  <c:v>-5.8761375071834383</c:v>
                </c:pt>
                <c:pt idx="25">
                  <c:v>-5.1325625883467865</c:v>
                </c:pt>
                <c:pt idx="26">
                  <c:v>-4.873453727276285</c:v>
                </c:pt>
                <c:pt idx="27">
                  <c:v>-5.2585254682570852</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-2.7685932872523371</c:v>
                </c:pt>
                <c:pt idx="36">
                  <c:v>-1.4270498017602904</c:v>
                </c:pt>
                <c:pt idx="37">
                  <c:v>-0.96955583848979765</c:v>
                </c:pt>
                <c:pt idx="38">
                  <c:v>-0.46475059676745933</c:v>
                </c:pt>
                <c:pt idx="39">
                  <c:v>0.58580171016410565</c:v>
                </c:pt>
                <c:pt idx="40">
                  <c:v>1.76948768494259</c:v>
                </c:pt>
                <c:pt idx="41">
                  <c:v>2.1193492505422995</c:v>
                </c:pt>
                <c:pt idx="42">
                  <c:v>2.9452625551694069</c:v>
                </c:pt>
                <c:pt idx="43">
                  <c:v>3.7462257858863812</c:v>
                </c:pt>
                <c:pt idx="44">
                  <c:v>7.0368312181323214</c:v>
                </c:pt>
                <c:pt idx="45">
                  <c:v>7.0904187574124871</c:v>
                </c:pt>
                <c:pt idx="46">
                  <c:v>6.939996742411374</c:v>
                </c:pt>
                <c:pt idx="47">
                  <c:v>6.9970403574115885</c:v>
                </c:pt>
                <c:pt idx="48">
                  <c:v>7.6593477123377074</c:v>
                </c:pt>
                <c:pt idx="49">
                  <c:v>7.7093829461215506</c:v>
                </c:pt>
                <c:pt idx="50">
                  <c:v>6.3223305932086475</c:v>
                </c:pt>
                <c:pt idx="51">
                  <c:v>6.1581235868606399</c:v>
                </c:pt>
                <c:pt idx="52">
                  <c:v>6.1328959037062498</c:v>
                </c:pt>
                <c:pt idx="53">
                  <c:v>6.2370361015453986</c:v>
                </c:pt>
                <c:pt idx="54">
                  <c:v>6.237866348984511</c:v>
                </c:pt>
                <c:pt idx="55">
                  <c:v>6.1134335073392645</c:v>
                </c:pt>
                <c:pt idx="56">
                  <c:v>5.9925986575668109</c:v>
                </c:pt>
                <c:pt idx="57">
                  <c:v>5.7508893429247694</c:v>
                </c:pt>
                <c:pt idx="58">
                  <c:v>5.4902358156007294</c:v>
                </c:pt>
                <c:pt idx="59">
                  <c:v>5.3657287525664907</c:v>
                </c:pt>
                <c:pt idx="60">
                  <c:v>5.0037961177556411</c:v>
                </c:pt>
                <c:pt idx="61">
                  <c:v>4.8564967134610724</c:v>
                </c:pt>
                <c:pt idx="62">
                  <c:v>4.9810191064754425</c:v>
                </c:pt>
                <c:pt idx="63">
                  <c:v>5.1366155210097535</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26.326742541271194</c:v>
                </c:pt>
                <c:pt idx="78">
                  <c:v>27.328140557039912</c:v>
                </c:pt>
                <c:pt idx="79">
                  <c:v>27.347024664057191</c:v>
                </c:pt>
                <c:pt idx="80">
                  <c:v>26.561096956433119</c:v>
                </c:pt>
                <c:pt idx="81">
                  <c:v>25.434453306507976</c:v>
                </c:pt>
                <c:pt idx="82">
                  <c:v>23.964441172372087</c:v>
                </c:pt>
                <c:pt idx="83">
                  <c:v>22.273068982079387</c:v>
                </c:pt>
                <c:pt idx="84">
                  <c:v>19.918419853562316</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c:v>
                </c:pt>
                <c:pt idx="93">
                  <c:v>-1.4397808569727459</c:v>
                </c:pt>
                <c:pt idx="94">
                  <c:v>-0.42554235118294115</c:v>
                </c:pt>
                <c:pt idx="95">
                  <c:v>0.84536741602633469</c:v>
                </c:pt>
                <c:pt idx="96">
                  <c:v>1.9693737781309437</c:v>
                </c:pt>
                <c:pt idx="97">
                  <c:v>3.7710576216328917</c:v>
                </c:pt>
                <c:pt idx="98">
                  <c:v>5.9544896929837421</c:v>
                </c:pt>
                <c:pt idx="99">
                  <c:v>9.0874470736506794</c:v>
                </c:pt>
                <c:pt idx="100">
                  <c:v>20.320430824167008</c:v>
                </c:pt>
                <c:pt idx="101">
                  <c:v>22.710131269248727</c:v>
                </c:pt>
                <c:pt idx="102">
                  <c:v>25.413180758229004</c:v>
                </c:pt>
                <c:pt idx="103">
                  <c:v>28.481292019351862</c:v>
                </c:pt>
                <c:pt idx="104">
                  <c:v>31.181027804110826</c:v>
                </c:pt>
                <c:pt idx="105">
                  <c:v>32.352305070660194</c:v>
                </c:pt>
                <c:pt idx="106">
                  <c:v>33.094208718098002</c:v>
                </c:pt>
                <c:pt idx="107">
                  <c:v>34.176180502339491</c:v>
                </c:pt>
                <c:pt idx="108">
                  <c:v>36.187053763807214</c:v>
                </c:pt>
                <c:pt idx="109">
                  <c:v>36.267187364533655</c:v>
                </c:pt>
                <c:pt idx="110">
                  <c:v>35.456766294981961</c:v>
                </c:pt>
                <c:pt idx="111">
                  <c:v>33.892676045910221</c:v>
                </c:pt>
                <c:pt idx="112">
                  <c:v>31.891018986362511</c:v>
                </c:pt>
                <c:pt idx="113">
                  <c:v>29.584819880613971</c:v>
                </c:pt>
                <c:pt idx="114">
                  <c:v>27.377584448223633</c:v>
                </c:pt>
                <c:pt idx="115">
                  <c:v>24.921938374923482</c:v>
                </c:pt>
                <c:pt idx="116">
                  <c:v>18.602120974915657</c:v>
                </c:pt>
                <c:pt idx="117">
                  <c:v>17.202975240840317</c:v>
                </c:pt>
                <c:pt idx="118">
                  <c:v>15.53313757452676</c:v>
                </c:pt>
                <c:pt idx="119">
                  <c:v>13.774369327399793</c:v>
                </c:pt>
                <c:pt idx="120">
                  <c:v>12.145947499701492</c:v>
                </c:pt>
                <c:pt idx="121">
                  <c:v>10.814736952058851</c:v>
                </c:pt>
                <c:pt idx="122">
                  <c:v>9.459603742739171</c:v>
                </c:pt>
                <c:pt idx="123">
                  <c:v>4.3363444161286724</c:v>
                </c:pt>
                <c:pt idx="124">
                  <c:v>2.7724057972565106</c:v>
                </c:pt>
                <c:pt idx="125">
                  <c:v>1.7194196662507295</c:v>
                </c:pt>
                <c:pt idx="126">
                  <c:v>0.67914019150384886</c:v>
                </c:pt>
                <c:pt idx="127">
                  <c:v>0.43261445513202584</c:v>
                </c:pt>
                <c:pt idx="128">
                  <c:v>0.22536807420308924</c:v>
                </c:pt>
                <c:pt idx="129">
                  <c:v>0.65401033183655954</c:v>
                </c:pt>
                <c:pt idx="130">
                  <c:v>1.8292031181641151</c:v>
                </c:pt>
                <c:pt idx="131">
                  <c:v>3.0932657725124413</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3.0322592817557821</c:v>
                </c:pt>
                <c:pt idx="146">
                  <c:v>2.9154759484169972</c:v>
                </c:pt>
                <c:pt idx="147">
                  <c:v>2.9117624504562625</c:v>
                </c:pt>
                <c:pt idx="148">
                  <c:v>3.3915355801074298</c:v>
                </c:pt>
                <c:pt idx="149">
                  <c:v>3.4961265704318132</c:v>
                </c:pt>
                <c:pt idx="150">
                  <c:v>2.8394673266033803</c:v>
                </c:pt>
                <c:pt idx="151">
                  <c:v>-1.4266294795078658</c:v>
                </c:pt>
                <c:pt idx="152">
                  <c:v>-2.9398481950501245</c:v>
                </c:pt>
                <c:pt idx="153">
                  <c:v>-3.7722171241190781</c:v>
                </c:pt>
                <c:pt idx="154">
                  <c:v>-3.823142692033997</c:v>
                </c:pt>
                <c:pt idx="155">
                  <c:v>-3.3417280260227074</c:v>
                </c:pt>
                <c:pt idx="156">
                  <c:v>-2.5865377444017699</c:v>
                </c:pt>
                <c:pt idx="157">
                  <c:v>-2.0513660887574616</c:v>
                </c:pt>
                <c:pt idx="158">
                  <c:v>-1.5484183928708859</c:v>
                </c:pt>
                <c:pt idx="159">
                  <c:v>-0.59732479623036738</c:v>
                </c:pt>
                <c:pt idx="160">
                  <c:v>8.2453794609446174</c:v>
                </c:pt>
                <c:pt idx="161">
                  <c:v>10.609348003129185</c:v>
                </c:pt>
                <c:pt idx="162">
                  <c:v>13.066054121788454</c:v>
                </c:pt>
                <c:pt idx="163">
                  <c:v>15.61347820587595</c:v>
                </c:pt>
                <c:pt idx="164">
                  <c:v>18.507865578625356</c:v>
                </c:pt>
                <c:pt idx="165">
                  <c:v>19.622103783633925</c:v>
                </c:pt>
                <c:pt idx="166">
                  <c:v>20.931378192174225</c:v>
                </c:pt>
                <c:pt idx="167">
                  <c:v>21.895310343615677</c:v>
                </c:pt>
                <c:pt idx="168">
                  <c:v>19.792202814723876</c:v>
                </c:pt>
                <c:pt idx="169">
                  <c:v>18.407467261977487</c:v>
                </c:pt>
                <c:pt idx="170">
                  <c:v>17.802103042379805</c:v>
                </c:pt>
                <c:pt idx="171">
                  <c:v>17.049821150171226</c:v>
                </c:pt>
                <c:pt idx="172">
                  <c:v>16.24289592321874</c:v>
                </c:pt>
                <c:pt idx="173">
                  <c:v>15.372799339106678</c:v>
                </c:pt>
                <c:pt idx="174">
                  <c:v>14.331280488589346</c:v>
                </c:pt>
                <c:pt idx="175">
                  <c:v>13.232425994539399</c:v>
                </c:pt>
                <c:pt idx="176">
                  <c:v>11.106117375511005</c:v>
                </c:pt>
                <c:pt idx="177">
                  <c:v>10.218991460196275</c:v>
                </c:pt>
                <c:pt idx="178">
                  <c:v>9.386269064094634</c:v>
                </c:pt>
                <c:pt idx="179">
                  <c:v>8.7748721178579956</c:v>
                </c:pt>
                <c:pt idx="180">
                  <c:v>7.7303789476301574</c:v>
                </c:pt>
                <c:pt idx="181">
                  <c:v>6.7209416474264234</c:v>
                </c:pt>
                <c:pt idx="182">
                  <c:v>5.7786783470179159</c:v>
                </c:pt>
                <c:pt idx="183">
                  <c:v>4.6470371235680785</c:v>
                </c:pt>
                <c:pt idx="184">
                  <c:v>3.5952292760850932</c:v>
                </c:pt>
                <c:pt idx="185">
                  <c:v>-9.214621059015821E-3</c:v>
                </c:pt>
                <c:pt idx="186">
                  <c:v>-0.33342229970013254</c:v>
                </c:pt>
                <c:pt idx="187">
                  <c:v>-0.73849865920428304</c:v>
                </c:pt>
                <c:pt idx="188">
                  <c:v>-1.0649735053038967</c:v>
                </c:pt>
                <c:pt idx="189">
                  <c:v>-0.84966461729666842</c:v>
                </c:pt>
                <c:pt idx="190">
                  <c:v>-0.48059155094549055</c:v>
                </c:pt>
                <c:pt idx="191">
                  <c:v>-0.55814205001875905</c:v>
                </c:pt>
                <c:pt idx="192">
                  <c:v>1.3752864285259121</c:v>
                </c:pt>
                <c:pt idx="193">
                  <c:v>2.6980538757715635</c:v>
                </c:pt>
                <c:pt idx="194">
                  <c:v>4.5804611447802364</c:v>
                </c:pt>
                <c:pt idx="195">
                  <c:v>6.7023910054226494</c:v>
                </c:pt>
                <c:pt idx="196">
                  <c:v>7.6058913126895895</c:v>
                </c:pt>
                <c:pt idx="197">
                  <c:v>7.8747175408105026</c:v>
                </c:pt>
                <c:pt idx="198">
                  <c:v>7.8832139925740492</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7.3308320057141207</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3.4374329335101059</c:v>
                </c:pt>
                <c:pt idx="215">
                  <c:v>3.2342173507743608</c:v>
                </c:pt>
                <c:pt idx="216">
                  <c:v>3.6952546644042727</c:v>
                </c:pt>
                <c:pt idx="217">
                  <c:v>4.1239454163808436</c:v>
                </c:pt>
                <c:pt idx="218">
                  <c:v>4.4516894634102391</c:v>
                </c:pt>
                <c:pt idx="219">
                  <c:v>4.2925887064857378</c:v>
                </c:pt>
                <c:pt idx="220">
                  <c:v>4.0752444979968825</c:v>
                </c:pt>
                <c:pt idx="221">
                  <c:v>4.6200158327376277</c:v>
                </c:pt>
                <c:pt idx="222">
                  <c:v>5.2264274997900264</c:v>
                </c:pt>
                <c:pt idx="223">
                  <c:v>5.605542158476986</c:v>
                </c:pt>
                <c:pt idx="224">
                  <c:v>5.7555622547909167</c:v>
                </c:pt>
                <c:pt idx="225">
                  <c:v>5.5179380004004139</c:v>
                </c:pt>
                <c:pt idx="226">
                  <c:v>5.3756804899691897</c:v>
                </c:pt>
                <c:pt idx="227">
                  <c:v>4.9925155291044145</c:v>
                </c:pt>
                <c:pt idx="228">
                  <c:v>4.5270911090796062</c:v>
                </c:pt>
                <c:pt idx="229">
                  <c:v>4.232839577664322</c:v>
                </c:pt>
                <c:pt idx="230">
                  <c:v>4.3930491019640758</c:v>
                </c:pt>
                <c:pt idx="231">
                  <c:v>4.9480567653229324</c:v>
                </c:pt>
                <c:pt idx="232">
                  <c:v>5.5732004538470834</c:v>
                </c:pt>
                <c:pt idx="233">
                  <c:v>5.9854680918553331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3.7923655351136003</c:v>
                </c:pt>
                <c:pt idx="243">
                  <c:v>2.9912858876167667</c:v>
                </c:pt>
                <c:pt idx="244">
                  <c:v>2.1280814197231877</c:v>
                </c:pt>
                <c:pt idx="245">
                  <c:v>1.7993202816354013</c:v>
                </c:pt>
                <c:pt idx="246">
                  <c:v>1.8255445652806939</c:v>
                </c:pt>
                <c:pt idx="247">
                  <c:v>2.0799794330383983</c:v>
                </c:pt>
                <c:pt idx="248">
                  <c:v>2.391086960633416</c:v>
                </c:pt>
                <c:pt idx="249">
                  <c:v>2.7877951241484453</c:v>
                </c:pt>
                <c:pt idx="250">
                  <c:v>3.5051445450839651</c:v>
                </c:pt>
                <c:pt idx="251">
                  <c:v>4.1019329309417545</c:v>
                </c:pt>
                <c:pt idx="252">
                  <c:v>4.2605625565954783</c:v>
                </c:pt>
                <c:pt idx="253">
                  <c:v>4.3251470040033553</c:v>
                </c:pt>
                <c:pt idx="254">
                  <c:v>4.6891508557345105</c:v>
                </c:pt>
                <c:pt idx="255">
                  <c:v>5.1542226862161726</c:v>
                </c:pt>
                <c:pt idx="256">
                  <c:v>5.4642627311349008</c:v>
                </c:pt>
                <c:pt idx="257">
                  <c:v>6.9862659616689093</c:v>
                </c:pt>
                <c:pt idx="258">
                  <c:v>7.6644460690981413</c:v>
                </c:pt>
                <c:pt idx="259">
                  <c:v>8.7162372205631709</c:v>
                </c:pt>
                <c:pt idx="260">
                  <c:v>9.7123365273557027</c:v>
                </c:pt>
                <c:pt idx="261">
                  <c:v>10.953044336420069</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16.325789831061591</c:v>
                </c:pt>
                <c:pt idx="272">
                  <c:v>15.760836653361336</c:v>
                </c:pt>
                <c:pt idx="273">
                  <c:v>14.979597187583579</c:v>
                </c:pt>
                <c:pt idx="274">
                  <c:v>13.63242555032445</c:v>
                </c:pt>
                <c:pt idx="275">
                  <c:v>11.099924367099561</c:v>
                </c:pt>
                <c:pt idx="276">
                  <c:v>9.9171474904995485</c:v>
                </c:pt>
                <c:pt idx="277">
                  <c:v>8.8512998097227058</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1.2994477266406519</c:v>
                </c:pt>
                <c:pt idx="286">
                  <c:v>0.69041546778569796</c:v>
                </c:pt>
                <c:pt idx="287">
                  <c:v>0.34764174126968361</c:v>
                </c:pt>
                <c:pt idx="288">
                  <c:v>0.4628879784812629</c:v>
                </c:pt>
                <c:pt idx="289">
                  <c:v>1.3298220332256392</c:v>
                </c:pt>
                <c:pt idx="290">
                  <c:v>4.2695061580766795</c:v>
                </c:pt>
                <c:pt idx="291">
                  <c:v>11.613554896248484</c:v>
                </c:pt>
                <c:pt idx="292">
                  <c:v>15.150792084580399</c:v>
                </c:pt>
                <c:pt idx="293">
                  <c:v>18.510952217002291</c:v>
                </c:pt>
                <c:pt idx="294">
                  <c:v>21.794616962795672</c:v>
                </c:pt>
                <c:pt idx="295">
                  <c:v>24.961681576102002</c:v>
                </c:pt>
                <c:pt idx="296">
                  <c:v>26.842959131821907</c:v>
                </c:pt>
                <c:pt idx="297">
                  <c:v>27.51527013358843</c:v>
                </c:pt>
                <c:pt idx="298">
                  <c:v>27.30998318215039</c:v>
                </c:pt>
                <c:pt idx="299">
                  <c:v>26.3204029114656</c:v>
                </c:pt>
                <c:pt idx="300">
                  <c:v>21.252490580865469</c:v>
                </c:pt>
                <c:pt idx="301">
                  <c:v>18.83167240105319</c:v>
                </c:pt>
                <c:pt idx="302">
                  <c:v>15.867405211123431</c:v>
                </c:pt>
                <c:pt idx="303">
                  <c:v>12.347134212689811</c:v>
                </c:pt>
                <c:pt idx="304">
                  <c:v>9.5843278540070003</c:v>
                </c:pt>
                <c:pt idx="305">
                  <c:v>8.1944523562371501</c:v>
                </c:pt>
                <c:pt idx="306">
                  <c:v>6.8666975807505306</c:v>
                </c:pt>
                <c:pt idx="307">
                  <c:v>5.6475205011158716</c:v>
                </c:pt>
                <c:pt idx="308">
                  <c:v>2.2291918974284974</c:v>
                </c:pt>
                <c:pt idx="309">
                  <c:v>2.0170296775719154</c:v>
                </c:pt>
                <c:pt idx="310">
                  <c:v>1.9979045407679479</c:v>
                </c:pt>
                <c:pt idx="311">
                  <c:v>1.9752304376712586</c:v>
                </c:pt>
                <c:pt idx="312">
                  <c:v>2.1531219556943366</c:v>
                </c:pt>
                <c:pt idx="313">
                  <c:v>2.2705949863572985</c:v>
                </c:pt>
                <c:pt idx="314">
                  <c:v>1.8498227003584859</c:v>
                </c:pt>
                <c:pt idx="315">
                  <c:v>2.3268813610515195</c:v>
                </c:pt>
                <c:pt idx="316">
                  <c:v>3.0489018724694326</c:v>
                </c:pt>
                <c:pt idx="317">
                  <c:v>4.1102678866769216</c:v>
                </c:pt>
                <c:pt idx="318">
                  <c:v>5.7029500665242043</c:v>
                </c:pt>
                <c:pt idx="319">
                  <c:v>7.4531986392443912</c:v>
                </c:pt>
                <c:pt idx="320">
                  <c:v>9.1775400008788051</c:v>
                </c:pt>
                <c:pt idx="321">
                  <c:v>10.619094834856764</c:v>
                </c:pt>
                <c:pt idx="322">
                  <c:v>12.334988922089622</c:v>
                </c:pt>
                <c:pt idx="323">
                  <c:v>15.258581576602102</c:v>
                </c:pt>
                <c:pt idx="324">
                  <c:v>15.376531050905223</c:v>
                </c:pt>
                <c:pt idx="325">
                  <c:v>15.315072098061503</c:v>
                </c:pt>
                <c:pt idx="326">
                  <c:v>15.16273398732528</c:v>
                </c:pt>
                <c:pt idx="327">
                  <c:v>14.950125376660948</c:v>
                </c:pt>
                <c:pt idx="328">
                  <c:v>14.999577160507656</c:v>
                </c:pt>
                <c:pt idx="329">
                  <c:v>15.04634604604845</c:v>
                </c:pt>
                <c:pt idx="330">
                  <c:v>14.890448647844661</c:v>
                </c:pt>
                <c:pt idx="331">
                  <c:v>14.435773579535622</c:v>
                </c:pt>
                <c:pt idx="332">
                  <c:v>13.561339066390687</c:v>
                </c:pt>
                <c:pt idx="333">
                  <c:v>12.695006068293292</c:v>
                </c:pt>
                <c:pt idx="334">
                  <c:v>11.669617392519926</c:v>
                </c:pt>
                <c:pt idx="335">
                  <c:v>10.156339197413629</c:v>
                </c:pt>
                <c:pt idx="336">
                  <c:v>8.0971789270255439</c:v>
                </c:pt>
                <c:pt idx="337">
                  <c:v>6.8026349597952338</c:v>
                </c:pt>
                <c:pt idx="338">
                  <c:v>5.7288463493073607</c:v>
                </c:pt>
                <c:pt idx="339">
                  <c:v>4.718183257820578</c:v>
                </c:pt>
                <c:pt idx="340">
                  <c:v>4.4161967648432272</c:v>
                </c:pt>
                <c:pt idx="341">
                  <c:v>4.5045215837681951</c:v>
                </c:pt>
                <c:pt idx="342">
                  <c:v>4.3403836382218373</c:v>
                </c:pt>
                <c:pt idx="343">
                  <c:v>4.0397451210226736</c:v>
                </c:pt>
                <c:pt idx="344">
                  <c:v>2.676344347167674</c:v>
                </c:pt>
                <c:pt idx="345">
                  <c:v>2.1289831564756159</c:v>
                </c:pt>
                <c:pt idx="346">
                  <c:v>2.0137240177956</c:v>
                </c:pt>
                <c:pt idx="347">
                  <c:v>2.2027138343100461</c:v>
                </c:pt>
                <c:pt idx="348">
                  <c:v>1.9422360705206361</c:v>
                </c:pt>
                <c:pt idx="349">
                  <c:v>2.767377108425598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-17.894859465519854</c:v>
                </c:pt>
                <c:pt idx="358">
                  <c:v>-17.594112879549758</c:v>
                </c:pt>
                <c:pt idx="359">
                  <c:v>-17.259915973356577</c:v>
                </c:pt>
                <c:pt idx="360">
                  <c:v>-16.137305474245295</c:v>
                </c:pt>
                <c:pt idx="361">
                  <c:v>-14.962937319423576</c:v>
                </c:pt>
                <c:pt idx="362">
                  <c:v>-13.795654954628773</c:v>
                </c:pt>
                <c:pt idx="363">
                  <c:v>-12.923554848360194</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-4.813720573508399</c:v>
                </c:pt>
                <c:pt idx="376">
                  <c:v>-3.8716439151336961</c:v>
                </c:pt>
                <c:pt idx="377">
                  <c:v>-3.319482725996636</c:v>
                </c:pt>
                <c:pt idx="378">
                  <c:v>-3.1035395600612548</c:v>
                </c:pt>
                <c:pt idx="379">
                  <c:v>-3.0502341834848012</c:v>
                </c:pt>
                <c:pt idx="380">
                  <c:v>-3.1064710013620251</c:v>
                </c:pt>
                <c:pt idx="381">
                  <c:v>-3.1088893247014231</c:v>
                </c:pt>
                <c:pt idx="382">
                  <c:v>-3.1100053396663148</c:v>
                </c:pt>
                <c:pt idx="383">
                  <c:v>-3.0189262849040119</c:v>
                </c:pt>
                <c:pt idx="384">
                  <c:v>-2.8967443320997384</c:v>
                </c:pt>
                <c:pt idx="385">
                  <c:v>-2.9114532772865971</c:v>
                </c:pt>
                <c:pt idx="386">
                  <c:v>-2.8446670045632882</c:v>
                </c:pt>
                <c:pt idx="387">
                  <c:v>-2.7838404892912934</c:v>
                </c:pt>
                <c:pt idx="388">
                  <c:v>-2.7052633558675452</c:v>
                </c:pt>
                <c:pt idx="389">
                  <c:v>-2.6324917124835592</c:v>
                </c:pt>
                <c:pt idx="390">
                  <c:v>-2.6696016480640452</c:v>
                </c:pt>
                <c:pt idx="391">
                  <c:v>-2.6306072632915516</c:v>
                </c:pt>
                <c:pt idx="392">
                  <c:v>-2.6388078540275202</c:v>
                </c:pt>
                <c:pt idx="393">
                  <c:v>-2.7475042813345198</c:v>
                </c:pt>
                <c:pt idx="394">
                  <c:v>-2.8265694507472277</c:v>
                </c:pt>
                <c:pt idx="395">
                  <c:v>-2.9032760609757844</c:v>
                </c:pt>
                <c:pt idx="396">
                  <c:v>-2.9645065629644618</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-3.1181400570223055</c:v>
                </c:pt>
                <c:pt idx="406">
                  <c:v>-3.1151513369962345</c:v>
                </c:pt>
                <c:pt idx="407">
                  <c:v>-3.1089845678948405</c:v>
                </c:pt>
                <c:pt idx="408">
                  <c:v>-3.1055538018202498</c:v>
                </c:pt>
                <c:pt idx="409">
                  <c:v>-3.106279566337804</c:v>
                </c:pt>
                <c:pt idx="410">
                  <c:v>-3.0966666252906769</c:v>
                </c:pt>
                <c:pt idx="411">
                  <c:v>-3.0975663129863769</c:v>
                </c:pt>
                <c:pt idx="412">
                  <c:v>-3.0941053992156777</c:v>
                </c:pt>
                <c:pt idx="413">
                  <c:v>-3.0975458413915957</c:v>
                </c:pt>
                <c:pt idx="414">
                  <c:v>-3.0946701230507987</c:v>
                </c:pt>
                <c:pt idx="415">
                  <c:v>-3.0929730107695264</c:v>
                </c:pt>
                <c:pt idx="416">
                  <c:v>-3.0900538827820156</c:v>
                </c:pt>
                <c:pt idx="417">
                  <c:v>-3.0886465033307777</c:v>
                </c:pt>
                <c:pt idx="418">
                  <c:v>-3.0885004890645287</c:v>
                </c:pt>
                <c:pt idx="419">
                  <c:v>-3.0865386879801662</c:v>
                </c:pt>
                <c:pt idx="420">
                  <c:v>-3.0847249502187992</c:v>
                </c:pt>
                <c:pt idx="421">
                  <c:v>-3.0854870285754745</c:v>
                </c:pt>
                <c:pt idx="422">
                  <c:v>-3.0836561204774426</c:v>
                </c:pt>
                <c:pt idx="423">
                  <c:v>-3.0830609074367752</c:v>
                </c:pt>
                <c:pt idx="424">
                  <c:v>-3.0803715963420806</c:v>
                </c:pt>
                <c:pt idx="425">
                  <c:v>-3.0775210738102032</c:v>
                </c:pt>
                <c:pt idx="426">
                  <c:v>-3.0752592376938113</c:v>
                </c:pt>
                <c:pt idx="427">
                  <c:v>-3.072844405340017</c:v>
                </c:pt>
                <c:pt idx="428">
                  <c:v>-3.0700445779899894</c:v>
                </c:pt>
                <c:pt idx="429">
                  <c:v>-3.0671519739037336</c:v>
                </c:pt>
                <c:pt idx="430">
                  <c:v>-3.0646806217345532</c:v>
                </c:pt>
                <c:pt idx="431">
                  <c:v>-3.0630005280079655</c:v>
                </c:pt>
                <c:pt idx="432">
                  <c:v>-3.0599927403704612</c:v>
                </c:pt>
                <c:pt idx="433">
                  <c:v>-3.058347025262691</c:v>
                </c:pt>
                <c:pt idx="434">
                  <c:v>-3.0559271651307398</c:v>
                </c:pt>
                <c:pt idx="435">
                  <c:v>-3.054711505294978</c:v>
                </c:pt>
                <c:pt idx="436">
                  <c:v>-3.0535546989225422</c:v>
                </c:pt>
                <c:pt idx="437">
                  <c:v>-3.0518903715492907</c:v>
                </c:pt>
                <c:pt idx="438">
                  <c:v>-3.0497706602858732</c:v>
                </c:pt>
                <c:pt idx="439">
                  <c:v>-3.0489441504780501</c:v>
                </c:pt>
                <c:pt idx="440">
                  <c:v>-3.0465152213727151</c:v>
                </c:pt>
                <c:pt idx="441">
                  <c:v>-3.0458235319100182</c:v>
                </c:pt>
                <c:pt idx="442">
                  <c:v>-3.0447222587700988</c:v>
                </c:pt>
                <c:pt idx="443">
                  <c:v>-3.0434492063725442</c:v>
                </c:pt>
                <c:pt idx="444">
                  <c:v>-3.0425360480260117</c:v>
                </c:pt>
                <c:pt idx="445">
                  <c:v>-3.0363064411842631</c:v>
                </c:pt>
                <c:pt idx="446">
                  <c:v>-3.0335721457047953</c:v>
                </c:pt>
                <c:pt idx="447">
                  <c:v>-3.0308159556744547</c:v>
                </c:pt>
                <c:pt idx="448">
                  <c:v>-3.0272263877016612</c:v>
                </c:pt>
                <c:pt idx="449">
                  <c:v>-3.0244516802695784</c:v>
                </c:pt>
                <c:pt idx="450">
                  <c:v>-3.0213691210334161</c:v>
                </c:pt>
                <c:pt idx="451">
                  <c:v>-3.0159379822783876</c:v>
                </c:pt>
                <c:pt idx="452">
                  <c:v>-3.0119994295844887</c:v>
                </c:pt>
                <c:pt idx="453">
                  <c:v>-3.0080366866372832</c:v>
                </c:pt>
                <c:pt idx="454">
                  <c:v>-3.0002104851315465</c:v>
                </c:pt>
                <c:pt idx="455">
                  <c:v>-2.994979584755697</c:v>
                </c:pt>
                <c:pt idx="456">
                  <c:v>-2.9925650939113524</c:v>
                </c:pt>
                <c:pt idx="457">
                  <c:v>-2.9916045416410681</c:v>
                </c:pt>
                <c:pt idx="458">
                  <c:v>-2.9903663042355504</c:v>
                </c:pt>
                <c:pt idx="459">
                  <c:v>-2.9885042618585689</c:v>
                </c:pt>
                <c:pt idx="460">
                  <c:v>-2.9876740713376964</c:v>
                </c:pt>
                <c:pt idx="461">
                  <c:v>-2.9874005981524379</c:v>
                </c:pt>
                <c:pt idx="462">
                  <c:v>-2.9863384468182375</c:v>
                </c:pt>
                <c:pt idx="463">
                  <c:v>-2.9847316068705014</c:v>
                </c:pt>
                <c:pt idx="464">
                  <c:v>-2.9837461433825041</c:v>
                </c:pt>
                <c:pt idx="465">
                  <c:v>-2.9824864098538306</c:v>
                </c:pt>
                <c:pt idx="466">
                  <c:v>-2.9818136172478518</c:v>
                </c:pt>
                <c:pt idx="467">
                  <c:v>-2.9818563438756467</c:v>
                </c:pt>
                <c:pt idx="468">
                  <c:v>-2.98025502499749</c:v>
                </c:pt>
                <c:pt idx="469">
                  <c:v>-2.9801779576963612</c:v>
                </c:pt>
                <c:pt idx="470">
                  <c:v>-2.9790250407372132</c:v>
                </c:pt>
                <c:pt idx="471">
                  <c:v>-2.979009748702556</c:v>
                </c:pt>
                <c:pt idx="472">
                  <c:v>-2.9796806060882917</c:v>
                </c:pt>
                <c:pt idx="473">
                  <c:v>-2.9787896079110681</c:v>
                </c:pt>
                <c:pt idx="474">
                  <c:v>-2.9779715599487142</c:v>
                </c:pt>
                <c:pt idx="475">
                  <c:v>-2.9760520680917177</c:v>
                </c:pt>
                <c:pt idx="476">
                  <c:v>-2.9735856488369357</c:v>
                </c:pt>
                <c:pt idx="477">
                  <c:v>-2.9718121333006815</c:v>
                </c:pt>
                <c:pt idx="478">
                  <c:v>-2.9687517911520898</c:v>
                </c:pt>
                <c:pt idx="479">
                  <c:v>-2.9653822501342972</c:v>
                </c:pt>
                <c:pt idx="480">
                  <c:v>-2.9593552342924307</c:v>
                </c:pt>
                <c:pt idx="481">
                  <c:v>-2.958798687711564</c:v>
                </c:pt>
                <c:pt idx="482">
                  <c:v>-2.9578464644775124</c:v>
                </c:pt>
                <c:pt idx="483">
                  <c:v>-2.9579580052612187</c:v>
                </c:pt>
                <c:pt idx="484">
                  <c:v>-2.9561221832215523</c:v>
                </c:pt>
                <c:pt idx="485">
                  <c:v>-2.9562556754743192</c:v>
                </c:pt>
                <c:pt idx="486">
                  <c:v>-2.9554895559224272</c:v>
                </c:pt>
                <c:pt idx="487">
                  <c:v>-2.9530918939052797</c:v>
                </c:pt>
                <c:pt idx="488">
                  <c:v>-2.9502689956940706</c:v>
                </c:pt>
                <c:pt idx="489">
                  <c:v>-2.9476513826129063</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-2.9420859547496971</c:v>
                </c:pt>
                <c:pt idx="500">
                  <c:v>-2.9410046409403492</c:v>
                </c:pt>
                <c:pt idx="501">
                  <c:v>-2.938584078816735</c:v>
                </c:pt>
                <c:pt idx="502">
                  <c:v>-2.9380970483834155</c:v>
                </c:pt>
                <c:pt idx="503">
                  <c:v>-2.9370639443259572</c:v>
                </c:pt>
                <c:pt idx="504">
                  <c:v>-2.9376885651255549</c:v>
                </c:pt>
                <c:pt idx="505">
                  <c:v>-2.9375433856601907</c:v>
                </c:pt>
                <c:pt idx="506">
                  <c:v>-2.9370390520809799</c:v>
                </c:pt>
                <c:pt idx="507">
                  <c:v>-2.9358430100663186</c:v>
                </c:pt>
                <c:pt idx="508">
                  <c:v>-2.9366530894746261</c:v>
                </c:pt>
                <c:pt idx="509">
                  <c:v>-2.936899128066738</c:v>
                </c:pt>
                <c:pt idx="510">
                  <c:v>-2.9391688947916768</c:v>
                </c:pt>
                <c:pt idx="511">
                  <c:v>-2.9407942521411647</c:v>
                </c:pt>
                <c:pt idx="512">
                  <c:v>-2.940415499178922</c:v>
                </c:pt>
                <c:pt idx="513">
                  <c:v>-2.94091914973923</c:v>
                </c:pt>
                <c:pt idx="514">
                  <c:v>-2.9414543140334475</c:v>
                </c:pt>
                <c:pt idx="515">
                  <c:v>-2.9401354993684663</c:v>
                </c:pt>
                <c:pt idx="516">
                  <c:v>-2.9408545285605951</c:v>
                </c:pt>
                <c:pt idx="517">
                  <c:v>-2.9390184219296973</c:v>
                </c:pt>
                <c:pt idx="518">
                  <c:v>-2.9387158445494781</c:v>
                </c:pt>
                <c:pt idx="519">
                  <c:v>-2.9388655395287846</c:v>
                </c:pt>
                <c:pt idx="520">
                  <c:v>-2.9408108343226473</c:v>
                </c:pt>
                <c:pt idx="521">
                  <c:v>-2.9383194848773826</c:v>
                </c:pt>
                <c:pt idx="522">
                  <c:v>-2.9382479386458407</c:v>
                </c:pt>
                <c:pt idx="523">
                  <c:v>-2.9394680001590774</c:v>
                </c:pt>
                <c:pt idx="524">
                  <c:v>-2.9383546034333792</c:v>
                </c:pt>
                <c:pt idx="525">
                  <c:v>-2.9372628166672827</c:v>
                </c:pt>
                <c:pt idx="526">
                  <c:v>-2.9363622372524674</c:v>
                </c:pt>
                <c:pt idx="527">
                  <c:v>-2.9369541300623037</c:v>
                </c:pt>
                <c:pt idx="528">
                  <c:v>-2.9360815923685797</c:v>
                </c:pt>
                <c:pt idx="529">
                  <c:v>-2.932755479970262</c:v>
                </c:pt>
                <c:pt idx="530">
                  <c:v>-2.9309640731329551</c:v>
                </c:pt>
                <c:pt idx="531">
                  <c:v>-2.9280596869703857</c:v>
                </c:pt>
                <c:pt idx="532">
                  <c:v>-2.9275348438509123</c:v>
                </c:pt>
                <c:pt idx="533">
                  <c:v>-2.9268151695853533</c:v>
                </c:pt>
                <c:pt idx="534">
                  <c:v>-2.9274176871338966</c:v>
                </c:pt>
                <c:pt idx="535">
                  <c:v>-2.9293418273140759</c:v>
                </c:pt>
                <c:pt idx="536">
                  <c:v>-2.9298020302821581</c:v>
                </c:pt>
                <c:pt idx="537">
                  <c:v>-2.9253606808016182</c:v>
                </c:pt>
                <c:pt idx="538">
                  <c:v>-2.9263959287795558</c:v>
                </c:pt>
                <c:pt idx="539">
                  <c:v>-2.9253282374030505</c:v>
                </c:pt>
                <c:pt idx="540">
                  <c:v>-2.9261185092627784</c:v>
                </c:pt>
                <c:pt idx="541">
                  <c:v>-2.9257844560941066</c:v>
                </c:pt>
                <c:pt idx="542">
                  <c:v>-2.9263451007884926</c:v>
                </c:pt>
                <c:pt idx="543">
                  <c:v>-2.9271935620653888</c:v>
                </c:pt>
                <c:pt idx="544">
                  <c:v>-2.9255249847966542</c:v>
                </c:pt>
                <c:pt idx="545">
                  <c:v>-2.9190403462803829</c:v>
                </c:pt>
                <c:pt idx="546">
                  <c:v>-2.9188300713177</c:v>
                </c:pt>
                <c:pt idx="547">
                  <c:v>-2.918978988414338</c:v>
                </c:pt>
                <c:pt idx="548">
                  <c:v>-2.9171426351377474</c:v>
                </c:pt>
                <c:pt idx="549">
                  <c:v>-2.9164102681039878</c:v>
                </c:pt>
                <c:pt idx="550">
                  <c:v>-2.9162581446129789</c:v>
                </c:pt>
                <c:pt idx="551">
                  <c:v>-2.9151666234653648</c:v>
                </c:pt>
                <c:pt idx="552">
                  <c:v>-2.9137130833190077</c:v>
                </c:pt>
                <c:pt idx="553">
                  <c:v>-2.9114792699509437</c:v>
                </c:pt>
                <c:pt idx="554">
                  <c:v>-2.9129926311707921</c:v>
                </c:pt>
                <c:pt idx="555">
                  <c:v>-2.9097494107071471</c:v>
                </c:pt>
                <c:pt idx="556">
                  <c:v>-2.9081974968639912</c:v>
                </c:pt>
                <c:pt idx="557">
                  <c:v>-2.9083096827211112</c:v>
                </c:pt>
                <c:pt idx="558">
                  <c:v>-2.9097697874381647</c:v>
                </c:pt>
                <c:pt idx="559">
                  <c:v>-2.9100578696391737</c:v>
                </c:pt>
                <c:pt idx="560">
                  <c:v>-2.9182069873106657</c:v>
                </c:pt>
                <c:pt idx="561">
                  <c:v>-2.9189848509933842</c:v>
                </c:pt>
                <c:pt idx="562">
                  <c:v>-2.9188208505623159</c:v>
                </c:pt>
                <c:pt idx="563">
                  <c:v>-2.9187444093618606</c:v>
                </c:pt>
                <c:pt idx="564">
                  <c:v>-2.9189935025663409</c:v>
                </c:pt>
                <c:pt idx="565">
                  <c:v>-2.9163160114934477</c:v>
                </c:pt>
                <c:pt idx="566">
                  <c:v>-2.9183638160430974</c:v>
                </c:pt>
                <c:pt idx="567">
                  <c:v>-2.9182996312376437</c:v>
                </c:pt>
                <c:pt idx="568">
                  <c:v>-2.9202167135557033</c:v>
                </c:pt>
                <c:pt idx="569">
                  <c:v>-2.9204262675539807</c:v>
                </c:pt>
                <c:pt idx="570">
                  <c:v>-2.9210813016681243</c:v>
                </c:pt>
                <c:pt idx="571">
                  <c:v>-2.9219135033002437</c:v>
                </c:pt>
                <c:pt idx="572">
                  <c:v>-2.923286845642127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-2.9203217466869447</c:v>
                </c:pt>
                <c:pt idx="585">
                  <c:v>-2.9183086053473062</c:v>
                </c:pt>
                <c:pt idx="586">
                  <c:v>-2.9179924814252161</c:v>
                </c:pt>
                <c:pt idx="587">
                  <c:v>-2.9178389729236187</c:v>
                </c:pt>
                <c:pt idx="588">
                  <c:v>-2.9167307747308087</c:v>
                </c:pt>
                <c:pt idx="589">
                  <c:v>-2.9172295303221887</c:v>
                </c:pt>
                <c:pt idx="590">
                  <c:v>-2.9177529694583337</c:v>
                </c:pt>
                <c:pt idx="591">
                  <c:v>-2.9177268629574993</c:v>
                </c:pt>
                <c:pt idx="592">
                  <c:v>-2.9153113475847912</c:v>
                </c:pt>
                <c:pt idx="593">
                  <c:v>-2.9133082238559487</c:v>
                </c:pt>
                <c:pt idx="594">
                  <c:v>-2.9125481566105655</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-2.9088146234282379</c:v>
                </c:pt>
                <c:pt idx="606">
                  <c:v>-2.9117552285661503</c:v>
                </c:pt>
                <c:pt idx="607">
                  <c:v>-2.9134218326691439</c:v>
                </c:pt>
                <c:pt idx="608">
                  <c:v>-2.9148233115958222</c:v>
                </c:pt>
                <c:pt idx="609">
                  <c:v>-2.9141894890135918</c:v>
                </c:pt>
                <c:pt idx="610">
                  <c:v>-2.9137869631985325</c:v>
                </c:pt>
                <c:pt idx="611">
                  <c:v>-2.9149242466135812</c:v>
                </c:pt>
                <c:pt idx="612">
                  <c:v>-2.9164036466150378</c:v>
                </c:pt>
                <c:pt idx="613">
                  <c:v>-2.9164210825701673</c:v>
                </c:pt>
                <c:pt idx="614">
                  <c:v>-2.9162456605449969</c:v>
                </c:pt>
                <c:pt idx="615">
                  <c:v>-2.9167761765160227</c:v>
                </c:pt>
                <c:pt idx="616">
                  <c:v>-2.9168657468578938</c:v>
                </c:pt>
                <c:pt idx="617">
                  <c:v>-2.9163165806758657</c:v>
                </c:pt>
                <c:pt idx="618">
                  <c:v>-2.9160261458541727</c:v>
                </c:pt>
                <c:pt idx="619">
                  <c:v>-2.9165600010287962</c:v>
                </c:pt>
                <c:pt idx="620">
                  <c:v>-2.917702653731439</c:v>
                </c:pt>
                <c:pt idx="621">
                  <c:v>-2.9185065100785148</c:v>
                </c:pt>
                <c:pt idx="622">
                  <c:v>-2.9189481387265883</c:v>
                </c:pt>
                <c:pt idx="623">
                  <c:v>-2.9203628796039425</c:v>
                </c:pt>
                <c:pt idx="624">
                  <c:v>-2.9217690258265634</c:v>
                </c:pt>
                <c:pt idx="625">
                  <c:v>-2.9229846097713481</c:v>
                </c:pt>
                <c:pt idx="626">
                  <c:v>-2.9251061044730307</c:v>
                </c:pt>
                <c:pt idx="627">
                  <c:v>-2.9253333031266919</c:v>
                </c:pt>
                <c:pt idx="628">
                  <c:v>-2.9259200163763981</c:v>
                </c:pt>
                <c:pt idx="629">
                  <c:v>-2.9258964522237387</c:v>
                </c:pt>
                <c:pt idx="630">
                  <c:v>-2.9249706959727604</c:v>
                </c:pt>
                <c:pt idx="631">
                  <c:v>-2.9233241650368345</c:v>
                </c:pt>
                <c:pt idx="632">
                  <c:v>-2.9207258851855613</c:v>
                </c:pt>
                <c:pt idx="633">
                  <c:v>-2.9196410424451358</c:v>
                </c:pt>
                <c:pt idx="634">
                  <c:v>-2.9185655912148261</c:v>
                </c:pt>
                <c:pt idx="635">
                  <c:v>-2.9182401706463827</c:v>
                </c:pt>
                <c:pt idx="636">
                  <c:v>-2.9173773849449702</c:v>
                </c:pt>
                <c:pt idx="637">
                  <c:v>-2.9176507632664936</c:v>
                </c:pt>
                <c:pt idx="638">
                  <c:v>-2.9194242977754952</c:v>
                </c:pt>
                <c:pt idx="639">
                  <c:v>-2.9192855500716064</c:v>
                </c:pt>
                <c:pt idx="640">
                  <c:v>-2.9218490528763401</c:v>
                </c:pt>
                <c:pt idx="641">
                  <c:v>-2.9210499017706835</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-2.9235376463938993</c:v>
                </c:pt>
                <c:pt idx="650">
                  <c:v>-2.9226549962256425</c:v>
                </c:pt>
                <c:pt idx="651">
                  <c:v>-2.9221477408432861</c:v>
                </c:pt>
                <c:pt idx="652">
                  <c:v>-2.9214529967682039</c:v>
                </c:pt>
                <c:pt idx="653">
                  <c:v>-2.9222554491319377</c:v>
                </c:pt>
                <c:pt idx="654">
                  <c:v>-2.9209479232518274</c:v>
                </c:pt>
                <c:pt idx="655">
                  <c:v>-2.9214277440410412</c:v>
                </c:pt>
                <c:pt idx="656">
                  <c:v>-2.9224040436918983</c:v>
                </c:pt>
                <c:pt idx="657">
                  <c:v>-2.9218434179702766</c:v>
                </c:pt>
                <c:pt idx="658">
                  <c:v>-2.9242111789370453</c:v>
                </c:pt>
                <c:pt idx="659">
                  <c:v>-2.9239714203244351</c:v>
                </c:pt>
                <c:pt idx="660">
                  <c:v>-2.9239686503032631</c:v>
                </c:pt>
                <c:pt idx="661">
                  <c:v>-2.9233568361083684</c:v>
                </c:pt>
                <c:pt idx="662">
                  <c:v>-2.9246732032889038</c:v>
                </c:pt>
                <c:pt idx="663">
                  <c:v>-2.9250507989135182</c:v>
                </c:pt>
                <c:pt idx="664">
                  <c:v>-2.9249085602240541</c:v>
                </c:pt>
                <c:pt idx="665">
                  <c:v>-2.922912399493621</c:v>
                </c:pt>
                <c:pt idx="666">
                  <c:v>-2.9199102847076688</c:v>
                </c:pt>
                <c:pt idx="667">
                  <c:v>-2.9193514993425795</c:v>
                </c:pt>
                <c:pt idx="668">
                  <c:v>-2.9188181943776175</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-2.9241013646733935</c:v>
                </c:pt>
                <c:pt idx="679">
                  <c:v>-2.9244622453072981</c:v>
                </c:pt>
                <c:pt idx="680">
                  <c:v>-2.9245792881878012</c:v>
                </c:pt>
                <c:pt idx="681">
                  <c:v>-2.9246789899769539</c:v>
                </c:pt>
                <c:pt idx="682">
                  <c:v>-2.9254818597411552</c:v>
                </c:pt>
                <c:pt idx="683">
                  <c:v>-2.9248525716455998</c:v>
                </c:pt>
                <c:pt idx="684">
                  <c:v>-2.9242784942458631</c:v>
                </c:pt>
                <c:pt idx="685">
                  <c:v>-2.9236551825658523</c:v>
                </c:pt>
                <c:pt idx="686">
                  <c:v>-2.9244925447853549</c:v>
                </c:pt>
                <c:pt idx="687">
                  <c:v>-2.9264942455581182</c:v>
                </c:pt>
                <c:pt idx="688">
                  <c:v>-2.9256238517848772</c:v>
                </c:pt>
                <c:pt idx="689">
                  <c:v>-2.9258425506475589</c:v>
                </c:pt>
                <c:pt idx="690">
                  <c:v>-2.9253146149702047</c:v>
                </c:pt>
                <c:pt idx="691">
                  <c:v>-2.9242733526312348</c:v>
                </c:pt>
                <c:pt idx="692">
                  <c:v>-2.923291778556524</c:v>
                </c:pt>
                <c:pt idx="693">
                  <c:v>-2.923259107484995</c:v>
                </c:pt>
                <c:pt idx="694">
                  <c:v>-2.9228726895327064</c:v>
                </c:pt>
                <c:pt idx="695">
                  <c:v>-2.9198615437188495</c:v>
                </c:pt>
                <c:pt idx="696">
                  <c:v>-2.9180197452636634</c:v>
                </c:pt>
                <c:pt idx="697">
                  <c:v>-2.9181180430694553</c:v>
                </c:pt>
                <c:pt idx="698">
                  <c:v>-2.9176590923027277</c:v>
                </c:pt>
                <c:pt idx="699">
                  <c:v>-2.9174230144031665</c:v>
                </c:pt>
                <c:pt idx="700">
                  <c:v>-2.9171377022233478</c:v>
                </c:pt>
                <c:pt idx="701">
                  <c:v>-2.9178411168441269</c:v>
                </c:pt>
                <c:pt idx="702">
                  <c:v>-2.9171415157456408</c:v>
                </c:pt>
                <c:pt idx="703">
                  <c:v>-2.9151642518719032</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-2.9198721115393171</c:v>
                </c:pt>
                <c:pt idx="712">
                  <c:v>-2.9165131193692369</c:v>
                </c:pt>
                <c:pt idx="713">
                  <c:v>-2.9177938747023715</c:v>
                </c:pt>
                <c:pt idx="714">
                  <c:v>-2.914829496711576</c:v>
                </c:pt>
                <c:pt idx="715">
                  <c:v>-2.9148752020607827</c:v>
                </c:pt>
                <c:pt idx="716">
                  <c:v>-2.9158887452153688</c:v>
                </c:pt>
                <c:pt idx="717">
                  <c:v>-2.9149450786905362</c:v>
                </c:pt>
                <c:pt idx="718">
                  <c:v>-2.9162484685116508</c:v>
                </c:pt>
                <c:pt idx="719">
                  <c:v>-2.9189180669215062</c:v>
                </c:pt>
                <c:pt idx="720">
                  <c:v>-2.918312361951354</c:v>
                </c:pt>
                <c:pt idx="721">
                  <c:v>-2.9202831750908587</c:v>
                </c:pt>
                <c:pt idx="722">
                  <c:v>-2.9211218274572017</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-2.9316683605001082</c:v>
                </c:pt>
                <c:pt idx="734">
                  <c:v>-2.9322302763685837</c:v>
                </c:pt>
                <c:pt idx="735">
                  <c:v>-2.9351917325562202</c:v>
                </c:pt>
                <c:pt idx="736">
                  <c:v>-2.9355958141366028</c:v>
                </c:pt>
                <c:pt idx="737">
                  <c:v>-2.9391065693154985</c:v>
                </c:pt>
                <c:pt idx="738">
                  <c:v>-2.9403745939349051</c:v>
                </c:pt>
                <c:pt idx="739">
                  <c:v>-2.941652503355864</c:v>
                </c:pt>
                <c:pt idx="740">
                  <c:v>-2.942327022481908</c:v>
                </c:pt>
                <c:pt idx="741">
                  <c:v>-2.9444000228405116</c:v>
                </c:pt>
                <c:pt idx="742">
                  <c:v>-2.9451480613638523</c:v>
                </c:pt>
                <c:pt idx="743">
                  <c:v>-2.9462499985499422</c:v>
                </c:pt>
                <c:pt idx="744">
                  <c:v>-2.9465019945848181</c:v>
                </c:pt>
                <c:pt idx="745">
                  <c:v>-2.9453925441906392</c:v>
                </c:pt>
                <c:pt idx="746">
                  <c:v>-2.947106788863084</c:v>
                </c:pt>
                <c:pt idx="747">
                  <c:v>-2.9471815984072456</c:v>
                </c:pt>
                <c:pt idx="748">
                  <c:v>-2.9478783725663242</c:v>
                </c:pt>
                <c:pt idx="749">
                  <c:v>-2.9470952534324812</c:v>
                </c:pt>
                <c:pt idx="750">
                  <c:v>-2.9476975812535384</c:v>
                </c:pt>
                <c:pt idx="751">
                  <c:v>-2.9477296641698838</c:v>
                </c:pt>
                <c:pt idx="752">
                  <c:v>-2.9460824691877976</c:v>
                </c:pt>
                <c:pt idx="753">
                  <c:v>-2.9479817930139975</c:v>
                </c:pt>
                <c:pt idx="754">
                  <c:v>-2.9503343188643814</c:v>
                </c:pt>
                <c:pt idx="755">
                  <c:v>-2.9506604224517443</c:v>
                </c:pt>
                <c:pt idx="756">
                  <c:v>-2.9496979349612067</c:v>
                </c:pt>
                <c:pt idx="757">
                  <c:v>-2.9504103616371395</c:v>
                </c:pt>
                <c:pt idx="758">
                  <c:v>-2.9513495316207607</c:v>
                </c:pt>
                <c:pt idx="759">
                  <c:v>-2.9512103854891736</c:v>
                </c:pt>
                <c:pt idx="760">
                  <c:v>-2.9527164991194157</c:v>
                </c:pt>
                <c:pt idx="761">
                  <c:v>-2.9513898866551074</c:v>
                </c:pt>
                <c:pt idx="762">
                  <c:v>-2.9531265760880672</c:v>
                </c:pt>
                <c:pt idx="763">
                  <c:v>-2.9563514499046986</c:v>
                </c:pt>
                <c:pt idx="764">
                  <c:v>-2.9594196277980958</c:v>
                </c:pt>
                <c:pt idx="765">
                  <c:v>-2.9613185911420885</c:v>
                </c:pt>
                <c:pt idx="766">
                  <c:v>-2.9628261846466417</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-2.9742893290761683</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-2.9567395374587848</c:v>
                </c:pt>
                <c:pt idx="791">
                  <c:v>-2.9577330074463117</c:v>
                </c:pt>
                <c:pt idx="792">
                  <c:v>-2.9588112286977832</c:v>
                </c:pt>
                <c:pt idx="793">
                  <c:v>-2.9608735284266752</c:v>
                </c:pt>
                <c:pt idx="794">
                  <c:v>-2.9639411750831637</c:v>
                </c:pt>
                <c:pt idx="795">
                  <c:v>-2.9642804457574252</c:v>
                </c:pt>
                <c:pt idx="796">
                  <c:v>-2.9636271002178205</c:v>
                </c:pt>
                <c:pt idx="797">
                  <c:v>-2.9650802419364957</c:v>
                </c:pt>
                <c:pt idx="798">
                  <c:v>-2.9650735066110485</c:v>
                </c:pt>
                <c:pt idx="799">
                  <c:v>-2.9641059533968797</c:v>
                </c:pt>
                <c:pt idx="800">
                  <c:v>-2.9652247763284292</c:v>
                </c:pt>
                <c:pt idx="801">
                  <c:v>-2.9666992244427477</c:v>
                </c:pt>
                <c:pt idx="802">
                  <c:v>-2.9664584982200033</c:v>
                </c:pt>
                <c:pt idx="803">
                  <c:v>-2.9651145067188351</c:v>
                </c:pt>
                <c:pt idx="804">
                  <c:v>-2.9657681937678819</c:v>
                </c:pt>
                <c:pt idx="805">
                  <c:v>-2.966723509559813</c:v>
                </c:pt>
                <c:pt idx="806">
                  <c:v>-2.9675032135990591</c:v>
                </c:pt>
                <c:pt idx="807">
                  <c:v>-2.9683835490920845</c:v>
                </c:pt>
                <c:pt idx="808">
                  <c:v>-2.9697312592518195</c:v>
                </c:pt>
                <c:pt idx="809">
                  <c:v>-2.9702971024790514</c:v>
                </c:pt>
                <c:pt idx="810">
                  <c:v>-2.9696351053665069</c:v>
                </c:pt>
                <c:pt idx="811">
                  <c:v>-2.9685982636777482</c:v>
                </c:pt>
                <c:pt idx="812">
                  <c:v>-2.9651220388996649</c:v>
                </c:pt>
                <c:pt idx="813">
                  <c:v>-2.9618685541795307</c:v>
                </c:pt>
                <c:pt idx="814">
                  <c:v>-2.9594461137538906</c:v>
                </c:pt>
                <c:pt idx="815">
                  <c:v>-2.9580694511811743</c:v>
                </c:pt>
                <c:pt idx="816">
                  <c:v>-2.9572827841435148</c:v>
                </c:pt>
                <c:pt idx="817">
                  <c:v>-2.9631748468310288</c:v>
                </c:pt>
                <c:pt idx="818">
                  <c:v>-2.9674269052078301</c:v>
                </c:pt>
                <c:pt idx="819">
                  <c:v>-2.9695680177306372</c:v>
                </c:pt>
                <c:pt idx="820">
                  <c:v>-2.970061954244116</c:v>
                </c:pt>
                <c:pt idx="821">
                  <c:v>-2.971529515251035</c:v>
                </c:pt>
                <c:pt idx="822">
                  <c:v>-2.9720604106770279</c:v>
                </c:pt>
                <c:pt idx="823">
                  <c:v>-2.9731687037335917</c:v>
                </c:pt>
                <c:pt idx="824">
                  <c:v>-2.9742091122989223</c:v>
                </c:pt>
                <c:pt idx="825">
                  <c:v>-2.9746689547847844</c:v>
                </c:pt>
                <c:pt idx="826">
                  <c:v>-2.974837641484541</c:v>
                </c:pt>
                <c:pt idx="827">
                  <c:v>-2.9755339223521844</c:v>
                </c:pt>
                <c:pt idx="828">
                  <c:v>-2.9771736420716799</c:v>
                </c:pt>
                <c:pt idx="829">
                  <c:v>-2.9779089688540807</c:v>
                </c:pt>
                <c:pt idx="830">
                  <c:v>-2.9782004282041581</c:v>
                </c:pt>
                <c:pt idx="831">
                  <c:v>-2.9791380234497327</c:v>
                </c:pt>
                <c:pt idx="832">
                  <c:v>-2.9785562620871815</c:v>
                </c:pt>
                <c:pt idx="833">
                  <c:v>-2.9791055610784269</c:v>
                </c:pt>
                <c:pt idx="834">
                  <c:v>-2.9814768889217618</c:v>
                </c:pt>
                <c:pt idx="835">
                  <c:v>-2.9828821434252393</c:v>
                </c:pt>
                <c:pt idx="836">
                  <c:v>-2.9839553558713336</c:v>
                </c:pt>
                <c:pt idx="837">
                  <c:v>-2.9837011210522375</c:v>
                </c:pt>
                <c:pt idx="838">
                  <c:v>-2.9853635321779737</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c:v>
                </c:pt>
                <c:pt idx="849">
                  <c:v>-2.9902092668028786</c:v>
                </c:pt>
                <c:pt idx="850">
                  <c:v>-2.9911591563889437</c:v>
                </c:pt>
                <c:pt idx="851">
                  <c:v>-2.9931254160690197</c:v>
                </c:pt>
                <c:pt idx="852">
                  <c:v>-2.9928727939334547</c:v>
                </c:pt>
                <c:pt idx="853">
                  <c:v>-2.9917521875636313</c:v>
                </c:pt>
                <c:pt idx="854">
                  <c:v>-2.9905959503736308</c:v>
                </c:pt>
                <c:pt idx="855">
                  <c:v>-2.990931312661874</c:v>
                </c:pt>
                <c:pt idx="856">
                  <c:v>-2.9893592307879149</c:v>
                </c:pt>
                <c:pt idx="857">
                  <c:v>-2.9881391503019503</c:v>
                </c:pt>
                <c:pt idx="858">
                  <c:v>-2.9880949817453084</c:v>
                </c:pt>
                <c:pt idx="859">
                  <c:v>-2.9880573587866222</c:v>
                </c:pt>
                <c:pt idx="860">
                  <c:v>-2.9899226644761971</c:v>
                </c:pt>
                <c:pt idx="861">
                  <c:v>-2.9909914562720732</c:v>
                </c:pt>
                <c:pt idx="862">
                  <c:v>-2.9921824325630952</c:v>
                </c:pt>
                <c:pt idx="863">
                  <c:v>-2.9968934417066322</c:v>
                </c:pt>
                <c:pt idx="864">
                  <c:v>-2.9990468106244603</c:v>
                </c:pt>
                <c:pt idx="865">
                  <c:v>-2.9999199364733586</c:v>
                </c:pt>
                <c:pt idx="866">
                  <c:v>-3.0012684434884962</c:v>
                </c:pt>
                <c:pt idx="867">
                  <c:v>-3.0022417264724792</c:v>
                </c:pt>
                <c:pt idx="868">
                  <c:v>-3.0036178957537487</c:v>
                </c:pt>
                <c:pt idx="869">
                  <c:v>-3.0034524723665887</c:v>
                </c:pt>
                <c:pt idx="870">
                  <c:v>-3.0036082386251621</c:v>
                </c:pt>
                <c:pt idx="871">
                  <c:v>-3.0032629346171236</c:v>
                </c:pt>
                <c:pt idx="872">
                  <c:v>-3.003790187275559</c:v>
                </c:pt>
                <c:pt idx="873">
                  <c:v>-3.0038791125439985</c:v>
                </c:pt>
                <c:pt idx="874">
                  <c:v>-3.0041371229398952</c:v>
                </c:pt>
                <c:pt idx="875">
                  <c:v>-3.0031828506491252</c:v>
                </c:pt>
                <c:pt idx="876">
                  <c:v>-3.0025761590960798</c:v>
                </c:pt>
                <c:pt idx="877">
                  <c:v>-3.0041513335279175</c:v>
                </c:pt>
                <c:pt idx="878">
                  <c:v>-3.0057989079649752</c:v>
                </c:pt>
                <c:pt idx="879">
                  <c:v>-3.0066797557221889</c:v>
                </c:pt>
                <c:pt idx="880">
                  <c:v>-3.0082277422065786</c:v>
                </c:pt>
                <c:pt idx="881">
                  <c:v>-3.0077449047504956</c:v>
                </c:pt>
                <c:pt idx="882">
                  <c:v>-3.0065392245800098</c:v>
                </c:pt>
                <c:pt idx="883">
                  <c:v>-3.0036203242654551</c:v>
                </c:pt>
                <c:pt idx="884">
                  <c:v>-3.0000965158361481</c:v>
                </c:pt>
                <c:pt idx="885">
                  <c:v>-3.0015046541972912</c:v>
                </c:pt>
                <c:pt idx="886">
                  <c:v>-2.9997379878229706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-3.0011480993498578</c:v>
                </c:pt>
                <c:pt idx="898">
                  <c:v>-3.0013358726338026</c:v>
                </c:pt>
                <c:pt idx="899">
                  <c:v>-3.0011770138173577</c:v>
                </c:pt>
                <c:pt idx="900">
                  <c:v>-3.0019974333731594</c:v>
                </c:pt>
                <c:pt idx="901">
                  <c:v>-3.0039389715629787</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-3.0091121568403341</c:v>
                </c:pt>
                <c:pt idx="910">
                  <c:v>-3.0075525021161282</c:v>
                </c:pt>
                <c:pt idx="911">
                  <c:v>-3.0078545862049166</c:v>
                </c:pt>
                <c:pt idx="912">
                  <c:v>-3.009268511254092</c:v>
                </c:pt>
                <c:pt idx="913">
                  <c:v>-3.0102211139430861</c:v>
                </c:pt>
                <c:pt idx="914">
                  <c:v>-3.0107243091574412</c:v>
                </c:pt>
                <c:pt idx="915">
                  <c:v>-3.0103442470756248</c:v>
                </c:pt>
                <c:pt idx="916">
                  <c:v>-3.0098953518651683</c:v>
                </c:pt>
                <c:pt idx="917">
                  <c:v>-3.0099264292258967</c:v>
                </c:pt>
                <c:pt idx="918">
                  <c:v>-3.0102631385792167</c:v>
                </c:pt>
                <c:pt idx="919">
                  <c:v>-3.0115474038706767</c:v>
                </c:pt>
                <c:pt idx="920">
                  <c:v>-3.0111861627545551</c:v>
                </c:pt>
                <c:pt idx="921">
                  <c:v>-3.0119257963506807</c:v>
                </c:pt>
                <c:pt idx="922">
                  <c:v>-3.0106485130303859</c:v>
                </c:pt>
                <c:pt idx="923">
                  <c:v>-3.0093707933369158</c:v>
                </c:pt>
                <c:pt idx="924">
                  <c:v>-3.0071853415027379</c:v>
                </c:pt>
                <c:pt idx="925">
                  <c:v>-3.0056912945400431</c:v>
                </c:pt>
                <c:pt idx="926">
                  <c:v>-3.0045796053616272</c:v>
                </c:pt>
                <c:pt idx="927">
                  <c:v>-3.002182379717695</c:v>
                </c:pt>
                <c:pt idx="928">
                  <c:v>-3.0036670351702668</c:v>
                </c:pt>
                <c:pt idx="929">
                  <c:v>-3.0059337662555694</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-3.0009818980800747</c:v>
                </c:pt>
                <c:pt idx="939">
                  <c:v>-2.9995487156919722</c:v>
                </c:pt>
                <c:pt idx="940">
                  <c:v>-2.9989283447878572</c:v>
                </c:pt>
                <c:pt idx="941">
                  <c:v>-2.9971789625866876</c:v>
                </c:pt>
                <c:pt idx="942">
                  <c:v>-2.9965345342385064</c:v>
                </c:pt>
                <c:pt idx="943">
                  <c:v>-2.997358027379434</c:v>
                </c:pt>
                <c:pt idx="944">
                  <c:v>-2.9984625828047031</c:v>
                </c:pt>
                <c:pt idx="945">
                  <c:v>-2.9987028536815075</c:v>
                </c:pt>
                <c:pt idx="946">
                  <c:v>-2.9977245618921455</c:v>
                </c:pt>
                <c:pt idx="947">
                  <c:v>-2.9983534325872077</c:v>
                </c:pt>
                <c:pt idx="948">
                  <c:v>-2.9988202949897387</c:v>
                </c:pt>
                <c:pt idx="949">
                  <c:v>-2.998219371152004</c:v>
                </c:pt>
                <c:pt idx="950">
                  <c:v>-2.9994600560419982</c:v>
                </c:pt>
                <c:pt idx="951">
                  <c:v>-3.0001400582921214</c:v>
                </c:pt>
                <c:pt idx="952">
                  <c:v>-2.9995294393803107</c:v>
                </c:pt>
                <c:pt idx="953">
                  <c:v>-2.9992722637853149</c:v>
                </c:pt>
                <c:pt idx="954">
                  <c:v>-3.0003878803225099</c:v>
                </c:pt>
                <c:pt idx="955">
                  <c:v>-3.0012116770274018</c:v>
                </c:pt>
                <c:pt idx="956">
                  <c:v>-3.0020285676521352</c:v>
                </c:pt>
                <c:pt idx="957">
                  <c:v>-3.0032939740323483</c:v>
                </c:pt>
                <c:pt idx="958">
                  <c:v>-3.0037216197654031</c:v>
                </c:pt>
                <c:pt idx="959">
                  <c:v>-3.0040359981946949</c:v>
                </c:pt>
                <c:pt idx="960">
                  <c:v>-3.0047634512867916</c:v>
                </c:pt>
                <c:pt idx="961">
                  <c:v>-3.0079582722710692</c:v>
                </c:pt>
                <c:pt idx="962">
                  <c:v>-3.0081779387438701</c:v>
                </c:pt>
                <c:pt idx="963">
                  <c:v>-3.0062724298019075</c:v>
                </c:pt>
                <c:pt idx="964">
                  <c:v>-3.0064759694391765</c:v>
                </c:pt>
                <c:pt idx="965">
                  <c:v>-3.0060192574567002</c:v>
                </c:pt>
                <c:pt idx="966">
                  <c:v>-3.0037453736455149</c:v>
                </c:pt>
                <c:pt idx="967">
                  <c:v>-3.0027490198003335</c:v>
                </c:pt>
                <c:pt idx="968">
                  <c:v>-3.0013795099534946</c:v>
                </c:pt>
                <c:pt idx="969">
                  <c:v>-2.9992354187092864</c:v>
                </c:pt>
                <c:pt idx="970">
                  <c:v>-2.9984020407668037</c:v>
                </c:pt>
                <c:pt idx="971">
                  <c:v>-2.9975615670166915</c:v>
                </c:pt>
                <c:pt idx="972">
                  <c:v>-2.9995746324653254</c:v>
                </c:pt>
                <c:pt idx="973">
                  <c:v>-2.9998696966374587</c:v>
                </c:pt>
                <c:pt idx="974">
                  <c:v>-2.9992740851690907</c:v>
                </c:pt>
                <c:pt idx="975">
                  <c:v>-2.9996109273316733</c:v>
                </c:pt>
                <c:pt idx="976">
                  <c:v>-3.0018453857731182</c:v>
                </c:pt>
                <c:pt idx="977">
                  <c:v>-3.0036824220686471</c:v>
                </c:pt>
                <c:pt idx="978">
                  <c:v>-3.0036736566592181</c:v>
                </c:pt>
                <c:pt idx="979">
                  <c:v>-3.0027213954796821</c:v>
                </c:pt>
                <c:pt idx="980">
                  <c:v>-3.0009844783737671</c:v>
                </c:pt>
                <c:pt idx="981">
                  <c:v>-2.9981929990327103</c:v>
                </c:pt>
                <c:pt idx="982">
                  <c:v>-2.9947573190164576</c:v>
                </c:pt>
                <c:pt idx="983">
                  <c:v>-2.9920087939762063</c:v>
                </c:pt>
                <c:pt idx="984">
                  <c:v>-2.9886583205698365</c:v>
                </c:pt>
                <c:pt idx="985">
                  <c:v>-2.9871593217200001</c:v>
                </c:pt>
                <c:pt idx="986">
                  <c:v>-2.9864612004958389</c:v>
                </c:pt>
                <c:pt idx="987">
                  <c:v>-2.9896746906638327</c:v>
                </c:pt>
                <c:pt idx="988">
                  <c:v>-2.9925938376241135</c:v>
                </c:pt>
                <c:pt idx="989">
                  <c:v>-2.9960272978288738</c:v>
                </c:pt>
                <c:pt idx="990">
                  <c:v>-3.0010861343558823</c:v>
                </c:pt>
                <c:pt idx="991">
                  <c:v>-3.0034234820081172</c:v>
                </c:pt>
                <c:pt idx="992">
                  <c:v>-3.004507717620617</c:v>
                </c:pt>
                <c:pt idx="993">
                  <c:v>-3.0060341320908748</c:v>
                </c:pt>
                <c:pt idx="994">
                  <c:v>-3.0093750432324127</c:v>
                </c:pt>
                <c:pt idx="995">
                  <c:v>-3.0092485708962586</c:v>
                </c:pt>
                <c:pt idx="996">
                  <c:v>-3.0103134922516119</c:v>
                </c:pt>
                <c:pt idx="997">
                  <c:v>-3.010538148557063</c:v>
                </c:pt>
                <c:pt idx="998">
                  <c:v>-3.0105436127083887</c:v>
                </c:pt>
                <c:pt idx="999">
                  <c:v>-3.0094756746861693</c:v>
                </c:pt>
                <c:pt idx="1000">
                  <c:v>-3.0083530382323458</c:v>
                </c:pt>
                <c:pt idx="1001">
                  <c:v>-3.0075033057813445</c:v>
                </c:pt>
                <c:pt idx="1002">
                  <c:v>-3.0062939069523242</c:v>
                </c:pt>
                <c:pt idx="1003">
                  <c:v>-3.0069903965201661</c:v>
                </c:pt>
                <c:pt idx="1004">
                  <c:v>-3.0073710088116798</c:v>
                </c:pt>
                <c:pt idx="1005">
                  <c:v>-3.0055619952645003</c:v>
                </c:pt>
                <c:pt idx="1006">
                  <c:v>-3.0049871210093499</c:v>
                </c:pt>
                <c:pt idx="1007">
                  <c:v>-3.0057459170806426</c:v>
                </c:pt>
                <c:pt idx="1008">
                  <c:v>-3.0064002681758808</c:v>
                </c:pt>
                <c:pt idx="1009">
                  <c:v>-3.0082507561495082</c:v>
                </c:pt>
                <c:pt idx="1010">
                  <c:v>-3.0110771832918148</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-3.0081965320366093</c:v>
                </c:pt>
                <c:pt idx="1021">
                  <c:v>-3.0091779733021013</c:v>
                </c:pt>
                <c:pt idx="1022">
                  <c:v>-3.0100512888784747</c:v>
                </c:pt>
                <c:pt idx="1023">
                  <c:v>-3.0111041245935413</c:v>
                </c:pt>
                <c:pt idx="1024">
                  <c:v>-3.0130170139343306</c:v>
                </c:pt>
                <c:pt idx="1025">
                  <c:v>-3.0154856340278631</c:v>
                </c:pt>
                <c:pt idx="1026">
                  <c:v>-3.019300806943491</c:v>
                </c:pt>
                <c:pt idx="1027">
                  <c:v>-3.0188987933925944</c:v>
                </c:pt>
                <c:pt idx="1028">
                  <c:v>-3.0182544029898963</c:v>
                </c:pt>
                <c:pt idx="1029">
                  <c:v>-3.0180004337892492</c:v>
                </c:pt>
                <c:pt idx="1030">
                  <c:v>-3.0166816380970261</c:v>
                </c:pt>
                <c:pt idx="1031">
                  <c:v>-3.0152668592741767</c:v>
                </c:pt>
                <c:pt idx="1032">
                  <c:v>-3.0141564981881137</c:v>
                </c:pt>
                <c:pt idx="1033">
                  <c:v>-3.0143813062755558</c:v>
                </c:pt>
                <c:pt idx="1034">
                  <c:v>-3.0135460120855555</c:v>
                </c:pt>
                <c:pt idx="1035">
                  <c:v>-3.013329001797421</c:v>
                </c:pt>
                <c:pt idx="1036">
                  <c:v>-3.0132988541013219</c:v>
                </c:pt>
                <c:pt idx="1037">
                  <c:v>-3.0125378951368162</c:v>
                </c:pt>
                <c:pt idx="1038">
                  <c:v>-3.0128900483067742</c:v>
                </c:pt>
                <c:pt idx="1039">
                  <c:v>-3.0108066129369342</c:v>
                </c:pt>
                <c:pt idx="1040">
                  <c:v>-3.0080316398863998</c:v>
                </c:pt>
                <c:pt idx="1041">
                  <c:v>-3.00553063331256</c:v>
                </c:pt>
                <c:pt idx="1042">
                  <c:v>-3.003841091157625</c:v>
                </c:pt>
                <c:pt idx="1043">
                  <c:v>-3.0046117262234757</c:v>
                </c:pt>
                <c:pt idx="1044">
                  <c:v>-3.0069952725163396</c:v>
                </c:pt>
                <c:pt idx="1045">
                  <c:v>-3.0090415023279369</c:v>
                </c:pt>
                <c:pt idx="1046">
                  <c:v>-3.010475481571433</c:v>
                </c:pt>
                <c:pt idx="1047">
                  <c:v>-3.0104552945678869</c:v>
                </c:pt>
                <c:pt idx="1048">
                  <c:v>-3.0104873585114857</c:v>
                </c:pt>
                <c:pt idx="1049">
                  <c:v>-3.0105072229783358</c:v>
                </c:pt>
                <c:pt idx="1050">
                  <c:v>-3.0115931281926294</c:v>
                </c:pt>
                <c:pt idx="1051">
                  <c:v>-3.0126192313061737</c:v>
                </c:pt>
                <c:pt idx="1052">
                  <c:v>-3.0123128404036663</c:v>
                </c:pt>
                <c:pt idx="1053">
                  <c:v>-3.012089417326802</c:v>
                </c:pt>
                <c:pt idx="1054">
                  <c:v>-3.0118926889059594</c:v>
                </c:pt>
                <c:pt idx="1055">
                  <c:v>-3.0126206732349883</c:v>
                </c:pt>
                <c:pt idx="1056">
                  <c:v>-3.0129858227371207</c:v>
                </c:pt>
                <c:pt idx="1057">
                  <c:v>-3.0128879423317585</c:v>
                </c:pt>
                <c:pt idx="1058">
                  <c:v>-3.0126687691503937</c:v>
                </c:pt>
                <c:pt idx="1059">
                  <c:v>-3.0156853980883227</c:v>
                </c:pt>
                <c:pt idx="1060">
                  <c:v>-3.0163039096631761</c:v>
                </c:pt>
                <c:pt idx="1061">
                  <c:v>-3.013888451208683</c:v>
                </c:pt>
                <c:pt idx="1062">
                  <c:v>-3.0123756401985267</c:v>
                </c:pt>
                <c:pt idx="1063">
                  <c:v>-3.0097839628634544</c:v>
                </c:pt>
                <c:pt idx="1064">
                  <c:v>-3.0084775943209512</c:v>
                </c:pt>
                <c:pt idx="1065">
                  <c:v>-3.0067982974497625</c:v>
                </c:pt>
                <c:pt idx="1066">
                  <c:v>-3.0048774395549431</c:v>
                </c:pt>
                <c:pt idx="1067">
                  <c:v>-3.0047043511777249</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-3.0093930673427023</c:v>
                </c:pt>
                <c:pt idx="1077">
                  <c:v>-3.0111997092964202</c:v>
                </c:pt>
                <c:pt idx="1078">
                  <c:v>-3.0114713231524064</c:v>
                </c:pt>
                <c:pt idx="1079">
                  <c:v>-3.0121615327408047</c:v>
                </c:pt>
                <c:pt idx="1080">
                  <c:v>-3.0125076525769745</c:v>
                </c:pt>
                <c:pt idx="1081">
                  <c:v>-3.014139821142908</c:v>
                </c:pt>
                <c:pt idx="1082">
                  <c:v>-3.0150040487731218</c:v>
                </c:pt>
                <c:pt idx="1083">
                  <c:v>-3.0133120401609998</c:v>
                </c:pt>
                <c:pt idx="1084">
                  <c:v>-3.0120479998185723</c:v>
                </c:pt>
                <c:pt idx="1085">
                  <c:v>-3.0123602153546467</c:v>
                </c:pt>
                <c:pt idx="1086">
                  <c:v>-3.0135723652321076</c:v>
                </c:pt>
                <c:pt idx="1087">
                  <c:v>-3.0148282852384787</c:v>
                </c:pt>
                <c:pt idx="1088">
                  <c:v>-3.0139827837102189</c:v>
                </c:pt>
                <c:pt idx="1089">
                  <c:v>-3.0143176716797782</c:v>
                </c:pt>
                <c:pt idx="1090">
                  <c:v>-3.013056894649992</c:v>
                </c:pt>
                <c:pt idx="1091">
                  <c:v>-3.0110719847589396</c:v>
                </c:pt>
                <c:pt idx="1092">
                  <c:v>-3.0132981141641824</c:v>
                </c:pt>
                <c:pt idx="1093">
                  <c:v>-3.0123608224825782</c:v>
                </c:pt>
                <c:pt idx="1094">
                  <c:v>-3.0131204723275196</c:v>
                </c:pt>
                <c:pt idx="1095">
                  <c:v>-3.0137959021454348</c:v>
                </c:pt>
                <c:pt idx="1096">
                  <c:v>-3.0129037656033404</c:v>
                </c:pt>
                <c:pt idx="1097">
                  <c:v>-3.0111386549943404</c:v>
                </c:pt>
                <c:pt idx="1098">
                  <c:v>-3.0105760561069594</c:v>
                </c:pt>
                <c:pt idx="1099">
                  <c:v>-3.0118552177292739</c:v>
                </c:pt>
                <c:pt idx="1100">
                  <c:v>-3.0130162170789276</c:v>
                </c:pt>
                <c:pt idx="1101">
                  <c:v>-3.0146715323970454</c:v>
                </c:pt>
                <c:pt idx="1102">
                  <c:v>-3.0142516275450637</c:v>
                </c:pt>
                <c:pt idx="1103">
                  <c:v>-3.0142970293302938</c:v>
                </c:pt>
                <c:pt idx="1104">
                  <c:v>-3.0153180667202264</c:v>
                </c:pt>
                <c:pt idx="1105">
                  <c:v>-3.0155580719785435</c:v>
                </c:pt>
                <c:pt idx="1106">
                  <c:v>-3.0159398605804042</c:v>
                </c:pt>
                <c:pt idx="1107">
                  <c:v>-3.0165012831574392</c:v>
                </c:pt>
                <c:pt idx="1108">
                  <c:v>-3.015521871975952</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-3.0140670416827389</c:v>
                </c:pt>
                <c:pt idx="1118">
                  <c:v>-3.0131085574419698</c:v>
                </c:pt>
                <c:pt idx="1119">
                  <c:v>-3.0122568897706938</c:v>
                </c:pt>
                <c:pt idx="1120">
                  <c:v>-3.0121156945823628</c:v>
                </c:pt>
                <c:pt idx="1121">
                  <c:v>-3.0128460125593621</c:v>
                </c:pt>
                <c:pt idx="1122">
                  <c:v>-3.0133846678391794</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-3.0138699148341983</c:v>
                </c:pt>
                <c:pt idx="1131">
                  <c:v>-3.0111568308866197</c:v>
                </c:pt>
                <c:pt idx="1132">
                  <c:v>-3.0078412293905359</c:v>
                </c:pt>
                <c:pt idx="1133">
                  <c:v>-3.0073702499017716</c:v>
                </c:pt>
                <c:pt idx="1134">
                  <c:v>-3.0054927257626791</c:v>
                </c:pt>
                <c:pt idx="1135">
                  <c:v>-3.0051286007889075</c:v>
                </c:pt>
                <c:pt idx="1136">
                  <c:v>-3.0053543764864812</c:v>
                </c:pt>
                <c:pt idx="1137">
                  <c:v>-3.0063276215249601</c:v>
                </c:pt>
                <c:pt idx="1138">
                  <c:v>-3.0077263683759887</c:v>
                </c:pt>
                <c:pt idx="1139">
                  <c:v>-3.0095591547760141</c:v>
                </c:pt>
                <c:pt idx="1140">
                  <c:v>-3.010634681897332</c:v>
                </c:pt>
                <c:pt idx="1141">
                  <c:v>-3.0102485485362536</c:v>
                </c:pt>
                <c:pt idx="1142">
                  <c:v>-3.0106990564302549</c:v>
                </c:pt>
                <c:pt idx="1143">
                  <c:v>-3.010791757275503</c:v>
                </c:pt>
                <c:pt idx="1144">
                  <c:v>-3.0114397904457348</c:v>
                </c:pt>
                <c:pt idx="1145">
                  <c:v>-3.0099477545943092</c:v>
                </c:pt>
                <c:pt idx="1146">
                  <c:v>-3.007163105442447</c:v>
                </c:pt>
                <c:pt idx="1147">
                  <c:v>-3.0067742969239388</c:v>
                </c:pt>
                <c:pt idx="1148">
                  <c:v>-3.0058007103759792</c:v>
                </c:pt>
                <c:pt idx="1149">
                  <c:v>-3.0062811952113582</c:v>
                </c:pt>
                <c:pt idx="1150">
                  <c:v>-3.0065748743729195</c:v>
                </c:pt>
                <c:pt idx="1151">
                  <c:v>-3.0084179819477015</c:v>
                </c:pt>
                <c:pt idx="1152">
                  <c:v>-3.009797205841358</c:v>
                </c:pt>
                <c:pt idx="1153">
                  <c:v>-3.0148706513840864</c:v>
                </c:pt>
                <c:pt idx="1154">
                  <c:v>-3.0160076502079112</c:v>
                </c:pt>
                <c:pt idx="1155">
                  <c:v>-3.0182364737433267</c:v>
                </c:pt>
                <c:pt idx="1156">
                  <c:v>-3.0167619687107532</c:v>
                </c:pt>
                <c:pt idx="1157">
                  <c:v>-3.0162551876471007</c:v>
                </c:pt>
                <c:pt idx="1158">
                  <c:v>-3.0153702417763704</c:v>
                </c:pt>
                <c:pt idx="1159">
                  <c:v>-3.0147387907876202</c:v>
                </c:pt>
                <c:pt idx="1160">
                  <c:v>-3.0139109528874615</c:v>
                </c:pt>
                <c:pt idx="1161">
                  <c:v>-3.0084707831045279</c:v>
                </c:pt>
                <c:pt idx="1162">
                  <c:v>-3.0084659829993541</c:v>
                </c:pt>
                <c:pt idx="1163">
                  <c:v>-3.0092534468924184</c:v>
                </c:pt>
                <c:pt idx="1164">
                  <c:v>-3.0113318165386151</c:v>
                </c:pt>
                <c:pt idx="1165">
                  <c:v>-3.0131832721223959</c:v>
                </c:pt>
                <c:pt idx="1166">
                  <c:v>-3.0159907454897312</c:v>
                </c:pt>
                <c:pt idx="1167">
                  <c:v>-3.0167068908241932</c:v>
                </c:pt>
                <c:pt idx="1168">
                  <c:v>-3.0160975620592581</c:v>
                </c:pt>
                <c:pt idx="1169">
                  <c:v>-3.0127102625496192</c:v>
                </c:pt>
                <c:pt idx="1170">
                  <c:v>-3.010987973432151</c:v>
                </c:pt>
                <c:pt idx="1171">
                  <c:v>-3.0126070697748983</c:v>
                </c:pt>
                <c:pt idx="1172">
                  <c:v>-3.0125127372733544</c:v>
                </c:pt>
                <c:pt idx="1173">
                  <c:v>-3.0119870783257312</c:v>
                </c:pt>
                <c:pt idx="1174">
                  <c:v>-3.0131440554528992</c:v>
                </c:pt>
                <c:pt idx="1175">
                  <c:v>-3.0137830196497504</c:v>
                </c:pt>
                <c:pt idx="1176">
                  <c:v>-3.0142994388692417</c:v>
                </c:pt>
                <c:pt idx="1177">
                  <c:v>-3.0152325375736071</c:v>
                </c:pt>
                <c:pt idx="1178">
                  <c:v>-3.0139066650464912</c:v>
                </c:pt>
                <c:pt idx="1179">
                  <c:v>-3.0135119939489385</c:v>
                </c:pt>
                <c:pt idx="1180">
                  <c:v>-3.0127103953588343</c:v>
                </c:pt>
                <c:pt idx="1181">
                  <c:v>-3.0125104415708961</c:v>
                </c:pt>
                <c:pt idx="1182">
                  <c:v>-3.0110706566665897</c:v>
                </c:pt>
                <c:pt idx="1183">
                  <c:v>-3.0082482517468208</c:v>
                </c:pt>
                <c:pt idx="1184">
                  <c:v>-3.0061643610310567</c:v>
                </c:pt>
                <c:pt idx="1185">
                  <c:v>-3.0043744530408247</c:v>
                </c:pt>
                <c:pt idx="1186">
                  <c:v>-2.9970122111072044</c:v>
                </c:pt>
                <c:pt idx="1187">
                  <c:v>-2.9985576552434026</c:v>
                </c:pt>
                <c:pt idx="1188">
                  <c:v>-2.9993081412512197</c:v>
                </c:pt>
                <c:pt idx="1189">
                  <c:v>-2.9995426064671991</c:v>
                </c:pt>
                <c:pt idx="1190">
                  <c:v>-2.9994584623311873</c:v>
                </c:pt>
                <c:pt idx="1191">
                  <c:v>-2.9998439695915775</c:v>
                </c:pt>
                <c:pt idx="1192">
                  <c:v>-2.9995882548981569</c:v>
                </c:pt>
                <c:pt idx="1193">
                  <c:v>-2.999511642942982</c:v>
                </c:pt>
                <c:pt idx="1194">
                  <c:v>-2.9982784333155843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-2.9983012575310592</c:v>
                </c:pt>
                <c:pt idx="1203">
                  <c:v>-2.9991518058101998</c:v>
                </c:pt>
                <c:pt idx="1204">
                  <c:v>-2.9993879216552677</c:v>
                </c:pt>
                <c:pt idx="1205">
                  <c:v>-2.9989899682723715</c:v>
                </c:pt>
                <c:pt idx="1206">
                  <c:v>-2.9999210179199882</c:v>
                </c:pt>
                <c:pt idx="1207">
                  <c:v>-3.0028677702281357</c:v>
                </c:pt>
                <c:pt idx="1208">
                  <c:v>-3.0041145833156406</c:v>
                </c:pt>
                <c:pt idx="1209">
                  <c:v>-3.0032219345093552</c:v>
                </c:pt>
                <c:pt idx="1210">
                  <c:v>-3.0025436777520156</c:v>
                </c:pt>
                <c:pt idx="1211">
                  <c:v>-3.0021813172438101</c:v>
                </c:pt>
                <c:pt idx="1212">
                  <c:v>-3.0007927208127998</c:v>
                </c:pt>
                <c:pt idx="1213">
                  <c:v>-2.9997105722025612</c:v>
                </c:pt>
                <c:pt idx="1214">
                  <c:v>-2.9974034671101597</c:v>
                </c:pt>
                <c:pt idx="1215">
                  <c:v>-2.9963614268885235</c:v>
                </c:pt>
                <c:pt idx="1216">
                  <c:v>-2.9966196459846484</c:v>
                </c:pt>
                <c:pt idx="1217">
                  <c:v>-2.9976081451122787</c:v>
                </c:pt>
                <c:pt idx="1218">
                  <c:v>-2.99894674835312</c:v>
                </c:pt>
                <c:pt idx="1219">
                  <c:v>-2.9995168794213356</c:v>
                </c:pt>
                <c:pt idx="1220">
                  <c:v>-2.9975332217316319</c:v>
                </c:pt>
                <c:pt idx="1221">
                  <c:v>-2.9966294738679538</c:v>
                </c:pt>
                <c:pt idx="1222">
                  <c:v>-2.9954890978950175</c:v>
                </c:pt>
                <c:pt idx="1223">
                  <c:v>-2.99495586882108</c:v>
                </c:pt>
                <c:pt idx="1224">
                  <c:v>-2.9944102884883819</c:v>
                </c:pt>
                <c:pt idx="1225">
                  <c:v>-2.9932815428097999</c:v>
                </c:pt>
                <c:pt idx="1226">
                  <c:v>-2.9926548350079543</c:v>
                </c:pt>
                <c:pt idx="1227">
                  <c:v>-2.9911446801824582</c:v>
                </c:pt>
                <c:pt idx="1228">
                  <c:v>-2.9895348045950985</c:v>
                </c:pt>
                <c:pt idx="1229">
                  <c:v>-2.9888403261384724</c:v>
                </c:pt>
                <c:pt idx="1230">
                  <c:v>-2.9893169784787972</c:v>
                </c:pt>
                <c:pt idx="1231">
                  <c:v>-2.9889087418666693</c:v>
                </c:pt>
                <c:pt idx="1232">
                  <c:v>-2.9889640853716912</c:v>
                </c:pt>
                <c:pt idx="1233">
                  <c:v>-2.9925348513515244</c:v>
                </c:pt>
                <c:pt idx="1234">
                  <c:v>-2.9964000933483375</c:v>
                </c:pt>
                <c:pt idx="1235">
                  <c:v>-3.0002782368135708</c:v>
                </c:pt>
                <c:pt idx="1236">
                  <c:v>-3.0010700075203576</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c:v>
                </c:pt>
                <c:pt idx="1250">
                  <c:v>-3.0087126666648913</c:v>
                </c:pt>
                <c:pt idx="1251">
                  <c:v>-3.0096179323483909</c:v>
                </c:pt>
                <c:pt idx="1252">
                  <c:v>-3.010757511465914</c:v>
                </c:pt>
                <c:pt idx="1253">
                  <c:v>-3.0103224284157761</c:v>
                </c:pt>
                <c:pt idx="1254">
                  <c:v>-3.0097273102388438</c:v>
                </c:pt>
                <c:pt idx="1255">
                  <c:v>-3.0043572637313978</c:v>
                </c:pt>
                <c:pt idx="1256">
                  <c:v>-3.0031347547337113</c:v>
                </c:pt>
                <c:pt idx="1257">
                  <c:v>-3.0024389671575022</c:v>
                </c:pt>
                <c:pt idx="1258">
                  <c:v>-3.0038073576122351</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-3.0045309971820338</c:v>
                </c:pt>
                <c:pt idx="1271">
                  <c:v>-3.0017095219268839</c:v>
                </c:pt>
                <c:pt idx="1272">
                  <c:v>-2.9928254379552151</c:v>
                </c:pt>
                <c:pt idx="1273">
                  <c:v>-2.9915756461463445</c:v>
                </c:pt>
                <c:pt idx="1274">
                  <c:v>-2.9888997677570082</c:v>
                </c:pt>
                <c:pt idx="1275">
                  <c:v>-2.987153193522488</c:v>
                </c:pt>
                <c:pt idx="1276">
                  <c:v>-2.9871648048440846</c:v>
                </c:pt>
                <c:pt idx="1277">
                  <c:v>-2.9874815358940912</c:v>
                </c:pt>
                <c:pt idx="1278">
                  <c:v>-2.9892373308839808</c:v>
                </c:pt>
                <c:pt idx="1279">
                  <c:v>-2.9911181183356774</c:v>
                </c:pt>
                <c:pt idx="1280">
                  <c:v>-2.9940495027182235</c:v>
                </c:pt>
                <c:pt idx="1281">
                  <c:v>-2.9990357305398163</c:v>
                </c:pt>
                <c:pt idx="1282">
                  <c:v>-2.9986758934070377</c:v>
                </c:pt>
                <c:pt idx="1283">
                  <c:v>-2.9972112352305089</c:v>
                </c:pt>
                <c:pt idx="1284">
                  <c:v>-2.9970124767256578</c:v>
                </c:pt>
                <c:pt idx="1285">
                  <c:v>-2.9952620889688681</c:v>
                </c:pt>
                <c:pt idx="1286">
                  <c:v>-2.9912033628910706</c:v>
                </c:pt>
                <c:pt idx="1287">
                  <c:v>-2.9901556118724102</c:v>
                </c:pt>
                <c:pt idx="1288">
                  <c:v>-2.9894692916973042</c:v>
                </c:pt>
                <c:pt idx="1289">
                  <c:v>-2.9874138411303224</c:v>
                </c:pt>
                <c:pt idx="1290">
                  <c:v>-2.9888065356748226</c:v>
                </c:pt>
                <c:pt idx="1291">
                  <c:v>-2.9876281762610404</c:v>
                </c:pt>
                <c:pt idx="1292">
                  <c:v>-2.9873744537061127</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-2.9837964401366608</c:v>
                </c:pt>
                <c:pt idx="1306">
                  <c:v>-2.9839959765241417</c:v>
                </c:pt>
                <c:pt idx="1307">
                  <c:v>-2.9844713956358637</c:v>
                </c:pt>
                <c:pt idx="1308">
                  <c:v>-2.9866067594161336</c:v>
                </c:pt>
                <c:pt idx="1309">
                  <c:v>-2.9873281602017272</c:v>
                </c:pt>
                <c:pt idx="1310">
                  <c:v>-2.9898070066062559</c:v>
                </c:pt>
                <c:pt idx="1311">
                  <c:v>-2.9905160561330888</c:v>
                </c:pt>
                <c:pt idx="1312">
                  <c:v>-2.9907539364436926</c:v>
                </c:pt>
                <c:pt idx="1313">
                  <c:v>-2.9849969407470138</c:v>
                </c:pt>
                <c:pt idx="1314">
                  <c:v>-2.9846005051839342</c:v>
                </c:pt>
                <c:pt idx="1315">
                  <c:v>-2.9846693762580667</c:v>
                </c:pt>
                <c:pt idx="1316">
                  <c:v>-2.9846092136751277</c:v>
                </c:pt>
                <c:pt idx="1317">
                  <c:v>-2.9840469183517087</c:v>
                </c:pt>
                <c:pt idx="1318">
                  <c:v>-2.9833175110665913</c:v>
                </c:pt>
                <c:pt idx="1319">
                  <c:v>-2.9841561824056697</c:v>
                </c:pt>
                <c:pt idx="1320">
                  <c:v>-2.9847117044581641</c:v>
                </c:pt>
                <c:pt idx="1321">
                  <c:v>-2.9821517685300054</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-2.9811911593414808</c:v>
                </c:pt>
                <c:pt idx="1332">
                  <c:v>-2.9806764666420236</c:v>
                </c:pt>
                <c:pt idx="1333">
                  <c:v>-2.980277355921519</c:v>
                </c:pt>
                <c:pt idx="1334">
                  <c:v>-2.9820835235565539</c:v>
                </c:pt>
                <c:pt idx="1335">
                  <c:v>-2.9833602187216615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c:v>
                </c:pt>
                <c:pt idx="1345">
                  <c:v>-2.9842689564179792</c:v>
                </c:pt>
                <c:pt idx="1346">
                  <c:v>-2.9858791355693031</c:v>
                </c:pt>
                <c:pt idx="1347">
                  <c:v>-2.9886808032758547</c:v>
                </c:pt>
                <c:pt idx="1348">
                  <c:v>-2.9887300375561252</c:v>
                </c:pt>
                <c:pt idx="1349">
                  <c:v>-2.9876620426156562</c:v>
                </c:pt>
                <c:pt idx="1350">
                  <c:v>-2.9848460125391227</c:v>
                </c:pt>
                <c:pt idx="1351">
                  <c:v>-2.9841314798881911</c:v>
                </c:pt>
                <c:pt idx="1352">
                  <c:v>-2.9835006550001002</c:v>
                </c:pt>
                <c:pt idx="1353">
                  <c:v>-2.9828726570514021</c:v>
                </c:pt>
                <c:pt idx="1354">
                  <c:v>-2.9813507960405872</c:v>
                </c:pt>
                <c:pt idx="1355">
                  <c:v>-2.9794210399270753</c:v>
                </c:pt>
                <c:pt idx="1356">
                  <c:v>-2.978867851522554</c:v>
                </c:pt>
                <c:pt idx="1357">
                  <c:v>-2.9795857613225682</c:v>
                </c:pt>
                <c:pt idx="1358">
                  <c:v>-2.9811872699281992</c:v>
                </c:pt>
                <c:pt idx="1359">
                  <c:v>-2.980245576569132</c:v>
                </c:pt>
                <c:pt idx="1360">
                  <c:v>-2.9793598907612577</c:v>
                </c:pt>
                <c:pt idx="1361">
                  <c:v>-2.9810650095420637</c:v>
                </c:pt>
                <c:pt idx="1362">
                  <c:v>-2.9814598134488324</c:v>
                </c:pt>
                <c:pt idx="1363">
                  <c:v>-2.9833756815110375</c:v>
                </c:pt>
                <c:pt idx="1364">
                  <c:v>-2.9848883597119595</c:v>
                </c:pt>
                <c:pt idx="1365">
                  <c:v>-2.9875245850586252</c:v>
                </c:pt>
                <c:pt idx="1366">
                  <c:v>-2.9876298458628412</c:v>
                </c:pt>
                <c:pt idx="1367">
                  <c:v>-2.9864430625490277</c:v>
                </c:pt>
                <c:pt idx="1368">
                  <c:v>-2.9856489581942727</c:v>
                </c:pt>
                <c:pt idx="1369">
                  <c:v>-2.9857377127079934</c:v>
                </c:pt>
                <c:pt idx="1370">
                  <c:v>-2.9866119958945063</c:v>
                </c:pt>
                <c:pt idx="1371">
                  <c:v>-2.9858203579969458</c:v>
                </c:pt>
                <c:pt idx="1372">
                  <c:v>-2.9859359020304201</c:v>
                </c:pt>
                <c:pt idx="1373">
                  <c:v>-2.9839903416181</c:v>
                </c:pt>
                <c:pt idx="1374">
                  <c:v>-2.9846025162951975</c:v>
                </c:pt>
                <c:pt idx="1375">
                  <c:v>-2.9844055412286248</c:v>
                </c:pt>
                <c:pt idx="1376">
                  <c:v>-2.9814885571615992</c:v>
                </c:pt>
                <c:pt idx="1377">
                  <c:v>-2.9823796312298017</c:v>
                </c:pt>
                <c:pt idx="1378">
                  <c:v>-2.9803609688206052</c:v>
                </c:pt>
                <c:pt idx="1379">
                  <c:v>-2.9811694165726266</c:v>
                </c:pt>
                <c:pt idx="1380">
                  <c:v>-2.9825526626887737</c:v>
                </c:pt>
                <c:pt idx="1381">
                  <c:v>-2.9826147225465012</c:v>
                </c:pt>
                <c:pt idx="1382">
                  <c:v>-2.9824210297652907</c:v>
                </c:pt>
                <c:pt idx="1383">
                  <c:v>-2.9821953109859582</c:v>
                </c:pt>
                <c:pt idx="1384">
                  <c:v>-2.9811882185655949</c:v>
                </c:pt>
                <c:pt idx="1385">
                  <c:v>-2.9793791670729206</c:v>
                </c:pt>
                <c:pt idx="1386">
                  <c:v>-2.9779802874126515</c:v>
                </c:pt>
                <c:pt idx="1387">
                  <c:v>-2.9768039391100936</c:v>
                </c:pt>
                <c:pt idx="1388">
                  <c:v>-2.9766802178223792</c:v>
                </c:pt>
                <c:pt idx="1389">
                  <c:v>-2.977430286429751</c:v>
                </c:pt>
                <c:pt idx="1390">
                  <c:v>-2.9777511345660037</c:v>
                </c:pt>
                <c:pt idx="1391">
                  <c:v>-2.9787112504630953</c:v>
                </c:pt>
                <c:pt idx="1392">
                  <c:v>-2.9785196067386153</c:v>
                </c:pt>
                <c:pt idx="1393">
                  <c:v>-2.9781077842771735</c:v>
                </c:pt>
                <c:pt idx="1394">
                  <c:v>-2.9792467942122567</c:v>
                </c:pt>
                <c:pt idx="1395">
                  <c:v>-2.9798841267528067</c:v>
                </c:pt>
                <c:pt idx="1396">
                  <c:v>-2.98032437039031</c:v>
                </c:pt>
                <c:pt idx="1397">
                  <c:v>-2.9812306985476793</c:v>
                </c:pt>
                <c:pt idx="1398">
                  <c:v>-2.9841853055733911</c:v>
                </c:pt>
                <c:pt idx="1399">
                  <c:v>-2.9854178701273524</c:v>
                </c:pt>
                <c:pt idx="1400">
                  <c:v>-2.9854884108032955</c:v>
                </c:pt>
                <c:pt idx="1401">
                  <c:v>-2.9880120898106237</c:v>
                </c:pt>
                <c:pt idx="1402">
                  <c:v>-2.9886197110282922</c:v>
                </c:pt>
                <c:pt idx="1403">
                  <c:v>-2.9897595178187828</c:v>
                </c:pt>
                <c:pt idx="1404">
                  <c:v>-2.9890053700706574</c:v>
                </c:pt>
                <c:pt idx="1405">
                  <c:v>-2.9884856495930734</c:v>
                </c:pt>
                <c:pt idx="1406">
                  <c:v>-2.9897773332288553</c:v>
                </c:pt>
                <c:pt idx="1407">
                  <c:v>-2.9904271688101582</c:v>
                </c:pt>
                <c:pt idx="1408">
                  <c:v>-2.9894184257607281</c:v>
                </c:pt>
                <c:pt idx="1409">
                  <c:v>-2.9891554445049437</c:v>
                </c:pt>
                <c:pt idx="1410">
                  <c:v>-2.9879011561548481</c:v>
                </c:pt>
                <c:pt idx="1411">
                  <c:v>-2.9885286987575941</c:v>
                </c:pt>
                <c:pt idx="1412">
                  <c:v>-2.9899860903717439</c:v>
                </c:pt>
                <c:pt idx="1413">
                  <c:v>-2.9899354521081571</c:v>
                </c:pt>
                <c:pt idx="1414">
                  <c:v>-2.9887028306359298</c:v>
                </c:pt>
                <c:pt idx="1415">
                  <c:v>-2.9868800239011928</c:v>
                </c:pt>
                <c:pt idx="1416">
                  <c:v>-2.9860037485761692</c:v>
                </c:pt>
                <c:pt idx="1417">
                  <c:v>-2.9861310367404483</c:v>
                </c:pt>
                <c:pt idx="1418">
                  <c:v>-2.9844617195345506</c:v>
                </c:pt>
                <c:pt idx="1419">
                  <c:v>-2.9823271146641868</c:v>
                </c:pt>
                <c:pt idx="1420">
                  <c:v>-2.9804481106507792</c:v>
                </c:pt>
                <c:pt idx="1421">
                  <c:v>-2.9807031423252832</c:v>
                </c:pt>
                <c:pt idx="1422">
                  <c:v>-2.9792164188432047</c:v>
                </c:pt>
                <c:pt idx="1423">
                  <c:v>-2.9783615258048277</c:v>
                </c:pt>
                <c:pt idx="1424">
                  <c:v>-2.9762657012307727</c:v>
                </c:pt>
                <c:pt idx="1425">
                  <c:v>-2.977584250277292</c:v>
                </c:pt>
                <c:pt idx="1426">
                  <c:v>-2.9769778622882228</c:v>
                </c:pt>
                <c:pt idx="1427">
                  <c:v>-2.9776428381221627</c:v>
                </c:pt>
                <c:pt idx="1428">
                  <c:v>-2.9776586613937424</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-2.9736751812332844</c:v>
                </c:pt>
                <c:pt idx="1437">
                  <c:v>-2.9729680858994638</c:v>
                </c:pt>
                <c:pt idx="1438">
                  <c:v>-2.9735308555415858</c:v>
                </c:pt>
                <c:pt idx="1439">
                  <c:v>-2.9720645657087599</c:v>
                </c:pt>
                <c:pt idx="1440">
                  <c:v>-2.9726478069456421</c:v>
                </c:pt>
                <c:pt idx="1441">
                  <c:v>-2.9719887126634887</c:v>
                </c:pt>
                <c:pt idx="1442">
                  <c:v>-2.9708369340691942</c:v>
                </c:pt>
                <c:pt idx="1443">
                  <c:v>-2.9723186487458975</c:v>
                </c:pt>
                <c:pt idx="1444">
                  <c:v>-2.9731869744896358</c:v>
                </c:pt>
                <c:pt idx="1445">
                  <c:v>-2.9743466647197168</c:v>
                </c:pt>
                <c:pt idx="1446">
                  <c:v>-2.9755699516000504</c:v>
                </c:pt>
                <c:pt idx="1447">
                  <c:v>-2.9762171309966567</c:v>
                </c:pt>
                <c:pt idx="1448">
                  <c:v>-2.9764494333194369</c:v>
                </c:pt>
                <c:pt idx="1449">
                  <c:v>-2.9769985615559591</c:v>
                </c:pt>
                <c:pt idx="1450">
                  <c:v>-2.9794302037642213</c:v>
                </c:pt>
                <c:pt idx="1451">
                  <c:v>-2.9801926426030749</c:v>
                </c:pt>
                <c:pt idx="1452">
                  <c:v>-2.9807681429588939</c:v>
                </c:pt>
                <c:pt idx="1453">
                  <c:v>-2.982249724826346</c:v>
                </c:pt>
                <c:pt idx="1454">
                  <c:v>-2.984705690097158</c:v>
                </c:pt>
                <c:pt idx="1455">
                  <c:v>-2.986129462002399</c:v>
                </c:pt>
                <c:pt idx="1456">
                  <c:v>-2.9858560267626189</c:v>
                </c:pt>
                <c:pt idx="1457">
                  <c:v>-2.9863103481789208</c:v>
                </c:pt>
                <c:pt idx="1458">
                  <c:v>-2.9875529872619211</c:v>
                </c:pt>
                <c:pt idx="1459">
                  <c:v>-2.9907686023776421</c:v>
                </c:pt>
                <c:pt idx="1460">
                  <c:v>-2.9918483604216961</c:v>
                </c:pt>
                <c:pt idx="1461">
                  <c:v>-2.9914923557839468</c:v>
                </c:pt>
                <c:pt idx="1462">
                  <c:v>-2.9911769907717769</c:v>
                </c:pt>
                <c:pt idx="1463">
                  <c:v>-2.9918291410282869</c:v>
                </c:pt>
                <c:pt idx="1464">
                  <c:v>-2.9931633805371405</c:v>
                </c:pt>
                <c:pt idx="1465">
                  <c:v>-2.9944105541068353</c:v>
                </c:pt>
                <c:pt idx="1466">
                  <c:v>-2.9952277293227922</c:v>
                </c:pt>
                <c:pt idx="1467">
                  <c:v>-2.9957368819799242</c:v>
                </c:pt>
                <c:pt idx="1468">
                  <c:v>-2.9962856117887444</c:v>
                </c:pt>
                <c:pt idx="1469">
                  <c:v>-2.9958431673124997</c:v>
                </c:pt>
                <c:pt idx="1470">
                  <c:v>-2.9945888220441788</c:v>
                </c:pt>
                <c:pt idx="1471">
                  <c:v>-2.9928648064066863</c:v>
                </c:pt>
                <c:pt idx="1472">
                  <c:v>-2.9923981527043821</c:v>
                </c:pt>
                <c:pt idx="1473">
                  <c:v>-2.9927065547181657</c:v>
                </c:pt>
                <c:pt idx="1474">
                  <c:v>-2.9931312976207969</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93513344"/>
        <c:axId val="193514880"/>
        <c:extLst xmlns:c16r2="http://schemas.microsoft.com/office/drawing/2015/06/chart"/>
      </c:lineChart>
      <c:catAx>
        <c:axId val="1935133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514880"/>
        <c:crosses val="autoZero"/>
        <c:auto val="1"/>
        <c:lblAlgn val="ctr"/>
        <c:lblOffset val="100"/>
      </c:catAx>
      <c:valAx>
        <c:axId val="1935148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35133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2184FC32-8CAB-4B46-A4C3-9E720F3BE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10811</Words>
  <Characters>68111</Characters>
  <Application>Microsoft Office Word</Application>
  <DocSecurity>0</DocSecurity>
  <Lines>567</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78765</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10</cp:revision>
  <cp:lastPrinted>2018-05-16T16:37:00Z</cp:lastPrinted>
  <dcterms:created xsi:type="dcterms:W3CDTF">2018-05-16T17:12:00Z</dcterms:created>
  <dcterms:modified xsi:type="dcterms:W3CDTF">2018-05-17T11:45:00Z</dcterms:modified>
</cp:coreProperties>
</file>