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w:t>
      </w:r>
      <w:proofErr w:type="gramStart"/>
      <w:r w:rsidRPr="00353AEE">
        <w:rPr>
          <w:sz w:val="16"/>
        </w:rPr>
        <w:t>xx(</w:t>
      </w:r>
      <w:proofErr w:type="gramEnd"/>
      <w:r w:rsidRPr="00353AEE">
        <w:rPr>
          <w:sz w:val="16"/>
        </w:rPr>
        <w:t>xxx): 000–000 (Month 20##)</w:t>
      </w:r>
    </w:p>
    <w:p w:rsidR="00F1217A" w:rsidRPr="00F100F9" w:rsidRDefault="00E21FB0" w:rsidP="00A45FD9">
      <w:pPr>
        <w:pStyle w:val="PRec-Title"/>
        <w:rPr>
          <w:color w:val="000000" w:themeColor="text1"/>
        </w:rPr>
      </w:pPr>
      <w:commentRangeStart w:id="1"/>
      <w:commentRangeStart w:id="2"/>
      <w:commentRangeStart w:id="3"/>
      <w:commentRangeStart w:id="4"/>
      <w:r w:rsidRPr="00F100F9">
        <w:rPr>
          <w:color w:val="000000" w:themeColor="text1"/>
        </w:rPr>
        <w:t>Enhancing geoscience field studies with image-to-geometry registration on mobile devices</w:t>
      </w:r>
      <w:commentRangeEnd w:id="1"/>
      <w:r w:rsidR="00F40A06">
        <w:rPr>
          <w:rStyle w:val="Kommentarzeichen"/>
          <w:caps w:val="0"/>
        </w:rPr>
        <w:commentReference w:id="1"/>
      </w:r>
      <w:commentRangeEnd w:id="2"/>
      <w:r w:rsidR="00A2499D">
        <w:rPr>
          <w:rStyle w:val="Kommentarzeichen"/>
          <w:caps w:val="0"/>
        </w:rPr>
        <w:commentReference w:id="2"/>
      </w:r>
      <w:commentRangeEnd w:id="3"/>
      <w:r w:rsidR="00A2499D">
        <w:rPr>
          <w:rStyle w:val="Kommentarzeichen"/>
          <w:caps w:val="0"/>
        </w:rPr>
        <w:commentReference w:id="3"/>
      </w:r>
      <w:commentRangeEnd w:id="4"/>
      <w:r w:rsidR="00A2499D">
        <w:rPr>
          <w:rStyle w:val="Kommentarzeichen"/>
          <w:caps w:val="0"/>
        </w:rPr>
        <w:commentReference w:id="4"/>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9" w:history="1">
        <w:r w:rsidRPr="00353AEE">
          <w:rPr>
            <w:rStyle w:val="Hyperlink"/>
            <w:color w:val="auto"/>
            <w:u w:val="none"/>
          </w:rPr>
          <w:t>@d</w:t>
        </w:r>
      </w:hyperlink>
      <w:r w:rsidRPr="00353AEE">
        <w:t>tu.dk</w:t>
      </w:r>
      <w:r w:rsidRPr="00353AEE">
        <w:rPr>
          <w:smallCaps w:val="0"/>
        </w:rPr>
        <w:t>)</w:t>
      </w:r>
    </w:p>
    <w:p w:rsidR="00F1217A" w:rsidRDefault="00241FF5" w:rsidP="00A45FD9">
      <w:pPr>
        <w:pStyle w:val="PRec-Author"/>
        <w:spacing w:after="120"/>
        <w:rPr>
          <w:i/>
          <w:smallCaps w:val="0"/>
        </w:rPr>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w:t>
      </w:r>
      <w:proofErr w:type="spellStart"/>
      <w:r w:rsidRPr="00353AEE">
        <w:rPr>
          <w:i/>
          <w:smallCaps w:val="0"/>
        </w:rPr>
        <w:t>Lyngby</w:t>
      </w:r>
      <w:proofErr w:type="spellEnd"/>
      <w:r w:rsidRPr="00353AEE">
        <w:rPr>
          <w:i/>
          <w:smallCaps w:val="0"/>
        </w:rPr>
        <w:t>, Denmark</w:t>
      </w:r>
    </w:p>
    <w:p w:rsidR="00BA37E0" w:rsidRDefault="00BA37E0" w:rsidP="00BA37E0">
      <w:pPr>
        <w:pStyle w:val="PRec-Author"/>
        <w:spacing w:after="60"/>
        <w:rPr>
          <w:i/>
          <w:smallCaps w:val="0"/>
        </w:rPr>
      </w:pPr>
      <w:r w:rsidRPr="00B67D9D">
        <w:t>Simon J. Buckley (</w:t>
      </w:r>
      <w:hyperlink r:id="rId10" w:history="1">
        <w:r w:rsidRPr="00B67D9D">
          <w:t>Simon.Buckley@uni.no</w:t>
        </w:r>
      </w:hyperlink>
      <w:r w:rsidRPr="00B67D9D">
        <w:t>)</w:t>
      </w:r>
    </w:p>
    <w:p w:rsidR="00BA37E0" w:rsidRPr="00353AEE" w:rsidRDefault="00BA37E0" w:rsidP="00BA37E0">
      <w:pPr>
        <w:pStyle w:val="PRec-Author"/>
        <w:spacing w:after="120"/>
      </w:pPr>
      <w:proofErr w:type="spellStart"/>
      <w:r>
        <w:rPr>
          <w:i/>
          <w:smallCaps w:val="0"/>
        </w:rPr>
        <w:t>Uni</w:t>
      </w:r>
      <w:proofErr w:type="spellEnd"/>
      <w:r>
        <w:rPr>
          <w:i/>
          <w:smallCaps w:val="0"/>
        </w:rPr>
        <w:t xml:space="preserve"> Research AS CIPR, </w:t>
      </w:r>
      <w:proofErr w:type="spellStart"/>
      <w:r>
        <w:rPr>
          <w:i/>
          <w:smallCaps w:val="0"/>
        </w:rPr>
        <w:t>Nygårdsgaten</w:t>
      </w:r>
      <w:proofErr w:type="spellEnd"/>
      <w:r>
        <w:rPr>
          <w:i/>
          <w:smallCaps w:val="0"/>
        </w:rPr>
        <w:t xml:space="preserve"> 112, 5008 Bergen, Norway</w:t>
      </w:r>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F86DA7" w:rsidP="001370FE">
      <w:pPr>
        <w:pStyle w:val="PRec-Abstractheader"/>
        <w:ind w:right="312" w:firstLine="397"/>
        <w:jc w:val="both"/>
        <w:rPr>
          <w:lang w:val="en-GB"/>
        </w:rPr>
      </w:pPr>
      <w:ins w:id="5" w:author="Hans-Gerd Maas" w:date="2018-05-08T13:25:00Z">
        <w:r>
          <w:rPr>
            <w:lang w:val="en-GB"/>
          </w:rPr>
          <w:t>Stimulated</w:t>
        </w:r>
        <w:r w:rsidRPr="00353AEE">
          <w:rPr>
            <w:lang w:val="en-GB"/>
          </w:rPr>
          <w:t xml:space="preserve"> </w:t>
        </w:r>
        <w:r>
          <w:rPr>
            <w:lang w:val="en-GB"/>
          </w:rPr>
          <w:t xml:space="preserve">by </w:t>
        </w:r>
      </w:ins>
      <w:commentRangeStart w:id="6"/>
      <w:del w:id="7" w:author="Hans-Gerd Maas" w:date="2018-05-08T13:25:00Z">
        <w:r w:rsidR="00A26373" w:rsidRPr="00353AEE" w:rsidDel="00F86DA7">
          <w:rPr>
            <w:lang w:val="en-GB"/>
          </w:rPr>
          <w:delText xml:space="preserve">Thanks to </w:delText>
        </w:r>
      </w:del>
      <w:commentRangeEnd w:id="6"/>
      <w:r>
        <w:rPr>
          <w:rStyle w:val="Kommentarzeichen"/>
          <w:i w:val="0"/>
          <w:lang w:val="en-GB"/>
        </w:rPr>
        <w:commentReference w:id="6"/>
      </w:r>
      <w:r w:rsidR="00A26373" w:rsidRPr="00353AEE">
        <w:rPr>
          <w:lang w:val="en-GB"/>
        </w:rPr>
        <w:t xml:space="preserve">the </w:t>
      </w:r>
      <w:r w:rsidR="00A50A17">
        <w:rPr>
          <w:lang w:val="en-GB"/>
        </w:rPr>
        <w:t>rapid</w:t>
      </w:r>
      <w:r w:rsidR="00A26373" w:rsidRPr="00353AEE">
        <w:rPr>
          <w:lang w:val="en-GB"/>
        </w:rPr>
        <w:t xml:space="preserve"> technological progress </w:t>
      </w:r>
      <w:del w:id="8" w:author="Hans-Gerd Maas" w:date="2018-05-08T13:27:00Z">
        <w:r w:rsidR="00A50A17" w:rsidDel="0064151B">
          <w:rPr>
            <w:lang w:val="en-GB"/>
          </w:rPr>
          <w:delText>made to</w:delText>
        </w:r>
      </w:del>
      <w:ins w:id="9" w:author="Hans-Gerd Maas" w:date="2018-05-08T13:27:00Z">
        <w:r w:rsidR="0064151B">
          <w:rPr>
            <w:lang w:val="en-GB"/>
          </w:rPr>
          <w:t>in the field of</w:t>
        </w:r>
      </w:ins>
      <w:r w:rsidR="00A26373" w:rsidRPr="00353AEE">
        <w:rPr>
          <w:lang w:val="en-GB"/>
        </w:rPr>
        <w:t xml:space="preserve"> mobile device</w:t>
      </w:r>
      <w:ins w:id="10" w:author="Hans-Gerd Maas" w:date="2018-05-08T13:27:00Z">
        <w:r w:rsidR="0064151B">
          <w:rPr>
            <w:lang w:val="en-GB"/>
          </w:rPr>
          <w:t xml:space="preserve"> </w:t>
        </w:r>
        <w:commentRangeStart w:id="11"/>
        <w:proofErr w:type="spellStart"/>
        <w:r w:rsidR="0064151B">
          <w:rPr>
            <w:lang w:val="en-GB"/>
          </w:rPr>
          <w:t>sensoric</w:t>
        </w:r>
      </w:ins>
      <w:r w:rsidR="00A26373" w:rsidRPr="00353AEE">
        <w:rPr>
          <w:lang w:val="en-GB"/>
        </w:rPr>
        <w:t>s</w:t>
      </w:r>
      <w:commentRangeEnd w:id="11"/>
      <w:proofErr w:type="spellEnd"/>
      <w:r w:rsidR="00A2499D">
        <w:rPr>
          <w:rStyle w:val="Kommentarzeichen"/>
          <w:i w:val="0"/>
          <w:lang w:val="en-GB"/>
        </w:rPr>
        <w:commentReference w:id="11"/>
      </w:r>
      <w:r w:rsidR="00A26373" w:rsidRPr="00353AEE">
        <w:rPr>
          <w:lang w:val="en-GB"/>
        </w:rPr>
        <w:t>,</w:t>
      </w:r>
      <w:r w:rsidR="00136378" w:rsidRPr="00353AEE">
        <w:rPr>
          <w:lang w:val="en-GB"/>
        </w:rPr>
        <w:t xml:space="preserve"> </w:t>
      </w:r>
      <w:proofErr w:type="spellStart"/>
      <w:r w:rsidR="00136378" w:rsidRPr="00353AEE">
        <w:rPr>
          <w:lang w:val="en-GB"/>
        </w:rPr>
        <w:t>smartphones</w:t>
      </w:r>
      <w:proofErr w:type="spellEnd"/>
      <w:r w:rsidR="00136378" w:rsidRPr="00353AEE">
        <w:rPr>
          <w:lang w:val="en-GB"/>
        </w:rPr>
        <w:t xml:space="preserve"> </w:t>
      </w:r>
      <w:r w:rsidR="00A50A17">
        <w:rPr>
          <w:lang w:val="en-GB"/>
        </w:rPr>
        <w:t>are increasingly valuable for performing science</w:t>
      </w:r>
      <w:r w:rsidR="007F0C44" w:rsidRPr="00353AEE">
        <w:rPr>
          <w:lang w:val="en-GB"/>
        </w:rPr>
        <w:t>.</w:t>
      </w:r>
      <w:r w:rsidR="00A50A17">
        <w:rPr>
          <w:lang w:val="en-GB"/>
        </w:rPr>
        <w:t xml:space="preserve"> T</w:t>
      </w:r>
      <w:r w:rsidR="007F0C44" w:rsidRPr="00353AEE">
        <w:rPr>
          <w:lang w:val="en-GB"/>
        </w:rPr>
        <w:t>hey can serve as p</w:t>
      </w:r>
      <w:r w:rsidR="00136378" w:rsidRPr="00353AEE">
        <w:rPr>
          <w:lang w:val="en-GB"/>
        </w:rPr>
        <w:t>hotogrammetric measurement devices</w:t>
      </w:r>
      <w:r w:rsidR="007F0C44" w:rsidRPr="00353AEE">
        <w:rPr>
          <w:lang w:val="en-GB"/>
        </w:rPr>
        <w:t xml:space="preserve"> due to </w:t>
      </w:r>
      <w:ins w:id="12" w:author="Hans-Gerd Maas" w:date="2018-05-08T13:29:00Z">
        <w:r w:rsidR="0064151B">
          <w:rPr>
            <w:lang w:val="en-GB"/>
          </w:rPr>
          <w:t xml:space="preserve">their </w:t>
        </w:r>
      </w:ins>
      <w:r w:rsidR="007F0C44" w:rsidRPr="00353AEE">
        <w:rPr>
          <w:lang w:val="en-GB"/>
        </w:rPr>
        <w:t xml:space="preserve">inbuilt cameras, </w:t>
      </w:r>
      <w:r w:rsidR="00136378" w:rsidRPr="00353AEE">
        <w:rPr>
          <w:lang w:val="en-GB"/>
        </w:rPr>
        <w:t xml:space="preserve">sensors for </w:t>
      </w:r>
      <w:commentRangeStart w:id="13"/>
      <w:ins w:id="14" w:author="Hans-Gerd Maas" w:date="2018-05-08T13:29:00Z">
        <w:r w:rsidR="0064151B" w:rsidRPr="00353AEE">
          <w:rPr>
            <w:lang w:val="en-GB"/>
          </w:rPr>
          <w:t xml:space="preserve">position and </w:t>
        </w:r>
      </w:ins>
      <w:r w:rsidR="00136378" w:rsidRPr="00353AEE">
        <w:rPr>
          <w:lang w:val="en-GB"/>
        </w:rPr>
        <w:t xml:space="preserve">orientation </w:t>
      </w:r>
      <w:del w:id="15" w:author="Hans-Gerd Maas" w:date="2018-05-08T13:29:00Z">
        <w:r w:rsidR="00136378" w:rsidRPr="00353AEE" w:rsidDel="0064151B">
          <w:rPr>
            <w:lang w:val="en-GB"/>
          </w:rPr>
          <w:delText xml:space="preserve">and position </w:delText>
        </w:r>
        <w:r w:rsidR="00136378" w:rsidRPr="00E21FB0" w:rsidDel="0064151B">
          <w:rPr>
            <w:lang w:val="en-GB"/>
          </w:rPr>
          <w:delText>assessment</w:delText>
        </w:r>
      </w:del>
      <w:ins w:id="16" w:author="Hans-Gerd Maas" w:date="2018-05-08T13:29:00Z">
        <w:r w:rsidR="0064151B">
          <w:rPr>
            <w:lang w:val="en-GB"/>
          </w:rPr>
          <w:t>determination</w:t>
        </w:r>
      </w:ins>
      <w:commentRangeEnd w:id="13"/>
      <w:r w:rsidR="00A2499D">
        <w:rPr>
          <w:rStyle w:val="Kommentarzeichen"/>
          <w:i w:val="0"/>
          <w:lang w:val="en-GB"/>
        </w:rPr>
        <w:commentReference w:id="13"/>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field-based data </w:t>
      </w:r>
      <w:del w:id="17" w:author="Hans-Gerd Maas" w:date="2018-05-08T13:30:00Z">
        <w:r w:rsidR="007F0C44" w:rsidRPr="00353AEE" w:rsidDel="0064151B">
          <w:rPr>
            <w:lang w:val="en-GB"/>
          </w:rPr>
          <w:delText xml:space="preserve">acquisition </w:delText>
        </w:r>
      </w:del>
      <w:ins w:id="18" w:author="Hans-Gerd Maas" w:date="2018-05-08T13:30:00Z">
        <w:r w:rsidR="0064151B" w:rsidRPr="00353AEE">
          <w:rPr>
            <w:lang w:val="en-GB"/>
          </w:rPr>
          <w:t xml:space="preserve">processing </w:t>
        </w:r>
      </w:ins>
      <w:r w:rsidR="007F0C44" w:rsidRPr="00353AEE">
        <w:rPr>
          <w:lang w:val="en-GB"/>
        </w:rPr>
        <w:t>and</w:t>
      </w:r>
      <w:ins w:id="19" w:author="Hans-Gerd Maas" w:date="2018-05-08T13:30:00Z">
        <w:r w:rsidR="00C27D3D">
          <w:rPr>
            <w:lang w:val="en-GB"/>
          </w:rPr>
          <w:t xml:space="preserve"> </w:t>
        </w:r>
        <w:commentRangeStart w:id="20"/>
        <w:r w:rsidR="00C27D3D">
          <w:rPr>
            <w:lang w:val="en-GB"/>
          </w:rPr>
          <w:t>visualization</w:t>
        </w:r>
      </w:ins>
      <w:del w:id="21" w:author="Hans-Gerd Maas" w:date="2018-05-08T13:30:00Z">
        <w:r w:rsidR="007F0C44" w:rsidRPr="00353AEE" w:rsidDel="0064151B">
          <w:rPr>
            <w:lang w:val="en-GB"/>
          </w:rPr>
          <w:delText xml:space="preserve"> </w:delText>
        </w:r>
      </w:del>
      <w:commentRangeEnd w:id="20"/>
      <w:r w:rsidR="002F715C">
        <w:rPr>
          <w:rStyle w:val="Kommentarzeichen"/>
          <w:i w:val="0"/>
          <w:lang w:val="en-GB"/>
        </w:rPr>
        <w:commentReference w:id="20"/>
      </w:r>
      <w:del w:id="22" w:author="Hans-Gerd Maas" w:date="2018-05-08T13:30:00Z">
        <w:r w:rsidR="00136378" w:rsidRPr="00353AEE" w:rsidDel="0064151B">
          <w:rPr>
            <w:lang w:val="en-GB"/>
          </w:rPr>
          <w:delText>processing</w:delText>
        </w:r>
      </w:del>
      <w:r w:rsidR="00136378" w:rsidRPr="00353AEE">
        <w:rPr>
          <w:lang w:val="en-GB"/>
        </w:rPr>
        <w:t xml:space="preserve">.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del w:id="23" w:author="Hans-Gerd Maas" w:date="2018-05-08T13:31:00Z">
        <w:r w:rsidR="001A3C0F" w:rsidRPr="00353AEE" w:rsidDel="008A1B7D">
          <w:rPr>
            <w:lang w:val="en-GB"/>
          </w:rPr>
          <w:delText xml:space="preserve">(Android) </w:delText>
        </w:r>
      </w:del>
      <w:r w:rsidR="00136378" w:rsidRPr="00353AEE">
        <w:rPr>
          <w:lang w:val="en-GB"/>
        </w:rPr>
        <w:t xml:space="preserve">applications </w:t>
      </w:r>
      <w:ins w:id="24" w:author="Hans-Gerd Maas" w:date="2018-05-08T13:31:00Z">
        <w:r w:rsidR="008A1B7D">
          <w:rPr>
            <w:lang w:val="en-GB"/>
          </w:rPr>
          <w:t xml:space="preserve">implemented on Android-devices </w:t>
        </w:r>
      </w:ins>
      <w:r w:rsidR="00136378" w:rsidRPr="00353AEE">
        <w:rPr>
          <w:lang w:val="en-GB"/>
        </w:rPr>
        <w:t xml:space="preserve">for </w:t>
      </w:r>
      <w:r w:rsidR="00A50A17">
        <w:rPr>
          <w:lang w:val="en-GB"/>
        </w:rPr>
        <w:t>annotating</w:t>
      </w:r>
      <w:r w:rsidR="00136378" w:rsidRPr="00353AEE">
        <w:rPr>
          <w:lang w:val="en-GB"/>
        </w:rPr>
        <w:t xml:space="preserve"> </w:t>
      </w:r>
      <w:r w:rsidR="007F0C44" w:rsidRPr="00353AEE">
        <w:rPr>
          <w:lang w:val="en-GB"/>
        </w:rPr>
        <w:t>3D object</w:t>
      </w:r>
      <w:r w:rsidR="00A50A17">
        <w:rPr>
          <w:lang w:val="en-GB"/>
        </w:rPr>
        <w:t>s</w:t>
      </w:r>
      <w:r w:rsidR="00136378" w:rsidRPr="00353AEE">
        <w:rPr>
          <w:lang w:val="en-GB"/>
        </w:rPr>
        <w:t xml:space="preserve"> </w:t>
      </w:r>
      <w:commentRangeStart w:id="25"/>
      <w:commentRangeStart w:id="26"/>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w:t>
      </w:r>
      <w:commentRangeEnd w:id="25"/>
      <w:r w:rsidR="008A1B7D">
        <w:rPr>
          <w:rStyle w:val="Kommentarzeichen"/>
          <w:i w:val="0"/>
          <w:lang w:val="en-GB"/>
        </w:rPr>
        <w:commentReference w:id="25"/>
      </w:r>
      <w:commentRangeEnd w:id="26"/>
      <w:r w:rsidR="002F715C">
        <w:rPr>
          <w:rStyle w:val="Kommentarzeichen"/>
          <w:i w:val="0"/>
          <w:lang w:val="en-GB"/>
        </w:rPr>
        <w:commentReference w:id="26"/>
      </w:r>
      <w:r w:rsidR="007F0C44" w:rsidRPr="00353AEE">
        <w:rPr>
          <w:lang w:val="en-GB"/>
        </w:rPr>
        <w:t>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r w:rsidR="00A50A17">
        <w:rPr>
          <w:lang w:val="en-GB"/>
        </w:rPr>
        <w:t>Relevant</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A50A17">
        <w:rPr>
          <w:lang w:val="en-GB"/>
        </w:rPr>
        <w:t>geometry</w:t>
      </w:r>
      <w:r w:rsidR="00136378" w:rsidRPr="00353AEE">
        <w:rPr>
          <w:lang w:val="en-GB"/>
        </w:rPr>
        <w:t xml:space="preserve"> </w:t>
      </w:r>
      <w:r w:rsidR="007F0C44" w:rsidRPr="00353AEE">
        <w:rPr>
          <w:lang w:val="en-GB"/>
        </w:rPr>
        <w:t>and</w:t>
      </w:r>
      <w:r w:rsidR="001A3C0F" w:rsidRPr="00353AEE">
        <w:rPr>
          <w:lang w:val="en-GB"/>
        </w:rPr>
        <w:t xml:space="preserve"> 2D </w:t>
      </w:r>
      <w:proofErr w:type="spellStart"/>
      <w:r w:rsidR="007F0C44" w:rsidRPr="00353AEE">
        <w:rPr>
          <w:lang w:val="en-GB"/>
        </w:rPr>
        <w:t>smartphone</w:t>
      </w:r>
      <w:proofErr w:type="spellEnd"/>
      <w:r w:rsidR="007F0C44" w:rsidRPr="00353AEE">
        <w:rPr>
          <w:lang w:val="en-GB"/>
        </w:rPr>
        <w:t xml:space="preserve"> images</w:t>
      </w:r>
      <w:r w:rsidR="001A3C0F" w:rsidRPr="00353AEE">
        <w:rPr>
          <w:lang w:val="en-GB"/>
        </w:rPr>
        <w:t xml:space="preserve"> are </w:t>
      </w:r>
      <w:proofErr w:type="gramStart"/>
      <w:r w:rsidR="001A3C0F" w:rsidRPr="00353AEE">
        <w:rPr>
          <w:lang w:val="en-GB"/>
        </w:rPr>
        <w:t>explained</w:t>
      </w:r>
      <w:r w:rsidR="00A50A17">
        <w:rPr>
          <w:lang w:val="en-GB"/>
        </w:rPr>
        <w:t>,</w:t>
      </w:r>
      <w:proofErr w:type="gramEnd"/>
      <w:r w:rsidR="00A50A17">
        <w:rPr>
          <w:lang w:val="en-GB"/>
        </w:rPr>
        <w:t xml:space="preserve"> based on </w:t>
      </w:r>
      <w:del w:id="27" w:author="Hans-Gerd Maas" w:date="2018-05-08T13:37:00Z">
        <w:r w:rsidR="00A50A17" w:rsidDel="008A1B7D">
          <w:rPr>
            <w:lang w:val="en-GB"/>
          </w:rPr>
          <w:delText xml:space="preserve">required </w:delText>
        </w:r>
      </w:del>
      <w:r w:rsidR="001A3C0F" w:rsidRPr="00353AEE">
        <w:rPr>
          <w:lang w:val="en-GB"/>
        </w:rPr>
        <w:t>information about camera</w:t>
      </w:r>
      <w:r w:rsidR="007F0C44" w:rsidRPr="00353AEE">
        <w:rPr>
          <w:lang w:val="en-GB"/>
        </w:rPr>
        <w:t>s’</w:t>
      </w:r>
      <w:r w:rsidR="001A3C0F" w:rsidRPr="00353AEE">
        <w:rPr>
          <w:lang w:val="en-GB"/>
        </w:rPr>
        <w:t xml:space="preserve"> intrinsic and</w:t>
      </w:r>
      <w:r w:rsidR="00A50A17">
        <w:rPr>
          <w:lang w:val="en-GB"/>
        </w:rPr>
        <w:t xml:space="preserve"> extrinsic parameters</w:t>
      </w:r>
      <w:commentRangeStart w:id="28"/>
      <w:commentRangeStart w:id="29"/>
      <w:r w:rsidR="00A50A17">
        <w:rPr>
          <w:lang w:val="en-GB"/>
        </w:rPr>
        <w:t xml:space="preserve"> </w:t>
      </w:r>
      <w:commentRangeEnd w:id="28"/>
      <w:r w:rsidR="008A1B7D">
        <w:rPr>
          <w:rStyle w:val="Kommentarzeichen"/>
          <w:i w:val="0"/>
          <w:lang w:val="en-GB"/>
        </w:rPr>
        <w:commentReference w:id="28"/>
      </w:r>
      <w:commentRangeEnd w:id="29"/>
      <w:r w:rsidR="002F715C">
        <w:rPr>
          <w:rStyle w:val="Kommentarzeichen"/>
          <w:i w:val="0"/>
          <w:lang w:val="en-GB"/>
        </w:rPr>
        <w:commentReference w:id="29"/>
      </w:r>
      <w:r w:rsidR="00A50A17">
        <w:rPr>
          <w:lang w:val="en-GB"/>
        </w:rPr>
        <w:t xml:space="preserve">including the investigation of </w:t>
      </w:r>
      <w:r w:rsidR="007F0C44" w:rsidRPr="00353AEE">
        <w:rPr>
          <w:lang w:val="en-GB"/>
        </w:rPr>
        <w:t xml:space="preserve">different </w:t>
      </w:r>
      <w:r w:rsidR="00A50A17">
        <w:rPr>
          <w:lang w:val="en-GB"/>
        </w:rPr>
        <w:t xml:space="preserve">sensor fusion </w:t>
      </w:r>
      <w:r w:rsidR="007F0C44" w:rsidRPr="00353AEE">
        <w:rPr>
          <w:lang w:val="en-GB"/>
        </w:rPr>
        <w:t>algorithms</w:t>
      </w:r>
      <w:r w:rsidR="001A3C0F" w:rsidRPr="00353AEE">
        <w:rPr>
          <w:lang w:val="en-GB"/>
        </w:rPr>
        <w:t>.</w:t>
      </w:r>
      <w:r w:rsidR="007F0C44" w:rsidRPr="00353AEE">
        <w:rPr>
          <w:lang w:val="en-GB"/>
        </w:rPr>
        <w:t xml:space="preserve"> </w:t>
      </w:r>
      <w:commentRangeStart w:id="30"/>
      <w:commentRangeStart w:id="31"/>
      <w:r w:rsidR="001A3C0F" w:rsidRPr="00353AEE">
        <w:rPr>
          <w:lang w:val="en-GB"/>
        </w:rPr>
        <w:t xml:space="preserve">Considering the use of mobile devices for field-based work, the power consumption is a significant </w:t>
      </w:r>
      <w:del w:id="32" w:author="Hans-Gerd Maas" w:date="2018-05-08T13:38:00Z">
        <w:r w:rsidR="001A3C0F" w:rsidRPr="00353AEE" w:rsidDel="008A1B7D">
          <w:rPr>
            <w:lang w:val="en-GB"/>
          </w:rPr>
          <w:delText>metric</w:delText>
        </w:r>
      </w:del>
      <w:ins w:id="33" w:author="Hans-Gerd Maas" w:date="2018-05-08T13:38:00Z">
        <w:r w:rsidR="008A1B7D">
          <w:rPr>
            <w:lang w:val="en-GB"/>
          </w:rPr>
          <w:t>issue</w:t>
        </w:r>
      </w:ins>
      <w:r w:rsidR="001A3C0F" w:rsidRPr="00353AEE">
        <w:rPr>
          <w:lang w:val="en-GB"/>
        </w:rPr>
        <w:t>. Thus, we</w:t>
      </w:r>
      <w:r w:rsidR="00070EB7" w:rsidRPr="00353AEE">
        <w:rPr>
          <w:lang w:val="en-GB"/>
        </w:rPr>
        <w:t xml:space="preserve"> </w:t>
      </w:r>
      <w:ins w:id="34" w:author="Hans-Gerd Maas" w:date="2018-05-08T13:39:00Z">
        <w:r w:rsidR="008A1B7D">
          <w:rPr>
            <w:lang w:val="en-GB"/>
          </w:rPr>
          <w:t xml:space="preserve">also </w:t>
        </w:r>
      </w:ins>
      <w:r w:rsidR="00070EB7" w:rsidRPr="00353AEE">
        <w:rPr>
          <w:lang w:val="en-GB"/>
        </w:rPr>
        <w:t xml:space="preserve">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w:t>
      </w:r>
      <w:commentRangeEnd w:id="30"/>
      <w:r w:rsidR="008A1B7D">
        <w:rPr>
          <w:rStyle w:val="Kommentarzeichen"/>
          <w:i w:val="0"/>
          <w:lang w:val="en-GB"/>
        </w:rPr>
        <w:commentReference w:id="30"/>
      </w:r>
      <w:commentRangeEnd w:id="31"/>
      <w:r w:rsidR="002F715C">
        <w:rPr>
          <w:rStyle w:val="Kommentarzeichen"/>
          <w:i w:val="0"/>
          <w:lang w:val="en-GB"/>
        </w:rPr>
        <w:commentReference w:id="31"/>
      </w:r>
      <w:r w:rsidR="00070EB7" w:rsidRPr="00C6303E">
        <w:rPr>
          <w:lang w:val="en-GB"/>
        </w:rPr>
        <w:t xml:space="preserve">In conclusion, we point out the usability of </w:t>
      </w:r>
      <w:r w:rsidR="00E47713" w:rsidRPr="00C6303E">
        <w:rPr>
          <w:lang w:val="en-GB"/>
        </w:rPr>
        <w:t>l</w:t>
      </w:r>
      <w:r w:rsidR="00070EB7" w:rsidRPr="00C6303E">
        <w:rPr>
          <w:lang w:val="en-GB"/>
        </w:rPr>
        <w:t xml:space="preserve">ow-cost </w:t>
      </w:r>
      <w:proofErr w:type="spellStart"/>
      <w:r w:rsidR="00E47713" w:rsidRPr="00C6303E">
        <w:rPr>
          <w:lang w:val="en-GB"/>
        </w:rPr>
        <w:t>smartphones</w:t>
      </w:r>
      <w:proofErr w:type="spellEnd"/>
      <w:r w:rsidR="00E47713" w:rsidRPr="00C6303E">
        <w:rPr>
          <w:lang w:val="en-GB"/>
        </w:rPr>
        <w:t xml:space="preserve"> for applied geosciences.</w:t>
      </w:r>
    </w:p>
    <w:p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ins w:id="35" w:author="Hans-Gerd Maas" w:date="2018-05-08T13:52:00Z">
        <w:r w:rsidR="003F3300">
          <w:rPr>
            <w:color w:val="171717" w:themeColor="background2" w:themeShade="1A"/>
            <w:lang w:val="en-GB"/>
          </w:rPr>
          <w:t>S</w:t>
        </w:r>
      </w:ins>
      <w:del w:id="36" w:author="Hans-Gerd Maas" w:date="2018-05-08T13:52:00Z">
        <w:r w:rsidR="00256604" w:rsidRPr="00242235" w:rsidDel="003F3300">
          <w:rPr>
            <w:color w:val="171717" w:themeColor="background2" w:themeShade="1A"/>
            <w:lang w:val="en-GB"/>
          </w:rPr>
          <w:delText>s</w:delText>
        </w:r>
      </w:del>
      <w:r w:rsidR="00256604" w:rsidRPr="00242235">
        <w:rPr>
          <w:color w:val="171717" w:themeColor="background2" w:themeShade="1A"/>
          <w:lang w:val="en-GB"/>
        </w:rPr>
        <w:t xml:space="preserve">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rsidR="0098414F" w:rsidRPr="00353AEE" w:rsidRDefault="00241FF5" w:rsidP="00A45FD9">
      <w:pPr>
        <w:pStyle w:val="PRec-Heading1"/>
      </w:pPr>
      <w:r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w:t>
      </w:r>
      <w:commentRangeStart w:id="37"/>
      <w:del w:id="38" w:author="Hans-Gerd Maas" w:date="2018-05-08T13:40:00Z">
        <w:r w:rsidRPr="00353AEE" w:rsidDel="00DD3E38">
          <w:delText xml:space="preserve">diverse </w:delText>
        </w:r>
      </w:del>
      <w:ins w:id="39" w:author="Hans-Gerd Maas" w:date="2018-05-08T13:40:00Z">
        <w:r w:rsidR="00DD3E38">
          <w:t>very wide</w:t>
        </w:r>
        <w:r w:rsidR="00DD3E38" w:rsidRPr="00353AEE">
          <w:t xml:space="preserve"> </w:t>
        </w:r>
      </w:ins>
      <w:commentRangeEnd w:id="37"/>
      <w:r w:rsidR="002F715C">
        <w:rPr>
          <w:rStyle w:val="Kommentarzeichen"/>
        </w:rPr>
        <w:commentReference w:id="37"/>
      </w:r>
      <w:r w:rsidRPr="00353AEE">
        <w:t xml:space="preserve">range of purposes emerged over the past decade. Such mobile devices </w:t>
      </w:r>
      <w:r w:rsidRPr="00353AEE">
        <w:lastRenderedPageBreak/>
        <w:t xml:space="preserve">are also increasingly applied for professional use and scientific purposes to solve </w:t>
      </w:r>
      <w:ins w:id="40" w:author="Hans-Gerd Maas" w:date="2018-05-08T13:40:00Z">
        <w:r w:rsidR="00DD3E38">
          <w:t xml:space="preserve">data capture and </w:t>
        </w:r>
      </w:ins>
      <w:r w:rsidRPr="00353AEE">
        <w:t xml:space="preserve">computational tasks in outdoor- and field study environments. </w:t>
      </w:r>
      <w:ins w:id="41" w:author="Greenich Viper" w:date="2018-05-16T21:47:00Z">
        <w:r w:rsidR="002F715C">
          <w:t xml:space="preserve">The </w:t>
        </w:r>
      </w:ins>
      <w:del w:id="42" w:author="Greenich Viper" w:date="2018-05-16T21:47:00Z">
        <w:r w:rsidRPr="00353AEE" w:rsidDel="002F715C">
          <w:delText>G</w:delText>
        </w:r>
      </w:del>
      <w:ins w:id="43" w:author="Greenich Viper" w:date="2018-05-16T21:47:00Z">
        <w:r w:rsidR="002F715C">
          <w:t>g</w:t>
        </w:r>
      </w:ins>
      <w:r w:rsidRPr="00353AEE">
        <w:t xml:space="preserve">eosciences </w:t>
      </w:r>
      <w:del w:id="44" w:author="Greenich Viper" w:date="2018-05-16T21:47:00Z">
        <w:r w:rsidRPr="00353AEE" w:rsidDel="002F715C">
          <w:delText xml:space="preserve">such as </w:delText>
        </w:r>
        <w:commentRangeStart w:id="45"/>
        <w:r w:rsidRPr="00353AEE" w:rsidDel="002F715C">
          <w:delText xml:space="preserve">hydrology, geology or glaciology </w:delText>
        </w:r>
        <w:commentRangeEnd w:id="45"/>
        <w:r w:rsidR="00DD3E38" w:rsidDel="002F715C">
          <w:rPr>
            <w:rStyle w:val="Kommentarzeichen"/>
          </w:rPr>
          <w:commentReference w:id="45"/>
        </w:r>
      </w:del>
      <w:r w:rsidRPr="00353AEE">
        <w:t>rely on the documentation of field observations. In order to improve</w:t>
      </w:r>
      <w:ins w:id="46" w:author="Hans-Gerd Maas" w:date="2018-05-08T13:42:00Z">
        <w:r w:rsidR="00DD3E38">
          <w:t xml:space="preserve"> their</w:t>
        </w:r>
      </w:ins>
      <w:r w:rsidRPr="00353AEE">
        <w:t xml:space="preserve"> field stud</w:t>
      </w:r>
      <w:ins w:id="47" w:author="Hans-Gerd Maas" w:date="2018-05-08T13:42:00Z">
        <w:r w:rsidR="00DD3E38">
          <w:t>ies</w:t>
        </w:r>
      </w:ins>
      <w:del w:id="48" w:author="Hans-Gerd Maas" w:date="2018-05-08T13:42:00Z">
        <w:r w:rsidRPr="00353AEE" w:rsidDel="00DD3E38">
          <w:delText>y</w:delText>
        </w:r>
      </w:del>
      <w:r w:rsidRPr="00353AEE">
        <w:t xml:space="preserve">, these domains </w:t>
      </w:r>
      <w:del w:id="49" w:author="Hans-Gerd Maas" w:date="2018-05-08T13:42:00Z">
        <w:r w:rsidRPr="00353AEE" w:rsidDel="00DD3E38">
          <w:delText xml:space="preserve">now attempt </w:delText>
        </w:r>
        <w:commentRangeStart w:id="50"/>
        <w:r w:rsidRPr="00353AEE" w:rsidDel="00DD3E38">
          <w:delText>employing</w:delText>
        </w:r>
      </w:del>
      <w:ins w:id="51" w:author="Hans-Gerd Maas" w:date="2018-05-08T13:42:00Z">
        <w:r w:rsidR="00DD3E38">
          <w:t xml:space="preserve">are interested in </w:t>
        </w:r>
        <w:commentRangeStart w:id="52"/>
        <w:r w:rsidR="00DD3E38">
          <w:t xml:space="preserve">methods </w:t>
        </w:r>
      </w:ins>
      <w:commentRangeEnd w:id="52"/>
      <w:r w:rsidR="00461E48">
        <w:rPr>
          <w:rStyle w:val="Kommentarzeichen"/>
        </w:rPr>
        <w:commentReference w:id="52"/>
      </w:r>
      <w:ins w:id="53" w:author="Hans-Gerd Maas" w:date="2018-05-08T13:42:00Z">
        <w:r w:rsidR="00DD3E38">
          <w:t>to apply</w:t>
        </w:r>
      </w:ins>
      <w:commentRangeEnd w:id="50"/>
      <w:r w:rsidR="00461E48">
        <w:rPr>
          <w:rStyle w:val="Kommentarzeichen"/>
        </w:rPr>
        <w:commentReference w:id="50"/>
      </w:r>
      <w:r w:rsidRPr="00353AEE">
        <w:t xml:space="preserve"> mobile devices </w:t>
      </w:r>
      <w:r w:rsidR="004E5D24" w:rsidRPr="00353AEE">
        <w:t>a</w:t>
      </w:r>
      <w:r w:rsidR="004E5D24">
        <w:t>s</w:t>
      </w:r>
      <w:r w:rsidR="004E5D24" w:rsidRPr="00353AEE">
        <w:t xml:space="preserve"> </w:t>
      </w:r>
      <w:r w:rsidRPr="00353AEE">
        <w:t>digital field in</w:t>
      </w:r>
      <w:r w:rsidR="005C6DB3">
        <w:t>strument</w:t>
      </w:r>
      <w:ins w:id="54" w:author="Hans-Gerd Maas" w:date="2018-05-08T13:43:00Z">
        <w:r w:rsidR="00DD3E38">
          <w:t>s</w:t>
        </w:r>
      </w:ins>
      <w:r w:rsidR="005C6DB3">
        <w:t xml:space="preserve"> (</w:t>
      </w:r>
      <w:r w:rsidR="00735DFD" w:rsidRPr="00353AEE">
        <w:fldChar w:fldCharType="begin"/>
      </w:r>
      <w:r w:rsidR="00E7729B" w:rsidRPr="00353AEE">
        <w:instrText xml:space="preserve"> REF _Ref512858866 \h </w:instrText>
      </w:r>
      <w:r w:rsidR="00735DFD" w:rsidRPr="00353AEE">
        <w:fldChar w:fldCharType="separate"/>
      </w:r>
      <w:r w:rsidR="00C85B3A" w:rsidRPr="00353AEE">
        <w:t xml:space="preserve">Fig. </w:t>
      </w:r>
      <w:r w:rsidR="00C85B3A">
        <w:rPr>
          <w:noProof/>
        </w:rPr>
        <w:t>1</w:t>
      </w:r>
      <w:r w:rsidR="00735DFD" w:rsidRPr="00353AEE">
        <w:fldChar w:fldCharType="end"/>
      </w:r>
      <w:r w:rsidR="005C6DB3">
        <w:t>).</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55" w:name="_Ref512858866"/>
      <w:bookmarkStart w:id="56" w:name="_Hlk512497424"/>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proofErr w:type="gramStart"/>
      <w:r w:rsidR="00C85B3A">
        <w:rPr>
          <w:noProof/>
        </w:rPr>
        <w:t>1</w:t>
      </w:r>
      <w:r w:rsidR="00735DFD" w:rsidRPr="00353AEE">
        <w:fldChar w:fldCharType="end"/>
      </w:r>
      <w:bookmarkEnd w:id="55"/>
      <w:r w:rsidR="00423F74" w:rsidRPr="00353AEE">
        <w:rPr>
          <w:rFonts w:eastAsia="SimSun"/>
          <w:lang w:eastAsia="en-GB"/>
        </w:rPr>
        <w:t xml:space="preserve"> Illustrative examples</w:t>
      </w:r>
      <w:proofErr w:type="gramEnd"/>
      <w:r w:rsidR="00423F74" w:rsidRPr="00353AEE">
        <w:rPr>
          <w:rFonts w:eastAsia="SimSun"/>
          <w:lang w:eastAsia="en-GB"/>
        </w:rPr>
        <w:t xml:space="preserve"> for geological interpretation (a) and hydrological annotation (b).</w:t>
      </w:r>
      <w:bookmarkEnd w:id="56"/>
    </w:p>
    <w:p w:rsidR="00077C3E" w:rsidRPr="00353AEE" w:rsidRDefault="0098414F" w:rsidP="004C4058">
      <w:pPr>
        <w:pStyle w:val="PRec-MainText"/>
      </w:pPr>
      <w:proofErr w:type="spellStart"/>
      <w:r w:rsidRPr="00353AEE">
        <w:t>Geoscience</w:t>
      </w:r>
      <w:proofErr w:type="spellEnd"/>
      <w:r w:rsidRPr="00353AEE">
        <w:t xml:space="preserv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735DFD" w:rsidRPr="00242235">
            <w:rPr>
              <w:color w:val="000000" w:themeColor="text1"/>
            </w:rPr>
            <w:fldChar w:fldCharType="begin"/>
          </w:r>
          <w:r w:rsidR="00242235" w:rsidRPr="00242235">
            <w:rPr>
              <w:color w:val="000000" w:themeColor="text1"/>
              <w:lang w:val="en-US"/>
            </w:rPr>
            <w:instrText xml:space="preserve"> CITATION Jor09 \l 1031 </w:instrText>
          </w:r>
          <w:r w:rsidR="00735DFD" w:rsidRPr="00242235">
            <w:rPr>
              <w:color w:val="000000" w:themeColor="text1"/>
            </w:rPr>
            <w:fldChar w:fldCharType="separate"/>
          </w:r>
          <w:r w:rsidR="00C85B3A" w:rsidRPr="00C85B3A">
            <w:rPr>
              <w:noProof/>
              <w:color w:val="000000" w:themeColor="text1"/>
              <w:lang w:val="en-US"/>
            </w:rPr>
            <w:t>(Jordan, 2009)</w:t>
          </w:r>
          <w:r w:rsidR="00735DFD"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w:t>
      </w:r>
      <w:proofErr w:type="spellStart"/>
      <w:r w:rsidR="00574C69" w:rsidRPr="00353AEE">
        <w:t>SfM</w:t>
      </w:r>
      <w:proofErr w:type="spellEnd"/>
      <w:r w:rsidR="00574C69" w:rsidRPr="00353AEE">
        <w:t>)</w:t>
      </w:r>
      <w:sdt>
        <w:sdtPr>
          <w:id w:val="293958807"/>
          <w:citation/>
        </w:sdtPr>
        <w:sdtContent>
          <w:r w:rsidR="00735DFD" w:rsidRPr="00353AEE">
            <w:fldChar w:fldCharType="begin"/>
          </w:r>
          <w:r w:rsidR="00E76B28" w:rsidRPr="00463281">
            <w:instrText>CITATION Goesele2007 \l 1031  \m Wu2013</w:instrText>
          </w:r>
          <w:r w:rsidR="00735DFD" w:rsidRPr="00353AEE">
            <w:fldChar w:fldCharType="separate"/>
          </w:r>
          <w:r w:rsidR="00C85B3A">
            <w:rPr>
              <w:noProof/>
            </w:rPr>
            <w:t xml:space="preserve"> (Goesele, et al., 2007; Wu, 2013)</w:t>
          </w:r>
          <w:r w:rsidR="00735DFD"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w:t>
      </w:r>
      <w:proofErr w:type="spellStart"/>
      <w:r w:rsidRPr="00353AEE">
        <w:t>crowdsourced</w:t>
      </w:r>
      <w:proofErr w:type="spellEnd"/>
      <w:r w:rsidRPr="00353AEE">
        <w:t xml:space="preserve"> data and </w:t>
      </w:r>
      <w:r w:rsidR="00D82E3E" w:rsidRPr="00353AEE">
        <w:t>Volunteered Geographic Information (</w:t>
      </w:r>
      <w:r w:rsidRPr="00353AEE">
        <w:t>VGI</w:t>
      </w:r>
      <w:r w:rsidR="00D82E3E" w:rsidRPr="00353AEE">
        <w:t>)</w:t>
      </w:r>
      <w:r w:rsidRPr="00353AEE">
        <w:t xml:space="preserve"> contribute to the </w:t>
      </w:r>
      <w:proofErr w:type="spellStart"/>
      <w:r w:rsidRPr="00353AEE">
        <w:t>geoscience</w:t>
      </w:r>
      <w:proofErr w:type="spellEnd"/>
      <w:r w:rsidRPr="00353AEE">
        <w:t xml:space="preserve"> data inventory, being acquired by citizen scientists.</w:t>
      </w:r>
      <w:r w:rsidR="00077C3E" w:rsidRPr="00353AEE">
        <w:t xml:space="preserve"> </w:t>
      </w:r>
    </w:p>
    <w:p w:rsidR="00BC326D" w:rsidRPr="00353AEE" w:rsidRDefault="00077C3E" w:rsidP="0037617F">
      <w:pPr>
        <w:pStyle w:val="PRec-MainText"/>
      </w:pPr>
      <w:r w:rsidRPr="00353AEE">
        <w:t xml:space="preserve">Domain-specific mobile </w:t>
      </w:r>
      <w:ins w:id="57" w:author="Hans-Gerd Maas" w:date="2018-05-08T13:44:00Z">
        <w:r w:rsidR="00DD3E38">
          <w:t xml:space="preserve">device </w:t>
        </w:r>
      </w:ins>
      <w:r w:rsidRPr="00353AEE">
        <w:t>software is required to realise the various domain expert requirements on the target devices</w:t>
      </w:r>
      <w:del w:id="58" w:author="Hans-Gerd Maas" w:date="2018-05-08T13:44:00Z">
        <w:r w:rsidRPr="00353AEE" w:rsidDel="00DD3E38">
          <w:delText>, as off-the-shelf software insufficiently addresses the envisaged usage scenario or the domain-specific data types</w:delText>
        </w:r>
      </w:del>
      <w:r w:rsidRPr="00353AEE">
        <w:t>. What makes mobile software distinct is the modality of the device</w:t>
      </w:r>
      <w:r w:rsidR="00BC326D" w:rsidRPr="00353AEE">
        <w:t xml:space="preserve">. </w:t>
      </w:r>
      <w:r w:rsidR="00735DFD" w:rsidRPr="00353AEE">
        <w:fldChar w:fldCharType="begin"/>
      </w:r>
      <w:r w:rsidR="0037617F" w:rsidRPr="00353AEE">
        <w:instrText xml:space="preserve"> REF _Ref513112993 \h </w:instrText>
      </w:r>
      <w:r w:rsidR="00735DFD" w:rsidRPr="00353AEE">
        <w:fldChar w:fldCharType="separate"/>
      </w:r>
      <w:r w:rsidR="00C85B3A" w:rsidRPr="00353AEE">
        <w:t xml:space="preserve">Table </w:t>
      </w:r>
      <w:r w:rsidR="00C85B3A">
        <w:rPr>
          <w:noProof/>
        </w:rPr>
        <w:t>I</w:t>
      </w:r>
      <w:r w:rsidR="00735DFD"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59" w:name="_Ref513112993"/>
      <w:bookmarkStart w:id="60" w:name="_Ref513112978"/>
      <w:proofErr w:type="gramStart"/>
      <w:r w:rsidRPr="00353AEE">
        <w:t xml:space="preserve">Table </w:t>
      </w:r>
      <w:r w:rsidR="00735DFD" w:rsidRPr="00353AEE">
        <w:fldChar w:fldCharType="begin"/>
      </w:r>
      <w:r w:rsidRPr="00353AEE">
        <w:instrText xml:space="preserve"> SEQ Table \* ROMAN </w:instrText>
      </w:r>
      <w:r w:rsidR="00735DFD" w:rsidRPr="00353AEE">
        <w:fldChar w:fldCharType="separate"/>
      </w:r>
      <w:r w:rsidR="00C85B3A">
        <w:rPr>
          <w:noProof/>
        </w:rPr>
        <w:t>I</w:t>
      </w:r>
      <w:r w:rsidR="00735DFD" w:rsidRPr="00353AEE">
        <w:fldChar w:fldCharType="end"/>
      </w:r>
      <w:bookmarkEnd w:id="59"/>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60"/>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E76B28">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E76B28">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E76B28">
            <w:pPr>
              <w:pStyle w:val="Listenabsatz"/>
              <w:numPr>
                <w:ilvl w:val="0"/>
                <w:numId w:val="26"/>
              </w:numPr>
              <w:rPr>
                <w:sz w:val="18"/>
              </w:rPr>
            </w:pPr>
            <w:r w:rsidRPr="008A1832">
              <w:rPr>
                <w:sz w:val="18"/>
              </w:rPr>
              <w:t xml:space="preserve">mobility of </w:t>
            </w:r>
            <w:proofErr w:type="spellStart"/>
            <w:r w:rsidRPr="008A1832">
              <w:rPr>
                <w:sz w:val="18"/>
              </w:rPr>
              <w:t>smartphones</w:t>
            </w:r>
            <w:proofErr w:type="spellEnd"/>
            <w:r w:rsidRPr="008A1832">
              <w:rPr>
                <w:sz w:val="18"/>
              </w:rPr>
              <w:t>/ tablets</w:t>
            </w:r>
          </w:p>
          <w:p w:rsidR="00353AEE" w:rsidRPr="008A1832" w:rsidRDefault="00BC326D" w:rsidP="00E76B28">
            <w:pPr>
              <w:pStyle w:val="Listenabsatz"/>
              <w:numPr>
                <w:ilvl w:val="0"/>
                <w:numId w:val="26"/>
              </w:numPr>
              <w:rPr>
                <w:sz w:val="18"/>
              </w:rPr>
            </w:pPr>
            <w:del w:id="61" w:author="Hans-Gerd Maas" w:date="2018-05-08T13:45:00Z">
              <w:r w:rsidRPr="008A1832" w:rsidDel="00DD3E38">
                <w:rPr>
                  <w:sz w:val="18"/>
                </w:rPr>
                <w:delText>array of</w:delText>
              </w:r>
            </w:del>
            <w:ins w:id="62" w:author="Hans-Gerd Maas" w:date="2018-05-08T13:45:00Z">
              <w:r w:rsidR="00DD3E38">
                <w:rPr>
                  <w:sz w:val="18"/>
                </w:rPr>
                <w:t>complete</w:t>
              </w:r>
            </w:ins>
            <w:r w:rsidRPr="008A1832">
              <w:rPr>
                <w:sz w:val="18"/>
              </w:rPr>
              <w:t xml:space="preserve"> sensor</w:t>
            </w:r>
            <w:ins w:id="63" w:author="Hans-Gerd Maas" w:date="2018-05-08T13:45:00Z">
              <w:r w:rsidR="00DD3E38">
                <w:rPr>
                  <w:sz w:val="18"/>
                </w:rPr>
                <w:t xml:space="preserve"> configuration</w:t>
              </w:r>
            </w:ins>
            <w:del w:id="64" w:author="Hans-Gerd Maas" w:date="2018-05-08T13:45:00Z">
              <w:r w:rsidRPr="008A1832" w:rsidDel="00DD3E38">
                <w:rPr>
                  <w:sz w:val="18"/>
                </w:rPr>
                <w:delText>s (position, orientation)</w:delText>
              </w:r>
            </w:del>
          </w:p>
          <w:p w:rsidR="00353AEE" w:rsidRPr="008A1832" w:rsidRDefault="00BC326D" w:rsidP="00E76B28">
            <w:pPr>
              <w:pStyle w:val="Listenabsatz"/>
              <w:numPr>
                <w:ilvl w:val="0"/>
                <w:numId w:val="26"/>
              </w:numPr>
              <w:rPr>
                <w:sz w:val="18"/>
              </w:rPr>
            </w:pPr>
            <w:r w:rsidRPr="008A1832">
              <w:rPr>
                <w:sz w:val="18"/>
              </w:rPr>
              <w:t>inbuilt camera for data acquisition</w:t>
            </w:r>
          </w:p>
          <w:p w:rsidR="00353AEE" w:rsidRPr="008A1832" w:rsidRDefault="00BC326D" w:rsidP="00E76B28">
            <w:pPr>
              <w:pStyle w:val="Listenabsatz"/>
              <w:numPr>
                <w:ilvl w:val="0"/>
                <w:numId w:val="26"/>
              </w:numPr>
              <w:rPr>
                <w:sz w:val="18"/>
              </w:rPr>
            </w:pPr>
            <w:r w:rsidRPr="008A1832">
              <w:rPr>
                <w:sz w:val="18"/>
              </w:rPr>
              <w:t xml:space="preserve">high computational </w:t>
            </w:r>
            <w:del w:id="65" w:author="Hans-Gerd Maas" w:date="2018-05-08T13:47:00Z">
              <w:r w:rsidRPr="008A1832" w:rsidDel="00DD3E38">
                <w:rPr>
                  <w:sz w:val="18"/>
                </w:rPr>
                <w:delText xml:space="preserve">qualities </w:delText>
              </w:r>
            </w:del>
            <w:commentRangeStart w:id="66"/>
            <w:ins w:id="67" w:author="Hans-Gerd Maas" w:date="2018-05-08T13:47:00Z">
              <w:r w:rsidR="00DD3E38">
                <w:rPr>
                  <w:sz w:val="18"/>
                </w:rPr>
                <w:t>power</w:t>
              </w:r>
              <w:r w:rsidR="00DD3E38" w:rsidRPr="008A1832">
                <w:rPr>
                  <w:sz w:val="18"/>
                </w:rPr>
                <w:t xml:space="preserve"> </w:t>
              </w:r>
            </w:ins>
            <w:commentRangeEnd w:id="66"/>
            <w:r w:rsidR="00461E48">
              <w:rPr>
                <w:rStyle w:val="Kommentarzeichen"/>
              </w:rPr>
              <w:commentReference w:id="66"/>
            </w:r>
            <w:r w:rsidRPr="008A1832">
              <w:rPr>
                <w:sz w:val="18"/>
              </w:rPr>
              <w:t>compared to device size</w:t>
            </w:r>
          </w:p>
          <w:p w:rsidR="00353AEE" w:rsidRPr="008A1832" w:rsidRDefault="00BC326D" w:rsidP="00E76B28">
            <w:pPr>
              <w:pStyle w:val="Listenabsatz"/>
              <w:numPr>
                <w:ilvl w:val="0"/>
                <w:numId w:val="26"/>
              </w:numPr>
              <w:rPr>
                <w:sz w:val="18"/>
              </w:rPr>
            </w:pPr>
            <w:r w:rsidRPr="008A1832">
              <w:rPr>
                <w:sz w:val="18"/>
              </w:rPr>
              <w:t>connection to largely available mobile networks for outsourcing data/</w:t>
            </w:r>
            <w:del w:id="68" w:author="Hans-Gerd Maas" w:date="2018-05-08T13:46:00Z">
              <w:r w:rsidRPr="008A1832" w:rsidDel="00DD3E38">
                <w:rPr>
                  <w:sz w:val="18"/>
                </w:rPr>
                <w:delText xml:space="preserve"> </w:delText>
              </w:r>
            </w:del>
            <w:r w:rsidRPr="008A1832">
              <w:rPr>
                <w:sz w:val="18"/>
              </w:rPr>
              <w:t>processes</w:t>
            </w:r>
          </w:p>
        </w:tc>
        <w:tc>
          <w:tcPr>
            <w:tcW w:w="3638" w:type="dxa"/>
            <w:tcBorders>
              <w:top w:val="single" w:sz="4" w:space="0" w:color="auto"/>
              <w:bottom w:val="single" w:sz="4" w:space="0" w:color="auto"/>
            </w:tcBorders>
          </w:tcPr>
          <w:p w:rsidR="00353AEE" w:rsidRPr="008A1832" w:rsidRDefault="00BC326D" w:rsidP="00E76B28">
            <w:pPr>
              <w:pStyle w:val="Listenabsatz"/>
              <w:numPr>
                <w:ilvl w:val="0"/>
                <w:numId w:val="26"/>
              </w:numPr>
              <w:rPr>
                <w:sz w:val="18"/>
              </w:rPr>
            </w:pPr>
            <w:r w:rsidRPr="008A1832">
              <w:rPr>
                <w:sz w:val="18"/>
              </w:rPr>
              <w:t>u</w:t>
            </w:r>
            <w:r w:rsidR="001D2DDA" w:rsidRPr="008A1832">
              <w:rPr>
                <w:sz w:val="18"/>
              </w:rPr>
              <w:t>ser interaction via small touch screen</w:t>
            </w:r>
            <w:del w:id="69" w:author="Hans-Gerd Maas" w:date="2018-05-08T13:45:00Z">
              <w:r w:rsidR="001D2DDA" w:rsidRPr="008A1832" w:rsidDel="00DD3E38">
                <w:rPr>
                  <w:sz w:val="18"/>
                </w:rPr>
                <w:delText xml:space="preserve"> </w:delText>
              </w:r>
              <w:commentRangeStart w:id="70"/>
              <w:r w:rsidR="001D2DDA" w:rsidRPr="008A1832" w:rsidDel="00DD3E38">
                <w:rPr>
                  <w:sz w:val="18"/>
                </w:rPr>
                <w:delText>only</w:delText>
              </w:r>
            </w:del>
            <w:commentRangeEnd w:id="70"/>
            <w:r w:rsidR="00461E48">
              <w:rPr>
                <w:rStyle w:val="Kommentarzeichen"/>
              </w:rPr>
              <w:commentReference w:id="70"/>
            </w:r>
          </w:p>
          <w:p w:rsidR="00353AEE" w:rsidRPr="008A1832" w:rsidRDefault="006D384F" w:rsidP="00E76B28">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E76B28">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DD3E38">
            <w:pPr>
              <w:pStyle w:val="Listenabsatz"/>
              <w:numPr>
                <w:ilvl w:val="0"/>
                <w:numId w:val="26"/>
              </w:numPr>
              <w:rPr>
                <w:sz w:val="18"/>
              </w:rPr>
            </w:pPr>
            <w:del w:id="71" w:author="Hans-Gerd Maas" w:date="2018-05-08T13:46:00Z">
              <w:r w:rsidRPr="008A1832" w:rsidDel="00DD3E38">
                <w:rPr>
                  <w:sz w:val="18"/>
                </w:rPr>
                <w:delText>variety of the hardware and qualities, e.g. devices, sensors, etc.</w:delText>
              </w:r>
            </w:del>
            <w:commentRangeStart w:id="72"/>
            <w:ins w:id="73" w:author="Hans-Gerd Maas" w:date="2018-05-08T13:46:00Z">
              <w:r w:rsidR="00DD3E38">
                <w:rPr>
                  <w:sz w:val="18"/>
                </w:rPr>
                <w:t>quality of hardware components</w:t>
              </w:r>
            </w:ins>
            <w:commentRangeEnd w:id="72"/>
            <w:r w:rsidR="00461E48">
              <w:rPr>
                <w:rStyle w:val="Kommentarzeichen"/>
              </w:rPr>
              <w:commentReference w:id="72"/>
            </w:r>
          </w:p>
        </w:tc>
      </w:tr>
    </w:tbl>
    <w:p w:rsidR="006F282A" w:rsidRPr="00353AEE" w:rsidRDefault="006F282A" w:rsidP="004C4058">
      <w:pPr>
        <w:pStyle w:val="PRec-MainText"/>
      </w:pPr>
    </w:p>
    <w:p w:rsidR="0098414F" w:rsidRPr="00353AEE" w:rsidRDefault="00077C3E" w:rsidP="004C4058">
      <w:pPr>
        <w:pStyle w:val="PRec-MainText"/>
      </w:pPr>
      <w:r w:rsidRPr="00353AEE">
        <w:t xml:space="preserve">Developing </w:t>
      </w:r>
      <w:del w:id="74" w:author="Hans-Gerd Maas" w:date="2018-05-08T13:47:00Z">
        <w:r w:rsidRPr="00353AEE" w:rsidDel="00DD3E38">
          <w:delText xml:space="preserve">geoscience, </w:delText>
        </w:r>
      </w:del>
      <w:r w:rsidRPr="00353AEE">
        <w:t xml:space="preserve">domain-specific mobile </w:t>
      </w:r>
      <w:proofErr w:type="spellStart"/>
      <w:ins w:id="75" w:author="Hans-Gerd Maas" w:date="2018-05-08T13:47:00Z">
        <w:r w:rsidR="00DD3E38" w:rsidRPr="00353AEE">
          <w:t>geoscience</w:t>
        </w:r>
        <w:proofErr w:type="spellEnd"/>
        <w:r w:rsidR="00DD3E38" w:rsidRPr="00353AEE">
          <w:t xml:space="preserve"> </w:t>
        </w:r>
      </w:ins>
      <w:r w:rsidRPr="00353AEE">
        <w:t xml:space="preserve">software requires </w:t>
      </w:r>
      <w:proofErr w:type="gramStart"/>
      <w:r w:rsidRPr="00353AEE">
        <w:t>to address</w:t>
      </w:r>
      <w:proofErr w:type="gramEnd"/>
      <w:r w:rsidRPr="00353AEE">
        <w:t xml:space="preserve"> these challenges while highlighting how the device advantages are used to support fieldwork tasks.</w:t>
      </w:r>
    </w:p>
    <w:p w:rsidR="00077C3E" w:rsidRPr="00353AEE" w:rsidRDefault="00077C3E" w:rsidP="004C4058">
      <w:pPr>
        <w:pStyle w:val="PRec-MainText"/>
      </w:pPr>
      <w:r w:rsidRPr="00353AEE">
        <w:lastRenderedPageBreak/>
        <w:t>This article addresses the challenges of mobile sensor variability, their usage in image-to-geometry registration of point cloud base</w:t>
      </w:r>
      <w:ins w:id="76" w:author="Hans-Gerd Maas" w:date="2018-05-08T13:47:00Z">
        <w:r w:rsidR="00DD3E38">
          <w:t>d</w:t>
        </w:r>
      </w:ins>
      <w:r w:rsidRPr="00353AEE">
        <w:t xml:space="preserve"> data</w:t>
      </w:r>
      <w:commentRangeStart w:id="77"/>
      <w:commentRangeStart w:id="78"/>
      <w:r w:rsidRPr="00353AEE">
        <w:t xml:space="preserve">, and the related energy </w:t>
      </w:r>
      <w:r w:rsidR="00D82E3E" w:rsidRPr="00353AEE">
        <w:t xml:space="preserve">consumption in comparison to a Digital Surface Model (DSM) </w:t>
      </w:r>
      <w:r w:rsidRPr="00353AEE">
        <w:t>base data mobile application</w:t>
      </w:r>
      <w:commentRangeEnd w:id="77"/>
      <w:r w:rsidR="00DD3E38">
        <w:rPr>
          <w:rStyle w:val="Kommentarzeichen"/>
        </w:rPr>
        <w:commentReference w:id="77"/>
      </w:r>
      <w:commentRangeEnd w:id="78"/>
      <w:r w:rsidR="00461E48">
        <w:rPr>
          <w:rStyle w:val="Kommentarzeichen"/>
        </w:rPr>
        <w:commentReference w:id="78"/>
      </w:r>
      <w:r w:rsidRPr="00353AEE">
        <w:t xml:space="preserve">. The technical </w:t>
      </w:r>
      <w:del w:id="79" w:author="Hans-Gerd Maas" w:date="2018-05-08T13:50:00Z">
        <w:r w:rsidRPr="00353AEE" w:rsidDel="003F3300">
          <w:delText>research is approached via</w:delText>
        </w:r>
      </w:del>
      <w:ins w:id="80" w:author="Hans-Gerd Maas" w:date="2018-05-08T13:50:00Z">
        <w:r w:rsidR="003F3300">
          <w:t>development is validated in</w:t>
        </w:r>
      </w:ins>
      <w:r w:rsidRPr="00353AEE">
        <w:t xml:space="preserve"> two use cases </w:t>
      </w:r>
      <w:del w:id="81" w:author="Hans-Gerd Maas" w:date="2018-05-08T13:51:00Z">
        <w:r w:rsidRPr="00353AEE" w:rsidDel="003F3300">
          <w:delText>with</w:delText>
        </w:r>
      </w:del>
      <w:r w:rsidRPr="00353AEE">
        <w:t xml:space="preserve">in the domains of surface hydrology and </w:t>
      </w:r>
      <w:del w:id="82" w:author="Hans-Gerd Maas" w:date="2018-05-08T13:51:00Z">
        <w:r w:rsidRPr="00353AEE" w:rsidDel="003F3300">
          <w:delText>(</w:delText>
        </w:r>
      </w:del>
      <w:r w:rsidRPr="00353AEE">
        <w:t>petroleum</w:t>
      </w:r>
      <w:del w:id="83" w:author="Hans-Gerd Maas" w:date="2018-05-08T13:51:00Z">
        <w:r w:rsidRPr="00353AEE" w:rsidDel="003F3300">
          <w:delText>)</w:delText>
        </w:r>
      </w:del>
      <w:r w:rsidRPr="00353AEE">
        <w:t xml:space="preserve"> geology. The content covered in the article is a significant extension of earlier published research </w:t>
      </w:r>
      <w:commentRangeStart w:id="84"/>
      <w:commentRangeStart w:id="85"/>
      <w:sdt>
        <w:sdtPr>
          <w:id w:val="-1190833778"/>
          <w:citation/>
        </w:sdtPr>
        <w:sdtContent>
          <w:r w:rsidR="00735DFD" w:rsidRPr="00353AEE">
            <w:fldChar w:fldCharType="begin"/>
          </w:r>
          <w:r w:rsidR="00843845" w:rsidRPr="00E76B28">
            <w:instrText xml:space="preserve"> CITATION Kroehnert2017b \l 1031 </w:instrText>
          </w:r>
          <w:r w:rsidR="00735DFD" w:rsidRPr="00353AEE">
            <w:fldChar w:fldCharType="separate"/>
          </w:r>
          <w:r w:rsidR="00C85B3A">
            <w:rPr>
              <w:noProof/>
            </w:rPr>
            <w:t>(Kröhnert, et al., 2017)</w:t>
          </w:r>
          <w:r w:rsidR="00735DFD" w:rsidRPr="00353AEE">
            <w:fldChar w:fldCharType="end"/>
          </w:r>
        </w:sdtContent>
      </w:sdt>
      <w:commentRangeEnd w:id="84"/>
      <w:r w:rsidR="003F3300">
        <w:rPr>
          <w:rStyle w:val="Kommentarzeichen"/>
        </w:rPr>
        <w:commentReference w:id="84"/>
      </w:r>
      <w:commentRangeEnd w:id="85"/>
      <w:r w:rsidR="00691F29">
        <w:rPr>
          <w:rStyle w:val="Kommentarzeichen"/>
        </w:rPr>
        <w:commentReference w:id="85"/>
      </w:r>
      <w:proofErr w:type="gramStart"/>
      <w:r w:rsidRPr="00353AEE">
        <w:t>,</w:t>
      </w:r>
      <w:del w:id="86" w:author="Hans-Gerd Maas" w:date="2018-05-08T13:53:00Z">
        <w:r w:rsidRPr="00353AEE" w:rsidDel="003F3300">
          <w:delText xml:space="preserve"> focussing on extensive measurements to verify the reasoning and statements of previous studies</w:delText>
        </w:r>
      </w:del>
      <w:r w:rsidRPr="00353AEE">
        <w:t>.</w:t>
      </w:r>
      <w:proofErr w:type="gramEnd"/>
    </w:p>
    <w:p w:rsidR="00077C3E" w:rsidRPr="00353AEE" w:rsidRDefault="00077C3E" w:rsidP="000C42D5">
      <w:pPr>
        <w:pStyle w:val="PRec-MainText"/>
      </w:pPr>
      <w:r w:rsidRPr="00353AEE">
        <w:t xml:space="preserve">The sections within this article adhere to the following structure: First, different 3D surface data representations are briefly discussed which are employed in hydrology and geology. Second, algorithmic baseline concepts that are </w:t>
      </w:r>
      <w:proofErr w:type="gramStart"/>
      <w:r w:rsidRPr="00353AEE">
        <w:t>key</w:t>
      </w:r>
      <w:proofErr w:type="gramEnd"/>
      <w:r w:rsidRPr="00353AEE">
        <w:t xml:space="preserve">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w:t>
      </w:r>
      <w:ins w:id="87" w:author="Hans-Gerd Maas" w:date="2018-05-08T15:53:00Z">
        <w:r w:rsidR="00C50A4B">
          <w:t xml:space="preserve">on </w:t>
        </w:r>
      </w:ins>
      <w:del w:id="88" w:author="Hans-Gerd Maas" w:date="2018-05-08T15:54:00Z">
        <w:r w:rsidRPr="00353AEE" w:rsidDel="00C50A4B">
          <w:delText xml:space="preserve">measuring </w:delText>
        </w:r>
      </w:del>
      <w:r w:rsidRPr="00353AEE">
        <w:t xml:space="preserve">mobile </w:t>
      </w:r>
      <w:ins w:id="89" w:author="Hans-Gerd Maas" w:date="2018-05-08T15:54:00Z">
        <w:r w:rsidR="00C50A4B">
          <w:t xml:space="preserve">device </w:t>
        </w:r>
        <w:del w:id="90" w:author="Greenich Viper" w:date="2018-05-16T22:00:00Z">
          <w:r w:rsidR="00C50A4B" w:rsidRPr="00353AEE" w:rsidDel="00691F29">
            <w:delText xml:space="preserve">measuring </w:delText>
          </w:r>
        </w:del>
      </w:ins>
      <w:r w:rsidRPr="00353AEE">
        <w:t>sensors</w:t>
      </w:r>
      <w:ins w:id="91" w:author="Greenich Viper" w:date="2018-05-16T22:00:00Z">
        <w:r w:rsidR="00691F29">
          <w:t xml:space="preserve"> measurements</w:t>
        </w:r>
      </w:ins>
      <w:r w:rsidRPr="00353AEE">
        <w:t xml:space="preserve"> and </w:t>
      </w:r>
      <w:del w:id="92" w:author="Greenich Viper" w:date="2018-05-16T22:00:00Z">
        <w:r w:rsidRPr="00353AEE" w:rsidDel="00691F29">
          <w:delText xml:space="preserve">comparing </w:delText>
        </w:r>
      </w:del>
      <w:ins w:id="93" w:author="Greenich Viper" w:date="2018-05-16T22:00:00Z">
        <w:r w:rsidR="00691F29" w:rsidRPr="00353AEE">
          <w:t>compar</w:t>
        </w:r>
        <w:r w:rsidR="00691F29">
          <w:t>ed in terms of</w:t>
        </w:r>
        <w:r w:rsidR="00691F29" w:rsidRPr="00353AEE">
          <w:t xml:space="preserve"> </w:t>
        </w:r>
      </w:ins>
      <w:r w:rsidRPr="00353AEE">
        <w:t xml:space="preserve">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 xml:space="preserve">control parameters. Subsequently, a section </w:t>
      </w:r>
      <w:del w:id="94" w:author="Hans-Gerd Maas" w:date="2018-05-08T15:54:00Z">
        <w:r w:rsidRPr="00353AEE" w:rsidDel="00C50A4B">
          <w:delText xml:space="preserve">discussed </w:delText>
        </w:r>
      </w:del>
      <w:ins w:id="95" w:author="Hans-Gerd Maas" w:date="2018-05-08T15:54:00Z">
        <w:r w:rsidR="00C50A4B" w:rsidRPr="00353AEE">
          <w:t>discusse</w:t>
        </w:r>
        <w:r w:rsidR="00C50A4B">
          <w:t>s</w:t>
        </w:r>
        <w:r w:rsidR="00C50A4B" w:rsidRPr="00353AEE">
          <w:t xml:space="preserve"> </w:t>
        </w:r>
      </w:ins>
      <w:del w:id="96" w:author="Hans-Gerd Maas" w:date="2018-05-08T15:55:00Z">
        <w:r w:rsidRPr="00353AEE" w:rsidDel="00C50A4B">
          <w:delText xml:space="preserve">how </w:delText>
        </w:r>
      </w:del>
      <w:ins w:id="97" w:author="Hans-Gerd Maas" w:date="2018-05-08T15:55:00Z">
        <w:r w:rsidR="00C50A4B">
          <w:t>the use of</w:t>
        </w:r>
        <w:r w:rsidR="00C50A4B" w:rsidRPr="00353AEE">
          <w:t xml:space="preserve"> </w:t>
        </w:r>
      </w:ins>
      <w:r w:rsidRPr="00353AEE">
        <w:t xml:space="preserve">available mobile systems </w:t>
      </w:r>
      <w:del w:id="98" w:author="Hans-Gerd Maas" w:date="2018-05-08T15:55:00Z">
        <w:r w:rsidRPr="00353AEE" w:rsidDel="00C50A4B">
          <w:delText xml:space="preserve">are used </w:delText>
        </w:r>
      </w:del>
      <w:r w:rsidRPr="00353AEE">
        <w:t>in surface hydrology (</w:t>
      </w:r>
      <w:del w:id="99" w:author="Hans-Gerd Maas" w:date="2018-05-08T15:55:00Z">
        <w:r w:rsidRPr="00353AEE" w:rsidDel="00C50A4B">
          <w:delText xml:space="preserve">i.e. </w:delText>
        </w:r>
      </w:del>
      <w:r w:rsidRPr="00353AEE">
        <w:t>water level gauging) and petroleum geology (</w:t>
      </w:r>
      <w:del w:id="100" w:author="Hans-Gerd Maas" w:date="2018-05-08T15:55:00Z">
        <w:r w:rsidRPr="00353AEE" w:rsidDel="00C50A4B">
          <w:delText xml:space="preserve">i.e. </w:delText>
        </w:r>
      </w:del>
      <w:r w:rsidRPr="00353AEE">
        <w:t xml:space="preserve">field interpretation) to improve data analysis and </w:t>
      </w:r>
      <w:ins w:id="101" w:author="Hans-Gerd Maas" w:date="2018-05-08T15:56:00Z">
        <w:r w:rsidR="00C50A4B">
          <w:t xml:space="preserve">to </w:t>
        </w:r>
      </w:ins>
      <w:r w:rsidRPr="00353AEE">
        <w:t>integrate outdoor measurements in digital workflows. Then, the article is finalized with some concluding remarks and discussions for future developments in this research trajectory.</w:t>
      </w:r>
    </w:p>
    <w:p w:rsidR="00EA640D" w:rsidRPr="00353AEE" w:rsidRDefault="004A1C41" w:rsidP="000C42D5">
      <w:pPr>
        <w:pStyle w:val="PRec-Heading1"/>
      </w:pPr>
      <w:bookmarkStart w:id="102" w:name="_Hlk512497639"/>
      <w:r w:rsidRPr="00353AEE">
        <w:t>3D base data represen</w:t>
      </w:r>
      <w:r w:rsidR="00D6380C">
        <w:t>t</w:t>
      </w:r>
      <w:r w:rsidRPr="00353AEE">
        <w:t>ations</w:t>
      </w:r>
    </w:p>
    <w:bookmarkEnd w:id="102"/>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commentRangeStart w:id="103"/>
      <w:commentRangeStart w:id="104"/>
      <w:sdt>
        <w:sdtPr>
          <w:rPr>
            <w:rStyle w:val="PRec-MainTextZchn"/>
          </w:rPr>
          <w:id w:val="-2093993729"/>
          <w:citation/>
        </w:sdtPr>
        <w:sdtContent>
          <w:r w:rsidR="00735DFD" w:rsidRPr="00353AEE">
            <w:rPr>
              <w:rStyle w:val="PRec-MainTextZchn"/>
            </w:rPr>
            <w:fldChar w:fldCharType="begin"/>
          </w:r>
          <w:r w:rsidR="00C9311B" w:rsidRPr="00E76B28">
            <w:rPr>
              <w:rStyle w:val="PRec-MainTextZchn"/>
            </w:rPr>
            <w:instrText xml:space="preserve"> CITATION Trinks2005 \l 1031  \m Leskens2015</w:instrText>
          </w:r>
          <w:r w:rsidR="00735DFD" w:rsidRPr="00353AEE">
            <w:rPr>
              <w:rStyle w:val="PRec-MainTextZchn"/>
            </w:rPr>
            <w:fldChar w:fldCharType="separate"/>
          </w:r>
          <w:r w:rsidR="00C85B3A">
            <w:rPr>
              <w:noProof/>
            </w:rPr>
            <w:t>(Trinks, et al., 2005; Leskens, et al., 2015)</w:t>
          </w:r>
          <w:r w:rsidR="00735DFD" w:rsidRPr="00353AEE">
            <w:rPr>
              <w:rStyle w:val="PRec-MainTextZchn"/>
            </w:rPr>
            <w:fldChar w:fldCharType="end"/>
          </w:r>
        </w:sdtContent>
      </w:sdt>
      <w:commentRangeEnd w:id="103"/>
      <w:r w:rsidR="00C50A4B">
        <w:rPr>
          <w:rStyle w:val="Kommentarzeichen"/>
        </w:rPr>
        <w:commentReference w:id="103"/>
      </w:r>
      <w:commentRangeEnd w:id="104"/>
      <w:r w:rsidR="00691F29">
        <w:rPr>
          <w:rStyle w:val="Kommentarzeichen"/>
        </w:rPr>
        <w:commentReference w:id="104"/>
      </w:r>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commentRangeStart w:id="105"/>
      <w:commentRangeStart w:id="106"/>
      <w:sdt>
        <w:sdtPr>
          <w:rPr>
            <w:rStyle w:val="PRec-MainTextZchn"/>
          </w:rPr>
          <w:id w:val="-317351354"/>
          <w:citation/>
        </w:sdtPr>
        <w:sdtContent>
          <w:r w:rsidR="00735DFD" w:rsidRPr="00353AEE">
            <w:rPr>
              <w:rStyle w:val="PRec-MainTextZchn"/>
            </w:rPr>
            <w:fldChar w:fldCharType="begin"/>
          </w:r>
          <w:r w:rsidR="00C9311B" w:rsidRPr="00E76B28">
            <w:rPr>
              <w:rStyle w:val="PRec-MainTextZchn"/>
            </w:rPr>
            <w:instrText xml:space="preserve"> CITATION Buckley2008a \l 1031  \m Caumon2013</w:instrText>
          </w:r>
          <w:r w:rsidR="00735DFD" w:rsidRPr="00353AEE">
            <w:rPr>
              <w:rStyle w:val="PRec-MainTextZchn"/>
            </w:rPr>
            <w:fldChar w:fldCharType="separate"/>
          </w:r>
          <w:r w:rsidR="00C85B3A">
            <w:rPr>
              <w:noProof/>
            </w:rPr>
            <w:t>(Buckley, et al., 2008; Caumon, et al., 2013)</w:t>
          </w:r>
          <w:r w:rsidR="00735DFD" w:rsidRPr="00353AEE">
            <w:rPr>
              <w:rStyle w:val="PRec-MainTextZchn"/>
            </w:rPr>
            <w:fldChar w:fldCharType="end"/>
          </w:r>
        </w:sdtContent>
      </w:sdt>
      <w:commentRangeEnd w:id="105"/>
      <w:r w:rsidR="00C50A4B">
        <w:rPr>
          <w:rStyle w:val="Kommentarzeichen"/>
        </w:rPr>
        <w:commentReference w:id="105"/>
      </w:r>
      <w:commentRangeEnd w:id="106"/>
      <w:r w:rsidR="00691F29">
        <w:rPr>
          <w:rStyle w:val="Kommentarzeichen"/>
        </w:rPr>
        <w:commentReference w:id="106"/>
      </w:r>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735DFD" w:rsidRPr="00353AEE">
            <w:rPr>
              <w:rFonts w:eastAsia="SimSun"/>
              <w:lang w:eastAsia="en-GB"/>
            </w:rPr>
            <w:fldChar w:fldCharType="begin"/>
          </w:r>
          <w:r w:rsidR="00EB2572" w:rsidRPr="00E76B28">
            <w:rPr>
              <w:rFonts w:eastAsia="SimSun"/>
              <w:lang w:eastAsia="en-GB"/>
            </w:rPr>
            <w:instrText xml:space="preserve">CITATION Kehl2017_PhDThesis \l 1031 </w:instrText>
          </w:r>
          <w:r w:rsidR="00735DFD" w:rsidRPr="00353AEE">
            <w:rPr>
              <w:rFonts w:eastAsia="SimSun"/>
              <w:lang w:eastAsia="en-GB"/>
            </w:rPr>
            <w:fldChar w:fldCharType="separate"/>
          </w:r>
          <w:r w:rsidR="00C85B3A" w:rsidRPr="00C85B3A">
            <w:rPr>
              <w:rFonts w:eastAsia="SimSun"/>
              <w:noProof/>
              <w:lang w:eastAsia="en-GB"/>
            </w:rPr>
            <w:t>(Kehl, 2017c)</w:t>
          </w:r>
          <w:r w:rsidR="00735DFD"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p w:rsidR="00944C7D" w:rsidRPr="00E76B28" w:rsidRDefault="005D18CB" w:rsidP="00F100F9">
      <w:pPr>
        <w:jc w:val="center"/>
      </w:pPr>
      <w:r w:rsidRPr="00E76B28">
        <w:rPr>
          <w:noProof/>
          <w:lang w:val="de-DE" w:eastAsia="de-DE"/>
        </w:rPr>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3"/>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107" w:name="_Ref512929264"/>
      <w:proofErr w:type="gramStart"/>
      <w:r w:rsidRPr="00353AEE">
        <w:lastRenderedPageBreak/>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2</w:t>
      </w:r>
      <w:r w:rsidR="00735DFD" w:rsidRPr="00353AEE">
        <w:fldChar w:fldCharType="end"/>
      </w:r>
      <w:bookmarkEnd w:id="107"/>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Default="00EA640D" w:rsidP="00CF6F9A">
      <w:pPr>
        <w:pStyle w:val="PRec-MainText"/>
      </w:pPr>
      <w:r w:rsidRPr="00353AEE">
        <w:t xml:space="preserve">In </w:t>
      </w:r>
      <w:proofErr w:type="spellStart"/>
      <w:r w:rsidRPr="00353AEE">
        <w:t>geoscience</w:t>
      </w:r>
      <w:proofErr w:type="spellEnd"/>
      <w:r w:rsidRPr="00353AEE">
        <w:t xml:space="preserve"> domains such as petroleum geology, texture- and colo</w:t>
      </w:r>
      <w:r w:rsidR="00B46533">
        <w:t>u</w:t>
      </w:r>
      <w:r w:rsidRPr="00353AEE">
        <w:t>r information are vital for interpretation</w:t>
      </w:r>
      <w:del w:id="108" w:author="Hans-Gerd Maas" w:date="2018-05-08T15:59:00Z">
        <w:r w:rsidRPr="00353AEE" w:rsidDel="00C50A4B">
          <w:delText>-</w:delText>
        </w:r>
      </w:del>
      <w:r w:rsidRPr="00353AEE">
        <w:t xml:space="preserve"> and analysis tasks. In these cases, as demonstrated by</w:t>
      </w:r>
      <w:r w:rsidR="00C9311B" w:rsidRPr="00353AEE">
        <w:t xml:space="preserve"> </w:t>
      </w:r>
      <w:sdt>
        <w:sdtPr>
          <w:id w:val="921611366"/>
          <w:citation/>
        </w:sdtPr>
        <w:sdtContent>
          <w:r w:rsidR="00735DFD" w:rsidRPr="00353AEE">
            <w:fldChar w:fldCharType="begin"/>
          </w:r>
          <w:r w:rsidR="00C9311B" w:rsidRPr="00E76B28">
            <w:instrText xml:space="preserve"> CITATION Buckley2008a \l 1031 </w:instrText>
          </w:r>
          <w:r w:rsidR="00735DFD" w:rsidRPr="00353AEE">
            <w:fldChar w:fldCharType="separate"/>
          </w:r>
          <w:r w:rsidR="00C85B3A">
            <w:rPr>
              <w:noProof/>
            </w:rPr>
            <w:t>(Buckley, et al., 2008)</w:t>
          </w:r>
          <w:r w:rsidR="00735DFD" w:rsidRPr="00353AEE">
            <w:fldChar w:fldCharType="end"/>
          </w:r>
        </w:sdtContent>
      </w:sdt>
      <w:r w:rsidR="00C9311B" w:rsidRPr="00353AEE">
        <w:t xml:space="preserve"> and </w:t>
      </w:r>
      <w:sdt>
        <w:sdtPr>
          <w:id w:val="-692447973"/>
          <w:citation/>
        </w:sdtPr>
        <w:sdtContent>
          <w:r w:rsidR="00735DFD" w:rsidRPr="00353AEE">
            <w:fldChar w:fldCharType="begin"/>
          </w:r>
          <w:r w:rsidR="00C9311B" w:rsidRPr="00E76B28">
            <w:instrText xml:space="preserve"> CITATION Caumon2013 \l 1031 </w:instrText>
          </w:r>
          <w:r w:rsidR="00735DFD" w:rsidRPr="00353AEE">
            <w:fldChar w:fldCharType="separate"/>
          </w:r>
          <w:r w:rsidR="00C85B3A">
            <w:rPr>
              <w:noProof/>
            </w:rPr>
            <w:t>(Caumon, et al., 2013)</w:t>
          </w:r>
          <w:r w:rsidR="00735DFD"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w:t>
      </w:r>
      <w:r w:rsidR="00735DFD" w:rsidRPr="00353AEE">
        <w:fldChar w:fldCharType="begin"/>
      </w:r>
      <w:r w:rsidR="00944C7D" w:rsidRPr="00353AEE">
        <w:instrText xml:space="preserve"> REF _Ref512929264 \h </w:instrText>
      </w:r>
      <w:r w:rsidR="00735DFD" w:rsidRPr="00353AEE">
        <w:fldChar w:fldCharType="separate"/>
      </w:r>
      <w:r w:rsidR="00C85B3A" w:rsidRPr="00353AEE">
        <w:t xml:space="preserve">Fig. </w:t>
      </w:r>
      <w:r w:rsidR="00C85B3A">
        <w:rPr>
          <w:noProof/>
        </w:rPr>
        <w:t>2</w:t>
      </w:r>
      <w:r w:rsidR="00735DFD" w:rsidRPr="00353AEE">
        <w:fldChar w:fldCharType="end"/>
      </w:r>
      <w:r w:rsidRPr="00353AEE">
        <w:t>).</w:t>
      </w:r>
      <w:r w:rsidR="004A1C41" w:rsidRPr="00353AEE">
        <w:t xml:space="preserve"> </w:t>
      </w:r>
    </w:p>
    <w:p w:rsidR="00EB2572" w:rsidRDefault="00EB2572" w:rsidP="00EB2572">
      <w:pPr>
        <w:keepNext/>
      </w:pPr>
      <w:r>
        <w:rPr>
          <w:noProof/>
          <w:lang w:val="de-DE" w:eastAsia="de-DE"/>
        </w:rPr>
        <w:drawing>
          <wp:inline distT="0" distB="0" distL="0" distR="0">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4"/>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EB2572" w:rsidRPr="00353AEE" w:rsidRDefault="00EB2572" w:rsidP="00EB2572">
      <w:pPr>
        <w:pStyle w:val="PRec-Figures"/>
      </w:pPr>
      <w:bookmarkStart w:id="109" w:name="_Ref513236600"/>
      <w:proofErr w:type="gramStart"/>
      <w:r>
        <w:t>Fig.</w:t>
      </w:r>
      <w:proofErr w:type="gramEnd"/>
      <w:r>
        <w:t xml:space="preserve"> </w:t>
      </w:r>
      <w:r w:rsidR="00735DFD">
        <w:fldChar w:fldCharType="begin"/>
      </w:r>
      <w:r>
        <w:instrText xml:space="preserve"> SEQ fig. \* ARABIC </w:instrText>
      </w:r>
      <w:r w:rsidR="00735DFD">
        <w:fldChar w:fldCharType="separate"/>
      </w:r>
      <w:r w:rsidR="00C85B3A">
        <w:rPr>
          <w:noProof/>
        </w:rPr>
        <w:t>3</w:t>
      </w:r>
      <w:r w:rsidR="00735DFD">
        <w:fldChar w:fldCharType="end"/>
      </w:r>
      <w:bookmarkEnd w:id="109"/>
      <w:r>
        <w:t xml:space="preserve"> </w:t>
      </w:r>
      <w:r w:rsidRPr="00EB2572">
        <w:t>Point set generated via multi</w:t>
      </w:r>
      <w:r>
        <w:t>-</w:t>
      </w:r>
      <w:r w:rsidRPr="00EB2572">
        <w:t>view g</w:t>
      </w:r>
      <w:r>
        <w:t xml:space="preserve">eometry from same area as </w:t>
      </w:r>
      <w:r w:rsidR="00735DFD">
        <w:fldChar w:fldCharType="begin"/>
      </w:r>
      <w:r>
        <w:instrText xml:space="preserve"> REF _Ref512929264 \h </w:instrText>
      </w:r>
      <w:r w:rsidR="00735DFD">
        <w:fldChar w:fldCharType="separate"/>
      </w:r>
      <w:r w:rsidR="00C85B3A" w:rsidRPr="00353AEE">
        <w:t xml:space="preserve">Fig. </w:t>
      </w:r>
      <w:r w:rsidR="00C85B3A">
        <w:rPr>
          <w:noProof/>
        </w:rPr>
        <w:t>2</w:t>
      </w:r>
      <w:r w:rsidR="00735DFD">
        <w:fldChar w:fldCharType="end"/>
      </w:r>
      <w:r w:rsidRPr="00EB2572">
        <w:t>.</w:t>
      </w:r>
    </w:p>
    <w:p w:rsidR="004A1C41" w:rsidRPr="00353AEE" w:rsidRDefault="004A1C41" w:rsidP="00CF6F9A">
      <w:pPr>
        <w:pStyle w:val="PRec-MainText"/>
      </w:pPr>
      <w:r w:rsidRPr="00353AEE">
        <w:t xml:space="preserve">In contrast, other </w:t>
      </w:r>
      <w:proofErr w:type="spellStart"/>
      <w:r w:rsidRPr="00353AEE">
        <w:t>geoscience</w:t>
      </w:r>
      <w:proofErr w:type="spellEnd"/>
      <w:r w:rsidRPr="00353AEE">
        <w:t xml:space="preserve"> domains, such as hydrology and free surface flow </w:t>
      </w:r>
      <w:r w:rsidRPr="00E76B28">
        <w:t xml:space="preserve">management, used </w:t>
      </w:r>
      <w:proofErr w:type="spellStart"/>
      <w:r w:rsidRPr="00E76B28">
        <w:t>georeferenced</w:t>
      </w:r>
      <w:proofErr w:type="spellEnd"/>
      <w:r w:rsidRPr="00E76B28">
        <w:t xml:space="preserve"> laser scanner point clouds and coloured point data streams provided by </w:t>
      </w:r>
      <w:r w:rsidR="00A74A27" w:rsidRPr="00E76B28">
        <w:t xml:space="preserve">close-range </w:t>
      </w:r>
      <w:proofErr w:type="spellStart"/>
      <w:r w:rsidR="00D82E3E" w:rsidRPr="00E76B28">
        <w:t>photogrammetry</w:t>
      </w:r>
      <w:proofErr w:type="spellEnd"/>
      <w:r w:rsidR="00D82E3E" w:rsidRPr="00E76B28">
        <w:t xml:space="preserve"> for small- or </w:t>
      </w:r>
      <w:r w:rsidR="00574C69" w:rsidRPr="00E76B28">
        <w:t>UAV</w:t>
      </w:r>
      <w:r w:rsidRPr="00E76B28">
        <w:t xml:space="preserve"> for large-scale study cases</w:t>
      </w:r>
      <w:r w:rsidR="00EB2572">
        <w:t xml:space="preserve"> </w:t>
      </w:r>
      <w:commentRangeStart w:id="110"/>
      <w:r w:rsidR="00EB2572">
        <w:t>(</w:t>
      </w:r>
      <w:r w:rsidR="00735DFD">
        <w:fldChar w:fldCharType="begin"/>
      </w:r>
      <w:r w:rsidR="00EB2572">
        <w:instrText xml:space="preserve"> REF _Ref513236600 \h </w:instrText>
      </w:r>
      <w:r w:rsidR="00735DFD">
        <w:fldChar w:fldCharType="separate"/>
      </w:r>
      <w:r w:rsidR="00C85B3A">
        <w:t xml:space="preserve">Fig. </w:t>
      </w:r>
      <w:r w:rsidR="00C85B3A">
        <w:rPr>
          <w:noProof/>
        </w:rPr>
        <w:t>3</w:t>
      </w:r>
      <w:r w:rsidR="00735DFD">
        <w:fldChar w:fldCharType="end"/>
      </w:r>
      <w:r w:rsidR="003441D3">
        <w:t>)</w:t>
      </w:r>
      <w:r w:rsidRPr="00E76B28">
        <w:t xml:space="preserve">. </w:t>
      </w:r>
      <w:commentRangeEnd w:id="110"/>
      <w:r w:rsidR="00C50A4B">
        <w:rPr>
          <w:rStyle w:val="Kommentarzeichen"/>
        </w:rPr>
        <w:commentReference w:id="110"/>
      </w:r>
      <w:r w:rsidRPr="00E76B28">
        <w:t xml:space="preserve">The colour component of the base data is either provided by </w:t>
      </w:r>
      <w:r w:rsidR="00D82E3E" w:rsidRPr="00E76B28">
        <w:t>auxiliary</w:t>
      </w:r>
      <w:r w:rsidRPr="00E76B28">
        <w:t xml:space="preserve"> photographs or embedded as part of the point cloud reconstruction (e.g. </w:t>
      </w:r>
      <w:proofErr w:type="spellStart"/>
      <w:r w:rsidR="00574C69" w:rsidRPr="00E76B28">
        <w:t>SfM</w:t>
      </w:r>
      <w:proofErr w:type="spellEnd"/>
      <w:r w:rsidRPr="00E76B28">
        <w:t xml:space="preserve">). </w:t>
      </w:r>
      <w:r w:rsidR="001D2DDA" w:rsidRPr="00E76B28">
        <w:t xml:space="preserve">The point set surface support tasks like coastal monitoring </w:t>
      </w:r>
      <w:sdt>
        <w:sdtPr>
          <w:id w:val="-743261477"/>
          <w:citation/>
        </w:sdtPr>
        <w:sdtContent>
          <w:r w:rsidR="00735DFD" w:rsidRPr="00E76B28">
            <w:fldChar w:fldCharType="begin"/>
          </w:r>
          <w:r w:rsidR="001D2DDA" w:rsidRPr="00E76B28">
            <w:instrText xml:space="preserve"> CITATION Letortu2017 \l 1031  \m Medjkane2018</w:instrText>
          </w:r>
          <w:r w:rsidR="00735DFD" w:rsidRPr="00E76B28">
            <w:fldChar w:fldCharType="separate"/>
          </w:r>
          <w:r w:rsidR="00C85B3A">
            <w:rPr>
              <w:noProof/>
            </w:rPr>
            <w:t>(Letortu, et al., 2017; Medjkane, et al., 2018)</w:t>
          </w:r>
          <w:r w:rsidR="00735DFD" w:rsidRPr="00E76B28">
            <w:fldChar w:fldCharType="end"/>
          </w:r>
        </w:sdtContent>
      </w:sdt>
      <w:r w:rsidR="001D2DDA" w:rsidRPr="00E76B28">
        <w:t xml:space="preserve">, monitoring river topography </w:t>
      </w:r>
      <w:sdt>
        <w:sdtPr>
          <w:id w:val="-1048218474"/>
          <w:citation/>
        </w:sdtPr>
        <w:sdtContent>
          <w:r w:rsidR="00735DFD" w:rsidRPr="00E76B28">
            <w:fldChar w:fldCharType="begin"/>
          </w:r>
          <w:r w:rsidR="001D2DDA" w:rsidRPr="00E76B28">
            <w:instrText xml:space="preserve"> CITATION Watanabe2016 \l 1031 </w:instrText>
          </w:r>
          <w:r w:rsidR="00735DFD" w:rsidRPr="00E76B28">
            <w:fldChar w:fldCharType="separate"/>
          </w:r>
          <w:r w:rsidR="00C85B3A">
            <w:rPr>
              <w:noProof/>
            </w:rPr>
            <w:t>(Watanabe &amp; Kawahara, 2016)</w:t>
          </w:r>
          <w:r w:rsidR="00735DFD" w:rsidRPr="00E76B28">
            <w:fldChar w:fldCharType="end"/>
          </w:r>
        </w:sdtContent>
      </w:sdt>
      <w:r w:rsidR="001D2DDA" w:rsidRPr="00E76B28">
        <w:t xml:space="preserve"> and flood protection management </w:t>
      </w:r>
      <w:sdt>
        <w:sdtPr>
          <w:id w:val="-1475439634"/>
          <w:citation/>
        </w:sdtPr>
        <w:sdtContent>
          <w:r w:rsidR="00735DFD" w:rsidRPr="00E76B28">
            <w:fldChar w:fldCharType="begin"/>
          </w:r>
          <w:r w:rsidR="001D2DDA" w:rsidRPr="00E76B28">
            <w:instrText xml:space="preserve"> CITATION Leskens2015 \l 1031 </w:instrText>
          </w:r>
          <w:r w:rsidR="00735DFD" w:rsidRPr="00E76B28">
            <w:fldChar w:fldCharType="separate"/>
          </w:r>
          <w:r w:rsidR="00C85B3A">
            <w:rPr>
              <w:noProof/>
            </w:rPr>
            <w:t>(Leskens, et al., 2015)</w:t>
          </w:r>
          <w:r w:rsidR="00735DFD" w:rsidRPr="00E76B28">
            <w:fldChar w:fldCharType="end"/>
          </w:r>
        </w:sdtContent>
      </w:sdt>
      <w:r w:rsidR="001D2DDA" w:rsidRPr="00E76B28">
        <w:t xml:space="preserve">. Nevertheless, new approaches for low-cost and on-the-fly </w:t>
      </w:r>
      <w:proofErr w:type="gramStart"/>
      <w:r w:rsidR="001D2DDA" w:rsidRPr="00E76B28">
        <w:t xml:space="preserve">river monitoring </w:t>
      </w:r>
      <w:sdt>
        <w:sdtPr>
          <w:id w:val="-584922655"/>
          <w:citation/>
        </w:sdtPr>
        <w:sdtContent>
          <w:r w:rsidR="00735DFD" w:rsidRPr="00E76B28">
            <w:fldChar w:fldCharType="begin"/>
          </w:r>
          <w:r w:rsidR="001D2DDA" w:rsidRPr="00E76B28">
            <w:instrText xml:space="preserve">CITATION Kroehnert2017a \l 1031 </w:instrText>
          </w:r>
          <w:r w:rsidR="00735DFD" w:rsidRPr="00E76B28">
            <w:fldChar w:fldCharType="separate"/>
          </w:r>
          <w:r w:rsidR="00C85B3A">
            <w:rPr>
              <w:noProof/>
            </w:rPr>
            <w:t>(Kröhnert</w:t>
          </w:r>
          <w:proofErr w:type="gramEnd"/>
          <w:r w:rsidR="00C85B3A">
            <w:rPr>
              <w:noProof/>
            </w:rPr>
            <w:t xml:space="preserve"> &amp; Meichsner, 2017)</w:t>
          </w:r>
          <w:r w:rsidR="00735DFD"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735DFD" w:rsidRPr="00300AC2">
            <w:rPr>
              <w:color w:val="000000" w:themeColor="text1"/>
            </w:rPr>
            <w:fldChar w:fldCharType="begin"/>
          </w:r>
          <w:r w:rsidR="001D2DDA" w:rsidRPr="00300AC2">
            <w:rPr>
              <w:color w:val="000000" w:themeColor="text1"/>
            </w:rPr>
            <w:instrText xml:space="preserve"> CITATION Mueller2011 \l 1031 </w:instrText>
          </w:r>
          <w:r w:rsidR="00735DFD" w:rsidRPr="00300AC2">
            <w:rPr>
              <w:color w:val="000000" w:themeColor="text1"/>
            </w:rPr>
            <w:fldChar w:fldCharType="separate"/>
          </w:r>
          <w:r w:rsidR="00C85B3A" w:rsidRPr="00C85B3A">
            <w:rPr>
              <w:noProof/>
              <w:color w:val="000000" w:themeColor="text1"/>
            </w:rPr>
            <w:t>(Mueller &amp; Pfister, 2011)</w:t>
          </w:r>
          <w:r w:rsidR="00735DFD" w:rsidRPr="00300AC2">
            <w:rPr>
              <w:color w:val="000000" w:themeColor="text1"/>
            </w:rPr>
            <w:fldChar w:fldCharType="end"/>
          </w:r>
        </w:sdtContent>
      </w:sdt>
      <w:r w:rsidR="001D2DDA" w:rsidRPr="00300AC2">
        <w:rPr>
          <w:color w:val="000000" w:themeColor="text1"/>
        </w:rPr>
        <w:t xml:space="preserve"> that are further addressed in </w:t>
      </w:r>
      <w:r w:rsidR="00542172">
        <w:rPr>
          <w:color w:val="000000" w:themeColor="text1"/>
        </w:rPr>
        <w:t xml:space="preserve">the </w:t>
      </w:r>
      <w:r w:rsidR="00300AC2" w:rsidRPr="00300AC2">
        <w:rPr>
          <w:color w:val="000000" w:themeColor="text1"/>
        </w:rPr>
        <w:t xml:space="preserve">section </w:t>
      </w:r>
      <w:r w:rsidR="00542172" w:rsidRPr="00542172">
        <w:rPr>
          <w:i/>
          <w:color w:val="000000" w:themeColor="text1"/>
        </w:rPr>
        <w:t>Derivation of hydrological parameters</w:t>
      </w:r>
      <w:r w:rsidR="001D2DDA" w:rsidRPr="00300AC2">
        <w:rPr>
          <w:color w:val="000000" w:themeColor="text1"/>
        </w:rPr>
        <w:t>.</w:t>
      </w:r>
      <w:r w:rsidR="001D2DDA" w:rsidRPr="00E76B28">
        <w:t xml:space="preserve"> </w:t>
      </w:r>
    </w:p>
    <w:p w:rsidR="004A1C41" w:rsidRPr="00353AEE" w:rsidRDefault="00574C69" w:rsidP="00CF6F9A">
      <w:pPr>
        <w:pStyle w:val="PRec-MainText"/>
      </w:pPr>
      <w:r w:rsidRPr="00353AEE">
        <w:t xml:space="preserve">Since </w:t>
      </w:r>
      <w:proofErr w:type="spellStart"/>
      <w:r w:rsidRPr="00353AEE">
        <w:t>SfM</w:t>
      </w:r>
      <w:proofErr w:type="spellEnd"/>
      <w:r w:rsidR="004A1C41" w:rsidRPr="00353AEE">
        <w:t xml:space="preserve"> became </w:t>
      </w:r>
      <w:commentRangeStart w:id="111"/>
      <w:ins w:id="112" w:author="Hans-Gerd Maas" w:date="2018-05-08T16:03:00Z">
        <w:r w:rsidR="00A21C23">
          <w:t xml:space="preserve">a kind of </w:t>
        </w:r>
      </w:ins>
      <w:r w:rsidR="004A1C41" w:rsidRPr="00353AEE">
        <w:t>state</w:t>
      </w:r>
      <w:del w:id="113" w:author="Hans-Gerd Maas" w:date="2018-05-08T16:03:00Z">
        <w:r w:rsidR="004A1C41" w:rsidRPr="00353AEE" w:rsidDel="00A21C23">
          <w:delText xml:space="preserve"> </w:delText>
        </w:r>
      </w:del>
      <w:ins w:id="114" w:author="Hans-Gerd Maas" w:date="2018-05-08T16:03:00Z">
        <w:r w:rsidR="00A21C23">
          <w:t>-</w:t>
        </w:r>
      </w:ins>
      <w:r w:rsidR="004A1C41" w:rsidRPr="00353AEE">
        <w:t>of</w:t>
      </w:r>
      <w:ins w:id="115" w:author="Hans-Gerd Maas" w:date="2018-05-08T16:03:00Z">
        <w:r w:rsidR="00A21C23">
          <w:t>-</w:t>
        </w:r>
      </w:ins>
      <w:del w:id="116" w:author="Hans-Gerd Maas" w:date="2018-05-08T16:03:00Z">
        <w:r w:rsidR="004A1C41" w:rsidRPr="00353AEE" w:rsidDel="00A21C23">
          <w:delText xml:space="preserve"> </w:delText>
        </w:r>
      </w:del>
      <w:r w:rsidR="004A1C41" w:rsidRPr="00353AEE">
        <w:t xml:space="preserve">the art </w:t>
      </w:r>
      <w:commentRangeEnd w:id="111"/>
      <w:r w:rsidR="00691F29">
        <w:rPr>
          <w:rStyle w:val="Kommentarzeichen"/>
        </w:rPr>
        <w:commentReference w:id="111"/>
      </w:r>
      <w:r w:rsidR="004A1C41" w:rsidRPr="00353AEE">
        <w:t>in geosciences, the a</w:t>
      </w:r>
      <w:r w:rsidRPr="00353AEE">
        <w:t>cquisition of (true-) coloured point cloud</w:t>
      </w:r>
      <w:r w:rsidR="00A74A27" w:rsidRPr="00353AEE">
        <w:t xml:space="preserve">s </w:t>
      </w:r>
      <w:del w:id="117" w:author="Hans-Gerd Maas" w:date="2018-05-08T16:04:00Z">
        <w:r w:rsidR="004A1C41" w:rsidRPr="00353AEE" w:rsidDel="00A21C23">
          <w:delText>is not that</w:delText>
        </w:r>
      </w:del>
      <w:ins w:id="118" w:author="Hans-Gerd Maas" w:date="2018-05-08T16:04:00Z">
        <w:r w:rsidR="00A21C23">
          <w:t>became less</w:t>
        </w:r>
      </w:ins>
      <w:r w:rsidR="004A1C41" w:rsidRPr="00353AEE">
        <w:t xml:space="preserve"> difficult and </w:t>
      </w:r>
      <w:ins w:id="119" w:author="Hans-Gerd Maas" w:date="2018-05-08T16:05:00Z">
        <w:r w:rsidR="00A21C23">
          <w:t xml:space="preserve">is </w:t>
        </w:r>
      </w:ins>
      <w:r w:rsidR="004A1C41" w:rsidRPr="00353AEE">
        <w:t>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 xml:space="preserve">canning </w:t>
      </w:r>
      <w:commentRangeStart w:id="120"/>
      <w:r w:rsidR="00D82E3E" w:rsidRPr="00353AEE">
        <w:t>(TLS)</w:t>
      </w:r>
      <w:r w:rsidR="004A1C41" w:rsidRPr="00353AEE">
        <w:t>.</w:t>
      </w:r>
      <w:r w:rsidR="008372F0" w:rsidRPr="00353AEE" w:rsidDel="008372F0">
        <w:t xml:space="preserve"> </w:t>
      </w:r>
      <w:commentRangeEnd w:id="120"/>
      <w:r w:rsidR="00A21C23">
        <w:rPr>
          <w:rStyle w:val="Kommentarzeichen"/>
        </w:rPr>
        <w:commentReference w:id="120"/>
      </w:r>
    </w:p>
    <w:p w:rsidR="00EA640D" w:rsidRPr="00353AEE" w:rsidRDefault="004A1C41" w:rsidP="00CF6F9A">
      <w:pPr>
        <w:pStyle w:val="PRec-MainText"/>
      </w:pPr>
      <w:r w:rsidRPr="00353AEE">
        <w:t xml:space="preserve">The above representation forms are also valid for mobile device software. </w:t>
      </w:r>
      <w:commentRangeStart w:id="121"/>
      <w:commentRangeStart w:id="122"/>
      <w:r w:rsidRPr="00353AEE">
        <w:t>Because of the limited processing speed of mobile chipsets, the usage of point clouds appears most common within the graphics literature</w:t>
      </w:r>
      <w:commentRangeEnd w:id="121"/>
      <w:r w:rsidR="008E69F8">
        <w:rPr>
          <w:rStyle w:val="Kommentarzeichen"/>
        </w:rPr>
        <w:commentReference w:id="121"/>
      </w:r>
      <w:commentRangeEnd w:id="122"/>
      <w:r w:rsidR="0048481D">
        <w:rPr>
          <w:rStyle w:val="Kommentarzeichen"/>
        </w:rPr>
        <w:commentReference w:id="122"/>
      </w:r>
      <w:r w:rsidR="00C9311B" w:rsidRPr="00353AEE">
        <w:t xml:space="preserve">, </w:t>
      </w:r>
      <w:r w:rsidRPr="00353AEE">
        <w:t xml:space="preserve">e.g. </w:t>
      </w:r>
      <w:sdt>
        <w:sdtPr>
          <w:id w:val="884454573"/>
          <w:citation/>
        </w:sdtPr>
        <w:sdtContent>
          <w:r w:rsidR="00735DFD" w:rsidRPr="00353AEE">
            <w:fldChar w:fldCharType="begin"/>
          </w:r>
          <w:r w:rsidR="00C9311B" w:rsidRPr="00E76B28">
            <w:instrText xml:space="preserve"> CITATION Garcia2015 \l 1031 </w:instrText>
          </w:r>
          <w:r w:rsidR="00735DFD" w:rsidRPr="00353AEE">
            <w:fldChar w:fldCharType="separate"/>
          </w:r>
          <w:r w:rsidR="00C85B3A">
            <w:rPr>
              <w:noProof/>
            </w:rPr>
            <w:t>(García, et al., 2015)</w:t>
          </w:r>
          <w:r w:rsidR="00735DFD" w:rsidRPr="00353AEE">
            <w:fldChar w:fldCharType="end"/>
          </w:r>
        </w:sdtContent>
      </w:sdt>
      <w:r w:rsidRPr="00353AEE">
        <w:t xml:space="preserve">. </w:t>
      </w:r>
      <w:commentRangeStart w:id="123"/>
      <w:r w:rsidRPr="00353AEE">
        <w:t xml:space="preserve">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w:t>
      </w:r>
      <w:del w:id="124" w:author="Greenich Viper" w:date="2018-05-16T22:14:00Z">
        <w:r w:rsidRPr="00353AEE" w:rsidDel="0048481D">
          <w:delText>geometric models</w:delText>
        </w:r>
      </w:del>
      <w:ins w:id="125" w:author="Greenich Viper" w:date="2018-05-16T22:14:00Z">
        <w:r w:rsidR="0048481D">
          <w:t>surface</w:t>
        </w:r>
      </w:ins>
      <w:r w:rsidRPr="00353AEE">
        <w:t xml:space="preserve"> that can be rendered and processed efficiently.</w:t>
      </w:r>
      <w:commentRangeEnd w:id="123"/>
      <w:r w:rsidR="00B01F40">
        <w:rPr>
          <w:rStyle w:val="Kommentarzeichen"/>
        </w:rPr>
        <w:commentReference w:id="123"/>
      </w:r>
      <w:r w:rsidRPr="00353AEE">
        <w:t xml:space="preserve"> </w:t>
      </w:r>
      <w:commentRangeStart w:id="126"/>
      <w:commentRangeStart w:id="127"/>
      <w:r w:rsidRPr="00353AEE">
        <w:t xml:space="preserve">Furthermore, because of the smaller device memory, the possible compression options for point clouds and </w:t>
      </w:r>
      <w:r w:rsidR="00D82E3E" w:rsidRPr="00353AEE">
        <w:t>DEMs</w:t>
      </w:r>
      <w:r w:rsidRPr="00353AEE">
        <w:t xml:space="preserve"> are advantageous.</w:t>
      </w:r>
      <w:commentRangeEnd w:id="126"/>
      <w:r w:rsidR="00B01F40">
        <w:rPr>
          <w:rStyle w:val="Kommentarzeichen"/>
        </w:rPr>
        <w:commentReference w:id="126"/>
      </w:r>
      <w:commentRangeEnd w:id="127"/>
      <w:r w:rsidR="0048481D">
        <w:rPr>
          <w:rStyle w:val="Kommentarzeichen"/>
        </w:rPr>
        <w:commentReference w:id="127"/>
      </w:r>
      <w:r w:rsidRPr="00353AEE">
        <w:t xml:space="preserve"> </w:t>
      </w:r>
    </w:p>
    <w:p w:rsidR="00EA640D" w:rsidRPr="00353AEE" w:rsidRDefault="0047705D" w:rsidP="00CF6F9A">
      <w:pPr>
        <w:pStyle w:val="PRec-Heading1"/>
      </w:pPr>
      <w:r w:rsidRPr="00353AEE">
        <w:t>Algorithms</w:t>
      </w:r>
    </w:p>
    <w:p w:rsidR="00423F74" w:rsidRPr="00353AEE" w:rsidRDefault="00B301E5" w:rsidP="00CF6F9A">
      <w:pPr>
        <w:pStyle w:val="PRec-MainText"/>
      </w:pPr>
      <w:r w:rsidRPr="00353AEE">
        <w:t>This section demonstrates novel</w:t>
      </w:r>
      <w:del w:id="128" w:author="Hans-Gerd Maas" w:date="2018-05-08T16:11:00Z">
        <w:r w:rsidRPr="00353AEE" w:rsidDel="00B01F40">
          <w:delText>-</w:delText>
        </w:r>
      </w:del>
      <w:r w:rsidRPr="00353AEE">
        <w:t xml:space="preserve"> as well as existing algorithms and methods on mobile devices that are needed for case-specific field-based analysis within the </w:t>
      </w:r>
      <w:r w:rsidRPr="00353AEE">
        <w:lastRenderedPageBreak/>
        <w:t>geosciences. The effectiveness of each algorithm depends on the applied model representation and the target usage.</w:t>
      </w:r>
    </w:p>
    <w:p w:rsidR="00BB25DE" w:rsidRPr="00353AEE" w:rsidRDefault="00E02E30" w:rsidP="00CF6F9A">
      <w:pPr>
        <w:pStyle w:val="PRec-Heading2"/>
      </w:pPr>
      <w:r w:rsidRPr="00353AEE">
        <w:t>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del w:id="129" w:author="Hans-Gerd Maas" w:date="2018-05-08T16:15:00Z">
        <w:r w:rsidR="005D18CB" w:rsidRPr="00353AEE" w:rsidDel="00A56638">
          <w:delText>to</w:delText>
        </w:r>
        <w:r w:rsidRPr="00353AEE" w:rsidDel="00A56638">
          <w:delText xml:space="preserve"> </w:delText>
        </w:r>
      </w:del>
      <w:ins w:id="130" w:author="Hans-Gerd Maas" w:date="2018-05-08T16:15:00Z">
        <w:r w:rsidR="00A56638">
          <w:t>of</w:t>
        </w:r>
        <w:r w:rsidR="00A56638" w:rsidRPr="00353AEE">
          <w:t xml:space="preserve"> </w:t>
        </w:r>
      </w:ins>
      <w:r w:rsidRPr="00353AEE">
        <w:t xml:space="preserve">model presentation as well as for the generation of a synthetic reference image for </w:t>
      </w:r>
      <w:commentRangeStart w:id="131"/>
      <w:r w:rsidRPr="00353AEE">
        <w:t>image-to-geometry registration</w:t>
      </w:r>
      <w:commentRangeEnd w:id="131"/>
      <w:r w:rsidR="00A56638">
        <w:rPr>
          <w:rStyle w:val="Kommentarzeichen"/>
        </w:rPr>
        <w:commentReference w:id="131"/>
      </w:r>
      <w:ins w:id="132" w:author="Greenich Viper" w:date="2018-05-16T22:21:00Z">
        <w:r w:rsidR="00E35ED2">
          <w:t xml:space="preserve"> \ref{Corsini2009,Dellepiane2009,</w:t>
        </w:r>
      </w:ins>
      <w:ins w:id="133" w:author="Greenich Viper" w:date="2018-05-16T22:22:00Z">
        <w:r w:rsidR="00E35ED2">
          <w:t>Sweeney2014,Höllerer2012</w:t>
        </w:r>
        <w:proofErr w:type="gramStart"/>
        <w:r w:rsidR="00E35ED2">
          <w:t>,...</w:t>
        </w:r>
        <w:proofErr w:type="gramEnd"/>
        <w:r w:rsidR="00E35ED2">
          <w:t>}</w:t>
        </w:r>
      </w:ins>
      <w:r w:rsidRPr="00353AEE">
        <w:t xml:space="preserve">. Furthermore, it can be used to synthesize an image from available 3D data for interpretation and annotation in 2D. </w:t>
      </w:r>
    </w:p>
    <w:p w:rsidR="005F3C02" w:rsidRPr="00353AEE" w:rsidRDefault="005F3C02" w:rsidP="00CF6F9A">
      <w:pPr>
        <w:pStyle w:val="PRec-MainText"/>
      </w:pPr>
      <w:r w:rsidRPr="00353AEE">
        <w:t>Algorithms for rendering textured triangulated surfaces are well-known</w:t>
      </w:r>
      <w:del w:id="134" w:author="Hans-Gerd Maas" w:date="2018-05-08T16:17:00Z">
        <w:r w:rsidRPr="00353AEE" w:rsidDel="00A56638">
          <w:delText xml:space="preserve"> amongst </w:delText>
        </w:r>
        <w:r w:rsidR="00B301E5" w:rsidRPr="00353AEE" w:rsidDel="00A56638">
          <w:delText>practitioners</w:delText>
        </w:r>
      </w:del>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CF6F9A">
      <w:pPr>
        <w:pStyle w:val="PRec-Heading2"/>
      </w:pPr>
      <w:commentRangeStart w:id="135"/>
      <w:r w:rsidRPr="00353AEE">
        <w:t>A novel approach to mobile point-based rendering</w:t>
      </w:r>
      <w:commentRangeEnd w:id="135"/>
      <w:r w:rsidR="00A56638">
        <w:rPr>
          <w:rStyle w:val="Kommentarzeichen"/>
          <w:i w:val="0"/>
        </w:rPr>
        <w:commentReference w:id="135"/>
      </w:r>
    </w:p>
    <w:p w:rsidR="005F3C02" w:rsidRPr="00353AEE" w:rsidRDefault="005F3C02" w:rsidP="00CF6F9A">
      <w:pPr>
        <w:pStyle w:val="PRec-MainText"/>
      </w:pPr>
      <w:r w:rsidRPr="00353AEE">
        <w:t xml:space="preserve">In comparison to mesh-based rendering, </w:t>
      </w:r>
      <w:commentRangeStart w:id="136"/>
      <w:r w:rsidRPr="00353AEE">
        <w:t xml:space="preserve">simple point projection </w:t>
      </w:r>
      <w:commentRangeEnd w:id="136"/>
      <w:r w:rsidR="00A56638">
        <w:rPr>
          <w:rStyle w:val="Kommentarzeichen"/>
        </w:rPr>
        <w:commentReference w:id="136"/>
      </w:r>
      <w:r w:rsidRPr="00353AEE">
        <w:t>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commentRangeStart w:id="137"/>
      <w:commentRangeStart w:id="138"/>
      <w:r w:rsidRPr="00353AEE">
        <w:t>.</w:t>
      </w:r>
      <w:commentRangeEnd w:id="137"/>
      <w:r w:rsidR="00E41F83">
        <w:rPr>
          <w:rStyle w:val="Kommentarzeichen"/>
        </w:rPr>
        <w:commentReference w:id="137"/>
      </w:r>
      <w:commentRangeEnd w:id="138"/>
      <w:r w:rsidR="00E35ED2">
        <w:rPr>
          <w:rStyle w:val="Kommentarzeichen"/>
        </w:rPr>
        <w:commentReference w:id="138"/>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735DFD"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del w:id="139" w:author="Hans-Gerd Maas" w:date="2018-05-08T16:26:00Z">
        <w:r w:rsidDel="00E41F83">
          <w:delText>,</w:delText>
        </w:r>
        <w:r w:rsidRPr="00353AEE" w:rsidDel="00E41F83">
          <w:delText xml:space="preserve"> </w:delText>
        </w:r>
      </w:del>
      <w:proofErr w:type="gramStart"/>
      <w:r w:rsidRPr="00353AEE">
        <w:t>where</w:t>
      </w:r>
      <w:proofErr w:type="gramEnd"/>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w:t>
      </w:r>
      <w:ins w:id="140" w:author="Hans-Gerd Maas" w:date="2018-05-08T16:26:00Z">
        <w:r w:rsidR="00E41F83">
          <w:t xml:space="preserve">the </w:t>
        </w:r>
      </w:ins>
      <w:r w:rsidR="005F3C02" w:rsidRPr="00353AEE">
        <w:t xml:space="preserve">camera's projection </w:t>
      </w:r>
      <w:r w:rsidR="000A7D0B" w:rsidRPr="00353AEE">
        <w:t>centre</w:t>
      </w:r>
      <w:r w:rsidR="00AC65B5" w:rsidRPr="00353AEE">
        <w:t>.</w:t>
      </w:r>
      <w:r w:rsidR="005F3C02" w:rsidRPr="00353AEE">
        <w:t xml:space="preserve"> </w:t>
      </w:r>
      <w:commentRangeStart w:id="141"/>
      <w:r w:rsidR="005F3C02" w:rsidRPr="00353AEE">
        <w:t xml:space="preserve">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w:t>
      </w:r>
      <w:ins w:id="142" w:author="Greenich Viper" w:date="2018-05-16T22:26:00Z">
        <w:r w:rsidR="00E35ED2">
          <w:t>,</w:t>
        </w:r>
      </w:ins>
      <w:r w:rsidR="005F3C02" w:rsidRPr="00353AEE">
        <w:t xml:space="preserve">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w:t>
      </w:r>
      <w:ins w:id="143" w:author="Greenich Viper" w:date="2018-05-16T22:26:00Z">
        <w:r w:rsidR="00E35ED2">
          <w:t xml:space="preserve">, is </w:t>
        </w:r>
      </w:ins>
      <w:ins w:id="144" w:author="Greenich Viper" w:date="2018-05-16T22:27:00Z">
        <w:r w:rsidR="00E35ED2">
          <w:t>used as lateral reference</w:t>
        </w:r>
      </w:ins>
      <w:r w:rsidR="005F3C02" w:rsidRPr="00353AEE">
        <w:t xml:space="preserve">. </w:t>
      </w:r>
      <w:commentRangeEnd w:id="141"/>
      <w:r w:rsidR="00E41F83">
        <w:rPr>
          <w:rStyle w:val="Kommentarzeichen"/>
        </w:rPr>
        <w:commentReference w:id="141"/>
      </w:r>
      <w:r w:rsidR="005F3C02" w:rsidRPr="00353AEE">
        <w:t>For</w:t>
      </w:r>
      <w:ins w:id="145" w:author="Hans-Gerd Maas" w:date="2018-05-08T16:27:00Z">
        <w:r w:rsidR="00E41F83">
          <w:t xml:space="preserve"> the</w:t>
        </w:r>
      </w:ins>
      <w:r w:rsidR="005F3C02" w:rsidRPr="00353AEE">
        <w:t xml:space="preserve">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6 (EGM96) is advisable to use</w:t>
      </w:r>
      <w:commentRangeStart w:id="146"/>
      <w:r w:rsidR="00EE74BB" w:rsidRPr="00353AEE">
        <w:t>.</w:t>
      </w:r>
      <w:commentRangeEnd w:id="146"/>
      <w:r w:rsidR="00E41F83">
        <w:rPr>
          <w:rStyle w:val="Kommentarzeichen"/>
        </w:rPr>
        <w:commentReference w:id="146"/>
      </w:r>
      <w:r w:rsidR="00EE74BB" w:rsidRPr="00353AEE">
        <w:t xml:space="preserve"> </w:t>
      </w:r>
    </w:p>
    <w:p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rsidR="00BB25DE" w:rsidRPr="00F100F9" w:rsidRDefault="00BB25DE" w:rsidP="00F100F9">
      <w:pPr>
        <w:pStyle w:val="PRec-MainText"/>
        <w:ind w:firstLine="0"/>
        <w:rPr>
          <w:sz w:val="16"/>
        </w:rPr>
      </w:pPr>
    </w:p>
    <w:p w:rsidR="005F3C02" w:rsidRPr="00353AEE" w:rsidRDefault="00735DFD"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xml:space="preserve">] in the </w:t>
      </w:r>
      <w:r w:rsidR="00DF00E8" w:rsidRPr="00353AEE">
        <w:lastRenderedPageBreak/>
        <w:t>image coordinate system</w:t>
      </w:r>
      <w:r w:rsidRPr="00353AEE">
        <w:t xml:space="preserve">. The normalization of the projected points to homogeneous coordinates is </w:t>
      </w:r>
      <w:proofErr w:type="gramStart"/>
      <w:r w:rsidRPr="00353AEE">
        <w:t>key</w:t>
      </w:r>
      <w:proofErr w:type="gramEnd"/>
      <w:r w:rsidRPr="00353AEE">
        <w:t xml:space="preserve"> in the further processing</w:t>
      </w:r>
      <w:r w:rsidR="00852178" w:rsidRPr="00353AEE">
        <w:t xml:space="preserve"> (</w:t>
      </w:r>
      <w:r w:rsidR="00A50A17">
        <w:t>e</w:t>
      </w:r>
      <w:r w:rsidR="00852178" w:rsidRPr="00353AEE">
        <w:t>q. 3)</w:t>
      </w:r>
      <w:r w:rsidRPr="00353AEE">
        <w:t xml:space="preserve">. </w:t>
      </w:r>
    </w:p>
    <w:p w:rsidR="00F100F9" w:rsidRPr="00F100F9" w:rsidRDefault="00F100F9" w:rsidP="00F100F9">
      <w:pPr>
        <w:pStyle w:val="PRec-MainText"/>
        <w:ind w:firstLine="0"/>
        <w:rPr>
          <w:sz w:val="16"/>
        </w:rPr>
      </w:pPr>
    </w:p>
    <w:p w:rsidR="00AC65B5" w:rsidRPr="00353AEE" w:rsidRDefault="00735DFD"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735DFD"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BB25DE" w:rsidP="003A1137">
      <w:pPr>
        <w:pStyle w:val="PRec-Heading2"/>
      </w:pPr>
      <w:r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735DFD" w:rsidRPr="00353AEE">
        <w:fldChar w:fldCharType="begin"/>
      </w:r>
      <w:r w:rsidR="000A7D0B" w:rsidRPr="00353AEE">
        <w:instrText xml:space="preserve"> REF _Ref512929313 \h </w:instrText>
      </w:r>
      <w:r w:rsidR="00735DFD" w:rsidRPr="00353AEE">
        <w:fldChar w:fldCharType="separate"/>
      </w:r>
      <w:r w:rsidR="00C85B3A" w:rsidRPr="00353AEE">
        <w:t xml:space="preserve">Fig. </w:t>
      </w:r>
      <w:r w:rsidR="00C85B3A">
        <w:rPr>
          <w:noProof/>
        </w:rPr>
        <w:t>4</w:t>
      </w:r>
      <w:r w:rsidR="00735DFD" w:rsidRPr="00353AEE">
        <w:fldChar w:fldCharType="end"/>
      </w:r>
      <w:r w:rsidRPr="00353AEE">
        <w:t xml:space="preserve">). The view frustum's bounding box corner points are calculated using the position and orientation from fused </w:t>
      </w:r>
      <w:proofErr w:type="spellStart"/>
      <w:r w:rsidRPr="00353AEE">
        <w:t>smartphone</w:t>
      </w:r>
      <w:proofErr w:type="spellEnd"/>
      <w:r w:rsidRPr="00353AEE">
        <w:t xml:space="preserv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148" w:name="_Ref512929313"/>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4</w:t>
      </w:r>
      <w:r w:rsidR="00735DFD" w:rsidRPr="00353AEE">
        <w:fldChar w:fldCharType="end"/>
      </w:r>
      <w:bookmarkEnd w:id="148"/>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w:t>
      </w:r>
      <w:proofErr w:type="gramStart"/>
      <w:r w:rsidRPr="00353AEE">
        <w:t xml:space="preserve">depth </w:t>
      </w:r>
      <m:oMath>
        <w:proofErr w:type="gramEnd"/>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w:t>
      </w:r>
      <w:r w:rsidR="00944C7D" w:rsidRPr="00353AEE">
        <w:lastRenderedPageBreak/>
        <w:t>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735DFD" w:rsidRPr="00353AEE">
        <w:fldChar w:fldCharType="begin"/>
      </w:r>
      <w:r w:rsidR="00944C7D" w:rsidRPr="00353AEE">
        <w:instrText xml:space="preserve"> REF _Ref512929313 \h </w:instrText>
      </w:r>
      <w:r w:rsidR="00735DFD" w:rsidRPr="00353AEE">
        <w:fldChar w:fldCharType="separate"/>
      </w:r>
      <w:r w:rsidR="00C85B3A" w:rsidRPr="00353AEE">
        <w:t xml:space="preserve">Fig. </w:t>
      </w:r>
      <w:r w:rsidR="00C85B3A">
        <w:rPr>
          <w:noProof/>
        </w:rPr>
        <w:t>4</w:t>
      </w:r>
      <w:r w:rsidR="00735DFD"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735DFD"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w:t>
      </w:r>
      <w:proofErr w:type="gramStart"/>
      <w:r w:rsidR="006F1468" w:rsidRPr="00353AEE">
        <w:t xml:space="preserve">frame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6F1468" w:rsidP="003A1137">
      <w:pPr>
        <w:pStyle w:val="PRec-Heading2"/>
      </w:pPr>
      <w:r w:rsidRPr="00353AEE">
        <w:t>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proofErr w:type="spellStart"/>
      <w:r w:rsidRPr="00353AEE">
        <w:t>SfM</w:t>
      </w:r>
      <w:proofErr w:type="spellEnd"/>
      <w:r w:rsidRPr="00353AEE">
        <w:t xml:space="preserve">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735DFD" w:rsidRPr="00353AEE">
        <w:fldChar w:fldCharType="begin"/>
      </w:r>
      <w:r w:rsidR="00944C7D" w:rsidRPr="00353AEE">
        <w:instrText xml:space="preserve"> REF _Ref512856604 \h </w:instrText>
      </w:r>
      <w:r w:rsidR="00735DFD" w:rsidRPr="00353AEE">
        <w:fldChar w:fldCharType="separate"/>
      </w:r>
      <w:r w:rsidR="00C85B3A" w:rsidRPr="00353AEE">
        <w:t xml:space="preserve">Fig. </w:t>
      </w:r>
      <w:r w:rsidR="00C85B3A">
        <w:rPr>
          <w:noProof/>
        </w:rPr>
        <w:t>5</w:t>
      </w:r>
      <w:r w:rsidR="00735DFD"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149" w:name="_Ref512856604"/>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5</w:t>
      </w:r>
      <w:r w:rsidR="00735DFD" w:rsidRPr="00353AEE">
        <w:fldChar w:fldCharType="end"/>
      </w:r>
      <w:bookmarkEnd w:id="149"/>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6F1468" w:rsidP="003A1137">
      <w:pPr>
        <w:pStyle w:val="PRec-Heading2"/>
      </w:pPr>
      <w:r w:rsidRPr="00353AEE">
        <w:t>Filling gaps due to missing points</w:t>
      </w:r>
    </w:p>
    <w:p w:rsidR="008A1832" w:rsidRDefault="006F1468" w:rsidP="003A1137">
      <w:pPr>
        <w:pStyle w:val="PRec-MainText"/>
      </w:pPr>
      <w:r w:rsidRPr="00353AEE">
        <w:t xml:space="preserve">Because of pixel size and image plane definition with a specific resolution (i.e. depending on </w:t>
      </w:r>
      <w:proofErr w:type="spellStart"/>
      <w:r w:rsidRPr="00353AEE">
        <w:t>smartphone</w:t>
      </w:r>
      <w:proofErr w:type="spellEnd"/>
      <w:r w:rsidRPr="00353AEE">
        <w:t xml:space="preserv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rsidR="008A1832" w:rsidRDefault="008A1832" w:rsidP="008A1832">
      <w:pPr>
        <w:jc w:val="center"/>
      </w:pPr>
      <w:r>
        <w:rPr>
          <w:noProof/>
          <w:lang w:val="de-DE" w:eastAsia="de-DE"/>
        </w:rPr>
        <w:lastRenderedPageBreak/>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8"/>
                    <a:stretch>
                      <a:fillRect/>
                    </a:stretch>
                  </pic:blipFill>
                  <pic:spPr>
                    <a:xfrm>
                      <a:off x="0" y="0"/>
                      <a:ext cx="4590000" cy="1783460"/>
                    </a:xfrm>
                    <a:prstGeom prst="rect">
                      <a:avLst/>
                    </a:prstGeom>
                  </pic:spPr>
                </pic:pic>
              </a:graphicData>
            </a:graphic>
          </wp:inline>
        </w:drawing>
      </w:r>
    </w:p>
    <w:p w:rsidR="008A1832" w:rsidRPr="00353AEE" w:rsidRDefault="008A1832" w:rsidP="008A1832">
      <w:pPr>
        <w:pStyle w:val="PRec-Figures"/>
        <w:rPr>
          <w:rFonts w:eastAsia="SimSun"/>
          <w:lang w:eastAsia="en-GB"/>
        </w:rPr>
      </w:pPr>
      <w:bookmarkStart w:id="150" w:name="_Ref512929386"/>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Pr>
          <w:noProof/>
        </w:rPr>
        <w:t>6</w:t>
      </w:r>
      <w:r w:rsidR="00735DFD" w:rsidRPr="00353AEE">
        <w:fldChar w:fldCharType="end"/>
      </w:r>
      <w:bookmarkEnd w:id="150"/>
      <w:r w:rsidRPr="00353AEE">
        <w:rPr>
          <w:rFonts w:eastAsia="SimSun"/>
          <w:lang w:eastAsia="en-GB"/>
        </w:rPr>
        <w:t xml:space="preserve"> Fill image gaps using nearest neighbour binary search in 3D domain.</w:t>
      </w:r>
    </w:p>
    <w:p w:rsidR="006F1468" w:rsidRPr="00353AEE" w:rsidRDefault="006F1468" w:rsidP="003A1137">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735DFD" w:rsidRPr="00353AEE">
            <w:fldChar w:fldCharType="begin"/>
          </w:r>
          <w:r w:rsidR="00C9311B" w:rsidRPr="00E76B28">
            <w:instrText xml:space="preserve"> CITATION Bentley1975 \l 1031 </w:instrText>
          </w:r>
          <w:r w:rsidR="00735DFD" w:rsidRPr="00353AEE">
            <w:fldChar w:fldCharType="separate"/>
          </w:r>
          <w:r w:rsidR="00C85B3A">
            <w:rPr>
              <w:noProof/>
            </w:rPr>
            <w:t>(Bentley, 1975)</w:t>
          </w:r>
          <w:r w:rsidR="00735DFD"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r w:rsidR="00C973C2">
        <w:t>l</w:t>
      </w:r>
      <w:r w:rsidRPr="00353AEE">
        <w:t>use</w:t>
      </w:r>
      <w:proofErr w:type="spellEnd"/>
      <w:r w:rsidRPr="00353AEE">
        <w:t xml:space="preserve"> </w:t>
      </w:r>
      <w:r w:rsidRPr="003441D3">
        <w:rPr>
          <w:color w:val="000000" w:themeColor="text1"/>
        </w:rPr>
        <w:t xml:space="preserve">case in section </w:t>
      </w:r>
      <w:r w:rsidR="00542172" w:rsidRPr="00542172">
        <w:rPr>
          <w:i/>
          <w:color w:val="000000" w:themeColor="text1"/>
        </w:rPr>
        <w:t>Derivation of hydrological parameters</w:t>
      </w:r>
      <w:r w:rsidRPr="003441D3">
        <w:rPr>
          <w:color w:val="000000" w:themeColor="text1"/>
        </w:rPr>
        <w:t>, a before</w:t>
      </w:r>
      <w:r w:rsidRPr="00353AEE">
        <w:t xml:space="preserve">-after comparison of the gap filling is shown in </w:t>
      </w:r>
      <w:r w:rsidR="00735DFD" w:rsidRPr="00353AEE">
        <w:fldChar w:fldCharType="begin"/>
      </w:r>
      <w:r w:rsidR="00944C7D" w:rsidRPr="00353AEE">
        <w:instrText xml:space="preserve"> REF _Ref512929386 \h </w:instrText>
      </w:r>
      <w:r w:rsidR="00735DFD" w:rsidRPr="00353AEE">
        <w:fldChar w:fldCharType="separate"/>
      </w:r>
      <w:r w:rsidR="00C85B3A" w:rsidRPr="00353AEE">
        <w:t xml:space="preserve">Fig. </w:t>
      </w:r>
      <w:r w:rsidR="00C85B3A">
        <w:rPr>
          <w:noProof/>
        </w:rPr>
        <w:t>6</w:t>
      </w:r>
      <w:r w:rsidR="00735DFD" w:rsidRPr="00353AEE">
        <w:fldChar w:fldCharType="end"/>
      </w:r>
      <w:r w:rsidR="00944C7D" w:rsidRPr="00353AEE">
        <w:t>.</w:t>
      </w:r>
    </w:p>
    <w:p w:rsidR="00021D47" w:rsidRPr="00353AEE" w:rsidRDefault="00021D47" w:rsidP="003A1137">
      <w:pPr>
        <w:pStyle w:val="PRec-Heading2"/>
      </w:pPr>
      <w:r w:rsidRPr="006A743D">
        <w:t>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735DFD" w:rsidP="00E76B28">
      <w:pPr>
        <w:jc w:val="center"/>
        <w:rPr>
          <w:sz w:val="16"/>
          <w:szCs w:val="16"/>
        </w:rPr>
      </w:pPr>
      <m:oMath>
        <w:bookmarkStart w:id="151"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51"/>
      <w:r w:rsidR="0037617F" w:rsidRPr="00353AEE">
        <w:rPr>
          <w:sz w:val="16"/>
          <w:szCs w:val="16"/>
        </w:rPr>
        <w:t xml:space="preserve"> </w:t>
      </w:r>
      <w:r w:rsidR="0037617F" w:rsidRPr="00353AEE">
        <w:rPr>
          <w:sz w:val="16"/>
          <w:szCs w:val="16"/>
        </w:rPr>
        <w:tab/>
      </w:r>
      <w:proofErr w:type="gramStart"/>
      <w:r w:rsidR="0037617F" w:rsidRPr="00353AEE">
        <w:rPr>
          <w:sz w:val="16"/>
          <w:szCs w:val="16"/>
        </w:rPr>
        <w:t>with</w:t>
      </w:r>
      <w:proofErr w:type="gramEnd"/>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proofErr w:type="gramStart"/>
      <w:r w:rsidRPr="00353AEE">
        <w:rPr>
          <w:sz w:val="16"/>
        </w:rPr>
        <w:t>with</w:t>
      </w:r>
      <w:proofErr w:type="gramEnd"/>
      <w:r w:rsidRPr="00353AEE">
        <w:rPr>
          <w:sz w:val="16"/>
        </w:rPr>
        <w:t xml:space="preserve">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w:t>
      </w:r>
      <w:proofErr w:type="gramStart"/>
      <w:r w:rsidR="00021D47" w:rsidRPr="00353AEE">
        <w:rPr>
          <w:sz w:val="16"/>
        </w:rPr>
        <w:t>point</w:t>
      </w:r>
      <w:proofErr w:type="gramEnd"/>
      <w:r w:rsidR="00021D47" w:rsidRPr="00353AEE">
        <w:rPr>
          <w:sz w:val="16"/>
        </w:rPr>
        <w:t xml:space="preserve">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w:t>
      </w:r>
      <w:proofErr w:type="gramStart"/>
      <w:r w:rsidR="00021D47" w:rsidRPr="00353AEE">
        <w:rPr>
          <w:sz w:val="16"/>
        </w:rPr>
        <w:t>image</w:t>
      </w:r>
      <w:proofErr w:type="gramEnd"/>
      <w:r w:rsidR="00021D47" w:rsidRPr="00353AEE">
        <w:rPr>
          <w:sz w:val="16"/>
        </w:rPr>
        <w:t xml:space="preserv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735DFD" w:rsidRPr="00E76B28">
            <w:rPr>
              <w:color w:val="000000" w:themeColor="text1"/>
            </w:rPr>
            <w:fldChar w:fldCharType="begin"/>
          </w:r>
          <w:r w:rsidR="00D86F78" w:rsidRPr="00E21FB0">
            <w:rPr>
              <w:color w:val="000000" w:themeColor="text1"/>
            </w:rPr>
            <w:instrText xml:space="preserve">CITATION Mik04 \l 1031 </w:instrText>
          </w:r>
          <w:r w:rsidR="00735DFD" w:rsidRPr="00E76B28">
            <w:rPr>
              <w:color w:val="000000" w:themeColor="text1"/>
            </w:rPr>
            <w:fldChar w:fldCharType="separate"/>
          </w:r>
          <w:r w:rsidR="00C85B3A" w:rsidRPr="00C85B3A">
            <w:rPr>
              <w:noProof/>
              <w:color w:val="000000" w:themeColor="text1"/>
            </w:rPr>
            <w:t>(Mikolajczyk &amp; Schmid, 2004)</w:t>
          </w:r>
          <w:r w:rsidR="00735DFD"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735DFD" w:rsidRPr="00353AEE">
            <w:fldChar w:fldCharType="begin"/>
          </w:r>
          <w:r w:rsidR="00857596" w:rsidRPr="00E21FB0">
            <w:instrText xml:space="preserve">CITATION Kehl2016_ISPRS \l 1031 </w:instrText>
          </w:r>
          <w:r w:rsidR="00735DFD" w:rsidRPr="00353AEE">
            <w:fldChar w:fldCharType="separate"/>
          </w:r>
          <w:r w:rsidR="00C85B3A">
            <w:rPr>
              <w:noProof/>
            </w:rPr>
            <w:t>(Kehl, et al., 2016a)</w:t>
          </w:r>
          <w:r w:rsidR="00735DFD"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735DFD" w:rsidRPr="00353AEE">
            <w:fldChar w:fldCharType="begin"/>
          </w:r>
          <w:r w:rsidR="00ED3F70" w:rsidRPr="00E21FB0">
            <w:instrText xml:space="preserve">CITATION Sibbing2013 \m Sattler2011 \m Rodriguez2012 \m Garcia2015 \l 1031 </w:instrText>
          </w:r>
          <w:r w:rsidR="00735DFD" w:rsidRPr="00353AEE">
            <w:fldChar w:fldCharType="separate"/>
          </w:r>
          <w:r w:rsidR="00C85B3A">
            <w:rPr>
              <w:noProof/>
            </w:rPr>
            <w:t>(Sibbing, et al., 2013; Sattler, et al., 2011; Rodríguez, et al., 2012; García, et al., 2015)</w:t>
          </w:r>
          <w:r w:rsidR="00735DFD"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w:t>
      </w:r>
      <w:r w:rsidR="00021D47" w:rsidRPr="00E76B28">
        <w:rPr>
          <w:color w:val="000000" w:themeColor="text1"/>
        </w:rPr>
        <w:lastRenderedPageBreak/>
        <w:t xml:space="preserve">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735DFD" w:rsidRPr="00353AEE">
            <w:fldChar w:fldCharType="begin"/>
          </w:r>
          <w:r w:rsidRPr="00E76B28">
            <w:instrText xml:space="preserve"> CITATION Gauglitz2014 \l 1031  \m Sweeney2015</w:instrText>
          </w:r>
          <w:r w:rsidR="00735DFD" w:rsidRPr="00353AEE">
            <w:fldChar w:fldCharType="separate"/>
          </w:r>
          <w:r w:rsidR="00C85B3A">
            <w:rPr>
              <w:noProof/>
            </w:rPr>
            <w:t>(Gauglitz, et al., 2014; Sweeney, et al., 2015)</w:t>
          </w:r>
          <w:r w:rsidR="00735DFD" w:rsidRPr="00353AEE">
            <w:fldChar w:fldCharType="end"/>
          </w:r>
        </w:sdtContent>
      </w:sdt>
      <w:r w:rsidRPr="00353AEE">
        <w:t xml:space="preserve"> over field geology </w:t>
      </w:r>
      <w:sdt>
        <w:sdtPr>
          <w:id w:val="1595283939"/>
          <w:citation/>
        </w:sdtPr>
        <w:sdtContent>
          <w:r w:rsidR="00735DFD" w:rsidRPr="00353AEE">
            <w:fldChar w:fldCharType="begin"/>
          </w:r>
          <w:r w:rsidRPr="00E76B28">
            <w:instrText xml:space="preserve">CITATION Kehl2016_ISPRS \m Kehl2017_VGC \l 1031 </w:instrText>
          </w:r>
          <w:r w:rsidR="00735DFD" w:rsidRPr="00353AEE">
            <w:fldChar w:fldCharType="separate"/>
          </w:r>
          <w:r w:rsidR="00C85B3A">
            <w:rPr>
              <w:noProof/>
            </w:rPr>
            <w:t>(Kehl, et al., 2016a; Kehl, et al., 2017b)</w:t>
          </w:r>
          <w:r w:rsidR="00735DFD" w:rsidRPr="00353AEE">
            <w:fldChar w:fldCharType="end"/>
          </w:r>
        </w:sdtContent>
      </w:sdt>
      <w:r w:rsidRPr="00353AEE">
        <w:t xml:space="preserve">, to surface hydrology </w:t>
      </w:r>
      <w:sdt>
        <w:sdtPr>
          <w:id w:val="-2014827964"/>
          <w:citation/>
        </w:sdtPr>
        <w:sdtContent>
          <w:r w:rsidR="00735DFD" w:rsidRPr="00353AEE">
            <w:fldChar w:fldCharType="begin"/>
          </w:r>
          <w:r w:rsidRPr="00E76B28">
            <w:instrText xml:space="preserve"> CITATION Kroehnert2017a \l 1031  \m Boerner2016</w:instrText>
          </w:r>
          <w:r w:rsidR="00735DFD" w:rsidRPr="00353AEE">
            <w:fldChar w:fldCharType="separate"/>
          </w:r>
          <w:r w:rsidR="00C85B3A">
            <w:rPr>
              <w:noProof/>
            </w:rPr>
            <w:t>(Kröhnert &amp; Meichsner, 2017; Boerner &amp; Kröhnert, 2016)</w:t>
          </w:r>
          <w:r w:rsidR="00735DFD"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735DFD" w:rsidRPr="00353AEE">
            <w:fldChar w:fldCharType="begin"/>
          </w:r>
          <w:r w:rsidRPr="00E76B28">
            <w:instrText xml:space="preserve">CITATION Kehl2017_PHOR \l 1031 </w:instrText>
          </w:r>
          <w:r w:rsidR="00735DFD" w:rsidRPr="00353AEE">
            <w:fldChar w:fldCharType="separate"/>
          </w:r>
          <w:r w:rsidR="00C85B3A">
            <w:rPr>
              <w:noProof/>
            </w:rPr>
            <w:t>(Kehl, et al., 2017a)</w:t>
          </w:r>
          <w:r w:rsidR="00735DFD" w:rsidRPr="00353AEE">
            <w:fldChar w:fldCharType="end"/>
          </w:r>
        </w:sdtContent>
      </w:sdt>
      <w:r w:rsidRPr="00353AEE">
        <w:t xml:space="preserve">. A completely alternative technique to feature-based methods is Mutual Information (MI) </w:t>
      </w:r>
      <w:sdt>
        <w:sdtPr>
          <w:id w:val="-1370529867"/>
          <w:citation/>
        </w:sdtPr>
        <w:sdtContent>
          <w:r w:rsidR="00735DFD" w:rsidRPr="00353AEE">
            <w:fldChar w:fldCharType="begin"/>
          </w:r>
          <w:r w:rsidRPr="00E76B28">
            <w:instrText xml:space="preserve"> CITATION Viola1997 \l 1031  \m Corsini2013</w:instrText>
          </w:r>
          <w:r w:rsidR="00735DFD" w:rsidRPr="00353AEE">
            <w:fldChar w:fldCharType="separate"/>
          </w:r>
          <w:r w:rsidR="00C85B3A">
            <w:rPr>
              <w:noProof/>
            </w:rPr>
            <w:t>(Viola &amp; Wells, 1997; Corsini, et al., 2013)</w:t>
          </w:r>
          <w:r w:rsidR="00735DFD"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w:t>
      </w:r>
      <w:proofErr w:type="spellStart"/>
      <w:r w:rsidRPr="00353AEE">
        <w:t>ly</w:t>
      </w:r>
      <w:proofErr w:type="spellEnd"/>
      <w:r w:rsidRPr="00353AEE">
        <w:t xml:space="preserve">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735DFD" w:rsidRPr="00353AEE">
            <w:fldChar w:fldCharType="begin"/>
          </w:r>
          <w:r w:rsidRPr="00E76B28">
            <w:instrText xml:space="preserve"> CITATION Powell2006 \l 1031 </w:instrText>
          </w:r>
          <w:r w:rsidR="00735DFD" w:rsidRPr="00353AEE">
            <w:fldChar w:fldCharType="separate"/>
          </w:r>
          <w:r w:rsidR="00C85B3A">
            <w:rPr>
              <w:noProof/>
            </w:rPr>
            <w:t>(Powell, 2006)</w:t>
          </w:r>
          <w:r w:rsidR="00735DFD"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735DFD" w:rsidRPr="00E21FB0">
            <w:rPr>
              <w:color w:val="000000" w:themeColor="text1"/>
            </w:rPr>
            <w:fldChar w:fldCharType="begin"/>
          </w:r>
          <w:r w:rsidRPr="00E21FB0">
            <w:rPr>
              <w:color w:val="000000" w:themeColor="text1"/>
            </w:rPr>
            <w:instrText xml:space="preserve"> CITATION Corsini2013 \l 1031 </w:instrText>
          </w:r>
          <w:r w:rsidR="00735DFD" w:rsidRPr="00E21FB0">
            <w:rPr>
              <w:color w:val="000000" w:themeColor="text1"/>
            </w:rPr>
            <w:fldChar w:fldCharType="separate"/>
          </w:r>
          <w:r w:rsidR="00C85B3A" w:rsidRPr="00C85B3A">
            <w:rPr>
              <w:noProof/>
              <w:color w:val="000000" w:themeColor="text1"/>
            </w:rPr>
            <w:t>(Corsini, et al., 2013)</w:t>
          </w:r>
          <w:r w:rsidR="00735DFD"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735DFD" w:rsidRPr="00E21FB0">
            <w:rPr>
              <w:color w:val="000000" w:themeColor="text1"/>
            </w:rPr>
            <w:fldChar w:fldCharType="begin"/>
          </w:r>
          <w:r w:rsidR="00F729AF" w:rsidRPr="00E21FB0">
            <w:rPr>
              <w:color w:val="000000" w:themeColor="text1"/>
            </w:rPr>
            <w:instrText xml:space="preserve"> CITATION Kroehnert2017b \l 1031 </w:instrText>
          </w:r>
          <w:r w:rsidR="00735DFD" w:rsidRPr="00E21FB0">
            <w:rPr>
              <w:color w:val="000000" w:themeColor="text1"/>
            </w:rPr>
            <w:fldChar w:fldCharType="separate"/>
          </w:r>
          <w:r w:rsidR="00C85B3A" w:rsidRPr="00C85B3A">
            <w:rPr>
              <w:noProof/>
              <w:color w:val="000000" w:themeColor="text1"/>
            </w:rPr>
            <w:t>(Kröhnert, et al., 2017)</w:t>
          </w:r>
          <w:r w:rsidR="00735DFD"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735DFD" w:rsidRPr="00353AEE">
            <w:fldChar w:fldCharType="begin"/>
          </w:r>
          <w:r w:rsidR="00ED3F70" w:rsidRPr="00E76B28">
            <w:instrText xml:space="preserve"> CITATION Torr2000 \l 1031 </w:instrText>
          </w:r>
          <w:r w:rsidR="00735DFD" w:rsidRPr="00353AEE">
            <w:fldChar w:fldCharType="separate"/>
          </w:r>
          <w:r w:rsidR="00C85B3A">
            <w:rPr>
              <w:noProof/>
            </w:rPr>
            <w:t>(Torr &amp; Zisserman, 2000)</w:t>
          </w:r>
          <w:r w:rsidR="00735DFD" w:rsidRPr="00353AEE">
            <w:fldChar w:fldCharType="end"/>
          </w:r>
        </w:sdtContent>
      </w:sdt>
      <w:r w:rsidRPr="00353AEE">
        <w:t xml:space="preserve">. The whole process can easily be executed on mobile devices </w:t>
      </w:r>
      <w:sdt>
        <w:sdtPr>
          <w:id w:val="-11306962"/>
          <w:citation/>
        </w:sdtPr>
        <w:sdtContent>
          <w:r w:rsidR="00735DFD" w:rsidRPr="00353AEE">
            <w:fldChar w:fldCharType="begin"/>
          </w:r>
          <w:r w:rsidR="00857596" w:rsidRPr="00E76B28">
            <w:instrText xml:space="preserve">CITATION Kehl2016_ISPRS \l 1031 </w:instrText>
          </w:r>
          <w:r w:rsidR="00735DFD" w:rsidRPr="00353AEE">
            <w:fldChar w:fldCharType="separate"/>
          </w:r>
          <w:r w:rsidR="00C85B3A">
            <w:rPr>
              <w:noProof/>
            </w:rPr>
            <w:t>(Kehl, et al., 2016a)</w:t>
          </w:r>
          <w:r w:rsidR="00735DFD"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735DFD" w:rsidRPr="00353AEE">
            <w:fldChar w:fldCharType="begin"/>
          </w:r>
          <w:r w:rsidR="00F729AF" w:rsidRPr="00E21FB0">
            <w:instrText xml:space="preserve"> CITATION Sánchez2017 \l 1031 </w:instrText>
          </w:r>
          <w:r w:rsidR="00735DFD" w:rsidRPr="00353AEE">
            <w:fldChar w:fldCharType="separate"/>
          </w:r>
          <w:r w:rsidR="00C85B3A">
            <w:rPr>
              <w:noProof/>
            </w:rPr>
            <w:t>(Sánchez-García, et al., 2017)</w:t>
          </w:r>
          <w:r w:rsidR="00735DFD" w:rsidRPr="00353AEE">
            <w:fldChar w:fldCharType="end"/>
          </w:r>
        </w:sdtContent>
      </w:sdt>
      <w:r w:rsidR="00D86F78" w:rsidRPr="00353AEE">
        <w:t xml:space="preserve"> </w:t>
      </w:r>
      <w:r w:rsidRPr="00353AEE">
        <w:t xml:space="preserve">straight-edge enforcement or object outlines). </w:t>
      </w:r>
    </w:p>
    <w:p w:rsidR="00F830A5" w:rsidRPr="00353AEE" w:rsidRDefault="0017374A" w:rsidP="005F3046">
      <w:pPr>
        <w:pStyle w:val="PRec-Heading1"/>
        <w:rPr>
          <w:rFonts w:eastAsia="SimSun"/>
          <w:lang w:eastAsia="en-GB"/>
        </w:rPr>
      </w:pPr>
      <w:r w:rsidRPr="00353AEE">
        <w:rPr>
          <w:rFonts w:eastAsia="SimSun"/>
          <w:lang w:eastAsia="en-GB"/>
        </w:rPr>
        <w:lastRenderedPageBreak/>
        <w:t>Sensors</w:t>
      </w:r>
    </w:p>
    <w:p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w:t>
      </w:r>
      <w:proofErr w:type="spellStart"/>
      <w:r w:rsidRPr="00353AEE">
        <w:rPr>
          <w:rStyle w:val="PRec-MainTextZchn"/>
          <w:rFonts w:eastAsia="SimSun"/>
        </w:rPr>
        <w:t>smartphones</w:t>
      </w:r>
      <w:proofErr w:type="spellEnd"/>
      <w:r w:rsidRPr="00353AEE">
        <w:rPr>
          <w:rStyle w:val="PRec-MainTextZchn"/>
          <w:rFonts w:eastAsia="SimSun"/>
        </w:rPr>
        <w:t xml:space="preserve">? </w:t>
      </w:r>
      <w:proofErr w:type="spellStart"/>
      <w:r w:rsidRPr="00353AEE">
        <w:rPr>
          <w:rStyle w:val="PRec-MainTextZchn"/>
          <w:rFonts w:eastAsia="SimSun"/>
        </w:rPr>
        <w:t>Smartphones</w:t>
      </w:r>
      <w:proofErr w:type="spellEnd"/>
      <w:r w:rsidRPr="00353AEE">
        <w:rPr>
          <w:rStyle w:val="PRec-MainTextZchn"/>
          <w:rFonts w:eastAsia="SimSun"/>
        </w:rPr>
        <w:t xml:space="preserve">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w:t>
      </w:r>
      <w:proofErr w:type="spellStart"/>
      <w:r w:rsidRPr="00353AEE">
        <w:rPr>
          <w:rStyle w:val="PRec-MainTextZchn"/>
          <w:rFonts w:eastAsia="SimSun"/>
        </w:rPr>
        <w:t>smartphones</w:t>
      </w:r>
      <w:proofErr w:type="spellEnd"/>
      <w:r w:rsidRPr="00353AEE">
        <w:rPr>
          <w:rStyle w:val="PRec-MainTextZchn"/>
          <w:rFonts w:eastAsia="SimSun"/>
        </w:rPr>
        <w:t>'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830A5" w:rsidP="005F3046">
      <w:pPr>
        <w:pStyle w:val="PRec-Heading2"/>
        <w:rPr>
          <w:rFonts w:eastAsia="SimSun"/>
          <w:lang w:eastAsia="en-GB"/>
        </w:rPr>
      </w:pPr>
      <w:r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 xml:space="preserve">One of the most important factors behind this may lie in the distribution of </w:t>
      </w:r>
      <w:proofErr w:type="spellStart"/>
      <w:r w:rsidRPr="00353AEE">
        <w:rPr>
          <w:rFonts w:eastAsia="SimSun"/>
          <w:lang w:eastAsia="en-GB"/>
        </w:rPr>
        <w:t>smartphones</w:t>
      </w:r>
      <w:proofErr w:type="spellEnd"/>
      <w:r w:rsidRPr="00353AEE">
        <w:rPr>
          <w:rFonts w:eastAsia="SimSun"/>
          <w:lang w:eastAsia="en-GB"/>
        </w:rPr>
        <w:t xml:space="preserve">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 xml:space="preserve">For this, most of today's </w:t>
      </w:r>
      <w:proofErr w:type="spellStart"/>
      <w:r w:rsidRPr="00353AEE">
        <w:rPr>
          <w:rFonts w:eastAsia="SimSun"/>
          <w:lang w:eastAsia="en-GB"/>
        </w:rPr>
        <w:t>smartphones</w:t>
      </w:r>
      <w:proofErr w:type="spellEnd"/>
      <w:r w:rsidRPr="00353AEE">
        <w:rPr>
          <w:rFonts w:eastAsia="SimSun"/>
          <w:lang w:eastAsia="en-GB"/>
        </w:rPr>
        <w:t xml:space="preserve">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w:t>
      </w:r>
      <w:proofErr w:type="spellStart"/>
      <w:r w:rsidRPr="00353AEE">
        <w:rPr>
          <w:rFonts w:eastAsia="SimSun"/>
          <w:lang w:eastAsia="en-GB"/>
        </w:rPr>
        <w:t>smartphones</w:t>
      </w:r>
      <w:proofErr w:type="spellEnd"/>
      <w:r w:rsidRPr="00353AEE">
        <w:rPr>
          <w:rFonts w:eastAsia="SimSun"/>
          <w:lang w:eastAsia="en-GB"/>
        </w:rPr>
        <w:t xml:space="preserve"> gain more and more popularity e.g. for mobile mapping </w:t>
      </w:r>
      <w:sdt>
        <w:sdtPr>
          <w:rPr>
            <w:rFonts w:eastAsia="SimSun"/>
            <w:lang w:eastAsia="en-GB"/>
          </w:rPr>
          <w:id w:val="1284686122"/>
          <w:citation/>
        </w:sdtPr>
        <w:sdtContent>
          <w:r w:rsidR="00735DFD"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735DFD" w:rsidRPr="00353AEE">
            <w:rPr>
              <w:rFonts w:eastAsia="SimSun"/>
              <w:lang w:eastAsia="en-GB"/>
            </w:rPr>
            <w:fldChar w:fldCharType="separate"/>
          </w:r>
          <w:r w:rsidR="00C85B3A" w:rsidRPr="00C85B3A">
            <w:rPr>
              <w:rFonts w:eastAsia="SimSun"/>
              <w:noProof/>
              <w:lang w:eastAsia="en-GB"/>
            </w:rPr>
            <w:t>(Westhead, et al., 2013; Masiero, et al., 2016)</w:t>
          </w:r>
          <w:r w:rsidR="00735DFD"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735DFD"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735DFD" w:rsidRPr="00353AEE">
            <w:rPr>
              <w:rFonts w:eastAsia="SimSun"/>
              <w:lang w:eastAsia="en-GB"/>
            </w:rPr>
            <w:fldChar w:fldCharType="separate"/>
          </w:r>
          <w:r w:rsidR="00C85B3A" w:rsidRPr="00C85B3A">
            <w:rPr>
              <w:rFonts w:eastAsia="SimSun"/>
              <w:noProof/>
              <w:lang w:eastAsia="en-GB"/>
            </w:rPr>
            <w:t>(Muratov, et al., 2016; Ishihara, et al., 2017)</w:t>
          </w:r>
          <w:r w:rsidR="00735DFD"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w:t>
      </w:r>
      <w:proofErr w:type="spellStart"/>
      <w:r w:rsidRPr="00353AEE">
        <w:rPr>
          <w:rFonts w:eastAsia="SimSun"/>
          <w:lang w:eastAsia="en-GB"/>
        </w:rPr>
        <w:t>smartphone</w:t>
      </w:r>
      <w:proofErr w:type="spellEnd"/>
      <w:r w:rsidRPr="00353AEE">
        <w:rPr>
          <w:rFonts w:eastAsia="SimSun"/>
          <w:lang w:eastAsia="en-GB"/>
        </w:rPr>
        <w:t xml:space="preserv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735DFD" w:rsidRPr="00353AEE">
            <w:rPr>
              <w:rFonts w:eastAsia="SimSun"/>
              <w:lang w:eastAsia="en-GB"/>
            </w:rPr>
            <w:fldChar w:fldCharType="begin"/>
          </w:r>
          <w:r w:rsidR="00ED3F70" w:rsidRPr="00E21FB0">
            <w:rPr>
              <w:rFonts w:eastAsia="SimSun"/>
              <w:lang w:eastAsia="en-GB"/>
            </w:rPr>
            <w:instrText xml:space="preserve"> CITATION Blum2013 \l 1031 </w:instrText>
          </w:r>
          <w:r w:rsidR="00735DFD" w:rsidRPr="00353AEE">
            <w:rPr>
              <w:rFonts w:eastAsia="SimSun"/>
              <w:lang w:eastAsia="en-GB"/>
            </w:rPr>
            <w:fldChar w:fldCharType="separate"/>
          </w:r>
          <w:r w:rsidR="00C85B3A" w:rsidRPr="00C85B3A">
            <w:rPr>
              <w:rFonts w:eastAsia="SimSun"/>
              <w:noProof/>
              <w:lang w:eastAsia="en-GB"/>
            </w:rPr>
            <w:t>(Blum, et al., 2013)</w:t>
          </w:r>
          <w:r w:rsidR="00735DFD" w:rsidRPr="00353AEE">
            <w:rPr>
              <w:rFonts w:eastAsia="SimSun"/>
              <w:lang w:eastAsia="en-GB"/>
            </w:rPr>
            <w:fldChar w:fldCharType="end"/>
          </w:r>
        </w:sdtContent>
      </w:sdt>
      <w:r w:rsidRPr="00353AEE">
        <w:rPr>
          <w:rFonts w:eastAsia="SimSun"/>
          <w:lang w:eastAsia="en-GB"/>
        </w:rPr>
        <w:t xml:space="preserve"> </w:t>
      </w:r>
      <w:proofErr w:type="gramStart"/>
      <w:r w:rsidRPr="00353AEE">
        <w:rPr>
          <w:rFonts w:eastAsia="SimSun"/>
          <w:lang w:eastAsia="en-GB"/>
        </w:rPr>
        <w:t>observe</w:t>
      </w:r>
      <w:proofErr w:type="gramEnd"/>
      <w:r w:rsidRPr="00353AEE">
        <w:rPr>
          <w:rFonts w:eastAsia="SimSun"/>
          <w:lang w:eastAsia="en-GB"/>
        </w:rPr>
        <w:t xml:space="preserve"> the positioning for Android </w:t>
      </w:r>
      <w:proofErr w:type="spellStart"/>
      <w:r w:rsidRPr="00353AEE">
        <w:rPr>
          <w:rFonts w:eastAsia="SimSun"/>
          <w:lang w:eastAsia="en-GB"/>
        </w:rPr>
        <w:t>smartphone</w:t>
      </w:r>
      <w:proofErr w:type="spellEnd"/>
      <w:r w:rsidRPr="00353AEE">
        <w:rPr>
          <w:rFonts w:eastAsia="SimSun"/>
          <w:lang w:eastAsia="en-GB"/>
        </w:rPr>
        <w:t xml:space="preserv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735DFD" w:rsidRPr="00353AEE">
            <w:rPr>
              <w:rFonts w:eastAsia="SimSun"/>
              <w:lang w:eastAsia="en-GB"/>
            </w:rPr>
            <w:fldChar w:fldCharType="begin"/>
          </w:r>
          <w:r w:rsidR="00ED3F70" w:rsidRPr="00E21FB0">
            <w:rPr>
              <w:rFonts w:eastAsia="SimSun"/>
              <w:lang w:eastAsia="en-GB"/>
            </w:rPr>
            <w:instrText xml:space="preserve"> CITATION Fritsch2011 \l 1031 </w:instrText>
          </w:r>
          <w:r w:rsidR="00735DFD" w:rsidRPr="00353AEE">
            <w:rPr>
              <w:rFonts w:eastAsia="SimSun"/>
              <w:lang w:eastAsia="en-GB"/>
            </w:rPr>
            <w:fldChar w:fldCharType="separate"/>
          </w:r>
          <w:r w:rsidR="00C85B3A" w:rsidRPr="00C85B3A">
            <w:rPr>
              <w:rFonts w:eastAsia="SimSun"/>
              <w:noProof/>
              <w:lang w:eastAsia="en-GB"/>
            </w:rPr>
            <w:t>(Fritsch, et al., 2011)</w:t>
          </w:r>
          <w:r w:rsidR="00735DFD"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w:t>
      </w:r>
      <w:proofErr w:type="spellStart"/>
      <w:r w:rsidRPr="00353AEE">
        <w:rPr>
          <w:rFonts w:eastAsia="SimSun"/>
          <w:lang w:eastAsia="en-GB"/>
        </w:rPr>
        <w:t>smartphone</w:t>
      </w:r>
      <w:proofErr w:type="spellEnd"/>
      <w:r w:rsidRPr="00353AEE">
        <w:rPr>
          <w:rFonts w:eastAsia="SimSun"/>
          <w:lang w:eastAsia="en-GB"/>
        </w:rPr>
        <w:t xml:space="preserve"> HTC Hero of 15-25 m valid in 95 % of cases which was also estimated by </w:t>
      </w:r>
      <w:sdt>
        <w:sdtPr>
          <w:rPr>
            <w:rFonts w:eastAsia="SimSun"/>
            <w:lang w:eastAsia="en-GB"/>
          </w:rPr>
          <w:id w:val="-771083842"/>
          <w:citation/>
        </w:sdtPr>
        <w:sdtContent>
          <w:r w:rsidR="00735DFD" w:rsidRPr="00353AEE">
            <w:rPr>
              <w:rFonts w:eastAsia="SimSun"/>
              <w:lang w:eastAsia="en-GB"/>
            </w:rPr>
            <w:fldChar w:fldCharType="begin"/>
          </w:r>
          <w:r w:rsidR="00ED3F70" w:rsidRPr="00E21FB0">
            <w:rPr>
              <w:rFonts w:eastAsia="SimSun"/>
              <w:lang w:eastAsia="en-GB"/>
            </w:rPr>
            <w:instrText xml:space="preserve"> CITATION Zhu2013 \l 1031 </w:instrText>
          </w:r>
          <w:r w:rsidR="00735DFD" w:rsidRPr="00353AEE">
            <w:rPr>
              <w:rFonts w:eastAsia="SimSun"/>
              <w:lang w:eastAsia="en-GB"/>
            </w:rPr>
            <w:fldChar w:fldCharType="separate"/>
          </w:r>
          <w:r w:rsidR="00C85B3A" w:rsidRPr="00C85B3A">
            <w:rPr>
              <w:rFonts w:eastAsia="SimSun"/>
              <w:noProof/>
              <w:lang w:eastAsia="en-GB"/>
            </w:rPr>
            <w:t>(Zhu, et al., 2013)</w:t>
          </w:r>
          <w:r w:rsidR="00735DFD"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735DFD" w:rsidRPr="00353AEE">
            <w:rPr>
              <w:rFonts w:eastAsia="SimSun"/>
              <w:lang w:eastAsia="en-GB"/>
            </w:rPr>
            <w:fldChar w:fldCharType="begin"/>
          </w:r>
          <w:r w:rsidR="00ED3F70" w:rsidRPr="00E21FB0">
            <w:rPr>
              <w:rFonts w:eastAsia="SimSun"/>
              <w:lang w:eastAsia="en-GB"/>
            </w:rPr>
            <w:instrText xml:space="preserve"> CITATION Zandbergen2011 \l 1031 </w:instrText>
          </w:r>
          <w:r w:rsidR="00735DFD" w:rsidRPr="00353AEE">
            <w:rPr>
              <w:rFonts w:eastAsia="SimSun"/>
              <w:lang w:eastAsia="en-GB"/>
            </w:rPr>
            <w:fldChar w:fldCharType="separate"/>
          </w:r>
          <w:r w:rsidR="00C85B3A" w:rsidRPr="00C85B3A">
            <w:rPr>
              <w:rFonts w:eastAsia="SimSun"/>
              <w:noProof/>
              <w:lang w:eastAsia="en-GB"/>
            </w:rPr>
            <w:t>(Zandbergen &amp; Barbeau, 2011)</w:t>
          </w:r>
          <w:r w:rsidR="00735DFD"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735DFD" w:rsidRPr="00353AEE">
            <w:rPr>
              <w:rFonts w:eastAsia="SimSun"/>
              <w:lang w:eastAsia="en-GB"/>
            </w:rPr>
            <w:fldChar w:fldCharType="begin"/>
          </w:r>
          <w:r w:rsidR="00ED3F70" w:rsidRPr="00E21FB0">
            <w:rPr>
              <w:rFonts w:eastAsia="SimSun"/>
              <w:lang w:eastAsia="en-GB"/>
            </w:rPr>
            <w:instrText xml:space="preserve"> CITATION Meek2013 \l 1031 </w:instrText>
          </w:r>
          <w:r w:rsidR="00735DFD" w:rsidRPr="00353AEE">
            <w:rPr>
              <w:rFonts w:eastAsia="SimSun"/>
              <w:lang w:eastAsia="en-GB"/>
            </w:rPr>
            <w:fldChar w:fldCharType="separate"/>
          </w:r>
          <w:r w:rsidR="00C85B3A" w:rsidRPr="00C85B3A">
            <w:rPr>
              <w:rFonts w:eastAsia="SimSun"/>
              <w:noProof/>
              <w:lang w:eastAsia="en-GB"/>
            </w:rPr>
            <w:t>(Meek, et al., 2013)</w:t>
          </w:r>
          <w:r w:rsidR="00735DFD"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w:t>
      </w:r>
      <w:proofErr w:type="spellStart"/>
      <w:r w:rsidRPr="00353AEE">
        <w:rPr>
          <w:rFonts w:eastAsia="SimSun"/>
          <w:lang w:eastAsia="en-GB"/>
        </w:rPr>
        <w:t>smartphone</w:t>
      </w:r>
      <w:proofErr w:type="spellEnd"/>
      <w:r w:rsidRPr="00353AEE">
        <w:rPr>
          <w:rFonts w:eastAsia="SimSun"/>
          <w:lang w:eastAsia="en-GB"/>
        </w:rPr>
        <w:t xml:space="preserve">. However, height estimation seems to be more critical where </w:t>
      </w:r>
      <w:sdt>
        <w:sdtPr>
          <w:rPr>
            <w:rFonts w:eastAsia="SimSun"/>
            <w:lang w:eastAsia="en-GB"/>
          </w:rPr>
          <w:id w:val="2003542861"/>
          <w:citation/>
        </w:sdtPr>
        <w:sdtContent>
          <w:r w:rsidR="00735DFD" w:rsidRPr="00353AEE">
            <w:rPr>
              <w:rFonts w:eastAsia="SimSun"/>
              <w:lang w:eastAsia="en-GB"/>
            </w:rPr>
            <w:fldChar w:fldCharType="begin"/>
          </w:r>
          <w:r w:rsidR="00ED3F70" w:rsidRPr="00E21FB0">
            <w:rPr>
              <w:rFonts w:eastAsia="SimSun"/>
              <w:lang w:eastAsia="en-GB"/>
            </w:rPr>
            <w:instrText xml:space="preserve"> CITATION Liu2014 \l 1031 </w:instrText>
          </w:r>
          <w:r w:rsidR="00735DFD" w:rsidRPr="00353AEE">
            <w:rPr>
              <w:rFonts w:eastAsia="SimSun"/>
              <w:lang w:eastAsia="en-GB"/>
            </w:rPr>
            <w:fldChar w:fldCharType="separate"/>
          </w:r>
          <w:r w:rsidR="00C85B3A" w:rsidRPr="00C85B3A">
            <w:rPr>
              <w:rFonts w:eastAsia="SimSun"/>
              <w:noProof/>
              <w:lang w:eastAsia="en-GB"/>
            </w:rPr>
            <w:t>(Liu, et al., 2014)</w:t>
          </w:r>
          <w:r w:rsidR="00735DFD" w:rsidRPr="00353AEE">
            <w:rPr>
              <w:rFonts w:eastAsia="SimSun"/>
              <w:lang w:eastAsia="en-GB"/>
            </w:rPr>
            <w:fldChar w:fldCharType="end"/>
          </w:r>
        </w:sdtContent>
      </w:sdt>
      <w:r w:rsidRPr="00353AEE">
        <w:rPr>
          <w:rFonts w:eastAsia="SimSun"/>
          <w:lang w:eastAsia="en-GB"/>
        </w:rPr>
        <w:t xml:space="preserve"> name error margins for altitude determination using </w:t>
      </w:r>
      <w:proofErr w:type="spellStart"/>
      <w:r w:rsidRPr="00353AEE">
        <w:rPr>
          <w:rFonts w:eastAsia="SimSun"/>
          <w:lang w:eastAsia="en-GB"/>
        </w:rPr>
        <w:t>smartphone's</w:t>
      </w:r>
      <w:proofErr w:type="spellEnd"/>
      <w:r w:rsidRPr="00353AEE">
        <w:rPr>
          <w:rFonts w:eastAsia="SimSun"/>
          <w:lang w:eastAsia="en-GB"/>
        </w:rPr>
        <w:t xml:space="preserve">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 xml:space="preserve">m. Unfortunately, only a few of common </w:t>
      </w:r>
      <w:proofErr w:type="spellStart"/>
      <w:r w:rsidRPr="00353AEE">
        <w:rPr>
          <w:rFonts w:eastAsia="SimSun"/>
          <w:lang w:eastAsia="en-GB"/>
        </w:rPr>
        <w:t>smartphones</w:t>
      </w:r>
      <w:proofErr w:type="spellEnd"/>
      <w:r w:rsidRPr="00353AEE">
        <w:rPr>
          <w:rFonts w:eastAsia="SimSun"/>
          <w:lang w:eastAsia="en-GB"/>
        </w:rPr>
        <w:t xml:space="preserve"> have inbuilt barometers and reference data, necessary for barometric altitudes, is quite difficult to obtain.</w:t>
      </w:r>
    </w:p>
    <w:p w:rsidR="006F1468" w:rsidRPr="00353AEE" w:rsidRDefault="00F830A5" w:rsidP="005F3046">
      <w:pPr>
        <w:pStyle w:val="PRec-Heading2"/>
        <w:rPr>
          <w:rFonts w:eastAsia="SimSun"/>
          <w:lang w:eastAsia="en-GB"/>
        </w:rPr>
      </w:pPr>
      <w:r w:rsidRPr="00353AEE">
        <w:rPr>
          <w:rFonts w:eastAsia="SimSun"/>
          <w:lang w:eastAsia="en-GB"/>
        </w:rPr>
        <w:t>Location sensitivity</w:t>
      </w:r>
      <w:bookmarkStart w:id="152"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15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lastRenderedPageBreak/>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w:t>
      </w:r>
      <w:proofErr w:type="spellStart"/>
      <w:r w:rsidR="008C5BEE" w:rsidRPr="00353AEE">
        <w:rPr>
          <w:rFonts w:eastAsia="SimSun"/>
          <w:lang w:eastAsia="en-GB"/>
        </w:rPr>
        <w:t>inlier</w:t>
      </w:r>
      <w:proofErr w:type="spellEnd"/>
      <w:r w:rsidR="00935D4F" w:rsidRPr="00353AEE">
        <w:rPr>
          <w:rFonts w:eastAsia="SimSun"/>
          <w:lang w:eastAsia="en-GB"/>
        </w:rPr>
        <w:t>.</w:t>
      </w:r>
      <w:r w:rsidR="008C5BEE" w:rsidRPr="00353AEE">
        <w:rPr>
          <w:rFonts w:eastAsia="SimSun"/>
          <w:lang w:eastAsia="en-GB"/>
        </w:rPr>
        <w:t xml:space="preserve"> </w:t>
      </w:r>
      <w:r w:rsidR="00735DFD" w:rsidRPr="00353AEE">
        <w:rPr>
          <w:rFonts w:eastAsia="SimSun"/>
          <w:lang w:eastAsia="en-GB"/>
        </w:rPr>
        <w:fldChar w:fldCharType="begin"/>
      </w:r>
      <w:r w:rsidR="008C5BEE" w:rsidRPr="00353AEE">
        <w:rPr>
          <w:rFonts w:eastAsia="SimSun"/>
          <w:lang w:eastAsia="en-GB"/>
        </w:rPr>
        <w:instrText xml:space="preserve"> REF _Ref512929438 \h </w:instrText>
      </w:r>
      <w:r w:rsidR="00735DFD" w:rsidRPr="00353AEE">
        <w:rPr>
          <w:rFonts w:eastAsia="SimSun"/>
          <w:lang w:eastAsia="en-GB"/>
        </w:rPr>
      </w:r>
      <w:r w:rsidR="00735DFD" w:rsidRPr="00353AEE">
        <w:rPr>
          <w:rFonts w:eastAsia="SimSun"/>
          <w:lang w:eastAsia="en-GB"/>
        </w:rPr>
        <w:fldChar w:fldCharType="separate"/>
      </w:r>
      <w:r w:rsidR="00C85B3A" w:rsidRPr="00353AEE">
        <w:t xml:space="preserve">Fig. </w:t>
      </w:r>
      <w:r w:rsidR="00C85B3A">
        <w:rPr>
          <w:noProof/>
        </w:rPr>
        <w:t>7</w:t>
      </w:r>
      <w:r w:rsidR="00735DFD"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 xml:space="preserve">Surprisingly, all components are rather equal affected by erroneous </w:t>
      </w:r>
      <w:proofErr w:type="gramStart"/>
      <w:r w:rsidRPr="00353AEE">
        <w:rPr>
          <w:rFonts w:eastAsia="SimSun"/>
          <w:lang w:eastAsia="en-GB"/>
        </w:rPr>
        <w:t>locations which rapidly leads</w:t>
      </w:r>
      <w:proofErr w:type="gramEnd"/>
      <w:r w:rsidRPr="00353AEE">
        <w:rPr>
          <w:rFonts w:eastAsia="SimSun"/>
          <w:lang w:eastAsia="en-GB"/>
        </w:rPr>
        <w:t xml:space="preserve"> to infeasible </w:t>
      </w:r>
      <w:proofErr w:type="spellStart"/>
      <w:r w:rsidRPr="00353AEE">
        <w:rPr>
          <w:rFonts w:eastAsia="SimSun"/>
          <w:lang w:eastAsia="en-GB"/>
        </w:rPr>
        <w:t>matchings</w:t>
      </w:r>
      <w:proofErr w:type="spellEnd"/>
      <w:r w:rsidRPr="00353AEE">
        <w:rPr>
          <w:rFonts w:eastAsia="SimSun"/>
          <w:lang w:eastAsia="en-GB"/>
        </w:rPr>
        <w:t xml:space="preserve">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 xml:space="preserve">le regarding </w:t>
      </w:r>
      <w:proofErr w:type="spellStart"/>
      <w:r w:rsidR="008C5BEE" w:rsidRPr="00353AEE">
        <w:rPr>
          <w:rFonts w:eastAsia="SimSun"/>
          <w:lang w:eastAsia="en-GB"/>
        </w:rPr>
        <w:t>inlier</w:t>
      </w:r>
      <w:proofErr w:type="spellEnd"/>
      <w:r w:rsidR="008C5BEE" w:rsidRPr="00353AEE">
        <w:rPr>
          <w:rFonts w:eastAsia="SimSun"/>
          <w:lang w:eastAsia="en-GB"/>
        </w:rPr>
        <w:t xml:space="preserve">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 xml:space="preserve">curacies of </w:t>
      </w:r>
      <w:proofErr w:type="spellStart"/>
      <w:r w:rsidR="00D82E3E" w:rsidRPr="00353AEE">
        <w:rPr>
          <w:rFonts w:eastAsia="SimSun"/>
          <w:lang w:eastAsia="en-GB"/>
        </w:rPr>
        <w:t>smartphone</w:t>
      </w:r>
      <w:proofErr w:type="spellEnd"/>
      <w:r w:rsidR="00D82E3E" w:rsidRPr="00353AEE">
        <w:rPr>
          <w:rFonts w:eastAsia="SimSun"/>
          <w:lang w:eastAsia="en-GB"/>
        </w:rPr>
        <w:t xml:space="preserv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23F74" w:rsidRPr="00353AEE" w:rsidRDefault="00944C7D" w:rsidP="00944C7D">
      <w:pPr>
        <w:pStyle w:val="PRec-Figures"/>
      </w:pPr>
      <w:bookmarkStart w:id="153" w:name="_Ref512929438"/>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7</w:t>
      </w:r>
      <w:r w:rsidR="00735DFD" w:rsidRPr="00353AEE">
        <w:fldChar w:fldCharType="end"/>
      </w:r>
      <w:bookmarkEnd w:id="153"/>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00387C" w:rsidP="005F3046">
      <w:pPr>
        <w:pStyle w:val="PRec-Heading2"/>
        <w:rPr>
          <w:rFonts w:eastAsia="SimSun"/>
          <w:lang w:eastAsia="en-GB"/>
        </w:rPr>
      </w:pPr>
      <w:r w:rsidRPr="00353AEE">
        <w:rPr>
          <w:rFonts w:eastAsia="SimSun"/>
          <w:lang w:eastAsia="en-GB"/>
        </w:rPr>
        <w:t>Orientation</w:t>
      </w:r>
    </w:p>
    <w:p w:rsidR="0000387C" w:rsidRPr="00353AEE" w:rsidRDefault="0000387C" w:rsidP="005F3046">
      <w:pPr>
        <w:pStyle w:val="PRec-MainText"/>
        <w:rPr>
          <w:rFonts w:eastAsia="SimSun"/>
        </w:rPr>
      </w:pPr>
      <w:r w:rsidRPr="00353AEE">
        <w:rPr>
          <w:rFonts w:eastAsia="SimSun"/>
          <w:lang w:eastAsia="en-GB"/>
        </w:rPr>
        <w:t xml:space="preserve">Nothing to say that low-cost sensor systems for orientation determination, as they are integrated in </w:t>
      </w:r>
      <w:proofErr w:type="spellStart"/>
      <w:r w:rsidRPr="00353AEE">
        <w:rPr>
          <w:rFonts w:eastAsia="SimSun"/>
          <w:lang w:eastAsia="en-GB"/>
        </w:rPr>
        <w:t>smartphones</w:t>
      </w:r>
      <w:proofErr w:type="spellEnd"/>
      <w:r w:rsidRPr="00353AEE">
        <w:rPr>
          <w:rFonts w:eastAsia="SimSun"/>
          <w:lang w:eastAsia="en-GB"/>
        </w:rPr>
        <w:t>,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735DFD"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C85B3A">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 xml:space="preserve">UAV navigation. For this, we </w:t>
      </w:r>
      <w:r w:rsidR="0000387C" w:rsidRPr="00353AEE">
        <w:lastRenderedPageBreak/>
        <w:t>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C85B3A" w:rsidRPr="00353AEE">
        <w:t xml:space="preserve">Table </w:t>
      </w:r>
      <w:r w:rsidR="00C85B3A">
        <w:rPr>
          <w:noProof/>
        </w:rPr>
        <w:t>II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C85B3A" w:rsidRPr="00353AEE">
        <w:t xml:space="preserve">Table </w:t>
      </w:r>
      <w:r w:rsidR="00C85B3A">
        <w:rPr>
          <w:noProof/>
        </w:rPr>
        <w:t>III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154" w:name="_Ref512850893"/>
      <w:bookmarkStart w:id="155" w:name="_Ref512850882"/>
      <w:r w:rsidRPr="00353AEE">
        <w:t xml:space="preserve">Table </w:t>
      </w:r>
      <w:r w:rsidR="00735DFD" w:rsidRPr="00353AEE">
        <w:fldChar w:fldCharType="begin"/>
      </w:r>
      <w:r w:rsidRPr="00353AEE">
        <w:instrText xml:space="preserve"> SEQ Table \* ROMAN </w:instrText>
      </w:r>
      <w:r w:rsidR="00735DFD" w:rsidRPr="00353AEE">
        <w:fldChar w:fldCharType="separate"/>
      </w:r>
      <w:r w:rsidR="00C85B3A">
        <w:rPr>
          <w:noProof/>
        </w:rPr>
        <w:t>II</w:t>
      </w:r>
      <w:r w:rsidR="00735DFD" w:rsidRPr="00353AEE">
        <w:fldChar w:fldCharType="end"/>
      </w:r>
      <w:bookmarkEnd w:id="154"/>
      <w:r w:rsidRPr="00353AEE">
        <w:rPr>
          <w:smallCaps/>
        </w:rPr>
        <w:t xml:space="preserve">. </w:t>
      </w:r>
      <w:proofErr w:type="gramStart"/>
      <w:r w:rsidRPr="00353AEE">
        <w:t>Orientation sensor specifications for Google Nexus 5 and Samsung Galaxy S8.</w:t>
      </w:r>
      <w:bookmarkEnd w:id="155"/>
      <w:proofErr w:type="gramEnd"/>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156" w:name="_Ref512851001"/>
      <w:r w:rsidRPr="00353AEE">
        <w:t xml:space="preserve">Table </w:t>
      </w:r>
      <w:r w:rsidR="00735DFD" w:rsidRPr="00353AEE">
        <w:fldChar w:fldCharType="begin"/>
      </w:r>
      <w:r w:rsidRPr="00353AEE">
        <w:instrText xml:space="preserve"> SEQ Table \* ROMAN </w:instrText>
      </w:r>
      <w:r w:rsidR="00735DFD" w:rsidRPr="00353AEE">
        <w:fldChar w:fldCharType="separate"/>
      </w:r>
      <w:r w:rsidR="00C85B3A">
        <w:rPr>
          <w:noProof/>
        </w:rPr>
        <w:t>III</w:t>
      </w:r>
      <w:r w:rsidR="00735DFD" w:rsidRPr="00353AEE">
        <w:fldChar w:fldCharType="end"/>
      </w:r>
      <w:bookmarkEnd w:id="156"/>
      <w:r w:rsidRPr="00353AEE">
        <w:t xml:space="preserve">. </w:t>
      </w:r>
      <w:proofErr w:type="gramStart"/>
      <w:r w:rsidR="000A7D0B" w:rsidRPr="00353AEE">
        <w:t xml:space="preserve">IMU specifications/ accuracies </w:t>
      </w:r>
      <w:r w:rsidRPr="00353AEE">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w:t>
      </w:r>
      <w:r w:rsidR="004E7946" w:rsidRPr="00E21FB0">
        <w:rPr>
          <w:lang w:eastAsia="de-DE"/>
        </w:rPr>
        <w:t> </w:t>
      </w:r>
      <w:r w:rsidRPr="00E21FB0">
        <w:rPr>
          <w:lang w:eastAsia="de-DE"/>
        </w:rPr>
        <w:t>m (to avoid mutual magnetic interferences) with aligned (native) coordinate systems (</w:t>
      </w:r>
      <w:r w:rsidR="00735DFD" w:rsidRPr="00E21FB0">
        <w:rPr>
          <w:lang w:eastAsia="de-DE"/>
        </w:rPr>
        <w:fldChar w:fldCharType="begin"/>
      </w:r>
      <w:r w:rsidR="00944C7D" w:rsidRPr="00E21FB0">
        <w:rPr>
          <w:lang w:eastAsia="de-DE"/>
        </w:rPr>
        <w:instrText xml:space="preserve"> REF _Ref512929641 \h </w:instrText>
      </w:r>
      <w:r w:rsidR="00735DFD" w:rsidRPr="00E21FB0">
        <w:rPr>
          <w:lang w:eastAsia="de-DE"/>
        </w:rPr>
      </w:r>
      <w:r w:rsidR="00735DFD" w:rsidRPr="00E21FB0">
        <w:rPr>
          <w:lang w:eastAsia="de-DE"/>
        </w:rPr>
        <w:fldChar w:fldCharType="separate"/>
      </w:r>
      <w:r w:rsidR="00C85B3A" w:rsidRPr="00353AEE">
        <w:t xml:space="preserve">Fig. </w:t>
      </w:r>
      <w:r w:rsidR="00C85B3A">
        <w:rPr>
          <w:noProof/>
        </w:rPr>
        <w:t>8</w:t>
      </w:r>
      <w:r w:rsidR="00735DFD"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157" w:name="_Ref512929641"/>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proofErr w:type="gramStart"/>
      <w:r w:rsidR="00C85B3A">
        <w:rPr>
          <w:noProof/>
        </w:rPr>
        <w:t>8</w:t>
      </w:r>
      <w:r w:rsidR="00735DFD" w:rsidRPr="00353AEE">
        <w:fldChar w:fldCharType="end"/>
      </w:r>
      <w:bookmarkEnd w:id="157"/>
      <w:r w:rsidR="000C4BCF" w:rsidRPr="00353AEE">
        <w:t xml:space="preserve"> Measurement setup to observe </w:t>
      </w:r>
      <w:proofErr w:type="spellStart"/>
      <w:r w:rsidR="000C4BCF" w:rsidRPr="00353AEE">
        <w:t>smartphone</w:t>
      </w:r>
      <w:proofErr w:type="spellEnd"/>
      <w:r w:rsidR="000C4BCF" w:rsidRPr="00353AEE">
        <w:t xml:space="preserve"> sensors accuracies and precisions.</w:t>
      </w:r>
      <w:proofErr w:type="gramEnd"/>
      <w:r w:rsidR="000C4BCF" w:rsidRPr="00353AEE">
        <w:t xml:space="preserve">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F100F9" w:rsidRDefault="002A3E9D" w:rsidP="00CB25E4">
      <w:pPr>
        <w:pStyle w:val="PRec-MainText"/>
      </w:pPr>
      <w:r w:rsidRPr="00353AEE">
        <w:lastRenderedPageBreak/>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735DFD" w:rsidRPr="00353AEE">
        <w:fldChar w:fldCharType="begin"/>
      </w:r>
      <w:r w:rsidR="00E70336" w:rsidRPr="00353AEE">
        <w:instrText xml:space="preserve"> REF _Ref512856961 \h </w:instrText>
      </w:r>
      <w:r w:rsidR="00735DFD" w:rsidRPr="00353AEE">
        <w:fldChar w:fldCharType="separate"/>
      </w:r>
      <w:r w:rsidR="00C85B3A" w:rsidRPr="00353AEE">
        <w:t xml:space="preserve">Fig. </w:t>
      </w:r>
      <w:r w:rsidR="00C85B3A">
        <w:rPr>
          <w:noProof/>
        </w:rPr>
        <w:t>10</w:t>
      </w:r>
      <w:r w:rsidR="00735DFD" w:rsidRPr="00353AEE">
        <w:fldChar w:fldCharType="end"/>
      </w:r>
      <w:r w:rsidR="00E70336" w:rsidRPr="00353AEE">
        <w:t xml:space="preserve">, </w:t>
      </w:r>
      <w:r w:rsidR="00735DFD" w:rsidRPr="00353AEE">
        <w:fldChar w:fldCharType="begin"/>
      </w:r>
      <w:r w:rsidR="00E70336" w:rsidRPr="00353AEE">
        <w:instrText xml:space="preserve"> REF _Ref512856965 \h </w:instrText>
      </w:r>
      <w:r w:rsidR="00735DFD" w:rsidRPr="00353AEE">
        <w:fldChar w:fldCharType="separate"/>
      </w:r>
      <w:r w:rsidR="00C85B3A" w:rsidRPr="00353AEE">
        <w:t xml:space="preserve">Fig. </w:t>
      </w:r>
      <w:r w:rsidR="00C85B3A">
        <w:rPr>
          <w:noProof/>
        </w:rPr>
        <w:t>11</w:t>
      </w:r>
      <w:r w:rsidR="00735DFD" w:rsidRPr="00353AEE">
        <w:fldChar w:fldCharType="end"/>
      </w:r>
      <w:r w:rsidR="00E70336" w:rsidRPr="00353AEE">
        <w:t xml:space="preserve">, </w:t>
      </w:r>
      <w:r w:rsidR="00735DFD" w:rsidRPr="00353AEE">
        <w:fldChar w:fldCharType="begin"/>
      </w:r>
      <w:r w:rsidR="00E70336" w:rsidRPr="00353AEE">
        <w:instrText xml:space="preserve"> REF _Ref512856974 \h </w:instrText>
      </w:r>
      <w:r w:rsidR="00735DFD" w:rsidRPr="00353AEE">
        <w:fldChar w:fldCharType="separate"/>
      </w:r>
      <w:proofErr w:type="gramStart"/>
      <w:r w:rsidR="00C85B3A" w:rsidRPr="00353AEE">
        <w:t>Fig</w:t>
      </w:r>
      <w:proofErr w:type="gramEnd"/>
      <w:r w:rsidR="00C85B3A" w:rsidRPr="00353AEE">
        <w:t xml:space="preserve">. </w:t>
      </w:r>
      <w:r w:rsidR="00C85B3A">
        <w:rPr>
          <w:noProof/>
        </w:rPr>
        <w:t>12</w:t>
      </w:r>
      <w:r w:rsidR="00735DFD" w:rsidRPr="00353AEE">
        <w:fldChar w:fldCharType="end"/>
      </w:r>
      <w:r w:rsidR="00E70336" w:rsidRPr="00353AEE">
        <w:t>)</w:t>
      </w:r>
      <w:r w:rsidR="00352103" w:rsidRPr="00353AEE">
        <w:t xml:space="preserve"> collectively use the same legend, which is given in</w:t>
      </w:r>
      <w:r w:rsidR="00944C7D" w:rsidRPr="00353AEE">
        <w:t xml:space="preserve"> </w:t>
      </w:r>
      <w:r w:rsidR="00735DFD" w:rsidRPr="00353AEE">
        <w:rPr>
          <w:highlight w:val="magenta"/>
        </w:rPr>
        <w:fldChar w:fldCharType="begin"/>
      </w:r>
      <w:r w:rsidR="00944C7D" w:rsidRPr="00353AEE">
        <w:instrText xml:space="preserve"> REF _Ref512929676 \h </w:instrText>
      </w:r>
      <w:r w:rsidR="00735DFD" w:rsidRPr="00353AEE">
        <w:rPr>
          <w:highlight w:val="magenta"/>
        </w:rPr>
      </w:r>
      <w:r w:rsidR="00735DFD" w:rsidRPr="00353AEE">
        <w:rPr>
          <w:highlight w:val="magenta"/>
        </w:rPr>
        <w:fldChar w:fldCharType="separate"/>
      </w:r>
      <w:r w:rsidR="00C85B3A" w:rsidRPr="00353AEE">
        <w:t xml:space="preserve">Fig. </w:t>
      </w:r>
      <w:r w:rsidR="00C85B3A">
        <w:rPr>
          <w:noProof/>
        </w:rPr>
        <w:t>9</w:t>
      </w:r>
      <w:r w:rsidR="00735DFD" w:rsidRPr="00353AEE">
        <w:rPr>
          <w:highlight w:val="magenta"/>
        </w:rPr>
        <w:fldChar w:fldCharType="end"/>
      </w:r>
      <w:r w:rsidR="00352103" w:rsidRPr="00353AEE">
        <w:t>.</w:t>
      </w:r>
    </w:p>
    <w:p w:rsidR="00EA0E86" w:rsidRDefault="00EA0E86">
      <w:pPr>
        <w:suppressAutoHyphens w:val="0"/>
      </w:pPr>
      <w:r>
        <w:br w:type="page"/>
      </w:r>
    </w:p>
    <w:p w:rsidR="00944C7D" w:rsidRPr="00353AEE" w:rsidRDefault="00C6426F" w:rsidP="00944C7D">
      <w:pPr>
        <w:keepNext/>
        <w:jc w:val="center"/>
      </w:pPr>
      <w:r w:rsidRPr="00E21FB0">
        <w:rPr>
          <w:noProof/>
          <w:lang w:val="de-DE" w:eastAsia="de-DE"/>
        </w:rPr>
        <w:lastRenderedPageBreak/>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158" w:name="_Ref512929676"/>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proofErr w:type="gramStart"/>
      <w:r w:rsidR="00C85B3A">
        <w:rPr>
          <w:noProof/>
        </w:rPr>
        <w:t>9</w:t>
      </w:r>
      <w:r w:rsidR="00735DFD" w:rsidRPr="00353AEE">
        <w:fldChar w:fldCharType="end"/>
      </w:r>
      <w:bookmarkEnd w:id="158"/>
      <w:r w:rsidR="003A1137" w:rsidRPr="00353AEE">
        <w:t xml:space="preserve"> Legend</w:t>
      </w:r>
      <w:proofErr w:type="gramEnd"/>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9745B3" w:rsidRDefault="00E70336" w:rsidP="00E70336">
      <w:pPr>
        <w:pStyle w:val="PRec-Figures"/>
      </w:pPr>
      <w:bookmarkStart w:id="159" w:name="_Ref512856961"/>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10</w:t>
      </w:r>
      <w:r w:rsidR="00735DFD" w:rsidRPr="00353AEE">
        <w:fldChar w:fldCharType="end"/>
      </w:r>
      <w:bookmarkEnd w:id="159"/>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rsidR="00267F73" w:rsidRPr="00353AEE" w:rsidRDefault="00E70336" w:rsidP="00E70336">
      <w:pPr>
        <w:pStyle w:val="PRec-Figures"/>
      </w:pPr>
      <w:bookmarkStart w:id="160" w:name="_Ref512856965"/>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11</w:t>
      </w:r>
      <w:r w:rsidR="00735DFD" w:rsidRPr="00353AEE">
        <w:fldChar w:fldCharType="end"/>
      </w:r>
      <w:bookmarkStart w:id="161" w:name="_Hlk512509504"/>
      <w:bookmarkEnd w:id="16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rsidR="003D4743" w:rsidRPr="00353AEE" w:rsidRDefault="00E70336" w:rsidP="00E70336">
      <w:pPr>
        <w:pStyle w:val="PRec-Figures"/>
      </w:pPr>
      <w:bookmarkStart w:id="162" w:name="_Ref512856974"/>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12</w:t>
      </w:r>
      <w:r w:rsidR="00735DFD" w:rsidRPr="00353AEE">
        <w:fldChar w:fldCharType="end"/>
      </w:r>
      <w:bookmarkEnd w:id="161"/>
      <w:bookmarkEnd w:id="16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163" w:name="_Ref513021535"/>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13</w:t>
      </w:r>
      <w:r w:rsidR="00735DFD" w:rsidRPr="00353AEE">
        <w:fldChar w:fldCharType="end"/>
      </w:r>
      <w:bookmarkEnd w:id="16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735DFD" w:rsidP="007D0A58">
      <w:pPr>
        <w:pStyle w:val="PRec-MainText"/>
      </w:pPr>
      <w:fldSimple w:instr=" REF _Ref513021535 \h  \* MERGEFORMAT ">
        <w:r w:rsidR="00C85B3A" w:rsidRPr="00353AEE">
          <w:t xml:space="preserve">Fig. </w:t>
        </w:r>
        <w:r w:rsidR="00C85B3A">
          <w:rPr>
            <w:noProof/>
          </w:rPr>
          <w:t>13</w:t>
        </w:r>
      </w:fldSimple>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C85B3A">
            <w:rPr>
              <w:noProof/>
            </w:rPr>
            <w:t>(Blum, et al., 2013)</w:t>
          </w:r>
          <w:r w:rsidRPr="00353AEE">
            <w:fldChar w:fldCharType="end"/>
          </w:r>
        </w:sdtContent>
      </w:sdt>
      <w:r w:rsidR="00F729AF" w:rsidRPr="00353AEE">
        <w:t xml:space="preserve"> </w:t>
      </w:r>
      <w:proofErr w:type="gramStart"/>
      <w:r w:rsidR="00AB410F" w:rsidRPr="00353AEE">
        <w:t>determined</w:t>
      </w:r>
      <w:proofErr w:type="gramEnd"/>
      <w:r w:rsidR="00AB410F" w:rsidRPr="00353AEE">
        <w:t xml:space="preserve">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C85B3A">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975ABA" w:rsidP="007D0A58">
      <w:pPr>
        <w:pStyle w:val="PRec-Heading2"/>
      </w:pPr>
      <w:r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w:t>
      </w:r>
      <w:r w:rsidR="00735DFD" w:rsidRPr="00353AEE">
        <w:fldChar w:fldCharType="begin"/>
      </w:r>
      <w:r w:rsidR="000D7AF2" w:rsidRPr="00353AEE">
        <w:instrText xml:space="preserve"> REF _Ref513023737 \h </w:instrText>
      </w:r>
      <w:r w:rsidR="00735DFD" w:rsidRPr="00353AEE">
        <w:fldChar w:fldCharType="separate"/>
      </w:r>
      <w:r w:rsidR="00C85B3A" w:rsidRPr="00353AEE">
        <w:t xml:space="preserve">Fig. </w:t>
      </w:r>
      <w:r w:rsidR="00C85B3A">
        <w:rPr>
          <w:noProof/>
        </w:rPr>
        <w:t>14</w:t>
      </w:r>
      <w:r w:rsidR="00735DFD"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B63B68">
      <w:pPr>
        <w:pStyle w:val="PRec-MainText"/>
        <w:ind w:firstLine="0"/>
      </w:pPr>
    </w:p>
    <w:p w:rsidR="000D7AF2" w:rsidRPr="00353AEE" w:rsidRDefault="00735DFD" w:rsidP="000D7AF2">
      <w:pPr>
        <w:jc w:val="center"/>
      </w:pPr>
      <w:r>
        <w:rPr>
          <w:noProof/>
          <w:lang w:val="de-DE"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164" w:name="_Ref513023737"/>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14</w:t>
      </w:r>
      <w:r w:rsidR="00735DFD" w:rsidRPr="00353AEE">
        <w:fldChar w:fldCharType="end"/>
      </w:r>
      <w:bookmarkEnd w:id="16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735DFD" w:rsidRPr="00353AEE">
            <w:fldChar w:fldCharType="begin"/>
          </w:r>
          <w:r w:rsidR="006A384C" w:rsidRPr="00E21FB0">
            <w:instrText xml:space="preserve"> CITATION Fritsch2011 \l 1031 </w:instrText>
          </w:r>
          <w:r w:rsidR="00735DFD" w:rsidRPr="00353AEE">
            <w:fldChar w:fldCharType="separate"/>
          </w:r>
          <w:r w:rsidR="00C85B3A">
            <w:rPr>
              <w:noProof/>
            </w:rPr>
            <w:t>(Fritsch, et al., 2011)</w:t>
          </w:r>
          <w:r w:rsidR="00735DFD"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sdt>
        <w:sdtPr>
          <w:id w:val="-1314944636"/>
          <w:citation/>
        </w:sdtPr>
        <w:sdtContent>
          <w:r w:rsidR="00735DFD" w:rsidRPr="00353AEE">
            <w:fldChar w:fldCharType="begin"/>
          </w:r>
          <w:r w:rsidR="006A384C" w:rsidRPr="00E21FB0">
            <w:instrText xml:space="preserve"> CITATION Meek2013 \l 1031 </w:instrText>
          </w:r>
          <w:r w:rsidR="00735DFD" w:rsidRPr="00353AEE">
            <w:fldChar w:fldCharType="separate"/>
          </w:r>
          <w:r w:rsidR="00C85B3A">
            <w:rPr>
              <w:noProof/>
            </w:rPr>
            <w:t>(Meek, et al., 2013)</w:t>
          </w:r>
          <w:r w:rsidR="00735DFD"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735DFD" w:rsidRPr="00353AEE">
            <w:fldChar w:fldCharType="begin"/>
          </w:r>
          <w:r w:rsidR="006A384C" w:rsidRPr="00E21FB0">
            <w:instrText xml:space="preserve"> CITATION Kok2017 \l 1031 </w:instrText>
          </w:r>
          <w:r w:rsidR="00735DFD" w:rsidRPr="00353AEE">
            <w:fldChar w:fldCharType="separate"/>
          </w:r>
          <w:r w:rsidR="00C85B3A">
            <w:rPr>
              <w:noProof/>
            </w:rPr>
            <w:t>(Kok, et al., 2017)</w:t>
          </w:r>
          <w:r w:rsidR="00735DFD"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735DFD" w:rsidRPr="00353AEE">
        <w:fldChar w:fldCharType="begin"/>
      </w:r>
      <w:r w:rsidR="000D7AF2" w:rsidRPr="00353AEE">
        <w:instrText xml:space="preserve"> REF _Ref512856961 \h </w:instrText>
      </w:r>
      <w:r w:rsidR="00735DFD" w:rsidRPr="00353AEE">
        <w:fldChar w:fldCharType="separate"/>
      </w:r>
      <w:r w:rsidR="00C85B3A" w:rsidRPr="00353AEE">
        <w:t xml:space="preserve">Fig. </w:t>
      </w:r>
      <w:r w:rsidR="00C85B3A">
        <w:rPr>
          <w:noProof/>
        </w:rPr>
        <w:t>10</w:t>
      </w:r>
      <w:r w:rsidR="00735DFD" w:rsidRPr="00353AEE">
        <w:fldChar w:fldCharType="end"/>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0D7AF2" w:rsidP="00A45FD9">
      <w:pPr>
        <w:pStyle w:val="PRec-Heading2"/>
      </w:pPr>
      <w:r w:rsidRPr="00353AEE">
        <w:lastRenderedPageBreak/>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735DFD" w:rsidRPr="00353AEE">
        <w:fldChar w:fldCharType="begin"/>
      </w:r>
      <w:r w:rsidR="000D7AF2" w:rsidRPr="00353AEE">
        <w:instrText xml:space="preserve"> REF _Ref513024772 \h </w:instrText>
      </w:r>
      <w:r w:rsidR="00735DFD" w:rsidRPr="00353AEE">
        <w:fldChar w:fldCharType="separate"/>
      </w:r>
      <w:r w:rsidR="00C85B3A" w:rsidRPr="00353AEE">
        <w:t xml:space="preserve">Fig. </w:t>
      </w:r>
      <w:r w:rsidR="00C85B3A">
        <w:rPr>
          <w:noProof/>
        </w:rPr>
        <w:t>15</w:t>
      </w:r>
      <w:r w:rsidR="00735DFD"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735DFD" w:rsidRPr="00353AEE">
            <w:fldChar w:fldCharType="begin"/>
          </w:r>
          <w:r w:rsidR="006A384C" w:rsidRPr="00E21FB0">
            <w:instrText xml:space="preserve"> CITATION Lowe2004 \l 1031 </w:instrText>
          </w:r>
          <w:r w:rsidR="00735DFD" w:rsidRPr="00353AEE">
            <w:fldChar w:fldCharType="separate"/>
          </w:r>
          <w:r w:rsidR="00C85B3A">
            <w:rPr>
              <w:noProof/>
            </w:rPr>
            <w:t>(Lowe, 2004)</w:t>
          </w:r>
          <w:r w:rsidR="00735DFD"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2734B" w:rsidRPr="00353AEE" w:rsidRDefault="00E70336" w:rsidP="00E70336">
      <w:pPr>
        <w:pStyle w:val="PRec-Figures"/>
      </w:pPr>
      <w:bookmarkStart w:id="165" w:name="_Ref513024772"/>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r w:rsidR="00C85B3A">
        <w:rPr>
          <w:noProof/>
        </w:rPr>
        <w:t>15</w:t>
      </w:r>
      <w:r w:rsidR="00735DFD" w:rsidRPr="00353AEE">
        <w:fldChar w:fldCharType="end"/>
      </w:r>
      <w:bookmarkEnd w:id="165"/>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A45FD9">
      <w:pPr>
        <w:pStyle w:val="PRec-Heading2"/>
      </w:pPr>
      <w:r w:rsidRPr="00353AEE">
        <w:t>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735DFD" w:rsidRPr="00353AEE">
            <w:fldChar w:fldCharType="begin"/>
          </w:r>
          <w:r w:rsidR="006A384C" w:rsidRPr="00E21FB0">
            <w:instrText xml:space="preserve"> CITATION Carroll2010 \l 1031 </w:instrText>
          </w:r>
          <w:r w:rsidR="00735DFD" w:rsidRPr="00353AEE">
            <w:fldChar w:fldCharType="separate"/>
          </w:r>
          <w:r w:rsidR="00C85B3A">
            <w:rPr>
              <w:noProof/>
            </w:rPr>
            <w:t>(Carroll &amp; Heiser, 2010)</w:t>
          </w:r>
          <w:r w:rsidR="00735DFD"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w:t>
      </w:r>
      <w:proofErr w:type="spellStart"/>
      <w:r w:rsidRPr="00353AEE">
        <w:t>smartphone</w:t>
      </w:r>
      <w:proofErr w:type="spellEnd"/>
      <w:r w:rsidRPr="00353AEE">
        <w:t>.</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735DFD" w:rsidRPr="00353AEE">
        <w:fldChar w:fldCharType="begin"/>
      </w:r>
      <w:r w:rsidR="00975ABA" w:rsidRPr="00353AEE">
        <w:instrText xml:space="preserve"> REF _Ref513026810 \h </w:instrText>
      </w:r>
      <w:r w:rsidR="00735DFD" w:rsidRPr="00353AEE">
        <w:fldChar w:fldCharType="separate"/>
      </w:r>
      <w:r w:rsidR="00C85B3A" w:rsidRPr="00353AEE">
        <w:t xml:space="preserve">Fig. </w:t>
      </w:r>
      <w:r w:rsidR="00C85B3A">
        <w:rPr>
          <w:noProof/>
        </w:rPr>
        <w:t>16</w:t>
      </w:r>
      <w:r w:rsidR="00735DFD" w:rsidRPr="00353AEE">
        <w:fldChar w:fldCharType="end"/>
      </w:r>
      <w:r w:rsidR="00975ABA" w:rsidRPr="00353AEE">
        <w:t xml:space="preserve"> and</w:t>
      </w:r>
      <w:r w:rsidR="006C44F6">
        <w:t xml:space="preserve"> </w:t>
      </w:r>
      <w:r w:rsidR="00735DFD">
        <w:fldChar w:fldCharType="begin"/>
      </w:r>
      <w:r w:rsidR="006C44F6">
        <w:instrText xml:space="preserve"> REF _Ref513237337 \h </w:instrText>
      </w:r>
      <w:r w:rsidR="00735DFD">
        <w:fldChar w:fldCharType="separate"/>
      </w:r>
      <w:r w:rsidR="00C85B3A">
        <w:t xml:space="preserve">Fig. </w:t>
      </w:r>
      <w:r w:rsidR="00C85B3A">
        <w:rPr>
          <w:noProof/>
        </w:rPr>
        <w:t>17</w:t>
      </w:r>
      <w:r w:rsidR="00735DFD">
        <w:fldChar w:fldCharType="end"/>
      </w:r>
      <w:r w:rsidR="00975ABA" w:rsidRPr="00353AEE">
        <w:t>.</w:t>
      </w:r>
    </w:p>
    <w:p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w:t>
      </w:r>
      <w:proofErr w:type="spellStart"/>
      <w:r w:rsidRPr="005F667B">
        <w:t>spatio</w:t>
      </w:r>
      <w:proofErr w:type="spellEnd"/>
      <w:r w:rsidRPr="005F667B">
        <w:t xml:space="preserve">-temporal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w:t>
      </w:r>
      <w:r w:rsidR="00735DFD">
        <w:fldChar w:fldCharType="begin"/>
      </w:r>
      <w:r w:rsidR="006C44F6">
        <w:instrText xml:space="preserve"> REF _Ref513237337 \h </w:instrText>
      </w:r>
      <w:r w:rsidR="00735DFD">
        <w:fldChar w:fldCharType="separate"/>
      </w:r>
      <w:r w:rsidR="00C85B3A">
        <w:t xml:space="preserve">Fig. </w:t>
      </w:r>
      <w:r w:rsidR="00C85B3A">
        <w:rPr>
          <w:noProof/>
        </w:rPr>
        <w:t>17</w:t>
      </w:r>
      <w:r w:rsidR="00735DFD">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rsidR="002160AF" w:rsidRPr="00353AEE" w:rsidRDefault="002160AF" w:rsidP="00A45FD9">
      <w:pPr>
        <w:pStyle w:val="PRec-MainText"/>
      </w:pPr>
      <w:r w:rsidRPr="006A743D">
        <w:rPr>
          <w:rFonts w:eastAsia="SimSun"/>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166" w:name="_Ref513026810"/>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proofErr w:type="gramStart"/>
      <w:r w:rsidR="00C85B3A">
        <w:rPr>
          <w:noProof/>
        </w:rPr>
        <w:t>16</w:t>
      </w:r>
      <w:r w:rsidR="00735DFD" w:rsidRPr="00353AEE">
        <w:fldChar w:fldCharType="end"/>
      </w:r>
      <w:bookmarkStart w:id="167" w:name="_Hlk512514316"/>
      <w:bookmarkEnd w:id="166"/>
      <w:r w:rsidRPr="00353AEE">
        <w:t xml:space="preserve"> Integrated diagram of power consumption, CPU &amp; GPU load of OWL in 2D mode.</w:t>
      </w:r>
      <w:bookmarkEnd w:id="167"/>
      <w:proofErr w:type="gramEnd"/>
    </w:p>
    <w:p w:rsidR="00B64B11" w:rsidRDefault="00B64B11" w:rsidP="00B64B11">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4"/>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6C44F6" w:rsidRDefault="00B64B11" w:rsidP="006C44F6">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5"/>
                    <a:stretch>
                      <a:fillRect/>
                    </a:stretch>
                  </pic:blipFill>
                  <pic:spPr>
                    <a:xfrm>
                      <a:off x="0" y="0"/>
                      <a:ext cx="3870000" cy="2023172"/>
                    </a:xfrm>
                    <a:prstGeom prst="rect">
                      <a:avLst/>
                    </a:prstGeom>
                  </pic:spPr>
                </pic:pic>
              </a:graphicData>
            </a:graphic>
          </wp:inline>
        </w:drawing>
      </w:r>
    </w:p>
    <w:p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6C44F6">
      <w:pPr>
        <w:pStyle w:val="Beschriftung"/>
        <w:rPr>
          <w:sz w:val="20"/>
        </w:rPr>
      </w:pPr>
      <w:bookmarkStart w:id="168" w:name="_Ref513237337"/>
      <w:proofErr w:type="gramStart"/>
      <w:r>
        <w:t>Fig.</w:t>
      </w:r>
      <w:proofErr w:type="gramEnd"/>
      <w:r>
        <w:t xml:space="preserve"> </w:t>
      </w:r>
      <w:r w:rsidR="00735DFD">
        <w:fldChar w:fldCharType="begin"/>
      </w:r>
      <w:r>
        <w:instrText xml:space="preserve"> SEQ fig. \* ARABIC </w:instrText>
      </w:r>
      <w:r w:rsidR="00735DFD">
        <w:fldChar w:fldCharType="separate"/>
      </w:r>
      <w:r w:rsidR="00C85B3A">
        <w:rPr>
          <w:noProof/>
        </w:rPr>
        <w:t>17</w:t>
      </w:r>
      <w:r w:rsidR="00735DFD">
        <w:fldChar w:fldCharType="end"/>
      </w:r>
      <w:bookmarkEnd w:id="168"/>
      <w:r>
        <w:t xml:space="preserve"> </w:t>
      </w:r>
      <w:r w:rsidR="00F100F9" w:rsidRPr="00F100F9">
        <w:t>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w:t>
      </w:r>
      <w:proofErr w:type="gramStart"/>
      <w:r w:rsidR="00E10DF3" w:rsidRPr="00353AEE">
        <w:t>mode</w:t>
      </w:r>
      <w:proofErr w:type="gramEnd"/>
      <w:r w:rsidR="00E10DF3" w:rsidRPr="00353AEE">
        <w:t xml:space="preserv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735DFD" w:rsidRPr="00353AEE">
            <w:fldChar w:fldCharType="begin"/>
          </w:r>
          <w:r w:rsidR="006A384C" w:rsidRPr="006A743D">
            <w:instrText xml:space="preserve"> CITATION Carroll2010 \l 1031 </w:instrText>
          </w:r>
          <w:r w:rsidR="00735DFD" w:rsidRPr="00353AEE">
            <w:fldChar w:fldCharType="separate"/>
          </w:r>
          <w:r w:rsidR="00C85B3A">
            <w:rPr>
              <w:noProof/>
            </w:rPr>
            <w:t>(Carroll &amp; Heiser, 2010)</w:t>
          </w:r>
          <w:r w:rsidR="00735DFD"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rsidR="002160AF" w:rsidRPr="00353AEE" w:rsidRDefault="002160AF" w:rsidP="002160AF">
      <w:pPr>
        <w:pStyle w:val="PRec-Tabletitle"/>
      </w:pPr>
      <w:bookmarkStart w:id="169" w:name="_Ref513025809"/>
      <w:proofErr w:type="gramStart"/>
      <w:r w:rsidRPr="00353AEE">
        <w:t xml:space="preserve">Table </w:t>
      </w:r>
      <w:r w:rsidR="00735DFD" w:rsidRPr="00353AEE">
        <w:fldChar w:fldCharType="begin"/>
      </w:r>
      <w:r w:rsidRPr="00353AEE">
        <w:instrText xml:space="preserve"> SEQ Table \* ROMAN </w:instrText>
      </w:r>
      <w:r w:rsidR="00735DFD" w:rsidRPr="00353AEE">
        <w:fldChar w:fldCharType="separate"/>
      </w:r>
      <w:r w:rsidR="00C85B3A">
        <w:rPr>
          <w:noProof/>
        </w:rPr>
        <w:t>IV</w:t>
      </w:r>
      <w:r w:rsidR="00735DFD" w:rsidRPr="00353AEE">
        <w:fldChar w:fldCharType="end"/>
      </w:r>
      <w:bookmarkEnd w:id="169"/>
      <w:r w:rsidRPr="00353AEE">
        <w:t xml:space="preserve"> Average measurements of GRIT and OWL</w:t>
      </w:r>
      <w:r w:rsidR="00876713">
        <w:t xml:space="preserve"> using Google Nexus 5</w:t>
      </w:r>
      <w:r w:rsidRPr="00353AEE">
        <w:t>.</w:t>
      </w:r>
      <w:proofErr w:type="gramEnd"/>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762CAD">
        <w:trPr>
          <w:cantSplit/>
          <w:jc w:val="center"/>
        </w:trPr>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762CAD" w:rsidRPr="00353AEE"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Pr>
                <w:sz w:val="16"/>
              </w:rPr>
              <w:t>491</w:t>
            </w:r>
            <w:r w:rsidRPr="00353AEE">
              <w:rPr>
                <w:sz w:val="16"/>
              </w:rPr>
              <w:t>.</w:t>
            </w:r>
            <w:r>
              <w:rPr>
                <w:sz w:val="16"/>
              </w:rPr>
              <w:t>4</w:t>
            </w:r>
            <w:r w:rsidRPr="00353AEE">
              <w:rPr>
                <w:sz w:val="16"/>
              </w:rPr>
              <w:t>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Pr>
                <w:sz w:val="16"/>
              </w:rPr>
              <w:t>592.04</w:t>
            </w:r>
            <w:r w:rsidRPr="00353AEE">
              <w:rPr>
                <w:sz w:val="16"/>
              </w:rPr>
              <w:t xml:space="preserve">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762CAD" w:rsidRPr="00353AEE" w:rsidRDefault="00762CAD" w:rsidP="00762CAD">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762CAD" w:rsidRPr="00353AEE"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1.72</w:t>
            </w:r>
          </w:p>
        </w:tc>
        <w:tc>
          <w:tcPr>
            <w:tcW w:w="1250" w:type="pct"/>
            <w:tcBorders>
              <w:top w:val="single" w:sz="4" w:space="0" w:color="auto"/>
              <w:bottom w:val="single" w:sz="4" w:space="0" w:color="auto"/>
            </w:tcBorders>
            <w:vAlign w:val="center"/>
          </w:tcPr>
          <w:p w:rsidR="00762CAD" w:rsidRPr="00353AEE" w:rsidRDefault="00762CAD" w:rsidP="00762CAD">
            <w:pPr>
              <w:jc w:val="center"/>
              <w:rPr>
                <w:sz w:val="16"/>
              </w:rPr>
            </w:pPr>
            <w:r w:rsidRPr="00353AEE">
              <w:rPr>
                <w:sz w:val="16"/>
              </w:rPr>
              <w:t>1.54</w:t>
            </w:r>
          </w:p>
        </w:tc>
      </w:tr>
      <w:tr w:rsidR="00762CAD" w:rsidRPr="00353AEE"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762CAD" w:rsidRPr="00353AEE" w:rsidRDefault="00762CAD" w:rsidP="00762CAD">
            <w:pPr>
              <w:jc w:val="center"/>
              <w:rPr>
                <w:sz w:val="16"/>
              </w:rPr>
            </w:pPr>
            <w:r w:rsidRPr="00353AEE">
              <w:rPr>
                <w:sz w:val="16"/>
              </w:rPr>
              <w:t>52.05</w:t>
            </w:r>
          </w:p>
        </w:tc>
        <w:tc>
          <w:tcPr>
            <w:tcW w:w="1250" w:type="pct"/>
            <w:tcBorders>
              <w:top w:val="single" w:sz="4" w:space="0" w:color="auto"/>
              <w:bottom w:val="single" w:sz="4" w:space="0" w:color="auto"/>
            </w:tcBorders>
            <w:vAlign w:val="center"/>
          </w:tcPr>
          <w:p w:rsidR="00762CAD" w:rsidRPr="00353AEE" w:rsidRDefault="00762CAD" w:rsidP="00762CAD">
            <w:pPr>
              <w:jc w:val="center"/>
              <w:rPr>
                <w:sz w:val="16"/>
              </w:rPr>
            </w:pPr>
            <w:r w:rsidRPr="00353AEE">
              <w:rPr>
                <w:sz w:val="16"/>
              </w:rPr>
              <w:t>58.55</w:t>
            </w:r>
          </w:p>
        </w:tc>
      </w:tr>
    </w:tbl>
    <w:p w:rsidR="00AB410F" w:rsidRPr="00353AEE" w:rsidRDefault="001666A5" w:rsidP="00975ABA">
      <w:pPr>
        <w:pStyle w:val="PRec-Heading1"/>
      </w:pPr>
      <w:r w:rsidRPr="00353AEE">
        <w:t>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1666A5" w:rsidP="00242A31">
      <w:pPr>
        <w:pStyle w:val="PRec-Heading2"/>
      </w:pPr>
      <w:r w:rsidRPr="00353AEE">
        <w:t>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w:t>
      </w:r>
      <w:r w:rsidR="006A384C" w:rsidRPr="00353AEE">
        <w:t>g-based water level estimation</w:t>
      </w:r>
      <w:r w:rsidR="00450679" w:rsidRPr="00353AEE">
        <w:t xml:space="preserve">, e.g. </w:t>
      </w:r>
      <w:sdt>
        <w:sdtPr>
          <w:id w:val="1106541368"/>
          <w:citation/>
        </w:sdtPr>
        <w:sdtContent>
          <w:r w:rsidR="00735DFD" w:rsidRPr="00353AEE">
            <w:fldChar w:fldCharType="begin"/>
          </w:r>
          <w:r w:rsidR="006A384C" w:rsidRPr="00E21FB0">
            <w:instrText xml:space="preserve"> CITATION Kisters2014 \l 1031 </w:instrText>
          </w:r>
          <w:r w:rsidR="00F729AF" w:rsidRPr="00E21FB0">
            <w:instrText xml:space="preserve"> \m CrowdWaterApp2017a</w:instrText>
          </w:r>
          <w:r w:rsidR="00735DFD" w:rsidRPr="00353AEE">
            <w:fldChar w:fldCharType="separate"/>
          </w:r>
          <w:r w:rsidR="00C85B3A">
            <w:rPr>
              <w:noProof/>
            </w:rPr>
            <w:t>(Kisters, 2014; Etter &amp; Strobl, 2018)</w:t>
          </w:r>
          <w:r w:rsidR="00735DFD" w:rsidRPr="00353AEE">
            <w:fldChar w:fldCharType="end"/>
          </w:r>
        </w:sdtContent>
      </w:sdt>
      <w:r w:rsidRPr="00353AEE">
        <w:t xml:space="preserve">. All of them have one thing in common: the water level is entered </w:t>
      </w:r>
      <w:r w:rsidRPr="00353AEE">
        <w:lastRenderedPageBreak/>
        <w:t xml:space="preserve">manually by engaged citizens who photograph tide gauges close to rivers that presents potential danger to </w:t>
      </w:r>
      <w:proofErr w:type="gramStart"/>
      <w:r w:rsidRPr="00353AEE">
        <w:t>themselves</w:t>
      </w:r>
      <w:proofErr w:type="gramEnd"/>
      <w:r w:rsidRPr="00353AEE">
        <w:t xml:space="preserve">.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xml:space="preserve">, captured by </w:t>
      </w:r>
      <w:proofErr w:type="spellStart"/>
      <w:r w:rsidR="00DB2A87" w:rsidRPr="006A743D">
        <w:rPr>
          <w:color w:val="000000" w:themeColor="text1"/>
        </w:rPr>
        <w:t>smartphone</w:t>
      </w:r>
      <w:proofErr w:type="spellEnd"/>
      <w:r w:rsidR="00DB2A87" w:rsidRPr="006A743D">
        <w:rPr>
          <w:color w:val="000000" w:themeColor="text1"/>
        </w:rPr>
        <w:t xml:space="preserv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735DFD" w:rsidRPr="006A743D">
            <w:rPr>
              <w:color w:val="000000" w:themeColor="text1"/>
            </w:rPr>
            <w:fldChar w:fldCharType="begin"/>
          </w:r>
          <w:r w:rsidR="00941191" w:rsidRPr="006A743D">
            <w:rPr>
              <w:color w:val="000000" w:themeColor="text1"/>
            </w:rPr>
            <w:instrText xml:space="preserve"> CITATION Kroehnert2017a \l 1031 </w:instrText>
          </w:r>
          <w:r w:rsidR="00735DFD" w:rsidRPr="006A743D">
            <w:rPr>
              <w:color w:val="000000" w:themeColor="text1"/>
            </w:rPr>
            <w:fldChar w:fldCharType="separate"/>
          </w:r>
          <w:r w:rsidR="00C85B3A" w:rsidRPr="00C85B3A">
            <w:rPr>
              <w:noProof/>
              <w:color w:val="000000" w:themeColor="text1"/>
            </w:rPr>
            <w:t>(Kröhnert &amp; Meichsner, 2017)</w:t>
          </w:r>
          <w:r w:rsidR="00735DFD"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w:t>
      </w:r>
      <w:proofErr w:type="spellStart"/>
      <w:r w:rsidR="00D82E3E" w:rsidRPr="00353AEE">
        <w:t>smartphone</w:t>
      </w:r>
      <w:proofErr w:type="spellEnd"/>
      <w:r w:rsidR="00D82E3E" w:rsidRPr="00353AEE">
        <w:t xml:space="preserv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735DFD" w:rsidRPr="00353AEE">
            <w:fldChar w:fldCharType="begin"/>
          </w:r>
          <w:r w:rsidR="00DB01A4" w:rsidRPr="00E21FB0">
            <w:instrText xml:space="preserve"> CITATION Moore2017 \l 1031 </w:instrText>
          </w:r>
          <w:r w:rsidR="00735DFD" w:rsidRPr="00353AEE">
            <w:fldChar w:fldCharType="separate"/>
          </w:r>
          <w:r w:rsidR="00C85B3A">
            <w:rPr>
              <w:noProof/>
            </w:rPr>
            <w:t>(Moore, 2017)</w:t>
          </w:r>
          <w:r w:rsidR="00735DFD"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w:t>
      </w:r>
      <w:r w:rsidRPr="00353AEE">
        <w:lastRenderedPageBreak/>
        <w:t xml:space="preserve">parameters as well as shore land information in short </w:t>
      </w:r>
      <w:proofErr w:type="spellStart"/>
      <w:r w:rsidRPr="00353AEE">
        <w:t>timespans</w:t>
      </w:r>
      <w:proofErr w:type="spellEnd"/>
      <w:r w:rsidRPr="00353AEE">
        <w:t xml:space="preserve"> </w:t>
      </w:r>
      <w:sdt>
        <w:sdtPr>
          <w:id w:val="-1377855825"/>
          <w:citation/>
        </w:sdtPr>
        <w:sdtContent>
          <w:r w:rsidR="00735DFD" w:rsidRPr="00353AEE">
            <w:fldChar w:fldCharType="begin"/>
          </w:r>
          <w:r w:rsidR="00DB01A4" w:rsidRPr="00E21FB0">
            <w:instrText xml:space="preserve"> CITATION Sardemann2018 \l 1031 </w:instrText>
          </w:r>
          <w:r w:rsidR="00735DFD" w:rsidRPr="00353AEE">
            <w:fldChar w:fldCharType="separate"/>
          </w:r>
          <w:r w:rsidR="00C85B3A">
            <w:rPr>
              <w:noProof/>
            </w:rPr>
            <w:t>(Sardemann, et al., 2018)</w:t>
          </w:r>
          <w:r w:rsidR="00735DFD"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1666A5" w:rsidP="00975ABA">
      <w:pPr>
        <w:pStyle w:val="PRec-Heading2"/>
      </w:pPr>
      <w:r w:rsidRPr="00353AEE">
        <w:t>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735DFD" w:rsidRPr="00353AEE">
            <w:fldChar w:fldCharType="begin"/>
          </w:r>
          <w:r w:rsidR="00CD2B51">
            <w:instrText xml:space="preserve">CITATION Buckley2008a \m Buckley2010 \l 1031 </w:instrText>
          </w:r>
          <w:r w:rsidR="00735DFD" w:rsidRPr="00353AEE">
            <w:fldChar w:fldCharType="separate"/>
          </w:r>
          <w:r w:rsidR="00CD2B51">
            <w:rPr>
              <w:noProof/>
            </w:rPr>
            <w:t>(Buckley, et al., 2008; Buckley, et al., 2010)</w:t>
          </w:r>
          <w:r w:rsidR="00735DFD" w:rsidRPr="00353AEE">
            <w:fldChar w:fldCharType="end"/>
          </w:r>
        </w:sdtContent>
      </w:sdt>
      <w:r w:rsidR="00574C69" w:rsidRPr="00353AEE">
        <w:t xml:space="preserve"> and </w:t>
      </w:r>
      <w:proofErr w:type="spellStart"/>
      <w:r w:rsidRPr="00353AEE">
        <w:t>SfM</w:t>
      </w:r>
      <w:proofErr w:type="spellEnd"/>
      <w:r w:rsidR="00A85D37" w:rsidRPr="00353AEE">
        <w:t xml:space="preserve"> </w:t>
      </w:r>
      <w:sdt>
        <w:sdtPr>
          <w:id w:val="1167977324"/>
          <w:citation/>
        </w:sdtPr>
        <w:sdtEndPr>
          <w:rPr>
            <w:color w:val="000000" w:themeColor="text1"/>
          </w:rPr>
        </w:sdtEndPr>
        <w:sdtContent>
          <w:r w:rsidR="00735DFD" w:rsidRPr="006A743D">
            <w:rPr>
              <w:color w:val="000000" w:themeColor="text1"/>
            </w:rPr>
            <w:fldChar w:fldCharType="begin"/>
          </w:r>
          <w:r w:rsidR="00DB01A4" w:rsidRPr="006A743D">
            <w:rPr>
              <w:color w:val="000000" w:themeColor="text1"/>
            </w:rPr>
            <w:instrText xml:space="preserve"> CITATION Chandler2016 \l 1031 </w:instrText>
          </w:r>
          <w:r w:rsidR="00735DFD" w:rsidRPr="006A743D">
            <w:rPr>
              <w:color w:val="000000" w:themeColor="text1"/>
            </w:rPr>
            <w:fldChar w:fldCharType="separate"/>
          </w:r>
          <w:r w:rsidR="00C85B3A" w:rsidRPr="00C85B3A">
            <w:rPr>
              <w:noProof/>
              <w:color w:val="000000" w:themeColor="text1"/>
            </w:rPr>
            <w:t>(Chandler &amp; Buckley, 2016)</w:t>
          </w:r>
          <w:r w:rsidR="00735DFD"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735DFD" w:rsidRPr="006A743D">
            <w:rPr>
              <w:color w:val="000000" w:themeColor="text1"/>
            </w:rPr>
            <w:fldChar w:fldCharType="begin"/>
          </w:r>
          <w:r w:rsidR="00DB01A4" w:rsidRPr="006A743D">
            <w:rPr>
              <w:color w:val="000000" w:themeColor="text1"/>
            </w:rPr>
            <w:instrText xml:space="preserve"> CITATION Dewez2015 \l 1031 </w:instrText>
          </w:r>
          <w:r w:rsidR="00735DFD" w:rsidRPr="006A743D">
            <w:rPr>
              <w:color w:val="000000" w:themeColor="text1"/>
            </w:rPr>
            <w:fldChar w:fldCharType="separate"/>
          </w:r>
          <w:r w:rsidR="00C85B3A" w:rsidRPr="00C85B3A">
            <w:rPr>
              <w:noProof/>
              <w:color w:val="000000" w:themeColor="text1"/>
            </w:rPr>
            <w:t>(Dewez, et al., 2015)</w:t>
          </w:r>
          <w:r w:rsidR="00735DFD"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sdt>
        <w:sdtPr>
          <w:id w:val="-414549881"/>
          <w:citation/>
        </w:sdtPr>
        <w:sdtContent>
          <w:r w:rsidR="00735DFD" w:rsidRPr="00353AEE">
            <w:fldChar w:fldCharType="begin"/>
          </w:r>
          <w:r w:rsidR="00DB01A4" w:rsidRPr="00130270">
            <w:instrText xml:space="preserve"> CITATION Kehl2018_AGU \l 1031 </w:instrText>
          </w:r>
          <w:r w:rsidR="00735DFD" w:rsidRPr="00353AEE">
            <w:fldChar w:fldCharType="separate"/>
          </w:r>
          <w:r w:rsidR="00C85B3A">
            <w:rPr>
              <w:noProof/>
            </w:rPr>
            <w:t>(Kehl, et al., 2018)</w:t>
          </w:r>
          <w:r w:rsidR="00735DFD"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w:t>
      </w:r>
      <w:proofErr w:type="spellStart"/>
      <w:r w:rsidRPr="00353AEE">
        <w:t>stratigraphic</w:t>
      </w:r>
      <w:proofErr w:type="spellEnd"/>
      <w:r w:rsidRPr="00353AEE">
        <w:t xml:space="preserve">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w:t>
      </w:r>
      <w:proofErr w:type="spellStart"/>
      <w:r w:rsidRPr="00353AEE">
        <w:t>stratigraphic</w:t>
      </w:r>
      <w:proofErr w:type="spellEnd"/>
      <w:r w:rsidRPr="00353AEE">
        <w:t xml:space="preserve">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735DFD" w:rsidRPr="00353AEE">
            <w:fldChar w:fldCharType="begin"/>
          </w:r>
          <w:r w:rsidR="00857596" w:rsidRPr="00130270">
            <w:instrText xml:space="preserve">CITATION Kehl2017_VGC \l 1031 </w:instrText>
          </w:r>
          <w:r w:rsidR="00735DFD" w:rsidRPr="00353AEE">
            <w:fldChar w:fldCharType="separate"/>
          </w:r>
          <w:r w:rsidR="00C85B3A">
            <w:rPr>
              <w:noProof/>
            </w:rPr>
            <w:t>(Kehl, et al., 2017b)</w:t>
          </w:r>
          <w:r w:rsidR="00735DFD"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w:t>
      </w:r>
      <w:r w:rsidRPr="00353AEE">
        <w:lastRenderedPageBreak/>
        <w:t>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735DFD" w:rsidRPr="00353AEE">
            <w:fldChar w:fldCharType="begin"/>
          </w:r>
          <w:r w:rsidR="00857596" w:rsidRPr="00130270">
            <w:instrText xml:space="preserve">CITATION Kehl2017_PHOR \l 1031 </w:instrText>
          </w:r>
          <w:r w:rsidR="00735DFD" w:rsidRPr="00353AEE">
            <w:fldChar w:fldCharType="separate"/>
          </w:r>
          <w:r w:rsidR="00C85B3A">
            <w:rPr>
              <w:noProof/>
            </w:rPr>
            <w:t>(Kehl, et al., 2017a)</w:t>
          </w:r>
          <w:r w:rsidR="00735DFD"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 xml:space="preserve">vices in 3D </w:t>
      </w:r>
      <w:proofErr w:type="gramStart"/>
      <w:r w:rsidR="00975ABA" w:rsidRPr="00353AEE">
        <w:t>include</w:t>
      </w:r>
      <w:r w:rsidR="00E21FB0">
        <w:t xml:space="preserve">  </w:t>
      </w:r>
      <w:r w:rsidR="00975ABA" w:rsidRPr="00353AEE">
        <w:t>GRIT</w:t>
      </w:r>
      <w:proofErr w:type="gramEnd"/>
      <w:r w:rsidR="00941191" w:rsidRPr="00353AEE">
        <w:t xml:space="preserve"> </w:t>
      </w:r>
      <w:sdt>
        <w:sdtPr>
          <w:id w:val="1443648962"/>
          <w:citation/>
        </w:sdtPr>
        <w:sdtContent>
          <w:r w:rsidR="00735DFD" w:rsidRPr="00353AEE">
            <w:fldChar w:fldCharType="begin"/>
          </w:r>
          <w:r w:rsidR="00857596" w:rsidRPr="00130270">
            <w:instrText xml:space="preserve">CITATION Kehl2016_VGCabstract \l 1031 </w:instrText>
          </w:r>
          <w:r w:rsidR="00735DFD" w:rsidRPr="00353AEE">
            <w:fldChar w:fldCharType="separate"/>
          </w:r>
          <w:r w:rsidR="00C85B3A">
            <w:rPr>
              <w:noProof/>
            </w:rPr>
            <w:t>(Kehl, et al., 2016b)</w:t>
          </w:r>
          <w:r w:rsidR="00735DFD" w:rsidRPr="00353AEE">
            <w:fldChar w:fldCharType="end"/>
          </w:r>
        </w:sdtContent>
      </w:sdt>
      <w:r w:rsidRPr="00353AEE">
        <w:t xml:space="preserve"> and Outcrop </w:t>
      </w:r>
      <w:sdt>
        <w:sdtPr>
          <w:id w:val="-1939829793"/>
          <w:citation/>
        </w:sdtPr>
        <w:sdtContent>
          <w:r w:rsidR="00735DFD" w:rsidRPr="00353AEE">
            <w:fldChar w:fldCharType="begin"/>
          </w:r>
          <w:r w:rsidR="00941191" w:rsidRPr="00130270">
            <w:instrText xml:space="preserve"> CITATION Viseur2014_VGCabstract \l 1031 </w:instrText>
          </w:r>
          <w:r w:rsidR="00735DFD" w:rsidRPr="00353AEE">
            <w:fldChar w:fldCharType="separate"/>
          </w:r>
          <w:r w:rsidR="00C85B3A">
            <w:rPr>
              <w:noProof/>
            </w:rPr>
            <w:t>(Viseur, et al., 2014)</w:t>
          </w:r>
          <w:r w:rsidR="00735DFD" w:rsidRPr="00353AEE">
            <w:fldChar w:fldCharType="end"/>
          </w:r>
        </w:sdtContent>
      </w:sdt>
      <w:r w:rsidRPr="00353AEE">
        <w:t xml:space="preserve">, though earlier prototypes have been demonstrated </w:t>
      </w:r>
      <w:sdt>
        <w:sdtPr>
          <w:id w:val="-1997027557"/>
          <w:citation/>
        </w:sdtPr>
        <w:sdtContent>
          <w:r w:rsidR="00735DFD" w:rsidRPr="00353AEE">
            <w:fldChar w:fldCharType="begin"/>
          </w:r>
          <w:r w:rsidR="00941191" w:rsidRPr="00130270">
            <w:instrText xml:space="preserve"> CITATION Hama2013 \l 1031 </w:instrText>
          </w:r>
          <w:r w:rsidR="00735DFD" w:rsidRPr="00353AEE">
            <w:fldChar w:fldCharType="separate"/>
          </w:r>
          <w:r w:rsidR="00C85B3A">
            <w:rPr>
              <w:noProof/>
            </w:rPr>
            <w:t>(Hama, et al., 2013)</w:t>
          </w:r>
          <w:r w:rsidR="00735DFD"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w:t>
      </w:r>
      <w:proofErr w:type="gramStart"/>
      <w:r w:rsidRPr="00353AEE">
        <w:t>a collaboration</w:t>
      </w:r>
      <w:proofErr w:type="gramEnd"/>
      <w:r w:rsidRPr="00353AEE">
        <w:t xml:space="preserve"> between </w:t>
      </w:r>
      <w:proofErr w:type="spellStart"/>
      <w:r w:rsidRPr="00353AEE">
        <w:t>Uni</w:t>
      </w:r>
      <w:proofErr w:type="spellEnd"/>
      <w:r w:rsidR="00CD2B51">
        <w:t xml:space="preserve"> </w:t>
      </w:r>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rsidR="006C44F6">
        <w:t xml:space="preserve"> (</w:t>
      </w:r>
      <w:r w:rsidR="00735DFD">
        <w:fldChar w:fldCharType="begin"/>
      </w:r>
      <w:r w:rsidR="006C44F6">
        <w:instrText xml:space="preserve"> REF _Ref513237238 \h </w:instrText>
      </w:r>
      <w:r w:rsidR="00735DFD">
        <w:fldChar w:fldCharType="separate"/>
      </w:r>
      <w:r w:rsidR="00C85B3A" w:rsidRPr="00353AEE">
        <w:t xml:space="preserve">Fig. </w:t>
      </w:r>
      <w:r w:rsidR="00C85B3A">
        <w:rPr>
          <w:noProof/>
        </w:rPr>
        <w:t>18</w:t>
      </w:r>
      <w:r w:rsidR="00735DFD">
        <w:fldChar w:fldCharType="end"/>
      </w:r>
      <w:r w:rsidR="006C44F6">
        <w:t>)</w:t>
      </w:r>
      <w:r w:rsidRPr="00353AEE">
        <w:t>.</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bookmarkStart w:id="170" w:name="_Ref513237238"/>
      <w:proofErr w:type="gramStart"/>
      <w:r w:rsidRPr="00353AEE">
        <w:t>Fig.</w:t>
      </w:r>
      <w:proofErr w:type="gramEnd"/>
      <w:r w:rsidRPr="00353AEE">
        <w:t xml:space="preserve"> </w:t>
      </w:r>
      <w:r w:rsidR="00735DFD" w:rsidRPr="00353AEE">
        <w:fldChar w:fldCharType="begin"/>
      </w:r>
      <w:r w:rsidRPr="00353AEE">
        <w:instrText xml:space="preserve"> SEQ fig. \* ARABIC </w:instrText>
      </w:r>
      <w:r w:rsidR="00735DFD" w:rsidRPr="00353AEE">
        <w:fldChar w:fldCharType="separate"/>
      </w:r>
      <w:proofErr w:type="gramStart"/>
      <w:r w:rsidR="00C85B3A">
        <w:rPr>
          <w:noProof/>
        </w:rPr>
        <w:t>18</w:t>
      </w:r>
      <w:r w:rsidR="00735DFD" w:rsidRPr="00353AEE">
        <w:fldChar w:fldCharType="end"/>
      </w:r>
      <w:bookmarkEnd w:id="170"/>
      <w:r w:rsidR="001666A5" w:rsidRPr="00353AEE">
        <w:rPr>
          <w:rFonts w:eastAsia="SimSun"/>
          <w:lang w:eastAsia="en-GB"/>
        </w:rPr>
        <w:t xml:space="preserve"> </w:t>
      </w:r>
      <w:r w:rsidR="00FA0E1F" w:rsidRPr="00353AEE">
        <w:rPr>
          <w:rFonts w:eastAsia="SimSun"/>
          <w:lang w:eastAsia="en-GB"/>
        </w:rPr>
        <w:t>Visual comparison</w:t>
      </w:r>
      <w:proofErr w:type="gramEnd"/>
      <w:r w:rsidR="00FA0E1F" w:rsidRPr="00353AEE">
        <w:rPr>
          <w:rFonts w:eastAsia="SimSun"/>
          <w:lang w:eastAsia="en-GB"/>
        </w:rPr>
        <w:t xml:space="preserve">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xml:space="preserve">. </w:t>
      </w:r>
      <w:proofErr w:type="gramStart"/>
      <w:r w:rsidR="00FA0E1F" w:rsidRPr="00353AEE">
        <w:rPr>
          <w:rFonts w:eastAsia="SimSun"/>
          <w:lang w:eastAsia="en-GB"/>
        </w:rPr>
        <w:t>Image</w:t>
      </w:r>
      <w:r w:rsidR="00F729AF" w:rsidRPr="00353AEE">
        <w:rPr>
          <w:rFonts w:eastAsia="SimSun"/>
          <w:lang w:eastAsia="en-GB"/>
        </w:rPr>
        <w:t xml:space="preserve">s taken from </w:t>
      </w:r>
      <w:sdt>
        <w:sdtPr>
          <w:rPr>
            <w:rFonts w:eastAsia="SimSun"/>
            <w:lang w:eastAsia="en-GB"/>
          </w:rPr>
          <w:id w:val="1610781965"/>
          <w:citation/>
        </w:sdtPr>
        <w:sdtContent>
          <w:r w:rsidR="00735DFD" w:rsidRPr="00353AEE">
            <w:rPr>
              <w:rFonts w:eastAsia="SimSun"/>
              <w:lang w:eastAsia="en-GB"/>
            </w:rPr>
            <w:fldChar w:fldCharType="begin"/>
          </w:r>
          <w:r w:rsidR="00857596" w:rsidRPr="00130270">
            <w:rPr>
              <w:rFonts w:eastAsia="SimSun"/>
              <w:lang w:eastAsia="en-GB"/>
            </w:rPr>
            <w:instrText xml:space="preserve">CITATION Kehl2017_PhDThesis \l 1031 </w:instrText>
          </w:r>
          <w:r w:rsidR="00735DFD" w:rsidRPr="00353AEE">
            <w:rPr>
              <w:rFonts w:eastAsia="SimSun"/>
              <w:lang w:eastAsia="en-GB"/>
            </w:rPr>
            <w:fldChar w:fldCharType="separate"/>
          </w:r>
          <w:r w:rsidR="00C85B3A" w:rsidRPr="00C85B3A">
            <w:rPr>
              <w:rFonts w:eastAsia="SimSun"/>
              <w:noProof/>
              <w:lang w:eastAsia="en-GB"/>
            </w:rPr>
            <w:t>(Kehl, 2017c)</w:t>
          </w:r>
          <w:r w:rsidR="00735DFD" w:rsidRPr="00353AEE">
            <w:rPr>
              <w:rFonts w:eastAsia="SimSun"/>
              <w:lang w:eastAsia="en-GB"/>
            </w:rPr>
            <w:fldChar w:fldCharType="end"/>
          </w:r>
        </w:sdtContent>
      </w:sdt>
      <w:r w:rsidR="00FA0E1F" w:rsidRPr="00353AEE">
        <w:rPr>
          <w:rFonts w:eastAsia="SimSun"/>
          <w:lang w:eastAsia="en-GB"/>
        </w:rPr>
        <w:t>.</w:t>
      </w:r>
      <w:proofErr w:type="gramEnd"/>
    </w:p>
    <w:p w:rsidR="00FA0E1F" w:rsidRPr="00353AEE" w:rsidRDefault="00FA0E1F" w:rsidP="009D6322">
      <w:pPr>
        <w:pStyle w:val="PRec-Heading1"/>
      </w:pPr>
      <w:r w:rsidRPr="00353AEE">
        <w:t>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130270" w:rsidRDefault="00735DFD"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C85B3A">
            <w:rPr>
              <w:noProof/>
            </w:rPr>
            <w:t>(McCaffrey, et al., 2005)</w:t>
          </w:r>
          <w:r w:rsidRPr="00353AEE">
            <w:fldChar w:fldCharType="end"/>
          </w:r>
        </w:sdtContent>
      </w:sdt>
      <w:r w:rsidR="004C0830" w:rsidRPr="00353AEE">
        <w:t xml:space="preserve"> </w:t>
      </w:r>
      <w:proofErr w:type="gramStart"/>
      <w:r w:rsidR="00FA0E1F" w:rsidRPr="00353AEE">
        <w:t>proposed</w:t>
      </w:r>
      <w:proofErr w:type="gramEnd"/>
      <w:r w:rsidR="00FA0E1F" w:rsidRPr="00353AEE">
        <w:t xml:space="preserve"> the use of mobile devices for field in</w:t>
      </w:r>
      <w:r w:rsidR="004C0830" w:rsidRPr="00353AEE">
        <w:t>terpretation in geology</w:t>
      </w:r>
      <w:r w:rsidR="00FA0E1F" w:rsidRPr="00353AEE">
        <w:t xml:space="preserve">. The technological specifics of mobile device app development hampered the </w:t>
      </w:r>
      <w:r w:rsidR="00FA0E1F" w:rsidRPr="00353AEE">
        <w:lastRenderedPageBreak/>
        <w:t>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C85B3A">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C85B3A">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C85B3A">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C85B3A">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Pr="00130270">
            <w:fldChar w:fldCharType="begin"/>
          </w:r>
          <w:r w:rsidR="00941191" w:rsidRPr="00130270">
            <w:instrText xml:space="preserve"> CITATION Powell2006 \l 1031 </w:instrText>
          </w:r>
          <w:r w:rsidRPr="00130270">
            <w:fldChar w:fldCharType="separate"/>
          </w:r>
          <w:r w:rsidR="00C85B3A">
            <w:rPr>
              <w:noProof/>
            </w:rPr>
            <w:t>(Powell, 2006)</w:t>
          </w:r>
          <w:r w:rsidRPr="00130270">
            <w:fldChar w:fldCharType="end"/>
          </w:r>
        </w:sdtContent>
      </w:sdt>
      <w:r w:rsidR="00FA0E1F" w:rsidRPr="00130270">
        <w:t xml:space="preserve">, out-of-core rendering </w:t>
      </w:r>
      <w:sdt>
        <w:sdtPr>
          <w:id w:val="307288163"/>
          <w:citation/>
        </w:sdtPr>
        <w:sdtContent>
          <w:r w:rsidRPr="00130270">
            <w:fldChar w:fldCharType="begin"/>
          </w:r>
          <w:r w:rsidR="00941191" w:rsidRPr="00130270">
            <w:instrText xml:space="preserve"> CITATION Borgeat2005 \l 1031 </w:instrText>
          </w:r>
          <w:r w:rsidRPr="00130270">
            <w:fldChar w:fldCharType="separate"/>
          </w:r>
          <w:r w:rsidR="00C85B3A">
            <w:rPr>
              <w:noProof/>
            </w:rPr>
            <w:t>(Borgeat, et al., 2005)</w:t>
          </w:r>
          <w:r w:rsidRPr="00130270">
            <w:fldChar w:fldCharType="end"/>
          </w:r>
        </w:sdtContent>
      </w:sdt>
      <w:r w:rsidR="00C32FD4" w:rsidRPr="00130270">
        <w:t xml:space="preserve">, </w:t>
      </w:r>
      <w:r w:rsidR="00FA0E1F" w:rsidRPr="00130270">
        <w:t xml:space="preserve">MI </w:t>
      </w:r>
      <w:sdt>
        <w:sdtPr>
          <w:id w:val="1699118757"/>
          <w:citation/>
        </w:sdtPr>
        <w:sdtContent>
          <w:r w:rsidRPr="00130270">
            <w:fldChar w:fldCharType="begin"/>
          </w:r>
          <w:r w:rsidR="00941191" w:rsidRPr="00130270">
            <w:instrText xml:space="preserve"> CITATION Viola1997 \l 1031 </w:instrText>
          </w:r>
          <w:r w:rsidRPr="00130270">
            <w:fldChar w:fldCharType="separate"/>
          </w:r>
          <w:r w:rsidR="00C85B3A">
            <w:rPr>
              <w:noProof/>
            </w:rPr>
            <w:t>(Viola &amp; Wells, 1997)</w:t>
          </w:r>
          <w:r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w:t>
      </w:r>
      <w:r w:rsidR="007E038C" w:rsidRPr="00130270">
        <w:rPr>
          <w:color w:val="000000" w:themeColor="text1"/>
        </w:rPr>
        <w:lastRenderedPageBreak/>
        <w:t xml:space="preserve">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9D6322">
      <w:pPr>
        <w:pStyle w:val="PRec-Heading1"/>
      </w:pPr>
      <w:r w:rsidRPr="00EA0E86">
        <w:rPr>
          <w:highlight w:val="green"/>
        </w:rPr>
        <w:t>R</w:t>
      </w:r>
      <w:r w:rsidR="009D6322" w:rsidRPr="00EA0E86">
        <w:rPr>
          <w:highlight w:val="green"/>
        </w:rPr>
        <w:t>eferences</w:t>
      </w:r>
    </w:p>
    <w:p w:rsidR="00CD2B51" w:rsidRDefault="00735DFD" w:rsidP="00CD2B51">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D2B51">
        <w:rPr>
          <w:noProof/>
        </w:rPr>
        <w:t xml:space="preserve">Agus, M. et al., 2017. </w:t>
      </w:r>
      <w:r w:rsidR="00CD2B51">
        <w:rPr>
          <w:i/>
          <w:iCs/>
          <w:noProof/>
        </w:rPr>
        <w:t xml:space="preserve">Mobile Graphics. </w:t>
      </w:r>
      <w:r w:rsidR="00CD2B51">
        <w:rPr>
          <w:noProof/>
        </w:rPr>
        <w:t>s.l., The Eurographics Association.</w:t>
      </w:r>
    </w:p>
    <w:p w:rsidR="00CD2B51" w:rsidRDefault="00CD2B51" w:rsidP="00CD2B51">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D2B51" w:rsidRDefault="00CD2B51" w:rsidP="00CD2B51">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D2B51" w:rsidRDefault="00CD2B51" w:rsidP="00CD2B51">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D2B51" w:rsidRPr="00CD2B51" w:rsidRDefault="00CD2B51" w:rsidP="00CD2B51">
      <w:pPr>
        <w:pStyle w:val="PRec-Refs"/>
        <w:rPr>
          <w:noProof/>
          <w:lang w:val="de-DE"/>
        </w:rPr>
      </w:pPr>
      <w:r>
        <w:rPr>
          <w:noProof/>
        </w:rPr>
        <w:t xml:space="preserve">Borgeat, L. et al., 2005. GoLD: Interactive Display of Huge Colored and Textured Models. </w:t>
      </w:r>
      <w:r w:rsidRPr="00CD2B51">
        <w:rPr>
          <w:i/>
          <w:iCs/>
          <w:noProof/>
          <w:lang w:val="de-DE"/>
        </w:rPr>
        <w:t xml:space="preserve">ACM Trans. Graph., </w:t>
      </w:r>
      <w:r w:rsidRPr="00CD2B51">
        <w:rPr>
          <w:noProof/>
          <w:lang w:val="de-DE"/>
        </w:rPr>
        <w:t>7, Band 24, pp. 869-877.</w:t>
      </w:r>
    </w:p>
    <w:p w:rsidR="00CD2B51" w:rsidRDefault="00CD2B51" w:rsidP="00CD2B51">
      <w:pPr>
        <w:pStyle w:val="PRec-Refs"/>
        <w:rPr>
          <w:noProof/>
        </w:rPr>
      </w:pPr>
      <w:r w:rsidRPr="00CD2B51">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D2B51" w:rsidRDefault="00CD2B51" w:rsidP="00CD2B51">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rsidR="00CD2B51" w:rsidRDefault="00CD2B51" w:rsidP="00CD2B51">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rsidR="00CD2B51" w:rsidRDefault="00CD2B51" w:rsidP="00CD2B51">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D2B51" w:rsidRDefault="00CD2B51" w:rsidP="00CD2B51">
      <w:pPr>
        <w:pStyle w:val="PRec-Refs"/>
        <w:rPr>
          <w:noProof/>
        </w:rPr>
      </w:pPr>
      <w:r>
        <w:rPr>
          <w:noProof/>
        </w:rPr>
        <w:t>Chandler, J. H. &amp; Buckley, S. J., 2016. Structure from motion (SFM) photogrammetry vs terrestrial laser scanning. In: M. B. Carpenter &amp; C. M. Keane, Hrsg. s.l.:American Geosciences Institute (AGS).</w:t>
      </w:r>
    </w:p>
    <w:p w:rsidR="00CD2B51" w:rsidRDefault="00CD2B51" w:rsidP="00CD2B51">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D2B51" w:rsidRDefault="00CD2B51" w:rsidP="00CD2B51">
      <w:pPr>
        <w:pStyle w:val="PRec-Refs"/>
        <w:rPr>
          <w:noProof/>
        </w:rPr>
      </w:pPr>
      <w:r>
        <w:rPr>
          <w:noProof/>
        </w:rPr>
        <w:lastRenderedPageBreak/>
        <w:t xml:space="preserve">Dewez, T. J. B., Leroux, J. &amp; Morelli, S., 2015. </w:t>
      </w:r>
      <w:r>
        <w:rPr>
          <w:i/>
          <w:iCs/>
          <w:noProof/>
        </w:rPr>
        <w:t xml:space="preserve">UAV sensing of coastal cliff topography for rock fall hazard applications. </w:t>
      </w:r>
      <w:r>
        <w:rPr>
          <w:noProof/>
        </w:rPr>
        <w:t>s.l., s.n.</w:t>
      </w:r>
    </w:p>
    <w:p w:rsidR="00CD2B51" w:rsidRDefault="00CD2B51" w:rsidP="00CD2B51">
      <w:pPr>
        <w:pStyle w:val="PRec-Refs"/>
        <w:rPr>
          <w:noProof/>
        </w:rPr>
      </w:pPr>
      <w:r w:rsidRPr="00CD2B51">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D2B51" w:rsidRDefault="00CD2B51" w:rsidP="00CD2B51">
      <w:pPr>
        <w:pStyle w:val="PRec-Refs"/>
        <w:rPr>
          <w:noProof/>
        </w:rPr>
      </w:pPr>
      <w:r>
        <w:rPr>
          <w:noProof/>
        </w:rPr>
        <w:t xml:space="preserve">Etter, S. &amp; Strobl, B., 2018. </w:t>
      </w:r>
      <w:r>
        <w:rPr>
          <w:i/>
          <w:iCs/>
          <w:noProof/>
        </w:rPr>
        <w:t xml:space="preserve">CrowdWater. </w:t>
      </w:r>
      <w:r>
        <w:rPr>
          <w:noProof/>
        </w:rPr>
        <w:t>s.l.:s.n.</w:t>
      </w:r>
    </w:p>
    <w:p w:rsidR="00CD2B51" w:rsidRDefault="00CD2B51" w:rsidP="00CD2B51">
      <w:pPr>
        <w:pStyle w:val="PRec-Refs"/>
        <w:rPr>
          <w:noProof/>
        </w:rPr>
      </w:pPr>
      <w:r w:rsidRPr="00CD2B51">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D2B51" w:rsidRDefault="00CD2B51" w:rsidP="00CD2B51">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rsidR="00CD2B51" w:rsidRDefault="00CD2B51" w:rsidP="00CD2B51">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rsidR="00CD2B51" w:rsidRDefault="00CD2B51" w:rsidP="00CD2B51">
      <w:pPr>
        <w:pStyle w:val="PRec-Refs"/>
        <w:rPr>
          <w:noProof/>
        </w:rPr>
      </w:pPr>
      <w:r>
        <w:rPr>
          <w:noProof/>
        </w:rPr>
        <w:t xml:space="preserve">Goesele, M. et al., 2007. </w:t>
      </w:r>
      <w:r>
        <w:rPr>
          <w:i/>
          <w:iCs/>
          <w:noProof/>
        </w:rPr>
        <w:t xml:space="preserve">Multi-view stereo for community photo collections. </w:t>
      </w:r>
      <w:r>
        <w:rPr>
          <w:noProof/>
        </w:rPr>
        <w:t>s.l., s.n., pp. 1-8.</w:t>
      </w:r>
    </w:p>
    <w:p w:rsidR="00CD2B51" w:rsidRDefault="00CD2B51" w:rsidP="00CD2B51">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D2B51" w:rsidRDefault="00CD2B51" w:rsidP="00CD2B51">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D2B51" w:rsidRDefault="00CD2B51" w:rsidP="00CD2B51">
      <w:pPr>
        <w:pStyle w:val="PRec-Refs"/>
        <w:rPr>
          <w:noProof/>
        </w:rPr>
      </w:pPr>
      <w:r>
        <w:rPr>
          <w:noProof/>
        </w:rPr>
        <w:t xml:space="preserve">Jordan, C., 2009. SIGMAmobile: the BGS digital field mapping system in action: in the United Arab Emirates. </w:t>
      </w:r>
      <w:r>
        <w:rPr>
          <w:i/>
          <w:iCs/>
          <w:noProof/>
        </w:rPr>
        <w:t>British Geological Survey.</w:t>
      </w:r>
    </w:p>
    <w:p w:rsidR="00CD2B51" w:rsidRDefault="00CD2B51" w:rsidP="00CD2B51">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D2B51" w:rsidRDefault="00CD2B51" w:rsidP="00CD2B51">
      <w:pPr>
        <w:pStyle w:val="PRec-Refs"/>
        <w:rPr>
          <w:noProof/>
        </w:rPr>
      </w:pPr>
      <w:r w:rsidRPr="00A2499D">
        <w:rPr>
          <w:noProof/>
          <w:lang w:val="nl-NL"/>
          <w:rPrChange w:id="171" w:author="Greenich Viper" w:date="2018-05-16T21:29:00Z">
            <w:rPr>
              <w:noProof/>
              <w:lang w:val="de-DE"/>
            </w:rPr>
          </w:rPrChang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D2B51" w:rsidRDefault="00CD2B51" w:rsidP="00CD2B51">
      <w:pPr>
        <w:pStyle w:val="PRec-Refs"/>
        <w:rPr>
          <w:noProof/>
        </w:rPr>
      </w:pPr>
      <w:r w:rsidRPr="00A2499D">
        <w:rPr>
          <w:noProof/>
          <w:lang w:val="nl-NL"/>
          <w:rPrChange w:id="172" w:author="Greenich Viper" w:date="2018-05-16T21:29:00Z">
            <w:rPr>
              <w:noProof/>
              <w:lang w:val="de-DE"/>
            </w:rPr>
          </w:rPrChang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D2B51" w:rsidRDefault="00CD2B51" w:rsidP="00CD2B51">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D2B51" w:rsidRDefault="00CD2B51" w:rsidP="00CD2B51">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D2B51" w:rsidRPr="00CD2B51" w:rsidRDefault="00CD2B51" w:rsidP="00CD2B51">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D2B51">
        <w:rPr>
          <w:i/>
          <w:iCs/>
          <w:noProof/>
          <w:lang w:val="de-DE"/>
        </w:rPr>
        <w:t>AGU Books - Special Issue.</w:t>
      </w:r>
    </w:p>
    <w:p w:rsidR="00CD2B51" w:rsidRPr="00CD2B51" w:rsidRDefault="00CD2B51" w:rsidP="00CD2B51">
      <w:pPr>
        <w:pStyle w:val="PRec-Refs"/>
        <w:rPr>
          <w:noProof/>
          <w:lang w:val="de-DE"/>
        </w:rPr>
      </w:pPr>
      <w:r w:rsidRPr="00CD2B51">
        <w:rPr>
          <w:noProof/>
          <w:lang w:val="de-DE"/>
        </w:rPr>
        <w:t xml:space="preserve">Kisters, 2014. </w:t>
      </w:r>
      <w:r w:rsidRPr="00CD2B51">
        <w:rPr>
          <w:i/>
          <w:iCs/>
          <w:noProof/>
          <w:lang w:val="de-DE"/>
        </w:rPr>
        <w:t xml:space="preserve">Einfach smart: App für Pegelmessung auf Knopfdruck. </w:t>
      </w:r>
      <w:r w:rsidRPr="00CD2B51">
        <w:rPr>
          <w:noProof/>
          <w:lang w:val="de-DE"/>
        </w:rPr>
        <w:t>s.l.:s.n.</w:t>
      </w:r>
    </w:p>
    <w:p w:rsidR="00CD2B51" w:rsidRPr="00CD2B51" w:rsidRDefault="00CD2B51" w:rsidP="00CD2B51">
      <w:pPr>
        <w:pStyle w:val="PRec-Refs"/>
        <w:rPr>
          <w:noProof/>
          <w:lang w:val="de-DE"/>
        </w:rPr>
      </w:pPr>
      <w:r w:rsidRPr="00A2499D">
        <w:rPr>
          <w:noProof/>
          <w:lang w:val="en-US"/>
          <w:rPrChange w:id="173" w:author="Greenich Viper" w:date="2018-05-16T21:29:00Z">
            <w:rPr>
              <w:noProof/>
              <w:lang w:val="de-DE"/>
            </w:rPr>
          </w:rPrChange>
        </w:rPr>
        <w:t xml:space="preserve">Kok, M., Hol, J. D. &amp; Schön, T. B., 2017. </w:t>
      </w:r>
      <w:r>
        <w:rPr>
          <w:noProof/>
        </w:rPr>
        <w:t xml:space="preserve">Using Inertial Sensors for Position and Orientation Estimation. </w:t>
      </w:r>
      <w:r w:rsidRPr="00CD2B51">
        <w:rPr>
          <w:i/>
          <w:iCs/>
          <w:noProof/>
          <w:lang w:val="de-DE"/>
        </w:rPr>
        <w:t>CoRR.</w:t>
      </w:r>
    </w:p>
    <w:p w:rsidR="00CD2B51" w:rsidRDefault="00CD2B51" w:rsidP="00CD2B51">
      <w:pPr>
        <w:pStyle w:val="PRec-Refs"/>
        <w:rPr>
          <w:noProof/>
        </w:rPr>
      </w:pPr>
      <w:r w:rsidRPr="00CD2B51">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D2B51" w:rsidRDefault="00CD2B51" w:rsidP="00CD2B51">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D2B51" w:rsidRDefault="00CD2B51" w:rsidP="00CD2B51">
      <w:pPr>
        <w:pStyle w:val="PRec-Refs"/>
        <w:rPr>
          <w:noProof/>
        </w:rPr>
      </w:pPr>
      <w:r w:rsidRPr="00A2499D">
        <w:rPr>
          <w:noProof/>
          <w:lang w:val="nl-NL"/>
          <w:rPrChange w:id="174" w:author="Greenich Viper" w:date="2018-05-16T21:29:00Z">
            <w:rPr>
              <w:noProof/>
              <w:lang w:val="de-DE"/>
            </w:rPr>
          </w:rPrChang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D2B51" w:rsidRDefault="00CD2B51" w:rsidP="00CD2B51">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D2B51" w:rsidRDefault="00CD2B51" w:rsidP="00CD2B51">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D2B51" w:rsidRDefault="00CD2B51" w:rsidP="00CD2B51">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D2B51" w:rsidRDefault="00CD2B51" w:rsidP="00CD2B51">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D2B51" w:rsidRDefault="00CD2B51" w:rsidP="00CD2B51">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D2B51" w:rsidRDefault="00CD2B51" w:rsidP="00CD2B51">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D2B51" w:rsidRDefault="00CD2B51" w:rsidP="00CD2B51">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D2B51" w:rsidRDefault="00CD2B51" w:rsidP="00CD2B51">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rsidR="00CD2B51" w:rsidRDefault="00CD2B51" w:rsidP="00CD2B51">
      <w:pPr>
        <w:pStyle w:val="PRec-Refs"/>
        <w:rPr>
          <w:noProof/>
        </w:rPr>
      </w:pPr>
      <w:r>
        <w:rPr>
          <w:noProof/>
        </w:rPr>
        <w:t xml:space="preserve">Moore, S. K., 2017. Superaccurate GPS Coming to Smartphones in 2018. </w:t>
      </w:r>
      <w:r>
        <w:rPr>
          <w:i/>
          <w:iCs/>
          <w:noProof/>
        </w:rPr>
        <w:t xml:space="preserve">IEEE Spectrum, </w:t>
      </w:r>
      <w:r>
        <w:rPr>
          <w:noProof/>
        </w:rPr>
        <w:t>10.</w:t>
      </w:r>
    </w:p>
    <w:p w:rsidR="00CD2B51" w:rsidRDefault="00CD2B51" w:rsidP="00CD2B51">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D2B51" w:rsidRDefault="00CD2B51" w:rsidP="00CD2B51">
      <w:pPr>
        <w:pStyle w:val="PRec-Refs"/>
        <w:rPr>
          <w:noProof/>
        </w:rPr>
      </w:pPr>
      <w:r>
        <w:rPr>
          <w:noProof/>
        </w:rPr>
        <w:t xml:space="preserve">Muratov, O. et al., 2016. </w:t>
      </w:r>
      <w:r>
        <w:rPr>
          <w:i/>
          <w:iCs/>
          <w:noProof/>
        </w:rPr>
        <w:t xml:space="preserve">3DCapture: 3D Reconstruction for a Smartphone. </w:t>
      </w:r>
      <w:r>
        <w:rPr>
          <w:noProof/>
        </w:rPr>
        <w:t>s.l., s.n., pp. 893-900.</w:t>
      </w:r>
    </w:p>
    <w:p w:rsidR="00CD2B51" w:rsidRDefault="00CD2B51" w:rsidP="00CD2B51">
      <w:pPr>
        <w:pStyle w:val="PRec-Refs"/>
        <w:rPr>
          <w:noProof/>
        </w:rPr>
      </w:pPr>
      <w:r>
        <w:rPr>
          <w:noProof/>
        </w:rPr>
        <w:lastRenderedPageBreak/>
        <w:t xml:space="preserve">Pacha, A., 2015. </w:t>
      </w:r>
      <w:r>
        <w:rPr>
          <w:i/>
          <w:iCs/>
          <w:noProof/>
        </w:rPr>
        <w:t xml:space="preserve">Sensor Fusion for Robust Outdoor Augmented Reality Tracking on Mobile Devices. </w:t>
      </w:r>
      <w:r>
        <w:rPr>
          <w:noProof/>
        </w:rPr>
        <w:t>USA: GRIN Verlag.</w:t>
      </w:r>
    </w:p>
    <w:p w:rsidR="00CD2B51" w:rsidRDefault="00CD2B51" w:rsidP="00CD2B51">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D2B51" w:rsidRDefault="00CD2B51" w:rsidP="00CD2B51">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D2B51" w:rsidRDefault="00CD2B51" w:rsidP="00CD2B51">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D2B51" w:rsidRDefault="00CD2B51" w:rsidP="00CD2B51">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D2B51" w:rsidRPr="00CD2B51" w:rsidRDefault="00CD2B51" w:rsidP="00CD2B51">
      <w:pPr>
        <w:pStyle w:val="PRec-Refs"/>
        <w:rPr>
          <w:noProof/>
          <w:lang w:val="de-DE"/>
        </w:rPr>
      </w:pPr>
      <w:r w:rsidRPr="00CD2B51">
        <w:rPr>
          <w:noProof/>
          <w:lang w:val="en-US"/>
        </w:rPr>
        <w:t xml:space="preserve">Sardemann, H., Eltner, A. &amp; Maas, H.-G., 2018. </w:t>
      </w:r>
      <w:r w:rsidRPr="00CD2B51">
        <w:rPr>
          <w:i/>
          <w:iCs/>
          <w:noProof/>
          <w:lang w:val="de-DE"/>
        </w:rPr>
        <w:t xml:space="preserve">Erfassung von Geometriedaten kleiner Flüsse mit einem unbemannten Wasserfahrzeug als Multisensor-Plattform. </w:t>
      </w:r>
      <w:r w:rsidRPr="00CD2B51">
        <w:rPr>
          <w:noProof/>
          <w:lang w:val="de-DE"/>
        </w:rPr>
        <w:t>Hamburg, s.n., pp. 389-396.</w:t>
      </w:r>
    </w:p>
    <w:p w:rsidR="00CD2B51" w:rsidRDefault="00CD2B51" w:rsidP="00CD2B51">
      <w:pPr>
        <w:pStyle w:val="PRec-Refs"/>
        <w:rPr>
          <w:noProof/>
        </w:rPr>
      </w:pPr>
      <w:r w:rsidRPr="00CD2B51">
        <w:rPr>
          <w:noProof/>
          <w:lang w:val="de-DE"/>
        </w:rPr>
        <w:t xml:space="preserve">Sattler, T., Leibe, B. &amp; Kobbelt, L., 2011. </w:t>
      </w:r>
      <w:r>
        <w:rPr>
          <w:i/>
          <w:iCs/>
          <w:noProof/>
        </w:rPr>
        <w:t xml:space="preserve">Fast image-based localization using direct 2D-to-3D matching. </w:t>
      </w:r>
      <w:r>
        <w:rPr>
          <w:noProof/>
        </w:rPr>
        <w:t>s.l., IEEE.</w:t>
      </w:r>
    </w:p>
    <w:p w:rsidR="00CD2B51" w:rsidRDefault="00CD2B51" w:rsidP="00CD2B51">
      <w:pPr>
        <w:pStyle w:val="PRec-Refs"/>
        <w:rPr>
          <w:noProof/>
        </w:rPr>
      </w:pPr>
      <w:r w:rsidRPr="00CD2B51">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D2B51" w:rsidRPr="00CD2B51" w:rsidRDefault="00CD2B51" w:rsidP="00CD2B51">
      <w:pPr>
        <w:pStyle w:val="PRec-Refs"/>
        <w:rPr>
          <w:noProof/>
          <w:lang w:val="de-DE"/>
        </w:rPr>
      </w:pPr>
      <w:r>
        <w:rPr>
          <w:noProof/>
        </w:rPr>
        <w:t xml:space="preserve">Sibbing, D., Sattler, T., Leibe, B. &amp; Kobbelt, L., 2013. </w:t>
      </w:r>
      <w:r w:rsidRPr="00CD2B51">
        <w:rPr>
          <w:i/>
          <w:iCs/>
          <w:noProof/>
          <w:lang w:val="de-DE"/>
        </w:rPr>
        <w:t xml:space="preserve">SIFT-Realistic Rendering. </w:t>
      </w:r>
      <w:r w:rsidRPr="00CD2B51">
        <w:rPr>
          <w:noProof/>
          <w:lang w:val="de-DE"/>
        </w:rPr>
        <w:t>s.l., s.n., pp. 56-63.</w:t>
      </w:r>
    </w:p>
    <w:p w:rsidR="00CD2B51" w:rsidRPr="00CD2B51" w:rsidRDefault="00CD2B51" w:rsidP="00CD2B51">
      <w:pPr>
        <w:pStyle w:val="PRec-Refs"/>
        <w:rPr>
          <w:noProof/>
          <w:lang w:val="de-DE"/>
        </w:rPr>
      </w:pPr>
      <w:r w:rsidRPr="00CD2B51">
        <w:rPr>
          <w:noProof/>
          <w:lang w:val="de-DE"/>
        </w:rPr>
        <w:t xml:space="preserve">Siedschlag, S., 2015. </w:t>
      </w:r>
      <w:r w:rsidRPr="00CD2B51">
        <w:rPr>
          <w:i/>
          <w:iCs/>
          <w:noProof/>
          <w:lang w:val="de-DE"/>
        </w:rPr>
        <w:t xml:space="preserve">Wasserstände und Durchflüsse - Messen, Speichern und Übertragen im digitalen Zeitalter. </w:t>
      </w:r>
      <w:r w:rsidRPr="00CD2B51">
        <w:rPr>
          <w:noProof/>
          <w:lang w:val="de-DE"/>
        </w:rPr>
        <w:t>s.l., s.n.</w:t>
      </w:r>
    </w:p>
    <w:p w:rsidR="00CD2B51" w:rsidRDefault="00CD2B51" w:rsidP="00CD2B51">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D2B51" w:rsidRDefault="00CD2B51" w:rsidP="00CD2B51">
      <w:pPr>
        <w:pStyle w:val="PRec-Refs"/>
        <w:rPr>
          <w:noProof/>
        </w:rPr>
      </w:pPr>
      <w:r w:rsidRPr="00CD2B51">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D2B51" w:rsidRDefault="00CD2B51" w:rsidP="00CD2B51">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D2B51" w:rsidRDefault="00CD2B51" w:rsidP="00CD2B51">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D2B51" w:rsidRDefault="00CD2B51" w:rsidP="00CD2B51">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D2B51" w:rsidRDefault="00CD2B51" w:rsidP="00CD2B51">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D2B51" w:rsidRDefault="00CD2B51" w:rsidP="00CD2B51">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D2B51" w:rsidRDefault="00CD2B51" w:rsidP="00CD2B51">
      <w:pPr>
        <w:pStyle w:val="PRec-Refs"/>
        <w:rPr>
          <w:noProof/>
        </w:rPr>
      </w:pPr>
      <w:r>
        <w:rPr>
          <w:noProof/>
        </w:rPr>
        <w:t xml:space="preserve">Wu, C., 2013. </w:t>
      </w:r>
      <w:r>
        <w:rPr>
          <w:i/>
          <w:iCs/>
          <w:noProof/>
        </w:rPr>
        <w:t xml:space="preserve">Towards Linear-Time Incremental Structure from Motion. </w:t>
      </w:r>
      <w:r>
        <w:rPr>
          <w:noProof/>
        </w:rPr>
        <w:t>s.l., s.n., pp. 127-134.</w:t>
      </w:r>
    </w:p>
    <w:p w:rsidR="00CD2B51" w:rsidRDefault="00CD2B51" w:rsidP="00CD2B51">
      <w:pPr>
        <w:pStyle w:val="PRec-Refs"/>
        <w:rPr>
          <w:noProof/>
        </w:rPr>
      </w:pPr>
      <w:r w:rsidRPr="00A2499D">
        <w:rPr>
          <w:noProof/>
          <w:lang w:val="en-US"/>
          <w:rPrChange w:id="175" w:author="Greenich Viper" w:date="2018-05-16T21:29:00Z">
            <w:rPr>
              <w:noProof/>
              <w:lang w:val="de-DE"/>
            </w:rPr>
          </w:rPrChang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D2B51" w:rsidRDefault="00CD2B51" w:rsidP="00CD2B51">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735DFD" w:rsidP="00CD2B51">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203D57" w:rsidRPr="00203D57" w:rsidRDefault="00241FF5" w:rsidP="00203D57">
      <w:pPr>
        <w:pStyle w:val="PRec-Abstract"/>
        <w:ind w:right="1218"/>
        <w:rPr>
          <w:sz w:val="16"/>
          <w:szCs w:val="16"/>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51798B" w:rsidRDefault="00E45DB3" w:rsidP="0051798B">
      <w:pPr>
        <w:pStyle w:val="PRec-Abstract"/>
        <w:ind w:right="1218"/>
        <w:rPr>
          <w:sz w:val="16"/>
          <w:szCs w:val="16"/>
          <w:lang w:val="de-DE"/>
        </w:rPr>
      </w:pPr>
      <w:r>
        <w:rPr>
          <w:sz w:val="16"/>
          <w:szCs w:val="16"/>
          <w:lang w:val="de-DE"/>
        </w:rPr>
        <w:t xml:space="preserve">Infolge der rasanten technischen Smartphone-Entwicklung stellt sich die Frage, ob </w:t>
      </w:r>
      <w:proofErr w:type="spellStart"/>
      <w:r>
        <w:rPr>
          <w:sz w:val="16"/>
          <w:szCs w:val="16"/>
          <w:lang w:val="de-DE"/>
        </w:rPr>
        <w:t>Smartphones</w:t>
      </w:r>
      <w:proofErr w:type="spellEnd"/>
      <w:r>
        <w:rPr>
          <w:sz w:val="16"/>
          <w:szCs w:val="16"/>
          <w:lang w:val="de-DE"/>
        </w:rPr>
        <w:t xml:space="preserve"> nunmehr für den wissenschaftlichen Einsatz attraktiv sind. Ausgestattet mit umfassender </w:t>
      </w:r>
      <w:proofErr w:type="spellStart"/>
      <w:r>
        <w:rPr>
          <w:sz w:val="16"/>
          <w:szCs w:val="16"/>
          <w:lang w:val="de-DE"/>
        </w:rPr>
        <w:t>Sensorik</w:t>
      </w:r>
      <w:proofErr w:type="spellEnd"/>
      <w:r>
        <w:rPr>
          <w:sz w:val="16"/>
          <w:szCs w:val="16"/>
          <w:lang w:val="de-DE"/>
        </w:rPr>
        <w:t xml:space="preserve">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w:t>
      </w:r>
      <w:proofErr w:type="spellStart"/>
      <w:r>
        <w:rPr>
          <w:sz w:val="16"/>
          <w:szCs w:val="16"/>
          <w:lang w:val="de-DE"/>
        </w:rPr>
        <w:t>Smartphones</w:t>
      </w:r>
      <w:proofErr w:type="spellEnd"/>
      <w:r>
        <w:rPr>
          <w:sz w:val="16"/>
          <w:szCs w:val="16"/>
          <w:lang w:val="de-DE"/>
        </w:rPr>
        <w:t xml:space="preserve"> prädestiniert für die </w:t>
      </w:r>
      <w:proofErr w:type="spellStart"/>
      <w:r w:rsidR="0051798B">
        <w:rPr>
          <w:sz w:val="16"/>
          <w:szCs w:val="16"/>
          <w:lang w:val="de-DE"/>
        </w:rPr>
        <w:t>feld</w:t>
      </w:r>
      <w:proofErr w:type="spellEnd"/>
      <w:r w:rsidR="0051798B">
        <w:rPr>
          <w:sz w:val="16"/>
          <w:szCs w:val="16"/>
          <w:lang w:val="de-DE"/>
        </w:rPr>
        <w:t>-basierte Datenakquisition, -</w:t>
      </w:r>
      <w:proofErr w:type="spellStart"/>
      <w:r w:rsidR="0051798B">
        <w:rPr>
          <w:sz w:val="16"/>
          <w:szCs w:val="16"/>
          <w:lang w:val="de-DE"/>
        </w:rPr>
        <w:t>prozessierung</w:t>
      </w:r>
      <w:proofErr w:type="spellEnd"/>
      <w:r w:rsidR="0051798B">
        <w:rPr>
          <w:sz w:val="16"/>
          <w:szCs w:val="16"/>
          <w:lang w:val="de-DE"/>
        </w:rPr>
        <w:t xml:space="preserve"> und -analyse.</w:t>
      </w:r>
    </w:p>
    <w:p w:rsidR="00D414E9" w:rsidRDefault="005250C9" w:rsidP="00682A4D">
      <w:pPr>
        <w:pStyle w:val="PRec-Abstract"/>
        <w:ind w:right="1218"/>
        <w:rPr>
          <w:sz w:val="16"/>
          <w:szCs w:val="16"/>
          <w:lang w:val="de-DE"/>
        </w:rPr>
      </w:pPr>
      <w:r>
        <w:rPr>
          <w:sz w:val="16"/>
          <w:szCs w:val="16"/>
          <w:lang w:val="de-DE"/>
        </w:rPr>
        <w:t>Der vorliegende Artikel</w:t>
      </w:r>
      <w:r w:rsidR="00E45DB3">
        <w:rPr>
          <w:sz w:val="16"/>
          <w:szCs w:val="16"/>
          <w:lang w:val="de-DE"/>
        </w:rPr>
        <w:t xml:space="preserve"> stellt zwei (</w:t>
      </w:r>
      <w:proofErr w:type="spellStart"/>
      <w:r w:rsidR="00E45DB3">
        <w:rPr>
          <w:sz w:val="16"/>
          <w:szCs w:val="16"/>
          <w:lang w:val="de-DE"/>
        </w:rPr>
        <w:t>Android</w:t>
      </w:r>
      <w:proofErr w:type="spellEnd"/>
      <w:r w:rsidR="00E45DB3">
        <w:rPr>
          <w:sz w:val="16"/>
          <w:szCs w:val="16"/>
          <w:lang w:val="de-DE"/>
        </w:rPr>
        <w:t xml:space="preserve">) Anwendungen </w:t>
      </w:r>
      <w:r w:rsidR="0051798B">
        <w:rPr>
          <w:sz w:val="16"/>
          <w:szCs w:val="16"/>
          <w:lang w:val="de-DE"/>
        </w:rPr>
        <w:t>mit hydrologischem sowie geologischem Hintergrund vor</w:t>
      </w:r>
      <w:r w:rsidR="00705CD1">
        <w:rPr>
          <w:sz w:val="16"/>
          <w:szCs w:val="16"/>
          <w:lang w:val="de-DE"/>
        </w:rPr>
        <w:t xml:space="preserve">, welche </w:t>
      </w:r>
      <w:proofErr w:type="gramStart"/>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w:t>
      </w:r>
      <w:proofErr w:type="gramEnd"/>
      <w:r w:rsidR="00705CD1">
        <w:rPr>
          <w:sz w:val="16"/>
          <w:szCs w:val="16"/>
          <w:lang w:val="de-DE"/>
        </w:rPr>
        <w:t>.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Vorgehensweisen</w:t>
      </w:r>
      <w:r w:rsidR="00D414E9">
        <w:rPr>
          <w:sz w:val="16"/>
          <w:szCs w:val="16"/>
          <w:lang w:val="de-DE"/>
        </w:rPr>
        <w:t xml:space="preserve"> um einerseits </w:t>
      </w:r>
      <w:proofErr w:type="spellStart"/>
      <w:r w:rsidR="00D414E9">
        <w:rPr>
          <w:sz w:val="16"/>
          <w:szCs w:val="16"/>
          <w:lang w:val="de-DE"/>
        </w:rPr>
        <w:t>colorierte</w:t>
      </w:r>
      <w:proofErr w:type="spellEnd"/>
      <w:r w:rsidR="00D414E9">
        <w:rPr>
          <w:sz w:val="16"/>
          <w:szCs w:val="16"/>
          <w:lang w:val="de-DE"/>
        </w:rPr>
        <w:t xml:space="preserv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w:t>
      </w:r>
      <w:r w:rsidR="00D414E9">
        <w:rPr>
          <w:sz w:val="16"/>
          <w:szCs w:val="16"/>
          <w:lang w:val="de-DE"/>
        </w:rPr>
        <w:lastRenderedPageBreak/>
        <w:t>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w:t>
      </w:r>
      <w:proofErr w:type="spellStart"/>
      <w:r w:rsidR="00682A4D">
        <w:rPr>
          <w:sz w:val="16"/>
          <w:szCs w:val="16"/>
          <w:lang w:val="de-DE"/>
        </w:rPr>
        <w:t>Smartphones</w:t>
      </w:r>
      <w:proofErr w:type="spellEnd"/>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t>Abschließend lässt sich die</w:t>
      </w:r>
      <w:r w:rsidR="00682A4D">
        <w:rPr>
          <w:sz w:val="16"/>
          <w:szCs w:val="16"/>
          <w:lang w:val="de-DE"/>
        </w:rPr>
        <w:t xml:space="preserve"> Einsatzfähigkeit aktueller, handelsübliche </w:t>
      </w:r>
      <w:proofErr w:type="spellStart"/>
      <w:r w:rsidR="00682A4D">
        <w:rPr>
          <w:sz w:val="16"/>
          <w:szCs w:val="16"/>
          <w:lang w:val="de-DE"/>
        </w:rPr>
        <w:t>Smartphones</w:t>
      </w:r>
      <w:proofErr w:type="spellEnd"/>
      <w:r w:rsidR="00682A4D">
        <w:rPr>
          <w:sz w:val="16"/>
          <w:szCs w:val="16"/>
          <w:lang w:val="de-DE"/>
        </w:rPr>
        <w:t xml:space="preserve"> für geowissenschaftliche Fragestellungen </w:t>
      </w:r>
      <w:r w:rsidR="00705CD1">
        <w:rPr>
          <w:sz w:val="16"/>
          <w:szCs w:val="16"/>
          <w:lang w:val="de-DE"/>
        </w:rPr>
        <w:t>klären und bewerten</w:t>
      </w:r>
      <w:r w:rsidR="00682A4D">
        <w:rPr>
          <w:sz w:val="16"/>
          <w:szCs w:val="16"/>
          <w:lang w:val="de-DE"/>
        </w:rPr>
        <w:t>.</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Hans-Gerd Maas" w:date="2018-05-08T13:21:00Z" w:initials="hgm">
    <w:p w:rsidR="0048481D" w:rsidRPr="00A2499D" w:rsidRDefault="0048481D">
      <w:pPr>
        <w:pStyle w:val="Kommentartext"/>
        <w:rPr>
          <w:lang w:val="de-DE"/>
        </w:rPr>
      </w:pPr>
      <w:r>
        <w:rPr>
          <w:rStyle w:val="Kommentarzeichen"/>
        </w:rPr>
        <w:annotationRef/>
      </w:r>
      <w:proofErr w:type="spellStart"/>
      <w:r w:rsidRPr="00A2499D">
        <w:rPr>
          <w:lang w:val="de-DE"/>
        </w:rPr>
        <w:t>Enhancing</w:t>
      </w:r>
      <w:proofErr w:type="spellEnd"/>
      <w:r w:rsidRPr="00A2499D">
        <w:rPr>
          <w:lang w:val="de-DE"/>
        </w:rPr>
        <w:t xml:space="preserve"> finde ich vage </w:t>
      </w:r>
      <w:r>
        <w:sym w:font="Wingdings" w:char="F0E0"/>
      </w:r>
      <w:r w:rsidRPr="00A2499D">
        <w:rPr>
          <w:lang w:val="de-DE"/>
        </w:rPr>
        <w:t xml:space="preserve"> </w:t>
      </w:r>
      <w:proofErr w:type="spellStart"/>
      <w:r w:rsidRPr="00A2499D">
        <w:rPr>
          <w:lang w:val="de-DE"/>
        </w:rPr>
        <w:t>supporting</w:t>
      </w:r>
      <w:proofErr w:type="spellEnd"/>
      <w:r w:rsidRPr="00A2499D">
        <w:rPr>
          <w:lang w:val="de-DE"/>
        </w:rPr>
        <w:t>?</w:t>
      </w:r>
    </w:p>
    <w:p w:rsidR="0048481D" w:rsidRPr="00F40A06" w:rsidRDefault="0048481D" w:rsidP="008A1B7D">
      <w:pPr>
        <w:pStyle w:val="Kommentartext"/>
        <w:rPr>
          <w:lang w:val="de-DE"/>
        </w:rPr>
      </w:pPr>
      <w:r>
        <w:rPr>
          <w:lang w:val="de-DE"/>
        </w:rPr>
        <w:t>B</w:t>
      </w:r>
      <w:r w:rsidRPr="00F40A06">
        <w:rPr>
          <w:lang w:val="de-DE"/>
        </w:rPr>
        <w:t xml:space="preserve">eschränkt sich das auf </w:t>
      </w:r>
      <w:proofErr w:type="spellStart"/>
      <w:r w:rsidRPr="00F40A06">
        <w:rPr>
          <w:lang w:val="de-DE"/>
        </w:rPr>
        <w:t>image-geometry</w:t>
      </w:r>
      <w:proofErr w:type="spellEnd"/>
      <w:r w:rsidRPr="00F40A06">
        <w:rPr>
          <w:lang w:val="de-DE"/>
        </w:rPr>
        <w:t xml:space="preserve"> </w:t>
      </w:r>
      <w:proofErr w:type="spellStart"/>
      <w:r w:rsidRPr="00F40A06">
        <w:rPr>
          <w:lang w:val="de-DE"/>
        </w:rPr>
        <w:t>registration</w:t>
      </w:r>
      <w:proofErr w:type="spellEnd"/>
      <w:r w:rsidRPr="00F40A06">
        <w:rPr>
          <w:lang w:val="de-DE"/>
        </w:rPr>
        <w:t>?</w:t>
      </w:r>
    </w:p>
    <w:p w:rsidR="0048481D" w:rsidRPr="00F40A06" w:rsidRDefault="0048481D">
      <w:pPr>
        <w:pStyle w:val="Kommentartext"/>
        <w:rPr>
          <w:lang w:val="de-DE"/>
        </w:rPr>
      </w:pPr>
      <w:r w:rsidRPr="00F40A06">
        <w:rPr>
          <w:lang w:val="de-DE"/>
        </w:rPr>
        <w:t xml:space="preserve">Ich würde es </w:t>
      </w:r>
      <w:r>
        <w:rPr>
          <w:lang w:val="de-DE"/>
        </w:rPr>
        <w:t xml:space="preserve">evtl. </w:t>
      </w:r>
      <w:r w:rsidRPr="00F40A06">
        <w:rPr>
          <w:lang w:val="de-DE"/>
        </w:rPr>
        <w:t>auch umstellen:</w:t>
      </w:r>
    </w:p>
    <w:p w:rsidR="0048481D" w:rsidRPr="00F40A06" w:rsidRDefault="0048481D" w:rsidP="00F40A06">
      <w:pPr>
        <w:pStyle w:val="Kommentartext"/>
      </w:pPr>
      <w:r w:rsidRPr="00F40A06">
        <w:t>IMAGE-TO-GEOMETRY REGISTRATION ON MOBILE DEVICES</w:t>
      </w:r>
      <w:r>
        <w:t xml:space="preserve"> </w:t>
      </w:r>
      <w:r w:rsidRPr="008A1B7D">
        <w:t xml:space="preserve">for annotating 3D objects </w:t>
      </w:r>
      <w:r>
        <w:t>with</w:t>
      </w:r>
      <w:r w:rsidRPr="008A1B7D">
        <w:t xml:space="preserve"> image</w:t>
      </w:r>
      <w:r>
        <w:t>-derived</w:t>
      </w:r>
      <w:r w:rsidRPr="008A1B7D">
        <w:t xml:space="preserve"> data </w:t>
      </w:r>
      <w:r>
        <w:t>in</w:t>
      </w:r>
      <w:r w:rsidRPr="00F40A06">
        <w:t xml:space="preserve"> GEOSCIENCE FIELD STUDIES </w:t>
      </w:r>
    </w:p>
    <w:p w:rsidR="0048481D" w:rsidRPr="00F40A06" w:rsidRDefault="0048481D">
      <w:pPr>
        <w:pStyle w:val="Kommentartext"/>
        <w:rPr>
          <w:lang w:val="de-DE"/>
        </w:rPr>
      </w:pPr>
      <w:r>
        <w:rPr>
          <w:lang w:val="de-DE"/>
        </w:rPr>
        <w:t>B</w:t>
      </w:r>
      <w:r w:rsidRPr="00F40A06">
        <w:rPr>
          <w:lang w:val="de-DE"/>
        </w:rPr>
        <w:t xml:space="preserve">eschränkt sich das auf </w:t>
      </w:r>
      <w:proofErr w:type="spellStart"/>
      <w:r w:rsidRPr="00F40A06">
        <w:rPr>
          <w:lang w:val="de-DE"/>
        </w:rPr>
        <w:t>image-geometry</w:t>
      </w:r>
      <w:proofErr w:type="spellEnd"/>
      <w:r w:rsidRPr="00F40A06">
        <w:rPr>
          <w:lang w:val="de-DE"/>
        </w:rPr>
        <w:t xml:space="preserve"> </w:t>
      </w:r>
      <w:proofErr w:type="spellStart"/>
      <w:r w:rsidRPr="00F40A06">
        <w:rPr>
          <w:lang w:val="de-DE"/>
        </w:rPr>
        <w:t>registration</w:t>
      </w:r>
      <w:proofErr w:type="spellEnd"/>
      <w:r w:rsidRPr="00F40A06">
        <w:rPr>
          <w:lang w:val="de-DE"/>
        </w:rPr>
        <w:t>?</w:t>
      </w:r>
    </w:p>
  </w:comment>
  <w:comment w:id="2" w:author="Greenich Viper" w:date="2018-05-16T21:29:00Z" w:initials="GV">
    <w:p w:rsidR="0048481D" w:rsidRPr="00A2499D" w:rsidRDefault="0048481D">
      <w:pPr>
        <w:pStyle w:val="Kommentartext"/>
        <w:rPr>
          <w:lang w:val="de-DE"/>
        </w:rPr>
      </w:pPr>
      <w:r>
        <w:rPr>
          <w:rStyle w:val="Kommentarzeichen"/>
        </w:rPr>
        <w:annotationRef/>
      </w:r>
      <w:r w:rsidRPr="00A2499D">
        <w:rPr>
          <w:lang w:val="de-DE"/>
        </w:rPr>
        <w:t>“</w:t>
      </w:r>
      <w:proofErr w:type="spellStart"/>
      <w:r w:rsidRPr="00A2499D">
        <w:rPr>
          <w:lang w:val="de-DE"/>
        </w:rPr>
        <w:t>Enhancing</w:t>
      </w:r>
      <w:proofErr w:type="spellEnd"/>
      <w:r w:rsidRPr="00A2499D">
        <w:rPr>
          <w:lang w:val="de-DE"/>
        </w:rPr>
        <w:t xml:space="preserve">”: Im </w:t>
      </w:r>
      <w:proofErr w:type="spellStart"/>
      <w:r w:rsidRPr="00A2499D">
        <w:rPr>
          <w:lang w:val="de-DE"/>
        </w:rPr>
        <w:t>vergleich</w:t>
      </w:r>
      <w:proofErr w:type="spellEnd"/>
      <w:r w:rsidRPr="00A2499D">
        <w:rPr>
          <w:lang w:val="de-DE"/>
        </w:rPr>
        <w:t xml:space="preserve"> zu momentanen Feldstudien (Stab zur Wassermessung; 2kg Feldbücher und ein paar Bleistifte) ist der Gebrauch von 3D Modellen auf </w:t>
      </w:r>
      <w:proofErr w:type="spellStart"/>
      <w:r w:rsidRPr="00A2499D">
        <w:rPr>
          <w:lang w:val="de-DE"/>
        </w:rPr>
        <w:t>Tablets</w:t>
      </w:r>
      <w:proofErr w:type="spellEnd"/>
      <w:r w:rsidRPr="00A2499D">
        <w:rPr>
          <w:lang w:val="de-DE"/>
        </w:rPr>
        <w:t xml:space="preserve"> im Feld sicher einer “Verbesserung”</w:t>
      </w:r>
    </w:p>
  </w:comment>
  <w:comment w:id="3" w:author="Greenich Viper" w:date="2018-05-16T21:31:00Z" w:initials="GV">
    <w:p w:rsidR="0048481D" w:rsidRPr="00A2499D" w:rsidRDefault="0048481D">
      <w:pPr>
        <w:pStyle w:val="Kommentartext"/>
        <w:rPr>
          <w:lang w:val="de-DE"/>
        </w:rPr>
      </w:pPr>
      <w:r>
        <w:rPr>
          <w:rStyle w:val="Kommentarzeichen"/>
        </w:rPr>
        <w:annotationRef/>
      </w:r>
      <w:r w:rsidRPr="00A2499D">
        <w:rPr>
          <w:lang w:val="de-DE"/>
        </w:rPr>
        <w:t>“Image-</w:t>
      </w:r>
      <w:proofErr w:type="spellStart"/>
      <w:r w:rsidRPr="00A2499D">
        <w:rPr>
          <w:lang w:val="de-DE"/>
        </w:rPr>
        <w:t>to</w:t>
      </w:r>
      <w:proofErr w:type="spellEnd"/>
      <w:r w:rsidRPr="00A2499D">
        <w:rPr>
          <w:lang w:val="de-DE"/>
        </w:rPr>
        <w:t>-</w:t>
      </w:r>
      <w:proofErr w:type="spellStart"/>
      <w:r w:rsidRPr="00A2499D">
        <w:rPr>
          <w:lang w:val="de-DE"/>
        </w:rPr>
        <w:t>Geometry</w:t>
      </w:r>
      <w:proofErr w:type="spellEnd"/>
      <w:r w:rsidRPr="00A2499D">
        <w:rPr>
          <w:lang w:val="de-DE"/>
        </w:rPr>
        <w:t xml:space="preserve"> Registration”: Beschränken naja, es gibt da auch andere wichtige Algorithmen und Techniken die dazu beitragen (e.g. </w:t>
      </w:r>
      <w:r>
        <w:rPr>
          <w:lang w:val="de-DE"/>
        </w:rPr>
        <w:t>automatische Segmentierung, etc.), aber in dem Artikel: ja, Image-</w:t>
      </w:r>
      <w:proofErr w:type="spellStart"/>
      <w:r>
        <w:rPr>
          <w:lang w:val="de-DE"/>
        </w:rPr>
        <w:t>to</w:t>
      </w:r>
      <w:proofErr w:type="spellEnd"/>
      <w:r>
        <w:rPr>
          <w:lang w:val="de-DE"/>
        </w:rPr>
        <w:t>-</w:t>
      </w:r>
      <w:proofErr w:type="spellStart"/>
      <w:r>
        <w:rPr>
          <w:lang w:val="de-DE"/>
        </w:rPr>
        <w:t>Geometry</w:t>
      </w:r>
      <w:proofErr w:type="spellEnd"/>
      <w:r>
        <w:rPr>
          <w:lang w:val="de-DE"/>
        </w:rPr>
        <w:t xml:space="preserve"> Registration – </w:t>
      </w:r>
      <w:proofErr w:type="spellStart"/>
      <w:r>
        <w:rPr>
          <w:lang w:val="de-DE"/>
        </w:rPr>
        <w:t>and</w:t>
      </w:r>
      <w:proofErr w:type="spellEnd"/>
      <w:r>
        <w:rPr>
          <w:lang w:val="de-DE"/>
        </w:rPr>
        <w:t xml:space="preserve"> </w:t>
      </w:r>
      <w:proofErr w:type="spellStart"/>
      <w:r>
        <w:rPr>
          <w:lang w:val="de-DE"/>
        </w:rPr>
        <w:t>the</w:t>
      </w:r>
      <w:proofErr w:type="spellEnd"/>
      <w:r>
        <w:rPr>
          <w:lang w:val="de-DE"/>
        </w:rPr>
        <w:t xml:space="preserve"> </w:t>
      </w:r>
      <w:proofErr w:type="spellStart"/>
      <w:r>
        <w:rPr>
          <w:lang w:val="de-DE"/>
        </w:rPr>
        <w:t>technological</w:t>
      </w:r>
      <w:proofErr w:type="spellEnd"/>
      <w:r>
        <w:rPr>
          <w:lang w:val="de-DE"/>
        </w:rPr>
        <w:t xml:space="preserve"> </w:t>
      </w:r>
      <w:proofErr w:type="spellStart"/>
      <w:r>
        <w:rPr>
          <w:lang w:val="de-DE"/>
        </w:rPr>
        <w:t>aspects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relate</w:t>
      </w:r>
      <w:proofErr w:type="spellEnd"/>
      <w:r>
        <w:rPr>
          <w:lang w:val="de-DE"/>
        </w:rPr>
        <w:t xml:space="preserve"> </w:t>
      </w:r>
      <w:proofErr w:type="spellStart"/>
      <w:r>
        <w:rPr>
          <w:lang w:val="de-DE"/>
        </w:rPr>
        <w:t>to</w:t>
      </w:r>
      <w:proofErr w:type="spellEnd"/>
      <w:r>
        <w:rPr>
          <w:lang w:val="de-DE"/>
        </w:rPr>
        <w:t xml:space="preserve"> </w:t>
      </w:r>
      <w:proofErr w:type="spellStart"/>
      <w:r>
        <w:rPr>
          <w:lang w:val="de-DE"/>
        </w:rPr>
        <w:t>it</w:t>
      </w:r>
      <w:proofErr w:type="spellEnd"/>
    </w:p>
  </w:comment>
  <w:comment w:id="4" w:author="Greenich Viper" w:date="2018-05-16T21:33:00Z" w:initials="GV">
    <w:p w:rsidR="0048481D" w:rsidRPr="00A2499D" w:rsidRDefault="0048481D">
      <w:pPr>
        <w:pStyle w:val="Kommentartext"/>
        <w:rPr>
          <w:lang w:val="de-DE"/>
        </w:rPr>
      </w:pPr>
      <w:r>
        <w:rPr>
          <w:rStyle w:val="Kommentarzeichen"/>
        </w:rPr>
        <w:annotationRef/>
      </w:r>
      <w:r w:rsidRPr="00A2499D">
        <w:rPr>
          <w:lang w:val="de-DE"/>
        </w:rPr>
        <w:t xml:space="preserve">Neuer Titel: zu lang – ich hab schon Zahnschmerzen mit </w:t>
      </w:r>
      <w:r>
        <w:rPr>
          <w:lang w:val="de-DE"/>
        </w:rPr>
        <w:t>dem</w:t>
      </w:r>
      <w:r w:rsidRPr="00A2499D">
        <w:rPr>
          <w:lang w:val="de-DE"/>
        </w:rPr>
        <w:t xml:space="preserve"> 2</w:t>
      </w:r>
      <w:r>
        <w:rPr>
          <w:lang w:val="de-DE"/>
        </w:rPr>
        <w:t>.5</w:t>
      </w:r>
      <w:r w:rsidRPr="00A2499D">
        <w:rPr>
          <w:lang w:val="de-DE"/>
        </w:rPr>
        <w:t xml:space="preserve">-Zeiler Titel, aber </w:t>
      </w:r>
      <w:proofErr w:type="spellStart"/>
      <w:r w:rsidRPr="00A2499D">
        <w:rPr>
          <w:lang w:val="de-DE"/>
        </w:rPr>
        <w:t>nen</w:t>
      </w:r>
      <w:proofErr w:type="spellEnd"/>
      <w:r w:rsidRPr="00A2499D">
        <w:rPr>
          <w:lang w:val="de-DE"/>
        </w:rPr>
        <w:t xml:space="preserve"> 3</w:t>
      </w:r>
      <w:r>
        <w:rPr>
          <w:lang w:val="de-DE"/>
        </w:rPr>
        <w:t>-bis-4</w:t>
      </w:r>
      <w:r w:rsidRPr="00A2499D">
        <w:rPr>
          <w:lang w:val="de-DE"/>
        </w:rPr>
        <w:t>-Zeiler Titel – wenn ich ein Leser wäre, dann wäre das der erste Artikel den ich aus der Referen</w:t>
      </w:r>
      <w:r>
        <w:rPr>
          <w:lang w:val="de-DE"/>
        </w:rPr>
        <w:t>zliste bei Platzmangel streichen würde. Nicht wirklich hilfreich</w:t>
      </w:r>
    </w:p>
  </w:comment>
  <w:comment w:id="6" w:author="Hans-Gerd Maas" w:date="2018-05-08T13:25:00Z" w:initials="hgm">
    <w:p w:rsidR="0048481D" w:rsidRPr="00A2499D" w:rsidRDefault="0048481D">
      <w:pPr>
        <w:pStyle w:val="Kommentartext"/>
        <w:rPr>
          <w:lang w:val="de-DE"/>
        </w:rPr>
      </w:pPr>
      <w:r>
        <w:rPr>
          <w:rStyle w:val="Kommentarzeichen"/>
        </w:rPr>
        <w:annotationRef/>
      </w:r>
    </w:p>
  </w:comment>
  <w:comment w:id="11" w:author="Greenich Viper" w:date="2018-05-16T21:35:00Z" w:initials="GV">
    <w:p w:rsidR="0048481D" w:rsidRPr="00A2499D" w:rsidRDefault="0048481D">
      <w:pPr>
        <w:pStyle w:val="Kommentartext"/>
        <w:rPr>
          <w:lang w:val="de-DE"/>
        </w:rPr>
      </w:pPr>
      <w:r>
        <w:rPr>
          <w:rStyle w:val="Kommentarzeichen"/>
        </w:rPr>
        <w:annotationRef/>
      </w:r>
      <w:r w:rsidRPr="00A2499D">
        <w:rPr>
          <w:lang w:val="de-DE"/>
        </w:rPr>
        <w:t xml:space="preserve">“Mobile </w:t>
      </w:r>
      <w:proofErr w:type="spellStart"/>
      <w:r w:rsidRPr="00A2499D">
        <w:rPr>
          <w:lang w:val="de-DE"/>
        </w:rPr>
        <w:t>device</w:t>
      </w:r>
      <w:proofErr w:type="spellEnd"/>
      <w:r w:rsidRPr="00A2499D">
        <w:rPr>
          <w:lang w:val="de-DE"/>
        </w:rPr>
        <w:t xml:space="preserve"> </w:t>
      </w:r>
      <w:proofErr w:type="spellStart"/>
      <w:r w:rsidRPr="00A2499D">
        <w:rPr>
          <w:lang w:val="de-DE"/>
        </w:rPr>
        <w:t>progress</w:t>
      </w:r>
      <w:proofErr w:type="spellEnd"/>
      <w:r w:rsidRPr="00A2499D">
        <w:rPr>
          <w:lang w:val="de-DE"/>
        </w:rPr>
        <w:t xml:space="preserve">” ist nicht nur </w:t>
      </w:r>
      <w:proofErr w:type="spellStart"/>
      <w:r>
        <w:rPr>
          <w:lang w:val="de-DE"/>
        </w:rPr>
        <w:t>S</w:t>
      </w:r>
      <w:r w:rsidRPr="00A2499D">
        <w:rPr>
          <w:lang w:val="de-DE"/>
        </w:rPr>
        <w:t>ensorik</w:t>
      </w:r>
      <w:proofErr w:type="spellEnd"/>
      <w:r>
        <w:rPr>
          <w:lang w:val="de-DE"/>
        </w:rPr>
        <w:t xml:space="preserve"> (auch in diesem Artikel). Der Hauptteil des technischen Fortschritts in mobilen Endgeräten ist Software – und </w:t>
      </w:r>
      <w:proofErr w:type="spellStart"/>
      <w:r>
        <w:rPr>
          <w:lang w:val="de-DE"/>
        </w:rPr>
        <w:t>Miniutarisierung</w:t>
      </w:r>
      <w:proofErr w:type="spellEnd"/>
    </w:p>
  </w:comment>
  <w:comment w:id="13" w:author="Greenich Viper" w:date="2018-05-16T21:36:00Z" w:initials="GV">
    <w:p w:rsidR="0048481D" w:rsidRDefault="0048481D">
      <w:pPr>
        <w:pStyle w:val="Kommentartext"/>
      </w:pPr>
      <w:r>
        <w:rPr>
          <w:rStyle w:val="Kommentarzeichen"/>
        </w:rPr>
        <w:annotationRef/>
      </w:r>
      <w:proofErr w:type="gramStart"/>
      <w:r>
        <w:t>you</w:t>
      </w:r>
      <w:proofErr w:type="gramEnd"/>
      <w:r>
        <w:t xml:space="preserve"> must to be </w:t>
      </w:r>
      <w:proofErr w:type="spellStart"/>
      <w:r>
        <w:t>kiddin</w:t>
      </w:r>
      <w:proofErr w:type="spellEnd"/>
      <w:r>
        <w:t>’ – you think the order of the two words is so damn important to mark it as error ?!?!</w:t>
      </w:r>
    </w:p>
  </w:comment>
  <w:comment w:id="20" w:author="Greenich Viper" w:date="2018-05-16T21:37:00Z" w:initials="GV">
    <w:p w:rsidR="0048481D" w:rsidRDefault="0048481D">
      <w:pPr>
        <w:pStyle w:val="Kommentartext"/>
      </w:pPr>
      <w:r>
        <w:rPr>
          <w:rStyle w:val="Kommentarzeichen"/>
        </w:rPr>
        <w:annotationRef/>
      </w:r>
      <w:r>
        <w:t>BADLY wrong terminology</w:t>
      </w:r>
    </w:p>
  </w:comment>
  <w:comment w:id="25" w:author="Hans-Gerd Maas" w:date="2018-05-08T13:36:00Z" w:initials="hgm">
    <w:p w:rsidR="0048481D" w:rsidRDefault="0048481D">
      <w:pPr>
        <w:pStyle w:val="Kommentartext"/>
      </w:pPr>
      <w:r>
        <w:rPr>
          <w:rStyle w:val="Kommentarzeichen"/>
        </w:rPr>
        <w:annotationRef/>
      </w:r>
      <w:r>
        <w:t>With image-derived data?</w:t>
      </w:r>
    </w:p>
  </w:comment>
  <w:comment w:id="26" w:author="Greenich Viper" w:date="2018-05-16T21:38:00Z" w:initials="GV">
    <w:p w:rsidR="0048481D" w:rsidRDefault="0048481D">
      <w:pPr>
        <w:pStyle w:val="Kommentartext"/>
      </w:pPr>
      <w:r>
        <w:rPr>
          <w:rStyle w:val="Kommentarzeichen"/>
        </w:rPr>
        <w:annotationRef/>
      </w:r>
      <w:proofErr w:type="gramStart"/>
      <w:r>
        <w:t>yeah</w:t>
      </w:r>
      <w:proofErr w:type="gramEnd"/>
      <w:r>
        <w:t>, possible – longer expression, but possible</w:t>
      </w:r>
    </w:p>
  </w:comment>
  <w:comment w:id="28" w:author="Hans-Gerd Maas" w:date="2018-05-08T13:38:00Z" w:initials="hgm">
    <w:p w:rsidR="0048481D" w:rsidRDefault="0048481D">
      <w:pPr>
        <w:pStyle w:val="Kommentartext"/>
      </w:pPr>
      <w:r>
        <w:rPr>
          <w:rStyle w:val="Kommentarzeichen"/>
        </w:rPr>
        <w:annotationRef/>
      </w:r>
      <w:proofErr w:type="spellStart"/>
      <w:r>
        <w:t>Kommt</w:t>
      </w:r>
      <w:proofErr w:type="spellEnd"/>
      <w:r>
        <w:t xml:space="preserve"> image-to-object matching </w:t>
      </w:r>
      <w:proofErr w:type="spellStart"/>
      <w:r>
        <w:t>auch</w:t>
      </w:r>
      <w:proofErr w:type="spellEnd"/>
      <w:r>
        <w:t xml:space="preserve"> </w:t>
      </w:r>
      <w:proofErr w:type="spellStart"/>
      <w:r>
        <w:t>vor</w:t>
      </w:r>
      <w:proofErr w:type="spellEnd"/>
      <w:r>
        <w:t>?</w:t>
      </w:r>
    </w:p>
  </w:comment>
  <w:comment w:id="29" w:author="Greenich Viper" w:date="2018-05-16T21:39:00Z" w:initials="GV">
    <w:p w:rsidR="0048481D" w:rsidRPr="002F715C" w:rsidRDefault="0048481D">
      <w:pPr>
        <w:pStyle w:val="Kommentartext"/>
        <w:rPr>
          <w:lang w:val="de-DE"/>
        </w:rPr>
      </w:pPr>
      <w:r>
        <w:rPr>
          <w:rStyle w:val="Kommentarzeichen"/>
        </w:rPr>
        <w:annotationRef/>
      </w:r>
      <w:proofErr w:type="gramStart"/>
      <w:r>
        <w:t>was</w:t>
      </w:r>
      <w:proofErr w:type="gramEnd"/>
      <w:r>
        <w:t xml:space="preserve"> </w:t>
      </w:r>
      <w:proofErr w:type="spellStart"/>
      <w:r>
        <w:t>ist</w:t>
      </w:r>
      <w:proofErr w:type="spellEnd"/>
      <w:r>
        <w:t xml:space="preserve"> “Image-to-Object” matching ? </w:t>
      </w:r>
      <w:r w:rsidRPr="002F715C">
        <w:rPr>
          <w:lang w:val="de-DE"/>
        </w:rPr>
        <w:t xml:space="preserve">Wir machen keine </w:t>
      </w:r>
      <w:proofErr w:type="spellStart"/>
      <w:r w:rsidRPr="002F715C">
        <w:rPr>
          <w:lang w:val="de-DE"/>
        </w:rPr>
        <w:t>Object</w:t>
      </w:r>
      <w:proofErr w:type="spellEnd"/>
      <w:r w:rsidRPr="002F715C">
        <w:rPr>
          <w:lang w:val="de-DE"/>
        </w:rPr>
        <w:t xml:space="preserve"> R</w:t>
      </w:r>
      <w:r>
        <w:rPr>
          <w:lang w:val="de-DE"/>
        </w:rPr>
        <w:t xml:space="preserve">ecognition oder </w:t>
      </w:r>
      <w:proofErr w:type="spellStart"/>
      <w:r>
        <w:rPr>
          <w:lang w:val="de-DE"/>
        </w:rPr>
        <w:t>Machine</w:t>
      </w:r>
      <w:proofErr w:type="spellEnd"/>
      <w:r>
        <w:rPr>
          <w:lang w:val="de-DE"/>
        </w:rPr>
        <w:t xml:space="preserve"> Learning, wenn das die Frage war</w:t>
      </w:r>
    </w:p>
  </w:comment>
  <w:comment w:id="30" w:author="Hans-Gerd Maas" w:date="2018-05-08T13:39:00Z" w:initials="hgm">
    <w:p w:rsidR="0048481D" w:rsidRPr="008A1B7D" w:rsidRDefault="0048481D">
      <w:pPr>
        <w:pStyle w:val="Kommentartext"/>
        <w:rPr>
          <w:lang w:val="de-DE"/>
        </w:rPr>
      </w:pPr>
      <w:r>
        <w:rPr>
          <w:rStyle w:val="Kommentarzeichen"/>
        </w:rPr>
        <w:annotationRef/>
      </w:r>
      <w:r w:rsidRPr="008A1B7D">
        <w:rPr>
          <w:lang w:val="de-DE"/>
        </w:rPr>
        <w:t xml:space="preserve">Diese ‘Nebensächlichkeit’ entwertet den Abstract </w:t>
      </w:r>
      <w:r>
        <w:rPr>
          <w:lang w:val="de-DE"/>
        </w:rPr>
        <w:t>– würde ich weglassen.</w:t>
      </w:r>
    </w:p>
  </w:comment>
  <w:comment w:id="31" w:author="Greenich Viper" w:date="2018-05-16T21:44:00Z" w:initials="GV">
    <w:p w:rsidR="0048481D" w:rsidRDefault="0048481D">
      <w:pPr>
        <w:pStyle w:val="Kommentartext"/>
        <w:rPr>
          <w:lang w:val="de-DE"/>
        </w:rPr>
      </w:pPr>
      <w:r>
        <w:rPr>
          <w:rStyle w:val="Kommentarzeichen"/>
        </w:rPr>
        <w:annotationRef/>
      </w:r>
      <w:proofErr w:type="gramStart"/>
      <w:r>
        <w:t>you</w:t>
      </w:r>
      <w:proofErr w:type="gramEnd"/>
      <w:r>
        <w:t xml:space="preserve"> must to be ABSOLUTELY KIDDIN’ here. </w:t>
      </w:r>
      <w:r w:rsidRPr="002F715C">
        <w:rPr>
          <w:lang w:val="de-DE"/>
        </w:rPr>
        <w:t>Wertet den A</w:t>
      </w:r>
      <w:r>
        <w:rPr>
          <w:lang w:val="de-DE"/>
        </w:rPr>
        <w:t>bstract ab – ja, weil diese „Nebensächlichkeit" ja auch der Grund dafür ist dass es bisher keine wirklich verwendbaren Programme für die Feldarbeit gibt. Ich seh schon, da hat sich jemand mit der Basisliteratur im Bereich "Mobile Devices" nicht auseinander gesetzt.</w:t>
      </w:r>
    </w:p>
    <w:p w:rsidR="0048481D" w:rsidRDefault="0048481D">
      <w:pPr>
        <w:pStyle w:val="Kommentartext"/>
        <w:rPr>
          <w:lang w:val="de-DE"/>
        </w:rPr>
      </w:pPr>
    </w:p>
    <w:p w:rsidR="0048481D" w:rsidRPr="002F715C" w:rsidRDefault="0048481D">
      <w:pPr>
        <w:pStyle w:val="Kommentartext"/>
        <w:rPr>
          <w:lang w:val="de-DE"/>
        </w:rPr>
      </w:pPr>
      <w:r>
        <w:rPr>
          <w:lang w:val="de-DE"/>
        </w:rPr>
        <w:t>Paragraphenreiterei und Terminologie-Gehabe, das wertet ne Abstract ab. Nicht aber eine frische Studie zu einem Problem dass die meisten als "Nebensächlich" ansehen und nachher zu deren Stolperstein im Projekt wird.</w:t>
      </w:r>
    </w:p>
  </w:comment>
  <w:comment w:id="37" w:author="Greenich Viper" w:date="2018-05-16T21:46:00Z" w:initials="GV">
    <w:p w:rsidR="0048481D" w:rsidRPr="002F715C" w:rsidRDefault="0048481D">
      <w:pPr>
        <w:pStyle w:val="Kommentartext"/>
        <w:rPr>
          <w:lang w:val="de-DE"/>
        </w:rPr>
      </w:pPr>
      <w:r>
        <w:rPr>
          <w:rStyle w:val="Kommentarzeichen"/>
        </w:rPr>
        <w:annotationRef/>
      </w:r>
      <w:r w:rsidRPr="002F715C">
        <w:rPr>
          <w:lang w:val="de-DE"/>
        </w:rPr>
        <w:t>generelle Anmerkung</w:t>
      </w:r>
      <w:r>
        <w:rPr>
          <w:lang w:val="de-DE"/>
        </w:rPr>
        <w:t xml:space="preserve"> (auch wenn der Verschlag so akzeptabel ist): In der Informatik wird "</w:t>
      </w:r>
      <w:proofErr w:type="spellStart"/>
      <w:r>
        <w:rPr>
          <w:lang w:val="de-DE"/>
        </w:rPr>
        <w:t>very</w:t>
      </w:r>
      <w:proofErr w:type="spellEnd"/>
      <w:r>
        <w:rPr>
          <w:lang w:val="de-DE"/>
        </w:rPr>
        <w:t>" nur verwendet in absoluten Ausnahmefällen. Wenn etwas wichtig genug ist um es zu erwähnen ist es automatisch "sehr wichtig" - weil wir uns ja nicht mit Trivialitäten beschäftigen.</w:t>
      </w:r>
    </w:p>
  </w:comment>
  <w:comment w:id="45" w:author="Hans-Gerd Maas" w:date="2018-05-08T13:41:00Z" w:initials="hgm">
    <w:p w:rsidR="0048481D" w:rsidRPr="00DD3E38" w:rsidRDefault="0048481D">
      <w:pPr>
        <w:pStyle w:val="Kommentartext"/>
        <w:rPr>
          <w:lang w:val="de-DE"/>
        </w:rPr>
      </w:pPr>
      <w:r>
        <w:rPr>
          <w:rStyle w:val="Kommentarzeichen"/>
        </w:rPr>
        <w:annotationRef/>
      </w:r>
      <w:r w:rsidRPr="00DD3E38">
        <w:rPr>
          <w:lang w:val="de-DE"/>
        </w:rPr>
        <w:t xml:space="preserve">Klingt willkürlich – </w:t>
      </w:r>
      <w:proofErr w:type="spellStart"/>
      <w:r w:rsidRPr="00DD3E38">
        <w:rPr>
          <w:lang w:val="de-DE"/>
        </w:rPr>
        <w:t>Fort</w:t>
      </w:r>
      <w:proofErr w:type="spellEnd"/>
      <w:r w:rsidRPr="00DD3E38">
        <w:rPr>
          <w:lang w:val="de-DE"/>
        </w:rPr>
        <w:t xml:space="preserve"> und Geomorphologie u.</w:t>
      </w:r>
      <w:r>
        <w:rPr>
          <w:lang w:val="de-DE"/>
        </w:rPr>
        <w:t>v.a.m. auch …</w:t>
      </w:r>
    </w:p>
  </w:comment>
  <w:comment w:id="52" w:author="Greenich Viper" w:date="2018-05-16T21:48:00Z" w:initials="GV">
    <w:p w:rsidR="0048481D" w:rsidRDefault="0048481D">
      <w:pPr>
        <w:pStyle w:val="Kommentartext"/>
      </w:pPr>
      <w:r>
        <w:rPr>
          <w:rStyle w:val="Kommentarzeichen"/>
        </w:rPr>
        <w:annotationRef/>
      </w:r>
      <w:proofErr w:type="gramStart"/>
      <w:r>
        <w:t>nope</w:t>
      </w:r>
      <w:proofErr w:type="gramEnd"/>
      <w:r>
        <w:t xml:space="preserve"> – they are not interested in “the methods”. They are interested in applying technology.</w:t>
      </w:r>
    </w:p>
    <w:p w:rsidR="0048481D" w:rsidRDefault="0048481D">
      <w:pPr>
        <w:pStyle w:val="Kommentartext"/>
      </w:pPr>
    </w:p>
    <w:p w:rsidR="0048481D" w:rsidRPr="00461E48" w:rsidRDefault="0048481D">
      <w:pPr>
        <w:pStyle w:val="Kommentartext"/>
        <w:rPr>
          <w:lang w:val="en-US"/>
        </w:rPr>
      </w:pPr>
      <w:r w:rsidRPr="00461E48">
        <w:rPr>
          <w:lang w:val="en-US"/>
        </w:rPr>
        <w:t>Quote</w:t>
      </w:r>
      <w:r>
        <w:rPr>
          <w:lang w:val="en-US"/>
        </w:rPr>
        <w:t>:</w:t>
      </w:r>
      <w:r w:rsidRPr="00461E48">
        <w:rPr>
          <w:lang w:val="en-US"/>
        </w:rPr>
        <w:t xml:space="preserve"> „I’m interested in the </w:t>
      </w:r>
      <w:r>
        <w:rPr>
          <w:lang w:val="en-US"/>
        </w:rPr>
        <w:t>baby, not the pregnancy”.</w:t>
      </w:r>
    </w:p>
  </w:comment>
  <w:comment w:id="50" w:author="Greenich Viper" w:date="2018-05-16T21:49:00Z" w:initials="GV">
    <w:p w:rsidR="0048481D" w:rsidRPr="00461E48" w:rsidRDefault="0048481D">
      <w:pPr>
        <w:pStyle w:val="Kommentartext"/>
        <w:rPr>
          <w:lang w:val="en-US"/>
        </w:rPr>
      </w:pPr>
      <w:r>
        <w:rPr>
          <w:rStyle w:val="Kommentarzeichen"/>
        </w:rPr>
        <w:annotationRef/>
      </w:r>
      <w:proofErr w:type="spellStart"/>
      <w:proofErr w:type="gramStart"/>
      <w:r w:rsidRPr="00461E48">
        <w:rPr>
          <w:lang w:val="en-US"/>
        </w:rPr>
        <w:t>generell</w:t>
      </w:r>
      <w:proofErr w:type="spellEnd"/>
      <w:proofErr w:type="gramEnd"/>
      <w:r w:rsidRPr="00461E48">
        <w:rPr>
          <w:lang w:val="en-US"/>
        </w:rPr>
        <w:t xml:space="preserve">: </w:t>
      </w:r>
      <w:proofErr w:type="spellStart"/>
      <w:r w:rsidRPr="00461E48">
        <w:rPr>
          <w:lang w:val="en-US"/>
        </w:rPr>
        <w:t>akzeptiertes</w:t>
      </w:r>
      <w:proofErr w:type="spellEnd"/>
      <w:r w:rsidRPr="00461E48">
        <w:rPr>
          <w:lang w:val="en-US"/>
        </w:rPr>
        <w:t xml:space="preserve"> edit.</w:t>
      </w:r>
    </w:p>
  </w:comment>
  <w:comment w:id="66" w:author="Greenich Viper" w:date="2018-05-16T21:50:00Z" w:initials="GV">
    <w:p w:rsidR="0048481D" w:rsidRPr="00461E48" w:rsidRDefault="0048481D">
      <w:pPr>
        <w:pStyle w:val="Kommentartext"/>
        <w:rPr>
          <w:lang w:val="de-DE"/>
        </w:rPr>
      </w:pPr>
      <w:r>
        <w:rPr>
          <w:rStyle w:val="Kommentarzeichen"/>
        </w:rPr>
        <w:annotationRef/>
      </w:r>
      <w:proofErr w:type="gramStart"/>
      <w:r>
        <w:t>Power ?</w:t>
      </w:r>
      <w:proofErr w:type="gramEnd"/>
      <w:r>
        <w:t xml:space="preserve"> </w:t>
      </w:r>
      <w:r w:rsidRPr="00461E48">
        <w:rPr>
          <w:lang w:val="de-DE"/>
        </w:rPr>
        <w:t>In einem Artikel der ü</w:t>
      </w:r>
      <w:r>
        <w:rPr>
          <w:lang w:val="de-DE"/>
        </w:rPr>
        <w:t xml:space="preserve">ber „Power </w:t>
      </w:r>
      <w:proofErr w:type="spellStart"/>
      <w:r>
        <w:rPr>
          <w:lang w:val="de-DE"/>
        </w:rPr>
        <w:t>Consumption</w:t>
      </w:r>
      <w:proofErr w:type="spellEnd"/>
      <w:r>
        <w:rPr>
          <w:lang w:val="de-DE"/>
        </w:rPr>
        <w:t>“ schreibt. Unglückliche Wortwahl.</w:t>
      </w:r>
    </w:p>
  </w:comment>
  <w:comment w:id="70" w:author="Greenich Viper" w:date="2018-05-16T21:53:00Z" w:initials="GV">
    <w:p w:rsidR="0048481D" w:rsidRPr="00461E48" w:rsidRDefault="0048481D">
      <w:pPr>
        <w:pStyle w:val="Kommentartext"/>
        <w:rPr>
          <w:lang w:val="en-US"/>
        </w:rPr>
      </w:pPr>
      <w:r>
        <w:rPr>
          <w:rStyle w:val="Kommentarzeichen"/>
        </w:rPr>
        <w:annotationRef/>
      </w:r>
      <w:proofErr w:type="gramStart"/>
      <w:r w:rsidRPr="00461E48">
        <w:rPr>
          <w:lang w:val="en-US"/>
        </w:rPr>
        <w:t>ah</w:t>
      </w:r>
      <w:proofErr w:type="gramEnd"/>
      <w:r w:rsidRPr="00461E48">
        <w:rPr>
          <w:lang w:val="en-US"/>
        </w:rPr>
        <w:t xml:space="preserve">, </w:t>
      </w:r>
      <w:proofErr w:type="spellStart"/>
      <w:r w:rsidRPr="00461E48">
        <w:rPr>
          <w:lang w:val="en-US"/>
        </w:rPr>
        <w:t>ähm</w:t>
      </w:r>
      <w:proofErr w:type="spellEnd"/>
      <w:r w:rsidRPr="00461E48">
        <w:rPr>
          <w:lang w:val="en-US"/>
        </w:rPr>
        <w:t>, you interact with your tab</w:t>
      </w:r>
      <w:r>
        <w:rPr>
          <w:lang w:val="en-US"/>
        </w:rPr>
        <w:t xml:space="preserve">let via something else than “the touch screen” (which includes the stylus) ? </w:t>
      </w:r>
      <w:r w:rsidRPr="00461E48">
        <w:rPr>
          <w:lang w:val="en-US"/>
        </w:rPr>
        <w:t>A tablet with fully attached keyboard is just a p</w:t>
      </w:r>
      <w:r>
        <w:rPr>
          <w:lang w:val="en-US"/>
        </w:rPr>
        <w:t xml:space="preserve">hysical augment of the screen keyboard. You have a mouse on your </w:t>
      </w:r>
      <w:proofErr w:type="gramStart"/>
      <w:r>
        <w:rPr>
          <w:lang w:val="en-US"/>
        </w:rPr>
        <w:t>tablet ?</w:t>
      </w:r>
      <w:proofErr w:type="gramEnd"/>
      <w:r>
        <w:rPr>
          <w:lang w:val="en-US"/>
        </w:rPr>
        <w:t xml:space="preserve"> </w:t>
      </w:r>
      <w:proofErr w:type="gramStart"/>
      <w:r>
        <w:rPr>
          <w:lang w:val="en-US"/>
        </w:rPr>
        <w:t>or</w:t>
      </w:r>
      <w:proofErr w:type="gramEnd"/>
      <w:r>
        <w:rPr>
          <w:lang w:val="en-US"/>
        </w:rPr>
        <w:t xml:space="preserve"> a joystick controller or so ? I’d be really interested to see that.</w:t>
      </w:r>
    </w:p>
  </w:comment>
  <w:comment w:id="72" w:author="Greenich Viper" w:date="2018-05-16T21:55:00Z" w:initials="GV">
    <w:p w:rsidR="0048481D" w:rsidRDefault="0048481D">
      <w:pPr>
        <w:pStyle w:val="Kommentartext"/>
        <w:rPr>
          <w:lang w:val="de-DE"/>
        </w:rPr>
      </w:pPr>
      <w:r>
        <w:rPr>
          <w:rStyle w:val="Kommentarzeichen"/>
        </w:rPr>
        <w:annotationRef/>
      </w:r>
      <w:proofErr w:type="gramStart"/>
      <w:r>
        <w:t>well</w:t>
      </w:r>
      <w:proofErr w:type="gramEnd"/>
      <w:r>
        <w:t xml:space="preserve">, again: review by a non-expert in mobile devices. </w:t>
      </w:r>
      <w:r w:rsidRPr="00461E48">
        <w:rPr>
          <w:lang w:val="de-DE"/>
        </w:rPr>
        <w:t>Dein Phone vor 2 Jahren u</w:t>
      </w:r>
      <w:r>
        <w:rPr>
          <w:lang w:val="de-DE"/>
        </w:rPr>
        <w:t xml:space="preserve">nd heute hat </w:t>
      </w:r>
      <w:proofErr w:type="spellStart"/>
      <w:r>
        <w:rPr>
          <w:lang w:val="de-DE"/>
        </w:rPr>
        <w:t>immernoch</w:t>
      </w:r>
      <w:proofErr w:type="spellEnd"/>
      <w:r>
        <w:rPr>
          <w:lang w:val="de-DE"/>
        </w:rPr>
        <w:t xml:space="preserve"> die selbe Hardware (nehm ich mal an – Lötkolben-Aktionen ausgeklammert), aber durch die Varietät von Software-Updates, Software-Sensors etc. sind die „beiden“ </w:t>
      </w:r>
      <w:proofErr w:type="spellStart"/>
      <w:r>
        <w:rPr>
          <w:lang w:val="de-DE"/>
        </w:rPr>
        <w:t>Phones</w:t>
      </w:r>
      <w:proofErr w:type="spellEnd"/>
      <w:r>
        <w:rPr>
          <w:lang w:val="de-DE"/>
        </w:rPr>
        <w:t xml:space="preserve"> nicht wirklich vergleichbar.</w:t>
      </w:r>
    </w:p>
    <w:p w:rsidR="0048481D" w:rsidRDefault="0048481D">
      <w:pPr>
        <w:pStyle w:val="Kommentartext"/>
        <w:rPr>
          <w:lang w:val="de-DE"/>
        </w:rPr>
      </w:pPr>
    </w:p>
    <w:p w:rsidR="0048481D" w:rsidRPr="00461E48" w:rsidRDefault="0048481D">
      <w:pPr>
        <w:pStyle w:val="Kommentartext"/>
        <w:rPr>
          <w:lang w:val="en-US"/>
        </w:rPr>
      </w:pPr>
      <w:r w:rsidRPr="00461E48">
        <w:rPr>
          <w:lang w:val="en-US"/>
        </w:rPr>
        <w:t>There’s more to it th</w:t>
      </w:r>
      <w:r>
        <w:rPr>
          <w:lang w:val="en-US"/>
        </w:rPr>
        <w:t>an meets the eye.</w:t>
      </w:r>
    </w:p>
  </w:comment>
  <w:comment w:id="77" w:author="Hans-Gerd Maas" w:date="2018-05-08T13:48:00Z" w:initials="hgm">
    <w:p w:rsidR="0048481D" w:rsidRPr="00DD3E38" w:rsidRDefault="0048481D">
      <w:pPr>
        <w:pStyle w:val="Kommentartext"/>
        <w:rPr>
          <w:lang w:val="de-DE"/>
        </w:rPr>
      </w:pPr>
      <w:r>
        <w:rPr>
          <w:rStyle w:val="Kommentarzeichen"/>
        </w:rPr>
        <w:annotationRef/>
      </w:r>
      <w:r w:rsidRPr="00DD3E38">
        <w:rPr>
          <w:lang w:val="de-DE"/>
        </w:rPr>
        <w:t>Den Satzteil habe ich überhaupt nicht verstanden</w:t>
      </w:r>
      <w:r>
        <w:rPr>
          <w:lang w:val="de-DE"/>
        </w:rPr>
        <w:t xml:space="preserve"> – was hat power </w:t>
      </w:r>
      <w:proofErr w:type="spellStart"/>
      <w:r>
        <w:rPr>
          <w:lang w:val="de-DE"/>
        </w:rPr>
        <w:t>consumption</w:t>
      </w:r>
      <w:proofErr w:type="spellEnd"/>
      <w:r>
        <w:rPr>
          <w:lang w:val="de-DE"/>
        </w:rPr>
        <w:t xml:space="preserve"> mit DSM zu tun?</w:t>
      </w:r>
      <w:r w:rsidRPr="00DD3E38">
        <w:rPr>
          <w:lang w:val="de-DE"/>
        </w:rPr>
        <w:t xml:space="preserve"> </w:t>
      </w:r>
      <w:r>
        <w:rPr>
          <w:lang w:val="de-DE"/>
        </w:rPr>
        <w:t>G</w:t>
      </w:r>
      <w:r w:rsidRPr="00DD3E38">
        <w:rPr>
          <w:lang w:val="de-DE"/>
        </w:rPr>
        <w:t xml:space="preserve">gf. </w:t>
      </w:r>
      <w:r>
        <w:rPr>
          <w:lang w:val="de-DE"/>
        </w:rPr>
        <w:t>weglassen.</w:t>
      </w:r>
    </w:p>
  </w:comment>
  <w:comment w:id="78" w:author="Greenich Viper" w:date="2018-05-16T21:58:00Z" w:initials="GV">
    <w:p w:rsidR="0048481D" w:rsidRPr="00461E48" w:rsidRDefault="0048481D">
      <w:pPr>
        <w:pStyle w:val="Kommentartext"/>
        <w:rPr>
          <w:lang w:val="de-DE"/>
        </w:rPr>
      </w:pPr>
      <w:r>
        <w:rPr>
          <w:rStyle w:val="Kommentarzeichen"/>
        </w:rPr>
        <w:annotationRef/>
      </w:r>
      <w:r w:rsidRPr="00461E48">
        <w:rPr>
          <w:lang w:val="de-DE"/>
        </w:rPr>
        <w:t>Was hat das da</w:t>
      </w:r>
      <w:r>
        <w:rPr>
          <w:lang w:val="de-DE"/>
        </w:rPr>
        <w:t>mit zutun ? Naja, möglicherweise ist das etwas nicht-triviales – weshalb wir das untersuchen – weshalb die 2-Paragraphen Erklärung nicht schon in der Einleitung zu finden ist … … …</w:t>
      </w:r>
    </w:p>
  </w:comment>
  <w:comment w:id="84" w:author="Hans-Gerd Maas" w:date="2018-05-08T13:52:00Z" w:initials="hgm">
    <w:p w:rsidR="0048481D" w:rsidRPr="00A2499D" w:rsidRDefault="0048481D">
      <w:pPr>
        <w:pStyle w:val="Kommentartext"/>
        <w:rPr>
          <w:lang w:val="de-DE"/>
        </w:rPr>
      </w:pPr>
      <w:r>
        <w:rPr>
          <w:rStyle w:val="Kommentarzeichen"/>
        </w:rPr>
        <w:annotationRef/>
      </w:r>
      <w:r w:rsidRPr="00A2499D">
        <w:rPr>
          <w:lang w:val="de-DE"/>
        </w:rPr>
        <w:t>+ Kehl?</w:t>
      </w:r>
    </w:p>
  </w:comment>
  <w:comment w:id="85" w:author="Greenich Viper" w:date="2018-05-16T21:59:00Z" w:initials="GV">
    <w:p w:rsidR="0048481D" w:rsidRPr="00691F29" w:rsidRDefault="0048481D">
      <w:pPr>
        <w:pStyle w:val="Kommentartext"/>
        <w:rPr>
          <w:lang w:val="de-DE"/>
        </w:rPr>
      </w:pPr>
      <w:r>
        <w:rPr>
          <w:rStyle w:val="Kommentarzeichen"/>
        </w:rPr>
        <w:annotationRef/>
      </w:r>
      <w:r w:rsidRPr="00691F29">
        <w:rPr>
          <w:lang w:val="de-DE"/>
        </w:rPr>
        <w:t>Stimmt (glaub ich):</w:t>
      </w:r>
      <w:r>
        <w:rPr>
          <w:lang w:val="de-DE"/>
        </w:rPr>
        <w:t xml:space="preserve"> (Kröhnert </w:t>
      </w:r>
      <w:proofErr w:type="spellStart"/>
      <w:r>
        <w:rPr>
          <w:lang w:val="de-DE"/>
        </w:rPr>
        <w:t>and</w:t>
      </w:r>
      <w:proofErr w:type="spellEnd"/>
      <w:r>
        <w:rPr>
          <w:lang w:val="de-DE"/>
        </w:rPr>
        <w:t xml:space="preserve"> Kehl, 2017) – oder hatten wir Simon da auch mit drauf ?</w:t>
      </w:r>
    </w:p>
  </w:comment>
  <w:comment w:id="103" w:author="Hans-Gerd Maas" w:date="2018-05-08T15:56:00Z" w:initials="hgm">
    <w:p w:rsidR="0048481D" w:rsidRPr="00C50A4B" w:rsidRDefault="0048481D">
      <w:pPr>
        <w:pStyle w:val="Kommentartext"/>
        <w:rPr>
          <w:lang w:val="de-DE"/>
        </w:rPr>
      </w:pPr>
      <w:r>
        <w:rPr>
          <w:rStyle w:val="Kommentarzeichen"/>
        </w:rPr>
        <w:annotationRef/>
      </w:r>
      <w:r w:rsidRPr="00C50A4B">
        <w:rPr>
          <w:lang w:val="de-DE"/>
        </w:rPr>
        <w:t>Das ist aber sicher nicht die Original-</w:t>
      </w:r>
      <w:proofErr w:type="spellStart"/>
      <w:r w:rsidRPr="00C50A4B">
        <w:rPr>
          <w:lang w:val="de-DE"/>
        </w:rPr>
        <w:t>Ref</w:t>
      </w:r>
      <w:proofErr w:type="spellEnd"/>
      <w:r w:rsidRPr="00C50A4B">
        <w:rPr>
          <w:lang w:val="de-DE"/>
        </w:rPr>
        <w:t xml:space="preserve"> zu </w:t>
      </w:r>
      <w:proofErr w:type="spellStart"/>
      <w:r>
        <w:rPr>
          <w:lang w:val="de-DE"/>
        </w:rPr>
        <w:t>Grids</w:t>
      </w:r>
      <w:proofErr w:type="spellEnd"/>
      <w:r>
        <w:rPr>
          <w:lang w:val="de-DE"/>
        </w:rPr>
        <w:t xml:space="preserve">. Damit stellt sich die Frage, ob man hier überhaupt eine </w:t>
      </w:r>
      <w:proofErr w:type="spellStart"/>
      <w:r>
        <w:rPr>
          <w:lang w:val="de-DE"/>
        </w:rPr>
        <w:t>Ref</w:t>
      </w:r>
      <w:proofErr w:type="spellEnd"/>
      <w:r>
        <w:rPr>
          <w:lang w:val="de-DE"/>
        </w:rPr>
        <w:t xml:space="preserve"> angeben sollte.</w:t>
      </w:r>
    </w:p>
  </w:comment>
  <w:comment w:id="104" w:author="Greenich Viper" w:date="2018-05-16T22:03:00Z" w:initials="GV">
    <w:p w:rsidR="0048481D" w:rsidRDefault="0048481D">
      <w:pPr>
        <w:pStyle w:val="Kommentartext"/>
        <w:rPr>
          <w:lang w:val="de-DE"/>
        </w:rPr>
      </w:pPr>
      <w:r>
        <w:rPr>
          <w:rStyle w:val="Kommentarzeichen"/>
        </w:rPr>
        <w:annotationRef/>
      </w:r>
      <w:r w:rsidRPr="00691F29">
        <w:rPr>
          <w:lang w:val="de-DE"/>
        </w:rPr>
        <w:t>Nein, stimmt, ori</w:t>
      </w:r>
      <w:r>
        <w:rPr>
          <w:lang w:val="de-DE"/>
        </w:rPr>
        <w:t>ginal-</w:t>
      </w:r>
      <w:proofErr w:type="spellStart"/>
      <w:r>
        <w:rPr>
          <w:lang w:val="de-DE"/>
        </w:rPr>
        <w:t>Ref</w:t>
      </w:r>
      <w:proofErr w:type="spellEnd"/>
      <w:r>
        <w:rPr>
          <w:lang w:val="de-DE"/>
        </w:rPr>
        <w:t xml:space="preserve"> zu DEMs ist von 1967 in „Transaction on Graphics“ – was der Leserschaft weder aus der Anwendung noch aus PHOR irgendein Begriff ist. Egal.</w:t>
      </w:r>
    </w:p>
    <w:p w:rsidR="0048481D" w:rsidRDefault="0048481D">
      <w:pPr>
        <w:pStyle w:val="Kommentartext"/>
        <w:rPr>
          <w:lang w:val="de-DE"/>
        </w:rPr>
      </w:pPr>
    </w:p>
    <w:p w:rsidR="0048481D" w:rsidRDefault="0048481D">
      <w:pPr>
        <w:pStyle w:val="Kommentartext"/>
        <w:rPr>
          <w:lang w:val="de-DE"/>
        </w:rPr>
      </w:pPr>
      <w:r>
        <w:rPr>
          <w:lang w:val="de-DE"/>
        </w:rPr>
        <w:t>Also, weglassen ?</w:t>
      </w:r>
    </w:p>
    <w:p w:rsidR="0048481D" w:rsidRDefault="0048481D">
      <w:pPr>
        <w:pStyle w:val="Kommentartext"/>
        <w:rPr>
          <w:lang w:val="de-DE"/>
        </w:rPr>
      </w:pPr>
    </w:p>
    <w:p w:rsidR="0048481D" w:rsidRPr="00691F29" w:rsidRDefault="0048481D">
      <w:pPr>
        <w:pStyle w:val="Kommentartext"/>
        <w:rPr>
          <w:lang w:val="de-DE"/>
        </w:rPr>
      </w:pPr>
      <w:r>
        <w:rPr>
          <w:lang w:val="de-DE"/>
        </w:rPr>
        <w:t xml:space="preserve">PS: Da muss sowieso was mit der </w:t>
      </w:r>
      <w:proofErr w:type="spellStart"/>
      <w:r>
        <w:rPr>
          <w:lang w:val="de-DE"/>
        </w:rPr>
        <w:t>Referenzierung</w:t>
      </w:r>
      <w:proofErr w:type="spellEnd"/>
      <w:r>
        <w:rPr>
          <w:lang w:val="de-DE"/>
        </w:rPr>
        <w:t xml:space="preserve"> nicht Stimmen – </w:t>
      </w:r>
      <w:proofErr w:type="spellStart"/>
      <w:r>
        <w:rPr>
          <w:lang w:val="de-DE"/>
        </w:rPr>
        <w:t>Leskens</w:t>
      </w:r>
      <w:proofErr w:type="spellEnd"/>
      <w:r>
        <w:rPr>
          <w:lang w:val="de-DE"/>
        </w:rPr>
        <w:t xml:space="preserve"> et al. ist ein ALS </w:t>
      </w:r>
      <w:proofErr w:type="spellStart"/>
      <w:r>
        <w:rPr>
          <w:lang w:val="de-DE"/>
        </w:rPr>
        <w:t>point</w:t>
      </w:r>
      <w:proofErr w:type="spellEnd"/>
      <w:r>
        <w:rPr>
          <w:lang w:val="de-DE"/>
        </w:rPr>
        <w:t xml:space="preserve"> </w:t>
      </w:r>
      <w:proofErr w:type="spellStart"/>
      <w:r>
        <w:rPr>
          <w:lang w:val="de-DE"/>
        </w:rPr>
        <w:t>set</w:t>
      </w:r>
      <w:proofErr w:type="spellEnd"/>
      <w:r>
        <w:rPr>
          <w:lang w:val="de-DE"/>
        </w:rPr>
        <w:t xml:space="preserve"> Ansatz, keine DEMs. </w:t>
      </w:r>
      <w:proofErr w:type="spellStart"/>
      <w:r>
        <w:rPr>
          <w:lang w:val="de-DE"/>
        </w:rPr>
        <w:t>Vlt</w:t>
      </w:r>
      <w:proofErr w:type="spellEnd"/>
      <w:r>
        <w:rPr>
          <w:lang w:val="de-DE"/>
        </w:rPr>
        <w:t>. mein Fehler am Anfang.</w:t>
      </w:r>
    </w:p>
  </w:comment>
  <w:comment w:id="105" w:author="Hans-Gerd Maas" w:date="2018-05-08T15:57:00Z" w:initials="hgm">
    <w:p w:rsidR="0048481D" w:rsidRPr="00C50A4B" w:rsidRDefault="0048481D">
      <w:pPr>
        <w:pStyle w:val="Kommentartext"/>
        <w:rPr>
          <w:lang w:val="de-DE"/>
        </w:rPr>
      </w:pPr>
      <w:r>
        <w:rPr>
          <w:rStyle w:val="Kommentarzeichen"/>
        </w:rPr>
        <w:annotationRef/>
      </w:r>
      <w:r w:rsidRPr="00C50A4B">
        <w:rPr>
          <w:lang w:val="de-DE"/>
        </w:rPr>
        <w:t xml:space="preserve">Die haben das auch nicht erfunden. </w:t>
      </w:r>
      <w:r>
        <w:rPr>
          <w:lang w:val="de-DE"/>
        </w:rPr>
        <w:t xml:space="preserve">Wenn eine </w:t>
      </w:r>
      <w:proofErr w:type="spellStart"/>
      <w:r>
        <w:rPr>
          <w:lang w:val="de-DE"/>
        </w:rPr>
        <w:t>Ref</w:t>
      </w:r>
      <w:proofErr w:type="spellEnd"/>
      <w:r>
        <w:rPr>
          <w:lang w:val="de-DE"/>
        </w:rPr>
        <w:t>, dann mir ‚e.g. Buckley…‘</w:t>
      </w:r>
    </w:p>
  </w:comment>
  <w:comment w:id="106" w:author="Greenich Viper" w:date="2018-05-16T22:04:00Z" w:initials="GV">
    <w:p w:rsidR="0048481D" w:rsidRPr="00691F29" w:rsidRDefault="0048481D">
      <w:pPr>
        <w:pStyle w:val="Kommentartext"/>
        <w:rPr>
          <w:lang w:val="de-DE"/>
        </w:rPr>
      </w:pPr>
      <w:r>
        <w:rPr>
          <w:rStyle w:val="Kommentarzeichen"/>
        </w:rPr>
        <w:annotationRef/>
      </w:r>
      <w:proofErr w:type="spellStart"/>
      <w:r w:rsidRPr="00691F29">
        <w:rPr>
          <w:lang w:val="de-DE"/>
        </w:rPr>
        <w:t>is</w:t>
      </w:r>
      <w:proofErr w:type="spellEnd"/>
      <w:r w:rsidRPr="00691F29">
        <w:rPr>
          <w:lang w:val="de-DE"/>
        </w:rPr>
        <w:t xml:space="preserve"> schon richtig</w:t>
      </w:r>
      <w:r>
        <w:rPr>
          <w:lang w:val="de-DE"/>
        </w:rPr>
        <w:t>, sind aber gute Beispiele dafür dass das in einigen Geowissenschaften heutzutage dominiert.</w:t>
      </w:r>
    </w:p>
  </w:comment>
  <w:comment w:id="110" w:author="Hans-Gerd Maas" w:date="2018-05-08T16:01:00Z" w:initials="hgm">
    <w:p w:rsidR="0048481D" w:rsidRPr="00C50A4B" w:rsidRDefault="0048481D">
      <w:pPr>
        <w:pStyle w:val="Kommentartext"/>
        <w:rPr>
          <w:lang w:val="de-DE"/>
        </w:rPr>
      </w:pPr>
      <w:r>
        <w:rPr>
          <w:rStyle w:val="Kommentarzeichen"/>
        </w:rPr>
        <w:annotationRef/>
      </w:r>
      <w:r w:rsidRPr="00C50A4B">
        <w:rPr>
          <w:lang w:val="de-DE"/>
        </w:rPr>
        <w:t xml:space="preserve">Fig3 sieht besser aus als Fig2. </w:t>
      </w:r>
      <w:r>
        <w:rPr>
          <w:lang w:val="de-DE"/>
        </w:rPr>
        <w:t>Warum? Was ist die Botschaft?</w:t>
      </w:r>
    </w:p>
  </w:comment>
  <w:comment w:id="111" w:author="Greenich Viper" w:date="2018-05-16T22:11:00Z" w:initials="GV">
    <w:p w:rsidR="0048481D" w:rsidRPr="00691F29" w:rsidRDefault="0048481D">
      <w:pPr>
        <w:pStyle w:val="Kommentartext"/>
        <w:rPr>
          <w:lang w:val="de-DE"/>
        </w:rPr>
      </w:pPr>
      <w:r>
        <w:rPr>
          <w:rStyle w:val="Kommentarzeichen"/>
        </w:rPr>
        <w:annotationRef/>
      </w:r>
      <w:r w:rsidRPr="00691F29">
        <w:rPr>
          <w:lang w:val="de-DE"/>
        </w:rPr>
        <w:t xml:space="preserve">nicht </w:t>
      </w:r>
      <w:proofErr w:type="spellStart"/>
      <w:r w:rsidRPr="00691F29">
        <w:rPr>
          <w:lang w:val="de-DE"/>
        </w:rPr>
        <w:t>state-of-the-art</w:t>
      </w:r>
      <w:proofErr w:type="spellEnd"/>
      <w:r w:rsidRPr="00691F29">
        <w:rPr>
          <w:lang w:val="de-DE"/>
        </w:rPr>
        <w:t xml:space="preserve"> – ich glaub das</w:t>
      </w:r>
      <w:r>
        <w:rPr>
          <w:lang w:val="de-DE"/>
        </w:rPr>
        <w:t xml:space="preserve"> </w:t>
      </w:r>
      <w:proofErr w:type="spellStart"/>
      <w:r>
        <w:rPr>
          <w:lang w:val="de-DE"/>
        </w:rPr>
        <w:t>hatt</w:t>
      </w:r>
      <w:proofErr w:type="spellEnd"/>
      <w:r>
        <w:rPr>
          <w:lang w:val="de-DE"/>
        </w:rPr>
        <w:t xml:space="preserve">‘ ich bereits korrigiert in der nächsten </w:t>
      </w:r>
      <w:proofErr w:type="spellStart"/>
      <w:r>
        <w:rPr>
          <w:lang w:val="de-DE"/>
        </w:rPr>
        <w:t>version</w:t>
      </w:r>
      <w:proofErr w:type="spellEnd"/>
    </w:p>
  </w:comment>
  <w:comment w:id="120" w:author="Hans-Gerd Maas" w:date="2018-05-08T16:05:00Z" w:initials="hgm">
    <w:p w:rsidR="0048481D" w:rsidRPr="00A21C23" w:rsidRDefault="0048481D">
      <w:pPr>
        <w:pStyle w:val="Kommentartext"/>
        <w:rPr>
          <w:lang w:val="de-DE"/>
        </w:rPr>
      </w:pPr>
      <w:r>
        <w:rPr>
          <w:rStyle w:val="Kommentarzeichen"/>
        </w:rPr>
        <w:annotationRef/>
      </w:r>
      <w:r w:rsidRPr="00A21C23">
        <w:rPr>
          <w:lang w:val="de-DE"/>
        </w:rPr>
        <w:t xml:space="preserve">Stimmt das? TLS </w:t>
      </w:r>
      <w:proofErr w:type="spellStart"/>
      <w:r w:rsidRPr="00A21C23">
        <w:rPr>
          <w:lang w:val="de-DE"/>
        </w:rPr>
        <w:t>data</w:t>
      </w:r>
      <w:proofErr w:type="spellEnd"/>
      <w:r w:rsidRPr="00A21C23">
        <w:rPr>
          <w:lang w:val="de-DE"/>
        </w:rPr>
        <w:t xml:space="preserve"> </w:t>
      </w:r>
      <w:proofErr w:type="spellStart"/>
      <w:r w:rsidRPr="00A21C23">
        <w:rPr>
          <w:lang w:val="de-DE"/>
        </w:rPr>
        <w:t>processing</w:t>
      </w:r>
      <w:proofErr w:type="spellEnd"/>
      <w:r w:rsidRPr="00A21C23">
        <w:rPr>
          <w:lang w:val="de-DE"/>
        </w:rPr>
        <w:t xml:space="preserve"> dürfte häufig schneller sein als </w:t>
      </w:r>
      <w:proofErr w:type="spellStart"/>
      <w:r w:rsidRPr="00A21C23">
        <w:rPr>
          <w:lang w:val="de-DE"/>
        </w:rPr>
        <w:t>sfm</w:t>
      </w:r>
      <w:proofErr w:type="spellEnd"/>
      <w:r w:rsidRPr="00A21C23">
        <w:rPr>
          <w:lang w:val="de-DE"/>
        </w:rPr>
        <w:t xml:space="preserve">, und die </w:t>
      </w:r>
      <w:proofErr w:type="spellStart"/>
      <w:r w:rsidRPr="00A21C23">
        <w:rPr>
          <w:lang w:val="de-DE"/>
        </w:rPr>
        <w:t>RGBisierung</w:t>
      </w:r>
      <w:proofErr w:type="spellEnd"/>
      <w:r w:rsidRPr="00A21C23">
        <w:rPr>
          <w:lang w:val="de-DE"/>
        </w:rPr>
        <w:t xml:space="preserve"> ist auch nicht so aufwändig. </w:t>
      </w:r>
      <w:r>
        <w:rPr>
          <w:lang w:val="de-DE"/>
        </w:rPr>
        <w:t>Vielleicht sollte man mehr auf den instrumentellen Aufwand abstellen.</w:t>
      </w:r>
    </w:p>
  </w:comment>
  <w:comment w:id="121" w:author="Hans-Gerd Maas" w:date="2018-05-08T16:08:00Z" w:initials="hgm">
    <w:p w:rsidR="0048481D" w:rsidRPr="008E69F8" w:rsidRDefault="0048481D">
      <w:pPr>
        <w:pStyle w:val="Kommentartext"/>
        <w:rPr>
          <w:lang w:val="de-DE"/>
        </w:rPr>
      </w:pPr>
      <w:r>
        <w:rPr>
          <w:rStyle w:val="Kommentarzeichen"/>
        </w:rPr>
        <w:annotationRef/>
      </w:r>
      <w:r w:rsidRPr="008E69F8">
        <w:rPr>
          <w:lang w:val="de-DE"/>
        </w:rPr>
        <w:t>Die Logik habe ich nicht verstanden.</w:t>
      </w:r>
    </w:p>
  </w:comment>
  <w:comment w:id="122" w:author="Greenich Viper" w:date="2018-05-16T22:11:00Z" w:initials="GV">
    <w:p w:rsidR="0048481D" w:rsidRDefault="0048481D" w:rsidP="0048481D">
      <w:pPr>
        <w:pStyle w:val="Kommentartext"/>
        <w:numPr>
          <w:ilvl w:val="0"/>
          <w:numId w:val="30"/>
        </w:numPr>
      </w:pPr>
      <w:r>
        <w:rPr>
          <w:rStyle w:val="Kommentarzeichen"/>
        </w:rPr>
        <w:annotationRef/>
      </w:r>
      <w:proofErr w:type="gramStart"/>
      <w:r>
        <w:t>read</w:t>
      </w:r>
      <w:proofErr w:type="gramEnd"/>
      <w:r>
        <w:t xml:space="preserve"> the article, reference right there.</w:t>
      </w:r>
    </w:p>
  </w:comment>
  <w:comment w:id="123" w:author="Hans-Gerd Maas" w:date="2018-05-08T16:10:00Z" w:initials="hgm">
    <w:p w:rsidR="0048481D" w:rsidRPr="00B01F40" w:rsidRDefault="0048481D">
      <w:pPr>
        <w:pStyle w:val="Kommentartext"/>
        <w:rPr>
          <w:lang w:val="de-DE"/>
        </w:rPr>
      </w:pPr>
      <w:r>
        <w:rPr>
          <w:rStyle w:val="Kommentarzeichen"/>
        </w:rPr>
        <w:annotationRef/>
      </w:r>
      <w:r w:rsidRPr="00B01F40">
        <w:rPr>
          <w:lang w:val="de-DE"/>
        </w:rPr>
        <w:t xml:space="preserve">Die Aussage ‘DEMs sind dichter als </w:t>
      </w:r>
      <w:proofErr w:type="spellStart"/>
      <w:r w:rsidRPr="00B01F40">
        <w:rPr>
          <w:lang w:val="de-DE"/>
        </w:rPr>
        <w:t>point</w:t>
      </w:r>
      <w:proofErr w:type="spellEnd"/>
      <w:r w:rsidRPr="00B01F40">
        <w:rPr>
          <w:lang w:val="de-DE"/>
        </w:rPr>
        <w:t xml:space="preserve"> </w:t>
      </w:r>
      <w:proofErr w:type="spellStart"/>
      <w:r w:rsidRPr="00B01F40">
        <w:rPr>
          <w:lang w:val="de-DE"/>
        </w:rPr>
        <w:t>clouds</w:t>
      </w:r>
      <w:proofErr w:type="spellEnd"/>
      <w:r w:rsidRPr="00B01F40">
        <w:rPr>
          <w:lang w:val="de-DE"/>
        </w:rPr>
        <w:t>’ kann so unmöglich stehen bleiben!</w:t>
      </w:r>
    </w:p>
  </w:comment>
  <w:comment w:id="126" w:author="Hans-Gerd Maas" w:date="2018-05-08T16:11:00Z" w:initials="hgm">
    <w:p w:rsidR="0048481D" w:rsidRPr="00B01F40" w:rsidRDefault="0048481D">
      <w:pPr>
        <w:pStyle w:val="Kommentartext"/>
        <w:rPr>
          <w:lang w:val="de-DE"/>
        </w:rPr>
      </w:pPr>
      <w:r>
        <w:rPr>
          <w:rStyle w:val="Kommentarzeichen"/>
        </w:rPr>
        <w:annotationRef/>
      </w:r>
      <w:r>
        <w:rPr>
          <w:rStyle w:val="Kommentarzeichen"/>
        </w:rPr>
        <w:annotationRef/>
      </w:r>
      <w:r w:rsidRPr="008E69F8">
        <w:rPr>
          <w:lang w:val="de-DE"/>
        </w:rPr>
        <w:t>Die Logik habe ich nicht verstanden.</w:t>
      </w:r>
    </w:p>
  </w:comment>
  <w:comment w:id="127" w:author="Greenich Viper" w:date="2018-05-16T22:21:00Z" w:initials="GV">
    <w:p w:rsidR="0048481D" w:rsidRDefault="0048481D">
      <w:pPr>
        <w:pStyle w:val="Kommentartext"/>
        <w:rPr>
          <w:lang w:val="de-DE"/>
        </w:rPr>
      </w:pPr>
      <w:r>
        <w:rPr>
          <w:rStyle w:val="Kommentarzeichen"/>
        </w:rPr>
        <w:annotationRef/>
      </w:r>
      <w:r w:rsidRPr="0048481D">
        <w:rPr>
          <w:lang w:val="de-DE"/>
        </w:rPr>
        <w:t>Ich denke mal der ga</w:t>
      </w:r>
      <w:r>
        <w:rPr>
          <w:lang w:val="de-DE"/>
        </w:rPr>
        <w:t>nze Paragraph scheint etwas unverständlich aus deiner Sicht. Klarheit:</w:t>
      </w:r>
    </w:p>
    <w:p w:rsidR="0048481D" w:rsidRDefault="0048481D">
      <w:pPr>
        <w:pStyle w:val="Kommentartext"/>
        <w:rPr>
          <w:lang w:val="de-DE"/>
        </w:rPr>
      </w:pPr>
    </w:p>
    <w:p w:rsidR="0048481D" w:rsidRDefault="0048481D">
      <w:pPr>
        <w:pStyle w:val="Kommentartext"/>
        <w:rPr>
          <w:lang w:val="de-DE"/>
        </w:rPr>
      </w:pPr>
      <w:r>
        <w:rPr>
          <w:lang w:val="de-DE"/>
        </w:rPr>
        <w:t xml:space="preserve">Wenn man </w:t>
      </w:r>
      <w:proofErr w:type="spellStart"/>
      <w:r>
        <w:rPr>
          <w:lang w:val="de-DE"/>
        </w:rPr>
        <w:t>OberFLÄCHEN</w:t>
      </w:r>
      <w:proofErr w:type="spellEnd"/>
      <w:r>
        <w:rPr>
          <w:lang w:val="de-DE"/>
        </w:rPr>
        <w:t xml:space="preserve"> beschreiben will sind flächenbasierte Ansätze natürlich das sinnvollste (e.g. TINs). Das sollte irgendwie auch klar sein – aber vielleicht ist es das ja schon nicht.</w:t>
      </w:r>
    </w:p>
    <w:p w:rsidR="0048481D" w:rsidRDefault="0048481D">
      <w:pPr>
        <w:pStyle w:val="Kommentartext"/>
        <w:rPr>
          <w:lang w:val="de-DE"/>
        </w:rPr>
      </w:pPr>
    </w:p>
    <w:p w:rsidR="0048481D" w:rsidRDefault="0048481D">
      <w:pPr>
        <w:pStyle w:val="Kommentartext"/>
        <w:rPr>
          <w:lang w:val="de-DE"/>
        </w:rPr>
      </w:pPr>
      <w:r>
        <w:rPr>
          <w:lang w:val="de-DE"/>
        </w:rPr>
        <w:t>Gut, alternative hat man Punktewolken</w:t>
      </w:r>
      <w:r w:rsidR="00E35ED2">
        <w:rPr>
          <w:lang w:val="de-DE"/>
        </w:rPr>
        <w:t xml:space="preserve">. Nicht superoptimal, aber das ist der direkte Output von TLS und </w:t>
      </w:r>
      <w:proofErr w:type="spellStart"/>
      <w:r w:rsidR="00E35ED2">
        <w:rPr>
          <w:lang w:val="de-DE"/>
        </w:rPr>
        <w:t>SfM</w:t>
      </w:r>
      <w:proofErr w:type="spellEnd"/>
      <w:r w:rsidR="00E35ED2">
        <w:rPr>
          <w:lang w:val="de-DE"/>
        </w:rPr>
        <w:t xml:space="preserve"> – keine Triangulation oder ähnliches nötig.</w:t>
      </w:r>
    </w:p>
    <w:p w:rsidR="00E35ED2" w:rsidRDefault="00E35ED2">
      <w:pPr>
        <w:pStyle w:val="Kommentartext"/>
        <w:rPr>
          <w:lang w:val="de-DE"/>
        </w:rPr>
      </w:pPr>
    </w:p>
    <w:p w:rsidR="00E35ED2" w:rsidRPr="0048481D" w:rsidRDefault="00E35ED2">
      <w:pPr>
        <w:pStyle w:val="Kommentartext"/>
        <w:rPr>
          <w:lang w:val="de-DE"/>
        </w:rPr>
      </w:pPr>
      <w:r>
        <w:rPr>
          <w:lang w:val="de-DE"/>
        </w:rPr>
        <w:t xml:space="preserve">Also, was kann man auf mobilen Endgeräten nutzen ? Punktewolken, ja, das geht sehr gut. Und DEMs. geht auch sehr gut. </w:t>
      </w:r>
      <w:proofErr w:type="spellStart"/>
      <w:r>
        <w:rPr>
          <w:lang w:val="de-DE"/>
        </w:rPr>
        <w:t>TIN’s</w:t>
      </w:r>
      <w:proofErr w:type="spellEnd"/>
      <w:r>
        <w:rPr>
          <w:lang w:val="de-DE"/>
        </w:rPr>
        <w:t xml:space="preserve"> – naja, geht, aber nicht zu empfehlen. Sind sehr groß, nicht (gut) komprimierbar und interaktions- und Analyseansätze sind einfach nicht realistisch auf den Geräten im vollen Detail.</w:t>
      </w:r>
    </w:p>
  </w:comment>
  <w:comment w:id="131" w:author="Hans-Gerd Maas" w:date="2018-05-08T16:16:00Z" w:initials="hgm">
    <w:p w:rsidR="0048481D" w:rsidRPr="00A56638" w:rsidRDefault="0048481D">
      <w:pPr>
        <w:pStyle w:val="Kommentartext"/>
        <w:rPr>
          <w:lang w:val="de-DE"/>
        </w:rPr>
      </w:pPr>
      <w:r>
        <w:rPr>
          <w:rStyle w:val="Kommentarzeichen"/>
        </w:rPr>
        <w:annotationRef/>
      </w:r>
      <w:r w:rsidRPr="00A56638">
        <w:rPr>
          <w:lang w:val="de-DE"/>
        </w:rPr>
        <w:t>Vielleicht könntest Du vorher irgendwo definieren, was das bedeutet bzw</w:t>
      </w:r>
      <w:r>
        <w:rPr>
          <w:lang w:val="de-DE"/>
        </w:rPr>
        <w:t>. exemplarisch erläutern, wozu das gut sein kann.</w:t>
      </w:r>
    </w:p>
  </w:comment>
  <w:comment w:id="135" w:author="Hans-Gerd Maas" w:date="2018-05-08T16:18:00Z" w:initials="hgm">
    <w:p w:rsidR="0048481D" w:rsidRPr="00A56638" w:rsidRDefault="0048481D">
      <w:pPr>
        <w:pStyle w:val="Kommentartext"/>
        <w:rPr>
          <w:lang w:val="de-DE"/>
        </w:rPr>
      </w:pPr>
      <w:r>
        <w:rPr>
          <w:rStyle w:val="Kommentarzeichen"/>
        </w:rPr>
        <w:annotationRef/>
      </w:r>
      <w:r w:rsidRPr="00A56638">
        <w:rPr>
          <w:lang w:val="de-DE"/>
        </w:rPr>
        <w:t xml:space="preserve">Der Leser verliert hier das Ziel aus den Augen. </w:t>
      </w:r>
      <w:r>
        <w:rPr>
          <w:lang w:val="de-DE"/>
        </w:rPr>
        <w:t xml:space="preserve">Vielleicht solltest Du die Anwendung doch vorab in der Einleitung schon vorstellen. </w:t>
      </w:r>
    </w:p>
  </w:comment>
  <w:comment w:id="136" w:author="Hans-Gerd Maas" w:date="2018-05-08T16:20:00Z" w:initials="hgm">
    <w:p w:rsidR="0048481D" w:rsidRPr="00A56638" w:rsidRDefault="0048481D">
      <w:pPr>
        <w:pStyle w:val="Kommentartext"/>
        <w:rPr>
          <w:lang w:val="de-DE"/>
        </w:rPr>
      </w:pPr>
      <w:r>
        <w:rPr>
          <w:rStyle w:val="Kommentarzeichen"/>
        </w:rPr>
        <w:annotationRef/>
      </w:r>
      <w:r w:rsidRPr="00A56638">
        <w:rPr>
          <w:lang w:val="de-DE"/>
        </w:rPr>
        <w:t>Ist es eindeutig, was das meint?</w:t>
      </w:r>
    </w:p>
  </w:comment>
  <w:comment w:id="137" w:author="Hans-Gerd Maas" w:date="2018-05-08T16:25:00Z" w:initials="hgm">
    <w:p w:rsidR="0048481D" w:rsidRPr="00E41F83" w:rsidRDefault="0048481D">
      <w:pPr>
        <w:pStyle w:val="Kommentartext"/>
        <w:rPr>
          <w:lang w:val="de-DE"/>
        </w:rPr>
      </w:pPr>
      <w:r>
        <w:rPr>
          <w:rStyle w:val="Kommentarzeichen"/>
        </w:rPr>
        <w:annotationRef/>
      </w:r>
      <w:r w:rsidRPr="00E41F83">
        <w:rPr>
          <w:lang w:val="de-DE"/>
        </w:rPr>
        <w:t xml:space="preserve">Verstehe ich nicht. Das bedeutet </w:t>
      </w:r>
      <w:proofErr w:type="spellStart"/>
      <w:r w:rsidRPr="00E41F83">
        <w:rPr>
          <w:lang w:val="de-DE"/>
        </w:rPr>
        <w:t>omega</w:t>
      </w:r>
      <w:proofErr w:type="spellEnd"/>
      <w:r w:rsidRPr="00E41F83">
        <w:rPr>
          <w:lang w:val="de-DE"/>
        </w:rPr>
        <w:t>=</w:t>
      </w:r>
      <w:proofErr w:type="spellStart"/>
      <w:r w:rsidRPr="00E41F83">
        <w:rPr>
          <w:lang w:val="de-DE"/>
        </w:rPr>
        <w:t>phi</w:t>
      </w:r>
      <w:proofErr w:type="spellEnd"/>
      <w:r w:rsidRPr="00E41F83">
        <w:rPr>
          <w:lang w:val="de-DE"/>
        </w:rPr>
        <w:t>=</w:t>
      </w:r>
      <w:proofErr w:type="spellStart"/>
      <w:r w:rsidRPr="00E41F83">
        <w:rPr>
          <w:lang w:val="de-DE"/>
        </w:rPr>
        <w:t>kappa</w:t>
      </w:r>
      <w:proofErr w:type="spellEnd"/>
      <w:r w:rsidRPr="00E41F83">
        <w:rPr>
          <w:lang w:val="de-DE"/>
        </w:rPr>
        <w:t>=90° - aber ist das neu???</w:t>
      </w:r>
    </w:p>
  </w:comment>
  <w:comment w:id="138" w:author="Greenich Viper" w:date="2018-05-16T22:26:00Z" w:initials="GV">
    <w:p w:rsidR="00E35ED2" w:rsidRDefault="00E35ED2">
      <w:pPr>
        <w:pStyle w:val="Kommentartext"/>
      </w:pPr>
      <w:r>
        <w:rPr>
          <w:rStyle w:val="Kommentarzeichen"/>
        </w:rPr>
        <w:annotationRef/>
      </w:r>
      <w:proofErr w:type="gramStart"/>
      <w:r>
        <w:t>discussed</w:t>
      </w:r>
      <w:proofErr w:type="gramEnd"/>
      <w:r>
        <w:t xml:space="preserve"> already wit Melanie.</w:t>
      </w:r>
    </w:p>
    <w:p w:rsidR="00E35ED2" w:rsidRDefault="00E35ED2">
      <w:pPr>
        <w:pStyle w:val="Kommentartext"/>
        <w:rPr>
          <w:lang w:val="de-DE"/>
        </w:rPr>
      </w:pPr>
      <w:r w:rsidRPr="00E35ED2">
        <w:rPr>
          <w:lang w:val="de-DE"/>
        </w:rPr>
        <w:t>Wenn man das aus d</w:t>
      </w:r>
      <w:r>
        <w:rPr>
          <w:lang w:val="de-DE"/>
        </w:rPr>
        <w:t xml:space="preserve">er </w:t>
      </w:r>
      <w:proofErr w:type="spellStart"/>
      <w:r>
        <w:rPr>
          <w:lang w:val="de-DE"/>
        </w:rPr>
        <w:t>Photo</w:t>
      </w:r>
      <w:proofErr w:type="spellEnd"/>
      <w:r>
        <w:rPr>
          <w:lang w:val="de-DE"/>
        </w:rPr>
        <w:t xml:space="preserve">-Kamera Richtung sieht, dann ist hier die interne Kameramatrix gemeint. </w:t>
      </w:r>
      <w:proofErr w:type="spellStart"/>
      <w:r>
        <w:rPr>
          <w:lang w:val="de-DE"/>
        </w:rPr>
        <w:t>Bissle</w:t>
      </w:r>
      <w:proofErr w:type="spellEnd"/>
      <w:r>
        <w:rPr>
          <w:lang w:val="de-DE"/>
        </w:rPr>
        <w:t xml:space="preserve"> unschön, aber hier gibt’s externe und interne Matrix.</w:t>
      </w:r>
    </w:p>
    <w:p w:rsidR="00E35ED2" w:rsidRDefault="00E35ED2">
      <w:pPr>
        <w:pStyle w:val="Kommentartext"/>
        <w:rPr>
          <w:lang w:val="de-DE"/>
        </w:rPr>
      </w:pPr>
    </w:p>
    <w:p w:rsidR="00E35ED2" w:rsidRPr="00E35ED2" w:rsidRDefault="00E35ED2">
      <w:pPr>
        <w:pStyle w:val="Kommentartext"/>
        <w:rPr>
          <w:lang w:val="de-DE"/>
        </w:rPr>
      </w:pPr>
      <w:r>
        <w:rPr>
          <w:lang w:val="de-DE"/>
        </w:rPr>
        <w:t>Als Computergrafiker würde ich (wenn ich nichts anderes kannte) bei dem Kommentar mitgehen: Wir haben die Projektions- und die Kameramatrix und da macht eine Kamera-Identitätsmatrix das: Bird-Eye View</w:t>
      </w:r>
    </w:p>
  </w:comment>
  <w:comment w:id="141" w:author="Hans-Gerd Maas" w:date="2018-05-08T16:27:00Z" w:initials="hgm">
    <w:p w:rsidR="0048481D" w:rsidRPr="00E35ED2" w:rsidRDefault="0048481D">
      <w:pPr>
        <w:pStyle w:val="Kommentartext"/>
        <w:rPr>
          <w:lang w:val="de-DE"/>
        </w:rPr>
      </w:pPr>
      <w:r>
        <w:rPr>
          <w:rStyle w:val="Kommentarzeichen"/>
        </w:rPr>
        <w:annotationRef/>
      </w:r>
      <w:proofErr w:type="spellStart"/>
      <w:r w:rsidRPr="00E35ED2">
        <w:rPr>
          <w:lang w:val="de-DE"/>
        </w:rPr>
        <w:t>Grammar</w:t>
      </w:r>
      <w:proofErr w:type="spellEnd"/>
      <w:r w:rsidRPr="00E35ED2">
        <w:rPr>
          <w:lang w:val="de-DE"/>
        </w:rPr>
        <w:t>?</w:t>
      </w:r>
    </w:p>
  </w:comment>
  <w:comment w:id="146" w:author="Hans-Gerd Maas" w:date="2018-05-08T16:28:00Z" w:initials="hgm">
    <w:p w:rsidR="0048481D" w:rsidRPr="00A2499D" w:rsidRDefault="0048481D">
      <w:pPr>
        <w:pStyle w:val="Kommentartext"/>
        <w:rPr>
          <w:lang w:val="de-DE"/>
        </w:rPr>
      </w:pPr>
      <w:r>
        <w:rPr>
          <w:rStyle w:val="Kommentarzeichen"/>
        </w:rPr>
        <w:annotationRef/>
      </w:r>
      <w:r w:rsidRPr="00A2499D">
        <w:rPr>
          <w:lang w:val="de-DE"/>
        </w:rPr>
        <w:t xml:space="preserve">Ich verliere hier den Überblick und höre </w:t>
      </w:r>
      <w:proofErr w:type="spellStart"/>
      <w:r w:rsidRPr="00A2499D">
        <w:rPr>
          <w:lang w:val="de-DE"/>
        </w:rPr>
        <w:t>erstmal</w:t>
      </w:r>
      <w:proofErr w:type="spellEnd"/>
      <w:r w:rsidRPr="00A2499D">
        <w:rPr>
          <w:lang w:val="de-DE"/>
        </w:rPr>
        <w:t xml:space="preserve"> auf …</w:t>
      </w:r>
      <w:bookmarkStart w:id="147" w:name="_GoBack"/>
      <w:bookmarkEnd w:id="147"/>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89CAF95" w15:done="0"/>
  <w15:commentEx w15:paraId="371CEC73" w15:done="0"/>
  <w15:commentEx w15:paraId="529D3384" w15:done="0"/>
  <w15:commentEx w15:paraId="37F0A1A2" w15:done="0"/>
  <w15:commentEx w15:paraId="131E40D5" w15:done="0"/>
  <w15:commentEx w15:paraId="49B291F6" w15:done="0"/>
  <w15:commentEx w15:paraId="76CFC56C" w15:done="0"/>
  <w15:commentEx w15:paraId="35F3DCB8" w15:done="0"/>
  <w15:commentEx w15:paraId="425C06A0" w15:done="0"/>
  <w15:commentEx w15:paraId="22A1ABDA" w15:done="0"/>
  <w15:commentEx w15:paraId="0D8ECB34" w15:done="0"/>
  <w15:commentEx w15:paraId="2334DD3B" w15:done="0"/>
  <w15:commentEx w15:paraId="37DBEE2A" w15:done="0"/>
  <w15:commentEx w15:paraId="6B443746" w15:done="0"/>
  <w15:commentEx w15:paraId="04EAC4F4" w15:done="0"/>
  <w15:commentEx w15:paraId="253695CA" w15:done="0"/>
  <w15:commentEx w15:paraId="104FD37B" w15:done="0"/>
  <w15:commentEx w15:paraId="45FCF217" w15:done="0"/>
  <w15:commentEx w15:paraId="000DEE74" w15:done="0"/>
  <w15:commentEx w15:paraId="23EA9904" w15:done="0"/>
  <w15:commentEx w15:paraId="722BAE8D"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4E2B" w:rsidRDefault="008F4E2B">
      <w:r>
        <w:separator/>
      </w:r>
    </w:p>
  </w:endnote>
  <w:endnote w:type="continuationSeparator" w:id="0">
    <w:p w:rsidR="008F4E2B" w:rsidRDefault="008F4E2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81D" w:rsidRDefault="0048481D">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E35ED2">
      <w:rPr>
        <w:rStyle w:val="Seitenzahl"/>
        <w:noProof/>
        <w:sz w:val="16"/>
      </w:rPr>
      <w:t>6</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81D" w:rsidRDefault="0048481D">
    <w:pPr>
      <w:tabs>
        <w:tab w:val="right" w:pos="6663"/>
      </w:tabs>
    </w:pPr>
    <w:r>
      <w:rPr>
        <w:sz w:val="16"/>
      </w:rPr>
      <w:tab/>
    </w:r>
    <w:r>
      <w:rPr>
        <w:sz w:val="16"/>
      </w:rPr>
      <w:fldChar w:fldCharType="begin"/>
    </w:r>
    <w:r>
      <w:rPr>
        <w:sz w:val="16"/>
      </w:rPr>
      <w:instrText xml:space="preserve"> PAGE </w:instrText>
    </w:r>
    <w:r>
      <w:rPr>
        <w:sz w:val="16"/>
      </w:rPr>
      <w:fldChar w:fldCharType="separate"/>
    </w:r>
    <w:r w:rsidR="00E35ED2">
      <w:rPr>
        <w:noProof/>
        <w:sz w:val="16"/>
      </w:rPr>
      <w:t>7</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81D" w:rsidRDefault="0048481D">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4E2B" w:rsidRDefault="008F4E2B">
      <w:r>
        <w:separator/>
      </w:r>
    </w:p>
  </w:footnote>
  <w:footnote w:type="continuationSeparator" w:id="0">
    <w:p w:rsidR="008F4E2B" w:rsidRDefault="008F4E2B">
      <w:r>
        <w:continuationSeparator/>
      </w:r>
    </w:p>
  </w:footnote>
  <w:footnote w:id="1">
    <w:p w:rsidR="0048481D" w:rsidRPr="00636C17" w:rsidRDefault="0048481D"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48481D" w:rsidRPr="00636C17" w:rsidRDefault="0048481D"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48481D" w:rsidRPr="0034504A" w:rsidRDefault="0048481D">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48481D" w:rsidRPr="0015350D" w:rsidRDefault="0048481D">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48481D" w:rsidRPr="0015350D" w:rsidRDefault="0048481D">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48481D" w:rsidRPr="0015350D" w:rsidRDefault="0048481D">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48481D" w:rsidRPr="00A85D37" w:rsidRDefault="0048481D">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48481D" w:rsidRPr="00A85D37" w:rsidRDefault="0048481D">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48481D" w:rsidRPr="00E21FB0" w:rsidRDefault="0048481D">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48481D" w:rsidRPr="00CE4A8B" w:rsidRDefault="0048481D">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81D" w:rsidRPr="00130270" w:rsidRDefault="0048481D"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81D" w:rsidRDefault="0048481D"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6E312146"/>
    <w:multiLevelType w:val="hybridMultilevel"/>
    <w:tmpl w:val="603A28C2"/>
    <w:lvl w:ilvl="0" w:tplc="BCA4971A">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9"/>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8"/>
  </w:num>
  <w:num w:numId="30">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ns-Gerd Maas">
    <w15:presenceInfo w15:providerId="None" w15:userId="Hans-Gerd Maas"/>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2F715C"/>
    <w:rsid w:val="00300AC2"/>
    <w:rsid w:val="00330AC0"/>
    <w:rsid w:val="003441D3"/>
    <w:rsid w:val="0034504A"/>
    <w:rsid w:val="00352103"/>
    <w:rsid w:val="00353AEE"/>
    <w:rsid w:val="00355B20"/>
    <w:rsid w:val="003564BF"/>
    <w:rsid w:val="00362C84"/>
    <w:rsid w:val="0037617F"/>
    <w:rsid w:val="00387EF6"/>
    <w:rsid w:val="003A1137"/>
    <w:rsid w:val="003A11DD"/>
    <w:rsid w:val="003C1396"/>
    <w:rsid w:val="003C30C6"/>
    <w:rsid w:val="003C7F96"/>
    <w:rsid w:val="003D4743"/>
    <w:rsid w:val="003F3300"/>
    <w:rsid w:val="00400996"/>
    <w:rsid w:val="00423F74"/>
    <w:rsid w:val="00450679"/>
    <w:rsid w:val="00450A39"/>
    <w:rsid w:val="00461E48"/>
    <w:rsid w:val="0047705D"/>
    <w:rsid w:val="00477EC3"/>
    <w:rsid w:val="0048481D"/>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60A2"/>
    <w:rsid w:val="0061758F"/>
    <w:rsid w:val="006203F0"/>
    <w:rsid w:val="006300DD"/>
    <w:rsid w:val="00631FF4"/>
    <w:rsid w:val="00636C17"/>
    <w:rsid w:val="0064151B"/>
    <w:rsid w:val="00643959"/>
    <w:rsid w:val="006559D4"/>
    <w:rsid w:val="00682A4D"/>
    <w:rsid w:val="00686AC6"/>
    <w:rsid w:val="00687068"/>
    <w:rsid w:val="00691F29"/>
    <w:rsid w:val="006A384C"/>
    <w:rsid w:val="006A743D"/>
    <w:rsid w:val="006B1C7D"/>
    <w:rsid w:val="006C44F6"/>
    <w:rsid w:val="006D384F"/>
    <w:rsid w:val="006D524E"/>
    <w:rsid w:val="006E0AE7"/>
    <w:rsid w:val="006E5111"/>
    <w:rsid w:val="006E5846"/>
    <w:rsid w:val="006F1468"/>
    <w:rsid w:val="006F282A"/>
    <w:rsid w:val="00705CD1"/>
    <w:rsid w:val="007123C3"/>
    <w:rsid w:val="00735DFD"/>
    <w:rsid w:val="007409D7"/>
    <w:rsid w:val="00745011"/>
    <w:rsid w:val="00762068"/>
    <w:rsid w:val="00762CAD"/>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2441"/>
    <w:rsid w:val="0089289F"/>
    <w:rsid w:val="00896273"/>
    <w:rsid w:val="008A1832"/>
    <w:rsid w:val="008A1B7D"/>
    <w:rsid w:val="008B7415"/>
    <w:rsid w:val="008C3933"/>
    <w:rsid w:val="008C5BEE"/>
    <w:rsid w:val="008D515D"/>
    <w:rsid w:val="008D5480"/>
    <w:rsid w:val="008D7CCF"/>
    <w:rsid w:val="008E69F8"/>
    <w:rsid w:val="008F3499"/>
    <w:rsid w:val="008F4E2B"/>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202B4"/>
    <w:rsid w:val="00A21C23"/>
    <w:rsid w:val="00A21D56"/>
    <w:rsid w:val="00A2499D"/>
    <w:rsid w:val="00A25676"/>
    <w:rsid w:val="00A26373"/>
    <w:rsid w:val="00A40C77"/>
    <w:rsid w:val="00A45FD9"/>
    <w:rsid w:val="00A50A17"/>
    <w:rsid w:val="00A56638"/>
    <w:rsid w:val="00A61857"/>
    <w:rsid w:val="00A64438"/>
    <w:rsid w:val="00A74A27"/>
    <w:rsid w:val="00A85D37"/>
    <w:rsid w:val="00AA5066"/>
    <w:rsid w:val="00AB19FF"/>
    <w:rsid w:val="00AB410F"/>
    <w:rsid w:val="00AC549D"/>
    <w:rsid w:val="00AC65B5"/>
    <w:rsid w:val="00AE319E"/>
    <w:rsid w:val="00B01F40"/>
    <w:rsid w:val="00B03DE1"/>
    <w:rsid w:val="00B0665C"/>
    <w:rsid w:val="00B06EE2"/>
    <w:rsid w:val="00B12C32"/>
    <w:rsid w:val="00B17119"/>
    <w:rsid w:val="00B255B2"/>
    <w:rsid w:val="00B301E5"/>
    <w:rsid w:val="00B319EE"/>
    <w:rsid w:val="00B46533"/>
    <w:rsid w:val="00B55D11"/>
    <w:rsid w:val="00B63B68"/>
    <w:rsid w:val="00B64B11"/>
    <w:rsid w:val="00BA37E0"/>
    <w:rsid w:val="00BA4053"/>
    <w:rsid w:val="00BB25DE"/>
    <w:rsid w:val="00BC1513"/>
    <w:rsid w:val="00BC326D"/>
    <w:rsid w:val="00BD4F4F"/>
    <w:rsid w:val="00BF2BDD"/>
    <w:rsid w:val="00C12DBC"/>
    <w:rsid w:val="00C27D3D"/>
    <w:rsid w:val="00C32FD4"/>
    <w:rsid w:val="00C377DB"/>
    <w:rsid w:val="00C478C8"/>
    <w:rsid w:val="00C50A4B"/>
    <w:rsid w:val="00C6303E"/>
    <w:rsid w:val="00C6426F"/>
    <w:rsid w:val="00C64856"/>
    <w:rsid w:val="00C65CF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3E38"/>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35ED2"/>
    <w:rsid w:val="00E406DF"/>
    <w:rsid w:val="00E41F83"/>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3476"/>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40A06"/>
    <w:rsid w:val="00F70C9D"/>
    <w:rsid w:val="00F729AF"/>
    <w:rsid w:val="00F830A5"/>
    <w:rsid w:val="00F86DA7"/>
    <w:rsid w:val="00F87E1B"/>
    <w:rsid w:val="00FA0E1F"/>
    <w:rsid w:val="00FA30B9"/>
    <w:rsid w:val="00FB45C8"/>
    <w:rsid w:val="00FB7D8B"/>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NULL"/><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9.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image" Target="media/image16.jpe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chart" Target="charts/chart9.xml"/><Relationship Id="rId41" Type="http://schemas.openxmlformats.org/officeDocument/2006/relationships/image" Target="media/image1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header" Target="header2.xml"/><Relationship Id="rId10" Type="http://schemas.openxmlformats.org/officeDocument/2006/relationships/hyperlink" Target="mailto:Simon.Buckley@uni.no" TargetMode="External"/><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3.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remondino@fbk.eu" TargetMode="External"/><Relationship Id="rId14" Type="http://schemas.openxmlformats.org/officeDocument/2006/relationships/image" Target="media/image4.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2.png"/><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58"/>
          <c:w val="0.89019685039370156"/>
          <c:h val="0.543292497598892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255444864"/>
        <c:axId val="255446400"/>
      </c:lineChart>
      <c:catAx>
        <c:axId val="25544486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446400"/>
        <c:crosses val="autoZero"/>
        <c:auto val="1"/>
        <c:lblAlgn val="ctr"/>
        <c:lblOffset val="100"/>
      </c:catAx>
      <c:valAx>
        <c:axId val="25544640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44486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extLst xmlns:c16r2="http://schemas.microsoft.com/office/drawing/2015/06/chart">
            <c:ext xmlns:c16="http://schemas.microsoft.com/office/drawing/2014/chart" uri="{C3380CC4-5D6E-409C-BE32-E72D297353CC}">
              <c16:uniqueId val="{00000003-AAB6-4D4E-9403-8BD24769C976}"/>
            </c:ext>
          </c:extLst>
        </c:ser>
        <c:marker val="1"/>
        <c:axId val="257409408"/>
        <c:axId val="257410944"/>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574094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410944"/>
        <c:crosses val="autoZero"/>
        <c:auto val="1"/>
        <c:lblAlgn val="ctr"/>
        <c:lblOffset val="100"/>
      </c:catAx>
      <c:valAx>
        <c:axId val="2574109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4094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257784832"/>
        <c:axId val="257970944"/>
        <c:extLst xmlns:c16r2="http://schemas.microsoft.com/office/drawing/2015/06/chart"/>
      </c:lineChart>
      <c:catAx>
        <c:axId val="2577848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970944"/>
        <c:crosses val="autoZero"/>
        <c:auto val="1"/>
        <c:lblAlgn val="ctr"/>
        <c:lblOffset val="100"/>
      </c:catAx>
      <c:valAx>
        <c:axId val="257970944"/>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7848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57959808"/>
        <c:axId val="257961344"/>
        <c:extLst xmlns:c16r2="http://schemas.microsoft.com/office/drawing/2015/06/chart"/>
      </c:lineChart>
      <c:catAx>
        <c:axId val="2579598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961344"/>
        <c:crosses val="autoZero"/>
        <c:auto val="1"/>
        <c:lblAlgn val="ctr"/>
        <c:lblOffset val="100"/>
      </c:catAx>
      <c:valAx>
        <c:axId val="2579613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9598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58138880"/>
        <c:axId val="258140416"/>
        <c:extLst xmlns:c16r2="http://schemas.microsoft.com/office/drawing/2015/06/chart"/>
      </c:lineChart>
      <c:catAx>
        <c:axId val="2581388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140416"/>
        <c:crosses val="autoZero"/>
        <c:auto val="1"/>
        <c:lblAlgn val="ctr"/>
        <c:lblOffset val="100"/>
      </c:catAx>
      <c:valAx>
        <c:axId val="2581404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1388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58198912"/>
        <c:axId val="25956057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81989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560576"/>
        <c:crosses val="autoZero"/>
        <c:auto val="1"/>
        <c:lblAlgn val="ctr"/>
        <c:lblOffset val="100"/>
      </c:catAx>
      <c:valAx>
        <c:axId val="25956057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1989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60774144"/>
        <c:axId val="26078412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607741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784128"/>
        <c:crosses val="autoZero"/>
        <c:auto val="1"/>
        <c:lblAlgn val="ctr"/>
        <c:lblOffset val="100"/>
      </c:catAx>
      <c:valAx>
        <c:axId val="2607841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7741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extLst xmlns:c16r2="http://schemas.microsoft.com/office/drawing/2015/06/chart">
            <c:ext xmlns:c16="http://schemas.microsoft.com/office/drawing/2014/chart" uri="{C3380CC4-5D6E-409C-BE32-E72D297353CC}">
              <c16:uniqueId val="{00000003-502B-4B30-AEE4-F90C43725AE0}"/>
            </c:ext>
          </c:extLst>
        </c:ser>
        <c:marker val="1"/>
        <c:axId val="260797568"/>
        <c:axId val="26079910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607975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799104"/>
        <c:crosses val="autoZero"/>
        <c:auto val="1"/>
        <c:lblAlgn val="ctr"/>
        <c:lblOffset val="100"/>
      </c:catAx>
      <c:valAx>
        <c:axId val="2607991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7975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260882432"/>
        <c:axId val="26088396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608824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883968"/>
        <c:crosses val="autoZero"/>
        <c:auto val="1"/>
        <c:lblAlgn val="ctr"/>
        <c:lblOffset val="100"/>
      </c:catAx>
      <c:valAx>
        <c:axId val="2608839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8824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255228544"/>
        <c:axId val="25523852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52285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238528"/>
        <c:crosses val="autoZero"/>
        <c:auto val="1"/>
        <c:lblAlgn val="ctr"/>
        <c:lblOffset val="100"/>
      </c:catAx>
      <c:valAx>
        <c:axId val="255238528"/>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2285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extLst xmlns:c16r2="http://schemas.microsoft.com/office/drawing/2015/06/chart">
            <c:ext xmlns:c16="http://schemas.microsoft.com/office/drawing/2014/chart" uri="{C3380CC4-5D6E-409C-BE32-E72D297353CC}">
              <c16:uniqueId val="{00000003-B198-45F4-8AC8-D6CFA7971FF7}"/>
            </c:ext>
          </c:extLst>
        </c:ser>
        <c:marker val="1"/>
        <c:axId val="255641088"/>
        <c:axId val="25564262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56410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642624"/>
        <c:crosses val="autoZero"/>
        <c:auto val="1"/>
        <c:lblAlgn val="ctr"/>
        <c:lblOffset val="100"/>
      </c:catAx>
      <c:valAx>
        <c:axId val="255642624"/>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6410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254928768"/>
        <c:axId val="254930304"/>
        <c:extLst xmlns:c16r2="http://schemas.microsoft.com/office/drawing/2015/06/chart"/>
      </c:lineChart>
      <c:catAx>
        <c:axId val="2549287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4930304"/>
        <c:crosses val="autoZero"/>
        <c:auto val="1"/>
        <c:lblAlgn val="ctr"/>
        <c:lblOffset val="100"/>
      </c:catAx>
      <c:valAx>
        <c:axId val="2549303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49287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extLst xmlns:c16r2="http://schemas.microsoft.com/office/drawing/2015/06/chart">
            <c:ext xmlns:c16="http://schemas.microsoft.com/office/drawing/2014/chart" uri="{C3380CC4-5D6E-409C-BE32-E72D297353CC}">
              <c16:uniqueId val="{00000002-A504-4E83-997B-8110374F64BD}"/>
            </c:ext>
          </c:extLst>
        </c:ser>
        <c:marker val="1"/>
        <c:axId val="91040768"/>
        <c:axId val="91058944"/>
      </c:lineChart>
      <c:catAx>
        <c:axId val="91040768"/>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1058944"/>
        <c:crosses val="autoZero"/>
        <c:auto val="1"/>
        <c:lblAlgn val="ctr"/>
        <c:lblOffset val="100"/>
      </c:catAx>
      <c:valAx>
        <c:axId val="9105894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1040768"/>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55931136"/>
        <c:axId val="255932672"/>
        <c:extLst xmlns:c16r2="http://schemas.microsoft.com/office/drawing/2015/06/chart"/>
      </c:lineChart>
      <c:catAx>
        <c:axId val="2559311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932672"/>
        <c:crosses val="autoZero"/>
        <c:auto val="1"/>
        <c:lblAlgn val="ctr"/>
        <c:lblOffset val="100"/>
      </c:catAx>
      <c:valAx>
        <c:axId val="2559326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9311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55954304"/>
        <c:axId val="256177280"/>
        <c:extLst xmlns:c16r2="http://schemas.microsoft.com/office/drawing/2015/06/chart"/>
      </c:lineChart>
      <c:catAx>
        <c:axId val="2559543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6177280"/>
        <c:crosses val="autoZero"/>
        <c:auto val="1"/>
        <c:lblAlgn val="ctr"/>
        <c:lblOffset val="100"/>
      </c:catAx>
      <c:valAx>
        <c:axId val="2561772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59543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56157952"/>
        <c:axId val="256217088"/>
        <c:extLst xmlns:c16r2="http://schemas.microsoft.com/office/drawing/2015/06/chart"/>
      </c:lineChart>
      <c:catAx>
        <c:axId val="2561579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6217088"/>
        <c:crosses val="autoZero"/>
        <c:auto val="1"/>
        <c:lblAlgn val="ctr"/>
        <c:lblOffset val="100"/>
      </c:catAx>
      <c:valAx>
        <c:axId val="25621708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61579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256853120"/>
        <c:axId val="256854656"/>
        <c:extLst xmlns:c16r2="http://schemas.microsoft.com/office/drawing/2015/06/chart"/>
      </c:lineChart>
      <c:catAx>
        <c:axId val="2568531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6854656"/>
        <c:crosses val="autoZero"/>
        <c:auto val="1"/>
        <c:lblAlgn val="ctr"/>
        <c:lblOffset val="100"/>
      </c:catAx>
      <c:valAx>
        <c:axId val="25685465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68531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extLst xmlns:c16r2="http://schemas.microsoft.com/office/drawing/2015/06/chart">
            <c:ext xmlns:c16="http://schemas.microsoft.com/office/drawing/2014/chart" uri="{C3380CC4-5D6E-409C-BE32-E72D297353CC}">
              <c16:uniqueId val="{00000003-823A-49D6-96BE-C4603F123EC7}"/>
            </c:ext>
          </c:extLst>
        </c:ser>
        <c:marker val="1"/>
        <c:axId val="257019904"/>
        <c:axId val="257021440"/>
        <c:extLst xmlns:c16r2="http://schemas.microsoft.com/office/drawing/2015/06/chart"/>
      </c:lineChart>
      <c:catAx>
        <c:axId val="2570199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021440"/>
        <c:crosses val="autoZero"/>
        <c:auto val="1"/>
        <c:lblAlgn val="ctr"/>
        <c:lblOffset val="100"/>
      </c:catAx>
      <c:valAx>
        <c:axId val="25702144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0199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extLst xmlns:c16r2="http://schemas.microsoft.com/office/drawing/2015/06/chart">
            <c:ext xmlns:c16="http://schemas.microsoft.com/office/drawing/2014/chart" uri="{C3380CC4-5D6E-409C-BE32-E72D297353CC}">
              <c16:uniqueId val="{00000003-12A7-465C-B9E0-72DF95F936E7}"/>
            </c:ext>
          </c:extLst>
        </c:ser>
        <c:marker val="1"/>
        <c:axId val="256993920"/>
        <c:axId val="257008000"/>
        <c:extLst xmlns:c16r2="http://schemas.microsoft.com/office/drawing/2015/06/chart"/>
      </c:lineChart>
      <c:catAx>
        <c:axId val="2569939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008000"/>
        <c:crosses val="autoZero"/>
        <c:auto val="1"/>
        <c:lblAlgn val="ctr"/>
        <c:lblOffset val="100"/>
      </c:catAx>
      <c:valAx>
        <c:axId val="25700800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69939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257381888"/>
        <c:axId val="257383424"/>
        <c:extLst xmlns:c16r2="http://schemas.microsoft.com/office/drawing/2015/06/chart"/>
      </c:lineChart>
      <c:catAx>
        <c:axId val="2573818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383424"/>
        <c:crosses val="autoZero"/>
        <c:auto val="1"/>
        <c:lblAlgn val="ctr"/>
        <c:lblOffset val="100"/>
      </c:catAx>
      <c:valAx>
        <c:axId val="2573834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3818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50</b:RefOrder>
  </b:Source>
</b:Sources>
</file>

<file path=customXml/itemProps1.xml><?xml version="1.0" encoding="utf-8"?>
<ds:datastoreItem xmlns:ds="http://schemas.openxmlformats.org/officeDocument/2006/customXml" ds:itemID="{44ABC39B-D0A1-43AE-9B14-CCD70A7E2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10817</Words>
  <Characters>68153</Characters>
  <Application>Microsoft Office Word</Application>
  <DocSecurity>0</DocSecurity>
  <Lines>567</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TOSHIBA</Company>
  <LinksUpToDate>false</LinksUpToDate>
  <CharactersWithSpaces>78813</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Greenich Viper</cp:lastModifiedBy>
  <cp:revision>2</cp:revision>
  <cp:lastPrinted>2018-04-26T12:50:00Z</cp:lastPrinted>
  <dcterms:created xsi:type="dcterms:W3CDTF">2018-05-16T20:27:00Z</dcterms:created>
  <dcterms:modified xsi:type="dcterms:W3CDTF">2018-05-16T20:27:00Z</dcterms:modified>
</cp:coreProperties>
</file>