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Photogrammetry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rsidR="00F1217A" w:rsidRDefault="00241FF5" w:rsidP="00A45FD9">
      <w:pPr>
        <w:pStyle w:val="PRec-Author"/>
        <w:spacing w:after="120"/>
        <w:rPr>
          <w:i/>
          <w:smallCaps w:val="0"/>
        </w:rPr>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w:t>
      </w:r>
      <w:proofErr w:type="spellStart"/>
      <w:r w:rsidRPr="00353AEE">
        <w:rPr>
          <w:i/>
          <w:smallCaps w:val="0"/>
        </w:rPr>
        <w:t>Lyngby</w:t>
      </w:r>
      <w:proofErr w:type="spellEnd"/>
      <w:r w:rsidRPr="00353AEE">
        <w:rPr>
          <w:i/>
          <w:smallCaps w:val="0"/>
        </w:rPr>
        <w:t>, Denmark</w:t>
      </w:r>
    </w:p>
    <w:p w:rsidR="00BA37E0" w:rsidRDefault="00BA37E0" w:rsidP="00BA37E0">
      <w:pPr>
        <w:pStyle w:val="PRec-Author"/>
        <w:spacing w:after="60"/>
        <w:rPr>
          <w:i/>
          <w:smallCaps w:val="0"/>
        </w:rPr>
      </w:pPr>
      <w:r w:rsidRPr="00B67D9D">
        <w:t>Simon J. Buckley (</w:t>
      </w:r>
      <w:hyperlink r:id="rId9" w:history="1">
        <w:r w:rsidRPr="00B67D9D">
          <w:t>Simon.Buckley@uni.no</w:t>
        </w:r>
      </w:hyperlink>
      <w:r w:rsidRPr="00B67D9D">
        <w:t>)</w:t>
      </w:r>
    </w:p>
    <w:p w:rsidR="00BA37E0" w:rsidRPr="00353AEE" w:rsidRDefault="00BA37E0" w:rsidP="00BA37E0">
      <w:pPr>
        <w:pStyle w:val="PRec-Author"/>
        <w:spacing w:after="120"/>
      </w:pPr>
      <w:r>
        <w:rPr>
          <w:i/>
          <w:smallCaps w:val="0"/>
        </w:rPr>
        <w:t xml:space="preserve">Uni Research AS CIPR, </w:t>
      </w:r>
      <w:proofErr w:type="spellStart"/>
      <w:r>
        <w:rPr>
          <w:i/>
          <w:smallCaps w:val="0"/>
        </w:rPr>
        <w:t>Nygårdsgaten</w:t>
      </w:r>
      <w:proofErr w:type="spellEnd"/>
      <w:r>
        <w:rPr>
          <w:i/>
          <w:smallCaps w:val="0"/>
        </w:rPr>
        <w:t xml:space="preserve"> 112, 5008 Bergen, Norway</w:t>
      </w:r>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 xml:space="preserve">Thanks to the </w:t>
      </w:r>
      <w:r w:rsidR="00A50A17">
        <w:rPr>
          <w:lang w:val="en-GB"/>
        </w:rPr>
        <w:t>rapid</w:t>
      </w:r>
      <w:r w:rsidRPr="00353AEE">
        <w:rPr>
          <w:lang w:val="en-GB"/>
        </w:rPr>
        <w:t xml:space="preserve"> technological progress </w:t>
      </w:r>
      <w:r w:rsidR="00A50A17">
        <w:rPr>
          <w:lang w:val="en-GB"/>
        </w:rPr>
        <w:t>made to</w:t>
      </w:r>
      <w:r w:rsidRPr="00353AEE">
        <w:rPr>
          <w:lang w:val="en-GB"/>
        </w:rPr>
        <w:t xml:space="preserve"> mobile devices,</w:t>
      </w:r>
      <w:r w:rsidR="00136378" w:rsidRPr="00353AEE">
        <w:rPr>
          <w:lang w:val="en-GB"/>
        </w:rPr>
        <w:t xml:space="preserve"> smartphones </w:t>
      </w:r>
      <w:r w:rsidR="00A50A17">
        <w:rPr>
          <w:lang w:val="en-GB"/>
        </w:rPr>
        <w:t>are increasingly valuable for performing science</w:t>
      </w:r>
      <w:r w:rsidR="007F0C44" w:rsidRPr="00353AEE">
        <w:rPr>
          <w:lang w:val="en-GB"/>
        </w:rPr>
        <w:t>.</w:t>
      </w:r>
      <w:r w:rsidR="00A50A17">
        <w:rPr>
          <w:lang w:val="en-GB"/>
        </w:rPr>
        <w:t xml:space="preserve"> T</w:t>
      </w:r>
      <w:r w:rsidR="007F0C44" w:rsidRPr="00353AEE">
        <w:rPr>
          <w:lang w:val="en-GB"/>
        </w:rPr>
        <w: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 xml:space="preserve">applications for </w:t>
      </w:r>
      <w:r w:rsidR="00A50A17">
        <w:rPr>
          <w:lang w:val="en-GB"/>
        </w:rPr>
        <w:t>annotating</w:t>
      </w:r>
      <w:r w:rsidR="00136378" w:rsidRPr="00353AEE">
        <w:rPr>
          <w:lang w:val="en-GB"/>
        </w:rPr>
        <w:t xml:space="preserve"> </w:t>
      </w:r>
      <w:r w:rsidR="007F0C44" w:rsidRPr="00353AEE">
        <w:rPr>
          <w:lang w:val="en-GB"/>
        </w:rPr>
        <w:t>3D object</w:t>
      </w:r>
      <w:r w:rsidR="00A50A17">
        <w:rPr>
          <w:lang w:val="en-GB"/>
        </w:rPr>
        <w:t>s</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r w:rsidR="00A50A17">
        <w:rPr>
          <w:lang w:val="en-GB"/>
        </w:rPr>
        <w:t>Relevant</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del w:id="1" w:author="Greenich Viper" w:date="2018-05-11T18:49:00Z">
        <w:r w:rsidR="00A50A17" w:rsidDel="0027316D">
          <w:rPr>
            <w:lang w:val="en-GB"/>
          </w:rPr>
          <w:delText>geometry</w:delText>
        </w:r>
        <w:r w:rsidR="00136378" w:rsidRPr="00353AEE" w:rsidDel="0027316D">
          <w:rPr>
            <w:lang w:val="en-GB"/>
          </w:rPr>
          <w:delText xml:space="preserve"> </w:delText>
        </w:r>
      </w:del>
      <w:ins w:id="2" w:author="Greenich Viper" w:date="2018-05-11T18:49:00Z">
        <w:r w:rsidR="0027316D">
          <w:rPr>
            <w:lang w:val="en-GB"/>
          </w:rPr>
          <w:t>surface representations</w:t>
        </w:r>
        <w:r w:rsidR="0027316D" w:rsidRPr="00353AEE">
          <w:rPr>
            <w:lang w:val="en-GB"/>
          </w:rPr>
          <w:t xml:space="preserve"> </w:t>
        </w:r>
      </w:ins>
      <w:r w:rsidR="007F0C44" w:rsidRPr="00353AEE">
        <w:rPr>
          <w:lang w:val="en-GB"/>
        </w:rPr>
        <w:t>and</w:t>
      </w:r>
      <w:r w:rsidR="001A3C0F" w:rsidRPr="00353AEE">
        <w:rPr>
          <w:lang w:val="en-GB"/>
        </w:rPr>
        <w:t xml:space="preserve"> 2D </w:t>
      </w:r>
      <w:proofErr w:type="spellStart"/>
      <w:r w:rsidR="007F0C44" w:rsidRPr="00353AEE">
        <w:rPr>
          <w:lang w:val="en-GB"/>
        </w:rPr>
        <w:t>smartphone</w:t>
      </w:r>
      <w:proofErr w:type="spellEnd"/>
      <w:r w:rsidR="007F0C44" w:rsidRPr="00353AEE">
        <w:rPr>
          <w:lang w:val="en-GB"/>
        </w:rPr>
        <w:t xml:space="preserve"> images</w:t>
      </w:r>
      <w:r w:rsidR="001A3C0F" w:rsidRPr="00353AEE">
        <w:rPr>
          <w:lang w:val="en-GB"/>
        </w:rPr>
        <w:t xml:space="preserve"> are explained</w:t>
      </w:r>
      <w:r w:rsidR="00A50A17">
        <w:rPr>
          <w:lang w:val="en-GB"/>
        </w:rPr>
        <w:t xml:space="preserve">, based on required </w:t>
      </w:r>
      <w:r w:rsidR="001A3C0F" w:rsidRPr="00353AEE">
        <w:rPr>
          <w:lang w:val="en-GB"/>
        </w:rPr>
        <w:t>information about camera</w:t>
      </w:r>
      <w:r w:rsidR="007F0C44" w:rsidRPr="00353AEE">
        <w:rPr>
          <w:lang w:val="en-GB"/>
        </w:rPr>
        <w:t>s’</w:t>
      </w:r>
      <w:r w:rsidR="001A3C0F" w:rsidRPr="00353AEE">
        <w:rPr>
          <w:lang w:val="en-GB"/>
        </w:rPr>
        <w:t xml:space="preserve"> intrinsic and</w:t>
      </w:r>
      <w:r w:rsidR="00A50A17">
        <w:rPr>
          <w:lang w:val="en-GB"/>
        </w:rPr>
        <w:t xml:space="preserve"> extrinsic parameters including the investigation of </w:t>
      </w:r>
      <w:r w:rsidR="007F0C44" w:rsidRPr="00353AEE">
        <w:rPr>
          <w:lang w:val="en-GB"/>
        </w:rPr>
        <w:t xml:space="preserve">different </w:t>
      </w:r>
      <w:r w:rsidR="00A50A17">
        <w:rPr>
          <w:lang w:val="en-GB"/>
        </w:rPr>
        <w:t xml:space="preserve">sensor fusion </w:t>
      </w:r>
      <w:r w:rsidR="007F0C44" w:rsidRPr="00353AEE">
        <w:rPr>
          <w:lang w:val="en-GB"/>
        </w:rPr>
        <w:t>algorithms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rsidR="0098414F" w:rsidRPr="00353AEE" w:rsidRDefault="00241FF5" w:rsidP="00A45FD9">
      <w:pPr>
        <w:pStyle w:val="PRec-Heading1"/>
      </w:pPr>
      <w:r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w:t>
      </w:r>
      <w:r w:rsidRPr="00353AEE">
        <w:lastRenderedPageBreak/>
        <w:t xml:space="preserve">or glaciology rely 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B4CBB" w:rsidRPr="00353AEE">
        <w:fldChar w:fldCharType="begin"/>
      </w:r>
      <w:r w:rsidR="00E7729B" w:rsidRPr="00353AEE">
        <w:instrText xml:space="preserve"> REF _Ref512858866 \h </w:instrText>
      </w:r>
      <w:r w:rsidR="00EB4CBB" w:rsidRPr="00353AEE">
        <w:fldChar w:fldCharType="separate"/>
      </w:r>
      <w:r w:rsidR="00C85B3A" w:rsidRPr="00353AEE">
        <w:t xml:space="preserve">Fig. </w:t>
      </w:r>
      <w:r w:rsidR="00C85B3A">
        <w:rPr>
          <w:noProof/>
        </w:rPr>
        <w:t>1</w:t>
      </w:r>
      <w:r w:rsidR="00EB4CBB" w:rsidRPr="00353AEE">
        <w:fldChar w:fldCharType="end"/>
      </w:r>
      <w:r w:rsidR="005C6DB3">
        <w:t>).</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3" w:name="_Ref512858866"/>
      <w:bookmarkStart w:id="4" w:name="_Hlk512497424"/>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w:t>
      </w:r>
      <w:r w:rsidR="00EB4CBB" w:rsidRPr="00353AEE">
        <w:fldChar w:fldCharType="end"/>
      </w:r>
      <w:bookmarkEnd w:id="3"/>
      <w:r w:rsidR="00423F74" w:rsidRPr="00353AEE">
        <w:rPr>
          <w:rFonts w:eastAsia="SimSun"/>
          <w:lang w:eastAsia="en-GB"/>
        </w:rPr>
        <w:t xml:space="preserve"> Illustrative examples for geological interpretation (a) and hydrological annotation (b).</w:t>
      </w:r>
      <w:bookmarkEnd w:id="4"/>
    </w:p>
    <w:p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EB4CBB" w:rsidRPr="00242235">
            <w:rPr>
              <w:color w:val="000000" w:themeColor="text1"/>
            </w:rPr>
            <w:fldChar w:fldCharType="begin"/>
          </w:r>
          <w:r w:rsidR="00242235" w:rsidRPr="00242235">
            <w:rPr>
              <w:color w:val="000000" w:themeColor="text1"/>
              <w:lang w:val="en-US"/>
            </w:rPr>
            <w:instrText xml:space="preserve"> CITATION Jor09 \l 1031 </w:instrText>
          </w:r>
          <w:r w:rsidR="00EB4CBB" w:rsidRPr="00242235">
            <w:rPr>
              <w:color w:val="000000" w:themeColor="text1"/>
            </w:rPr>
            <w:fldChar w:fldCharType="separate"/>
          </w:r>
          <w:r w:rsidR="00C85B3A" w:rsidRPr="00C85B3A">
            <w:rPr>
              <w:noProof/>
              <w:color w:val="000000" w:themeColor="text1"/>
              <w:lang w:val="en-US"/>
            </w:rPr>
            <w:t>(Jordan, 2009)</w:t>
          </w:r>
          <w:r w:rsidR="00EB4CBB"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B4CBB" w:rsidRPr="00353AEE">
            <w:fldChar w:fldCharType="begin"/>
          </w:r>
          <w:r w:rsidR="00E76B28" w:rsidRPr="00463281">
            <w:instrText>CITATION Goesele2007 \l 1031  \m Wu2013</w:instrText>
          </w:r>
          <w:r w:rsidR="00EB4CBB" w:rsidRPr="00353AEE">
            <w:fldChar w:fldCharType="separate"/>
          </w:r>
          <w:r w:rsidR="00C85B3A">
            <w:rPr>
              <w:noProof/>
            </w:rPr>
            <w:t xml:space="preserve"> (Goesele, et al., 2007; Wu, 2013)</w:t>
          </w:r>
          <w:r w:rsidR="00EB4CBB"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B4CBB" w:rsidRPr="00353AEE">
        <w:fldChar w:fldCharType="begin"/>
      </w:r>
      <w:r w:rsidR="0037617F" w:rsidRPr="00353AEE">
        <w:instrText xml:space="preserve"> REF _Ref513112993 \h </w:instrText>
      </w:r>
      <w:r w:rsidR="00EB4CBB" w:rsidRPr="00353AEE">
        <w:fldChar w:fldCharType="separate"/>
      </w:r>
      <w:r w:rsidR="00C85B3A" w:rsidRPr="00353AEE">
        <w:t xml:space="preserve">Table </w:t>
      </w:r>
      <w:r w:rsidR="00C85B3A">
        <w:rPr>
          <w:noProof/>
        </w:rPr>
        <w:t>I</w:t>
      </w:r>
      <w:r w:rsidR="00EB4CBB"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5" w:name="_Ref513112993"/>
      <w:bookmarkStart w:id="6" w:name="_Ref513112978"/>
      <w:r w:rsidRPr="00353AEE">
        <w:t xml:space="preserve">Table </w:t>
      </w:r>
      <w:r w:rsidR="00EB4CBB" w:rsidRPr="00353AEE">
        <w:fldChar w:fldCharType="begin"/>
      </w:r>
      <w:r w:rsidRPr="00353AEE">
        <w:instrText xml:space="preserve"> SEQ Table \* ROMAN </w:instrText>
      </w:r>
      <w:r w:rsidR="00EB4CBB" w:rsidRPr="00353AEE">
        <w:fldChar w:fldCharType="separate"/>
      </w:r>
      <w:r w:rsidR="00C85B3A">
        <w:rPr>
          <w:noProof/>
        </w:rPr>
        <w:t>I</w:t>
      </w:r>
      <w:r w:rsidR="00EB4CBB" w:rsidRPr="00353AEE">
        <w:fldChar w:fldCharType="end"/>
      </w:r>
      <w:bookmarkEnd w:id="5"/>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6"/>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E76B28">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E76B28">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E76B28">
            <w:pPr>
              <w:pStyle w:val="Listenabsatz"/>
              <w:numPr>
                <w:ilvl w:val="0"/>
                <w:numId w:val="26"/>
              </w:numPr>
              <w:rPr>
                <w:sz w:val="18"/>
              </w:rPr>
            </w:pPr>
            <w:r w:rsidRPr="008A1832">
              <w:rPr>
                <w:sz w:val="18"/>
              </w:rPr>
              <w:t>mobility of smartphones/ tablets</w:t>
            </w:r>
          </w:p>
          <w:p w:rsidR="00353AEE" w:rsidRPr="008A1832" w:rsidRDefault="00BC326D" w:rsidP="00E76B28">
            <w:pPr>
              <w:pStyle w:val="Listenabsatz"/>
              <w:numPr>
                <w:ilvl w:val="0"/>
                <w:numId w:val="26"/>
              </w:numPr>
              <w:rPr>
                <w:sz w:val="18"/>
              </w:rPr>
            </w:pPr>
            <w:r w:rsidRPr="008A1832">
              <w:rPr>
                <w:sz w:val="18"/>
              </w:rPr>
              <w:t>array of sensors (position, orientation)</w:t>
            </w:r>
          </w:p>
          <w:p w:rsidR="00353AEE" w:rsidRPr="008A1832" w:rsidRDefault="00BC326D" w:rsidP="00E76B28">
            <w:pPr>
              <w:pStyle w:val="Listenabsatz"/>
              <w:numPr>
                <w:ilvl w:val="0"/>
                <w:numId w:val="26"/>
              </w:numPr>
              <w:rPr>
                <w:sz w:val="18"/>
              </w:rPr>
            </w:pPr>
            <w:r w:rsidRPr="008A1832">
              <w:rPr>
                <w:sz w:val="18"/>
              </w:rPr>
              <w:t>inbuilt camera for data acquisition</w:t>
            </w:r>
          </w:p>
          <w:p w:rsidR="00353AEE" w:rsidRPr="008A1832" w:rsidRDefault="00BC326D" w:rsidP="00E76B28">
            <w:pPr>
              <w:pStyle w:val="Listenabsatz"/>
              <w:numPr>
                <w:ilvl w:val="0"/>
                <w:numId w:val="26"/>
              </w:numPr>
              <w:rPr>
                <w:sz w:val="18"/>
              </w:rPr>
            </w:pPr>
            <w:r w:rsidRPr="008A1832">
              <w:rPr>
                <w:sz w:val="18"/>
              </w:rPr>
              <w:t>high computational qualities compared to device size</w:t>
            </w:r>
          </w:p>
          <w:p w:rsidR="00353AEE" w:rsidRPr="008A1832" w:rsidRDefault="00BC326D" w:rsidP="00E76B28">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rsidR="00353AEE" w:rsidRPr="008A1832" w:rsidRDefault="00BC326D" w:rsidP="00E76B28">
            <w:pPr>
              <w:pStyle w:val="Listenabsatz"/>
              <w:numPr>
                <w:ilvl w:val="0"/>
                <w:numId w:val="26"/>
              </w:numPr>
              <w:rPr>
                <w:sz w:val="18"/>
              </w:rPr>
            </w:pPr>
            <w:r w:rsidRPr="008A1832">
              <w:rPr>
                <w:sz w:val="18"/>
              </w:rPr>
              <w:t>u</w:t>
            </w:r>
            <w:r w:rsidR="001D2DDA" w:rsidRPr="008A1832">
              <w:rPr>
                <w:sz w:val="18"/>
              </w:rPr>
              <w:t>ser interaction via small touch screen only</w:t>
            </w:r>
          </w:p>
          <w:p w:rsidR="00353AEE" w:rsidRPr="008A1832" w:rsidRDefault="006D384F" w:rsidP="00E76B28">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E76B28">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E76B28">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w:t>
      </w:r>
      <w:r w:rsidRPr="00353AEE">
        <w:lastRenderedPageBreak/>
        <w:t xml:space="preserve">significant extension of earlier published research </w:t>
      </w:r>
      <w:sdt>
        <w:sdtPr>
          <w:id w:val="-1190833778"/>
          <w:citation/>
        </w:sdtPr>
        <w:sdtContent>
          <w:r w:rsidR="00EB4CBB" w:rsidRPr="00353AEE">
            <w:fldChar w:fldCharType="begin"/>
          </w:r>
          <w:r w:rsidR="00843845" w:rsidRPr="00E76B28">
            <w:instrText xml:space="preserve"> CITATION Kroehnert2017b \l 1031 </w:instrText>
          </w:r>
          <w:r w:rsidR="00EB4CBB" w:rsidRPr="00353AEE">
            <w:fldChar w:fldCharType="separate"/>
          </w:r>
          <w:r w:rsidR="00C85B3A">
            <w:rPr>
              <w:noProof/>
            </w:rPr>
            <w:t>(Kröhnert, et al., 2017)</w:t>
          </w:r>
          <w:r w:rsidR="00EB4CBB"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4A1C41" w:rsidP="000C42D5">
      <w:pPr>
        <w:pStyle w:val="PRec-Heading1"/>
      </w:pPr>
      <w:bookmarkStart w:id="7" w:name="_Hlk512497639"/>
      <w:r w:rsidRPr="00353AEE">
        <w:t>3D base data represen</w:t>
      </w:r>
      <w:r w:rsidR="00D6380C">
        <w:t>t</w:t>
      </w:r>
      <w:r w:rsidRPr="00353AEE">
        <w:t>ations</w:t>
      </w:r>
    </w:p>
    <w:bookmarkEnd w:id="7"/>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B4CBB" w:rsidRPr="00353AEE">
            <w:rPr>
              <w:rStyle w:val="PRec-MainTextZchn"/>
            </w:rPr>
            <w:fldChar w:fldCharType="begin"/>
          </w:r>
          <w:r w:rsidR="00C9311B" w:rsidRPr="00E76B28">
            <w:rPr>
              <w:rStyle w:val="PRec-MainTextZchn"/>
            </w:rPr>
            <w:instrText xml:space="preserve"> CITATION Trinks2005 \l 1031  \m Leskens2015</w:instrText>
          </w:r>
          <w:r w:rsidR="00EB4CBB" w:rsidRPr="00353AEE">
            <w:rPr>
              <w:rStyle w:val="PRec-MainTextZchn"/>
            </w:rPr>
            <w:fldChar w:fldCharType="separate"/>
          </w:r>
          <w:r w:rsidR="00C85B3A">
            <w:rPr>
              <w:noProof/>
            </w:rPr>
            <w:t>(Trinks, et al., 2005; Leskens, et al., 2015)</w:t>
          </w:r>
          <w:r w:rsidR="00EB4CBB"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B4CBB" w:rsidRPr="00353AEE">
            <w:rPr>
              <w:rStyle w:val="PRec-MainTextZchn"/>
            </w:rPr>
            <w:fldChar w:fldCharType="begin"/>
          </w:r>
          <w:r w:rsidR="00C9311B" w:rsidRPr="00E76B28">
            <w:rPr>
              <w:rStyle w:val="PRec-MainTextZchn"/>
            </w:rPr>
            <w:instrText xml:space="preserve"> CITATION Buckley2008a \l 1031  \m Caumon2013</w:instrText>
          </w:r>
          <w:r w:rsidR="00EB4CBB" w:rsidRPr="00353AEE">
            <w:rPr>
              <w:rStyle w:val="PRec-MainTextZchn"/>
            </w:rPr>
            <w:fldChar w:fldCharType="separate"/>
          </w:r>
          <w:r w:rsidR="00C85B3A">
            <w:rPr>
              <w:noProof/>
            </w:rPr>
            <w:t>(Buckley, et al., 2008; Caumon, et al., 2013)</w:t>
          </w:r>
          <w:r w:rsidR="00EB4CBB"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4CBB"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4CBB" w:rsidRPr="00353AEE">
            <w:rPr>
              <w:rFonts w:eastAsia="SimSun"/>
              <w:lang w:eastAsia="en-GB"/>
            </w:rPr>
            <w:fldChar w:fldCharType="separate"/>
          </w:r>
          <w:r w:rsidR="00C85B3A" w:rsidRPr="00C85B3A">
            <w:rPr>
              <w:rFonts w:eastAsia="SimSun"/>
              <w:noProof/>
              <w:lang w:eastAsia="en-GB"/>
            </w:rPr>
            <w:t>(Kehl, 2017c)</w:t>
          </w:r>
          <w:r w:rsidR="00EB4CBB"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p w:rsidR="00944C7D" w:rsidRPr="00E76B28" w:rsidRDefault="005D18CB" w:rsidP="00F100F9">
      <w:pPr>
        <w:jc w:val="center"/>
      </w:pPr>
      <w:r w:rsidRPr="00E76B28">
        <w:rPr>
          <w:noProof/>
          <w:lang w:val="de-DE" w:eastAsia="de-DE"/>
        </w:rPr>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8" w:name="_Ref512929264"/>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2</w:t>
      </w:r>
      <w:r w:rsidR="00EB4CBB" w:rsidRPr="00353AEE">
        <w:fldChar w:fldCharType="end"/>
      </w:r>
      <w:bookmarkEnd w:id="8"/>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B4CBB" w:rsidRPr="00353AEE">
            <w:fldChar w:fldCharType="begin"/>
          </w:r>
          <w:r w:rsidR="00C9311B" w:rsidRPr="00E76B28">
            <w:instrText xml:space="preserve"> CITATION Buckley2008a \l 1031 </w:instrText>
          </w:r>
          <w:r w:rsidR="00EB4CBB" w:rsidRPr="00353AEE">
            <w:fldChar w:fldCharType="separate"/>
          </w:r>
          <w:r w:rsidR="00C85B3A">
            <w:rPr>
              <w:noProof/>
            </w:rPr>
            <w:t>(Buckley, et al., 2008)</w:t>
          </w:r>
          <w:r w:rsidR="00EB4CBB" w:rsidRPr="00353AEE">
            <w:fldChar w:fldCharType="end"/>
          </w:r>
        </w:sdtContent>
      </w:sdt>
      <w:r w:rsidR="00C9311B" w:rsidRPr="00353AEE">
        <w:t xml:space="preserve"> and </w:t>
      </w:r>
      <w:sdt>
        <w:sdtPr>
          <w:id w:val="-692447973"/>
          <w:citation/>
        </w:sdtPr>
        <w:sdtContent>
          <w:r w:rsidR="00EB4CBB" w:rsidRPr="00353AEE">
            <w:fldChar w:fldCharType="begin"/>
          </w:r>
          <w:r w:rsidR="00C9311B" w:rsidRPr="00E76B28">
            <w:instrText xml:space="preserve"> CITATION Caumon2013 \l 1031 </w:instrText>
          </w:r>
          <w:r w:rsidR="00EB4CBB" w:rsidRPr="00353AEE">
            <w:fldChar w:fldCharType="separate"/>
          </w:r>
          <w:r w:rsidR="00C85B3A">
            <w:rPr>
              <w:noProof/>
            </w:rPr>
            <w:t>(Caumon, et al., 2013)</w:t>
          </w:r>
          <w:r w:rsidR="00EB4CBB"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w:t>
      </w:r>
      <w:r w:rsidR="00EB4CBB" w:rsidRPr="00353AEE">
        <w:fldChar w:fldCharType="begin"/>
      </w:r>
      <w:r w:rsidR="00944C7D" w:rsidRPr="00353AEE">
        <w:instrText xml:space="preserve"> REF _Ref512929264 \h </w:instrText>
      </w:r>
      <w:r w:rsidR="00EB4CBB" w:rsidRPr="00353AEE">
        <w:fldChar w:fldCharType="separate"/>
      </w:r>
      <w:r w:rsidR="00C85B3A" w:rsidRPr="00353AEE">
        <w:t xml:space="preserve">Fig. </w:t>
      </w:r>
      <w:r w:rsidR="00C85B3A">
        <w:rPr>
          <w:noProof/>
        </w:rPr>
        <w:t>2</w:t>
      </w:r>
      <w:r w:rsidR="00EB4CBB" w:rsidRPr="00353AEE">
        <w:fldChar w:fldCharType="end"/>
      </w:r>
      <w:r w:rsidRPr="00353AEE">
        <w:t>).</w:t>
      </w:r>
      <w:r w:rsidR="004A1C41" w:rsidRPr="00353AEE">
        <w:t xml:space="preserve"> </w:t>
      </w:r>
    </w:p>
    <w:p w:rsidR="00EB2572" w:rsidRDefault="00EB2572" w:rsidP="00EB2572">
      <w:pPr>
        <w:keepNext/>
      </w:pPr>
      <w:r>
        <w:rPr>
          <w:noProof/>
          <w:lang w:val="de-DE" w:eastAsia="de-DE"/>
        </w:rPr>
        <w:lastRenderedPageBreak/>
        <w:drawing>
          <wp:inline distT="0" distB="0" distL="0" distR="0">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3"/>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B2572" w:rsidRPr="00353AEE" w:rsidRDefault="00EB2572" w:rsidP="00EB2572">
      <w:pPr>
        <w:pStyle w:val="PRec-Figures"/>
      </w:pPr>
      <w:bookmarkStart w:id="9" w:name="_Ref513236600"/>
      <w:r>
        <w:t xml:space="preserve">Fig. </w:t>
      </w:r>
      <w:r w:rsidR="00EB4CBB">
        <w:fldChar w:fldCharType="begin"/>
      </w:r>
      <w:r>
        <w:instrText xml:space="preserve"> SEQ fig. \* ARABIC </w:instrText>
      </w:r>
      <w:r w:rsidR="00EB4CBB">
        <w:fldChar w:fldCharType="separate"/>
      </w:r>
      <w:r w:rsidR="00C85B3A">
        <w:rPr>
          <w:noProof/>
        </w:rPr>
        <w:t>3</w:t>
      </w:r>
      <w:r w:rsidR="00EB4CBB">
        <w:fldChar w:fldCharType="end"/>
      </w:r>
      <w:bookmarkEnd w:id="9"/>
      <w:r>
        <w:t xml:space="preserve"> </w:t>
      </w:r>
      <w:r w:rsidRPr="00EB2572">
        <w:t>Point set generated via multi</w:t>
      </w:r>
      <w:r>
        <w:t>-</w:t>
      </w:r>
      <w:r w:rsidRPr="00EB2572">
        <w:t>view g</w:t>
      </w:r>
      <w:r>
        <w:t xml:space="preserve">eometry from same area as </w:t>
      </w:r>
      <w:r w:rsidR="00EB4CBB">
        <w:fldChar w:fldCharType="begin"/>
      </w:r>
      <w:r>
        <w:instrText xml:space="preserve"> REF _Ref512929264 \h </w:instrText>
      </w:r>
      <w:r w:rsidR="00EB4CBB">
        <w:fldChar w:fldCharType="separate"/>
      </w:r>
      <w:r w:rsidR="00C85B3A" w:rsidRPr="00353AEE">
        <w:t xml:space="preserve">Fig. </w:t>
      </w:r>
      <w:r w:rsidR="00C85B3A">
        <w:rPr>
          <w:noProof/>
        </w:rPr>
        <w:t>2</w:t>
      </w:r>
      <w:r w:rsidR="00EB4CBB">
        <w:fldChar w:fldCharType="end"/>
      </w:r>
      <w:r w:rsidRPr="00EB2572">
        <w:t>.</w:t>
      </w:r>
    </w:p>
    <w:p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w:t>
      </w:r>
      <w:r w:rsidR="00EB4CBB">
        <w:fldChar w:fldCharType="begin"/>
      </w:r>
      <w:r w:rsidR="00EB2572">
        <w:instrText xml:space="preserve"> REF _Ref513236600 \h </w:instrText>
      </w:r>
      <w:r w:rsidR="00EB4CBB">
        <w:fldChar w:fldCharType="separate"/>
      </w:r>
      <w:r w:rsidR="00C85B3A">
        <w:t xml:space="preserve">Fig. </w:t>
      </w:r>
      <w:r w:rsidR="00C85B3A">
        <w:rPr>
          <w:noProof/>
        </w:rPr>
        <w:t>3</w:t>
      </w:r>
      <w:r w:rsidR="00EB4CBB">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B4CBB" w:rsidRPr="00E76B28">
            <w:fldChar w:fldCharType="begin"/>
          </w:r>
          <w:r w:rsidR="001D2DDA" w:rsidRPr="00E76B28">
            <w:instrText xml:space="preserve"> CITATION Letortu2017 \l 1031  \m Medjkane2018</w:instrText>
          </w:r>
          <w:r w:rsidR="00EB4CBB" w:rsidRPr="00E76B28">
            <w:fldChar w:fldCharType="separate"/>
          </w:r>
          <w:r w:rsidR="00C85B3A">
            <w:rPr>
              <w:noProof/>
            </w:rPr>
            <w:t>(Letortu, et al., 2017; Medjkane, et al., 2018)</w:t>
          </w:r>
          <w:r w:rsidR="00EB4CBB" w:rsidRPr="00E76B28">
            <w:fldChar w:fldCharType="end"/>
          </w:r>
        </w:sdtContent>
      </w:sdt>
      <w:r w:rsidR="001D2DDA" w:rsidRPr="00E76B28">
        <w:t xml:space="preserve">, monitoring river topography </w:t>
      </w:r>
      <w:sdt>
        <w:sdtPr>
          <w:id w:val="-1048218474"/>
          <w:citation/>
        </w:sdtPr>
        <w:sdtContent>
          <w:r w:rsidR="00EB4CBB" w:rsidRPr="00E76B28">
            <w:fldChar w:fldCharType="begin"/>
          </w:r>
          <w:r w:rsidR="001D2DDA" w:rsidRPr="00E76B28">
            <w:instrText xml:space="preserve"> CITATION Watanabe2016 \l 1031 </w:instrText>
          </w:r>
          <w:r w:rsidR="00EB4CBB" w:rsidRPr="00E76B28">
            <w:fldChar w:fldCharType="separate"/>
          </w:r>
          <w:r w:rsidR="00C85B3A">
            <w:rPr>
              <w:noProof/>
            </w:rPr>
            <w:t>(Watanabe &amp; Kawahara, 2016)</w:t>
          </w:r>
          <w:r w:rsidR="00EB4CBB" w:rsidRPr="00E76B28">
            <w:fldChar w:fldCharType="end"/>
          </w:r>
        </w:sdtContent>
      </w:sdt>
      <w:r w:rsidR="001D2DDA" w:rsidRPr="00E76B28">
        <w:t xml:space="preserve"> and flood protection management </w:t>
      </w:r>
      <w:sdt>
        <w:sdtPr>
          <w:id w:val="-1475439634"/>
          <w:citation/>
        </w:sdtPr>
        <w:sdtContent>
          <w:r w:rsidR="00EB4CBB" w:rsidRPr="00E76B28">
            <w:fldChar w:fldCharType="begin"/>
          </w:r>
          <w:r w:rsidR="001D2DDA" w:rsidRPr="00E76B28">
            <w:instrText xml:space="preserve"> CITATION Leskens2015 \l 1031 </w:instrText>
          </w:r>
          <w:r w:rsidR="00EB4CBB" w:rsidRPr="00E76B28">
            <w:fldChar w:fldCharType="separate"/>
          </w:r>
          <w:r w:rsidR="00C85B3A">
            <w:rPr>
              <w:noProof/>
            </w:rPr>
            <w:t>(Leskens, et al., 2015)</w:t>
          </w:r>
          <w:r w:rsidR="00EB4CBB" w:rsidRPr="00E76B28">
            <w:fldChar w:fldCharType="end"/>
          </w:r>
        </w:sdtContent>
      </w:sdt>
      <w:r w:rsidR="001D2DDA" w:rsidRPr="00E76B28">
        <w:t xml:space="preserve">. Nevertheless, new approaches for low-cost and on-the-fly river monitoring </w:t>
      </w:r>
      <w:sdt>
        <w:sdtPr>
          <w:id w:val="-584922655"/>
          <w:citation/>
        </w:sdtPr>
        <w:sdtContent>
          <w:r w:rsidR="00EB4CBB" w:rsidRPr="00E76B28">
            <w:fldChar w:fldCharType="begin"/>
          </w:r>
          <w:r w:rsidR="001D2DDA" w:rsidRPr="00E76B28">
            <w:instrText xml:space="preserve">CITATION Kroehnert2017a \l 1031 </w:instrText>
          </w:r>
          <w:r w:rsidR="00EB4CBB" w:rsidRPr="00E76B28">
            <w:fldChar w:fldCharType="separate"/>
          </w:r>
          <w:r w:rsidR="00C85B3A">
            <w:rPr>
              <w:noProof/>
            </w:rPr>
            <w:t>(Kröhnert &amp; Meichsner, 2017)</w:t>
          </w:r>
          <w:r w:rsidR="00EB4CBB"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B4CBB" w:rsidRPr="00300AC2">
            <w:rPr>
              <w:color w:val="000000" w:themeColor="text1"/>
            </w:rPr>
            <w:fldChar w:fldCharType="begin"/>
          </w:r>
          <w:r w:rsidR="001D2DDA" w:rsidRPr="00300AC2">
            <w:rPr>
              <w:color w:val="000000" w:themeColor="text1"/>
            </w:rPr>
            <w:instrText xml:space="preserve"> CITATION Mueller2011 \l 1031 </w:instrText>
          </w:r>
          <w:r w:rsidR="00EB4CBB" w:rsidRPr="00300AC2">
            <w:rPr>
              <w:color w:val="000000" w:themeColor="text1"/>
            </w:rPr>
            <w:fldChar w:fldCharType="separate"/>
          </w:r>
          <w:r w:rsidR="00C85B3A" w:rsidRPr="00C85B3A">
            <w:rPr>
              <w:noProof/>
              <w:color w:val="000000" w:themeColor="text1"/>
            </w:rPr>
            <w:t>(Mueller &amp; Pfister, 2011)</w:t>
          </w:r>
          <w:r w:rsidR="00EB4CBB" w:rsidRPr="00300AC2">
            <w:rPr>
              <w:color w:val="000000" w:themeColor="text1"/>
            </w:rPr>
            <w:fldChar w:fldCharType="end"/>
          </w:r>
        </w:sdtContent>
      </w:sdt>
      <w:r w:rsidR="001D2DDA" w:rsidRPr="00300AC2">
        <w:rPr>
          <w:color w:val="000000" w:themeColor="text1"/>
        </w:rPr>
        <w:t xml:space="preserve"> that are further addressed in </w:t>
      </w:r>
      <w:r w:rsidR="00542172">
        <w:rPr>
          <w:color w:val="000000" w:themeColor="text1"/>
        </w:rPr>
        <w:t xml:space="preserve">the </w:t>
      </w:r>
      <w:r w:rsidR="00300AC2" w:rsidRPr="00300AC2">
        <w:rPr>
          <w:color w:val="000000" w:themeColor="text1"/>
        </w:rPr>
        <w:t xml:space="preserve">section </w:t>
      </w:r>
      <w:r w:rsidR="00542172" w:rsidRPr="00542172">
        <w:rPr>
          <w:i/>
          <w:color w:val="000000" w:themeColor="text1"/>
        </w:rPr>
        <w:t>Derivation of hydrological parameters</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B4CBB" w:rsidRPr="00353AEE">
            <w:fldChar w:fldCharType="begin"/>
          </w:r>
          <w:r w:rsidR="00C9311B" w:rsidRPr="00E76B28">
            <w:instrText xml:space="preserve"> CITATION Garcia2015 \l 1031 </w:instrText>
          </w:r>
          <w:r w:rsidR="00EB4CBB" w:rsidRPr="00353AEE">
            <w:fldChar w:fldCharType="separate"/>
          </w:r>
          <w:r w:rsidR="00C85B3A">
            <w:rPr>
              <w:noProof/>
            </w:rPr>
            <w:t>(García, et al., 2015)</w:t>
          </w:r>
          <w:r w:rsidR="00EB4CBB"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47705D" w:rsidP="00CF6F9A">
      <w:pPr>
        <w:pStyle w:val="PRec-Heading1"/>
      </w:pPr>
      <w:r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E02E30" w:rsidP="00CF6F9A">
      <w:pPr>
        <w:pStyle w:val="PRec-Heading2"/>
      </w:pPr>
      <w:r w:rsidRPr="00353AEE">
        <w:t>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w:t>
      </w:r>
      <w:r w:rsidRPr="00353AEE">
        <w:lastRenderedPageBreak/>
        <w:t xml:space="preserve">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CF6F9A">
      <w:pPr>
        <w:pStyle w:val="PRec-Heading2"/>
      </w:pPr>
      <w:r w:rsidRPr="00353AEE">
        <w:t>A novel approach to mobile point-based rendering</w:t>
      </w:r>
    </w:p>
    <w:p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EB4CBB"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EB4CBB"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w:t>
      </w:r>
      <w:r w:rsidR="00A50A17">
        <w:t>e</w:t>
      </w:r>
      <w:r w:rsidR="00852178" w:rsidRPr="00353AEE">
        <w:t>q. 3)</w:t>
      </w:r>
      <w:r w:rsidRPr="00353AEE">
        <w:t xml:space="preserve">. </w:t>
      </w:r>
    </w:p>
    <w:p w:rsidR="00F100F9" w:rsidRPr="00F100F9" w:rsidRDefault="00F100F9" w:rsidP="00F100F9">
      <w:pPr>
        <w:pStyle w:val="PRec-MainText"/>
        <w:ind w:firstLine="0"/>
        <w:rPr>
          <w:sz w:val="16"/>
        </w:rPr>
      </w:pPr>
    </w:p>
    <w:p w:rsidR="00AC65B5" w:rsidRPr="00353AEE" w:rsidRDefault="00EB4CB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 xml:space="preserve">to the origin to left upper corner and scale the </w:t>
      </w:r>
      <w:r w:rsidRPr="00353AEE">
        <w:lastRenderedPageBreak/>
        <w:t>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EB4CB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BB25DE" w:rsidP="003A1137">
      <w:pPr>
        <w:pStyle w:val="PRec-Heading2"/>
      </w:pPr>
      <w:r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B4CBB" w:rsidRPr="00353AEE">
        <w:fldChar w:fldCharType="begin"/>
      </w:r>
      <w:r w:rsidR="000A7D0B" w:rsidRPr="00353AEE">
        <w:instrText xml:space="preserve"> REF _Ref512929313 \h </w:instrText>
      </w:r>
      <w:r w:rsidR="00EB4CBB" w:rsidRPr="00353AEE">
        <w:fldChar w:fldCharType="separate"/>
      </w:r>
      <w:r w:rsidR="00C85B3A" w:rsidRPr="00353AEE">
        <w:t xml:space="preserve">Fig. </w:t>
      </w:r>
      <w:r w:rsidR="00C85B3A">
        <w:rPr>
          <w:noProof/>
        </w:rPr>
        <w:t>4</w:t>
      </w:r>
      <w:r w:rsidR="00EB4CBB"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10" w:name="_Ref512929313"/>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4</w:t>
      </w:r>
      <w:r w:rsidR="00EB4CBB" w:rsidRPr="00353AEE">
        <w:fldChar w:fldCharType="end"/>
      </w:r>
      <w:bookmarkEnd w:id="10"/>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EB4CBB" w:rsidRPr="00353AEE">
        <w:fldChar w:fldCharType="begin"/>
      </w:r>
      <w:r w:rsidR="00944C7D" w:rsidRPr="00353AEE">
        <w:instrText xml:space="preserve"> REF _Ref512929313 \h </w:instrText>
      </w:r>
      <w:r w:rsidR="00EB4CBB" w:rsidRPr="00353AEE">
        <w:fldChar w:fldCharType="separate"/>
      </w:r>
      <w:r w:rsidR="00C85B3A" w:rsidRPr="00353AEE">
        <w:t xml:space="preserve">Fig. </w:t>
      </w:r>
      <w:r w:rsidR="00C85B3A">
        <w:rPr>
          <w:noProof/>
        </w:rPr>
        <w:t>4</w:t>
      </w:r>
      <w:r w:rsidR="00EB4CBB"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EB4CBB"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6F1468" w:rsidP="003A1137">
      <w:pPr>
        <w:pStyle w:val="PRec-Heading2"/>
      </w:pPr>
      <w:r w:rsidRPr="00353AEE">
        <w:t>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B4CBB" w:rsidRPr="00353AEE">
        <w:fldChar w:fldCharType="begin"/>
      </w:r>
      <w:r w:rsidR="00944C7D" w:rsidRPr="00353AEE">
        <w:instrText xml:space="preserve"> REF _Ref512856604 \h </w:instrText>
      </w:r>
      <w:r w:rsidR="00EB4CBB" w:rsidRPr="00353AEE">
        <w:fldChar w:fldCharType="separate"/>
      </w:r>
      <w:r w:rsidR="00C85B3A" w:rsidRPr="00353AEE">
        <w:t xml:space="preserve">Fig. </w:t>
      </w:r>
      <w:r w:rsidR="00C85B3A">
        <w:rPr>
          <w:noProof/>
        </w:rPr>
        <w:t>5</w:t>
      </w:r>
      <w:r w:rsidR="00EB4CBB"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11" w:name="_Ref512856604"/>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5</w:t>
      </w:r>
      <w:r w:rsidR="00EB4CBB" w:rsidRPr="00353AEE">
        <w:fldChar w:fldCharType="end"/>
      </w:r>
      <w:bookmarkEnd w:id="11"/>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6F1468" w:rsidP="003A1137">
      <w:pPr>
        <w:pStyle w:val="PRec-Heading2"/>
      </w:pPr>
      <w:r w:rsidRPr="00353AEE">
        <w:t>Filling gaps due to missing points</w:t>
      </w:r>
    </w:p>
    <w:p w:rsidR="008A1832"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rsidR="008A1832" w:rsidRDefault="008A1832" w:rsidP="008A1832">
      <w:pPr>
        <w:jc w:val="center"/>
      </w:pPr>
      <w:r>
        <w:rPr>
          <w:noProof/>
          <w:lang w:val="de-DE" w:eastAsia="de-DE"/>
        </w:rPr>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7"/>
                    <a:stretch>
                      <a:fillRect/>
                    </a:stretch>
                  </pic:blipFill>
                  <pic:spPr>
                    <a:xfrm>
                      <a:off x="0" y="0"/>
                      <a:ext cx="4590000" cy="1783460"/>
                    </a:xfrm>
                    <a:prstGeom prst="rect">
                      <a:avLst/>
                    </a:prstGeom>
                  </pic:spPr>
                </pic:pic>
              </a:graphicData>
            </a:graphic>
          </wp:inline>
        </w:drawing>
      </w:r>
    </w:p>
    <w:p w:rsidR="008A1832" w:rsidRPr="00353AEE" w:rsidRDefault="008A1832" w:rsidP="008A1832">
      <w:pPr>
        <w:pStyle w:val="PRec-Figures"/>
        <w:rPr>
          <w:rFonts w:eastAsia="SimSun"/>
          <w:lang w:eastAsia="en-GB"/>
        </w:rPr>
      </w:pPr>
      <w:bookmarkStart w:id="12" w:name="_Ref512929386"/>
      <w:r w:rsidRPr="00353AEE">
        <w:t xml:space="preserve">Fig. </w:t>
      </w:r>
      <w:r w:rsidR="00EB4CBB" w:rsidRPr="00353AEE">
        <w:fldChar w:fldCharType="begin"/>
      </w:r>
      <w:r w:rsidRPr="00353AEE">
        <w:instrText xml:space="preserve"> SEQ fig. \* ARABIC </w:instrText>
      </w:r>
      <w:r w:rsidR="00EB4CBB" w:rsidRPr="00353AEE">
        <w:fldChar w:fldCharType="separate"/>
      </w:r>
      <w:r>
        <w:rPr>
          <w:noProof/>
        </w:rPr>
        <w:t>6</w:t>
      </w:r>
      <w:r w:rsidR="00EB4CBB" w:rsidRPr="00353AEE">
        <w:fldChar w:fldCharType="end"/>
      </w:r>
      <w:bookmarkEnd w:id="12"/>
      <w:r w:rsidRPr="00353AEE">
        <w:rPr>
          <w:rFonts w:eastAsia="SimSun"/>
          <w:lang w:eastAsia="en-GB"/>
        </w:rPr>
        <w:t xml:space="preserve"> Fill image gaps using nearest neighbour binary search in 3D domain.</w:t>
      </w:r>
    </w:p>
    <w:p w:rsidR="006F1468" w:rsidRPr="00353AEE" w:rsidRDefault="006F1468" w:rsidP="003A1137">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B4CBB" w:rsidRPr="00353AEE">
            <w:fldChar w:fldCharType="begin"/>
          </w:r>
          <w:r w:rsidR="00C9311B" w:rsidRPr="00E76B28">
            <w:instrText xml:space="preserve"> CITATION Bentley1975 \l 1031 </w:instrText>
          </w:r>
          <w:r w:rsidR="00EB4CBB" w:rsidRPr="00353AEE">
            <w:fldChar w:fldCharType="separate"/>
          </w:r>
          <w:r w:rsidR="00C85B3A">
            <w:rPr>
              <w:noProof/>
            </w:rPr>
            <w:t>(Bentley, 1975)</w:t>
          </w:r>
          <w:r w:rsidR="00EB4CBB"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EB4CBB" w:rsidRPr="00353AEE">
        <w:fldChar w:fldCharType="begin"/>
      </w:r>
      <w:r w:rsidR="00944C7D" w:rsidRPr="00353AEE">
        <w:instrText xml:space="preserve"> REF _Ref512929386 \h </w:instrText>
      </w:r>
      <w:r w:rsidR="00EB4CBB" w:rsidRPr="00353AEE">
        <w:fldChar w:fldCharType="separate"/>
      </w:r>
      <w:r w:rsidR="00C85B3A" w:rsidRPr="00353AEE">
        <w:t xml:space="preserve">Fig. </w:t>
      </w:r>
      <w:r w:rsidR="00C85B3A">
        <w:rPr>
          <w:noProof/>
        </w:rPr>
        <w:t>6</w:t>
      </w:r>
      <w:r w:rsidR="00EB4CBB" w:rsidRPr="00353AEE">
        <w:fldChar w:fldCharType="end"/>
      </w:r>
      <w:r w:rsidR="00944C7D" w:rsidRPr="00353AEE">
        <w:t>.</w:t>
      </w:r>
    </w:p>
    <w:p w:rsidR="00021D47" w:rsidRPr="00353AEE" w:rsidRDefault="00021D47" w:rsidP="003A1137">
      <w:pPr>
        <w:pStyle w:val="PRec-Heading2"/>
      </w:pPr>
      <w:r w:rsidRPr="006A743D">
        <w:t>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EB4CBB" w:rsidP="00E76B28">
      <w:pPr>
        <w:jc w:val="center"/>
        <w:rPr>
          <w:sz w:val="16"/>
          <w:szCs w:val="16"/>
        </w:rPr>
      </w:pPr>
      <m:oMath>
        <w:bookmarkStart w:id="13"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3"/>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B4CBB" w:rsidRPr="00E76B28">
            <w:rPr>
              <w:color w:val="000000" w:themeColor="text1"/>
            </w:rPr>
            <w:fldChar w:fldCharType="begin"/>
          </w:r>
          <w:r w:rsidR="00D86F78" w:rsidRPr="00E21FB0">
            <w:rPr>
              <w:color w:val="000000" w:themeColor="text1"/>
            </w:rPr>
            <w:instrText xml:space="preserve">CITATION Mik04 \l 1031 </w:instrText>
          </w:r>
          <w:r w:rsidR="00EB4CBB" w:rsidRPr="00E76B28">
            <w:rPr>
              <w:color w:val="000000" w:themeColor="text1"/>
            </w:rPr>
            <w:fldChar w:fldCharType="separate"/>
          </w:r>
          <w:r w:rsidR="00C85B3A" w:rsidRPr="00C85B3A">
            <w:rPr>
              <w:noProof/>
              <w:color w:val="000000" w:themeColor="text1"/>
            </w:rPr>
            <w:t>(Mikolajczyk &amp; Schmid, 2004)</w:t>
          </w:r>
          <w:r w:rsidR="00EB4CBB"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EB4CBB" w:rsidRPr="00353AEE">
            <w:fldChar w:fldCharType="begin"/>
          </w:r>
          <w:r w:rsidR="00857596" w:rsidRPr="00E21FB0">
            <w:instrText xml:space="preserve">CITATION Kehl2016_ISPRS \l 1031 </w:instrText>
          </w:r>
          <w:r w:rsidR="00EB4CBB" w:rsidRPr="00353AEE">
            <w:fldChar w:fldCharType="separate"/>
          </w:r>
          <w:r w:rsidR="00C85B3A">
            <w:rPr>
              <w:noProof/>
            </w:rPr>
            <w:t>(Kehl, et al., 2016a)</w:t>
          </w:r>
          <w:r w:rsidR="00EB4CBB"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B4CBB" w:rsidRPr="00353AEE">
            <w:fldChar w:fldCharType="begin"/>
          </w:r>
          <w:r w:rsidR="00ED3F70" w:rsidRPr="00E21FB0">
            <w:instrText xml:space="preserve">CITATION Sibbing2013 \m Sattler2011 \m Rodriguez2012 \m Garcia2015 \l 1031 </w:instrText>
          </w:r>
          <w:r w:rsidR="00EB4CBB" w:rsidRPr="00353AEE">
            <w:fldChar w:fldCharType="separate"/>
          </w:r>
          <w:r w:rsidR="00C85B3A">
            <w:rPr>
              <w:noProof/>
            </w:rPr>
            <w:t>(Sibbing, et al., 2013; Sattler, et al., 2011; Rodríguez, et al., 2012; García, et al., 2015)</w:t>
          </w:r>
          <w:r w:rsidR="00EB4CBB"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B4CBB" w:rsidRPr="00353AEE">
            <w:fldChar w:fldCharType="begin"/>
          </w:r>
          <w:r w:rsidRPr="00E76B28">
            <w:instrText xml:space="preserve"> CITATION Gauglitz2014 \l 1031  \m Sweeney2015</w:instrText>
          </w:r>
          <w:r w:rsidR="00EB4CBB" w:rsidRPr="00353AEE">
            <w:fldChar w:fldCharType="separate"/>
          </w:r>
          <w:r w:rsidR="00C85B3A">
            <w:rPr>
              <w:noProof/>
            </w:rPr>
            <w:t>(Gauglitz, et al., 2014; Sweeney, et al., 2015)</w:t>
          </w:r>
          <w:r w:rsidR="00EB4CBB" w:rsidRPr="00353AEE">
            <w:fldChar w:fldCharType="end"/>
          </w:r>
        </w:sdtContent>
      </w:sdt>
      <w:r w:rsidRPr="00353AEE">
        <w:t xml:space="preserve"> over field geology </w:t>
      </w:r>
      <w:sdt>
        <w:sdtPr>
          <w:id w:val="1595283939"/>
          <w:citation/>
        </w:sdtPr>
        <w:sdtContent>
          <w:r w:rsidR="00EB4CBB" w:rsidRPr="00353AEE">
            <w:fldChar w:fldCharType="begin"/>
          </w:r>
          <w:r w:rsidRPr="00E76B28">
            <w:instrText xml:space="preserve">CITATION Kehl2016_ISPRS \m Kehl2017_VGC \l 1031 </w:instrText>
          </w:r>
          <w:r w:rsidR="00EB4CBB" w:rsidRPr="00353AEE">
            <w:fldChar w:fldCharType="separate"/>
          </w:r>
          <w:r w:rsidR="00C85B3A">
            <w:rPr>
              <w:noProof/>
            </w:rPr>
            <w:t>(Kehl, et al., 2016a; Kehl, et al., 2017b)</w:t>
          </w:r>
          <w:r w:rsidR="00EB4CBB" w:rsidRPr="00353AEE">
            <w:fldChar w:fldCharType="end"/>
          </w:r>
        </w:sdtContent>
      </w:sdt>
      <w:r w:rsidRPr="00353AEE">
        <w:t xml:space="preserve">, to surface hydrology </w:t>
      </w:r>
      <w:sdt>
        <w:sdtPr>
          <w:id w:val="-2014827964"/>
          <w:citation/>
        </w:sdtPr>
        <w:sdtContent>
          <w:r w:rsidR="00EB4CBB" w:rsidRPr="00353AEE">
            <w:fldChar w:fldCharType="begin"/>
          </w:r>
          <w:r w:rsidRPr="00E76B28">
            <w:instrText xml:space="preserve"> CITATION Kroehnert2017a \l 1031  \m Boerner2016</w:instrText>
          </w:r>
          <w:r w:rsidR="00EB4CBB" w:rsidRPr="00353AEE">
            <w:fldChar w:fldCharType="separate"/>
          </w:r>
          <w:r w:rsidR="00C85B3A">
            <w:rPr>
              <w:noProof/>
            </w:rPr>
            <w:t>(Kröhnert &amp; Meichsner, 2017; Boerner &amp; Kröhnert, 2016)</w:t>
          </w:r>
          <w:r w:rsidR="00EB4CBB" w:rsidRPr="00353AEE">
            <w:fldChar w:fldCharType="end"/>
          </w:r>
        </w:sdtContent>
      </w:sdt>
      <w:r w:rsidRPr="00353AEE">
        <w:t xml:space="preserve">. These mobile apps utilize the open-source library </w:t>
      </w:r>
      <w:r w:rsidRPr="00353AEE">
        <w:lastRenderedPageBreak/>
        <w:t>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B4CBB" w:rsidRPr="00353AEE">
            <w:fldChar w:fldCharType="begin"/>
          </w:r>
          <w:r w:rsidRPr="00E76B28">
            <w:instrText xml:space="preserve">CITATION Kehl2017_PHOR \l 1031 </w:instrText>
          </w:r>
          <w:r w:rsidR="00EB4CBB" w:rsidRPr="00353AEE">
            <w:fldChar w:fldCharType="separate"/>
          </w:r>
          <w:r w:rsidR="00C85B3A">
            <w:rPr>
              <w:noProof/>
            </w:rPr>
            <w:t>(Kehl, et al., 2017a)</w:t>
          </w:r>
          <w:r w:rsidR="00EB4CBB" w:rsidRPr="00353AEE">
            <w:fldChar w:fldCharType="end"/>
          </w:r>
        </w:sdtContent>
      </w:sdt>
      <w:r w:rsidRPr="00353AEE">
        <w:t xml:space="preserve">. A completely alternative technique to feature-based methods is Mutual Information (MI) </w:t>
      </w:r>
      <w:sdt>
        <w:sdtPr>
          <w:id w:val="-1370529867"/>
          <w:citation/>
        </w:sdtPr>
        <w:sdtContent>
          <w:r w:rsidR="00EB4CBB" w:rsidRPr="00353AEE">
            <w:fldChar w:fldCharType="begin"/>
          </w:r>
          <w:r w:rsidRPr="00E76B28">
            <w:instrText xml:space="preserve"> CITATION Viola1997 \l 1031  \m Corsini2013</w:instrText>
          </w:r>
          <w:r w:rsidR="00EB4CBB" w:rsidRPr="00353AEE">
            <w:fldChar w:fldCharType="separate"/>
          </w:r>
          <w:r w:rsidR="00C85B3A">
            <w:rPr>
              <w:noProof/>
            </w:rPr>
            <w:t>(Viola &amp; Wells, 1997; Corsini, et al., 2013)</w:t>
          </w:r>
          <w:r w:rsidR="00EB4CBB"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B4CBB" w:rsidRPr="00353AEE">
            <w:fldChar w:fldCharType="begin"/>
          </w:r>
          <w:r w:rsidRPr="00E76B28">
            <w:instrText xml:space="preserve"> CITATION Powell2006 \l 1031 </w:instrText>
          </w:r>
          <w:r w:rsidR="00EB4CBB" w:rsidRPr="00353AEE">
            <w:fldChar w:fldCharType="separate"/>
          </w:r>
          <w:r w:rsidR="00C85B3A">
            <w:rPr>
              <w:noProof/>
            </w:rPr>
            <w:t>(Powell, 2006)</w:t>
          </w:r>
          <w:r w:rsidR="00EB4CBB"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B4CBB" w:rsidRPr="00E21FB0">
            <w:rPr>
              <w:color w:val="000000" w:themeColor="text1"/>
            </w:rPr>
            <w:fldChar w:fldCharType="begin"/>
          </w:r>
          <w:r w:rsidRPr="00E21FB0">
            <w:rPr>
              <w:color w:val="000000" w:themeColor="text1"/>
            </w:rPr>
            <w:instrText xml:space="preserve"> CITATION Corsini2013 \l 1031 </w:instrText>
          </w:r>
          <w:r w:rsidR="00EB4CBB" w:rsidRPr="00E21FB0">
            <w:rPr>
              <w:color w:val="000000" w:themeColor="text1"/>
            </w:rPr>
            <w:fldChar w:fldCharType="separate"/>
          </w:r>
          <w:r w:rsidR="00C85B3A" w:rsidRPr="00C85B3A">
            <w:rPr>
              <w:noProof/>
              <w:color w:val="000000" w:themeColor="text1"/>
            </w:rPr>
            <w:t>(Corsini, et al., 2013)</w:t>
          </w:r>
          <w:r w:rsidR="00EB4CBB"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B4CBB" w:rsidRPr="00E21FB0">
            <w:rPr>
              <w:color w:val="000000" w:themeColor="text1"/>
            </w:rPr>
            <w:fldChar w:fldCharType="begin"/>
          </w:r>
          <w:r w:rsidR="00F729AF" w:rsidRPr="00E21FB0">
            <w:rPr>
              <w:color w:val="000000" w:themeColor="text1"/>
            </w:rPr>
            <w:instrText xml:space="preserve"> CITATION Kroehnert2017b \l 1031 </w:instrText>
          </w:r>
          <w:r w:rsidR="00EB4CBB" w:rsidRPr="00E21FB0">
            <w:rPr>
              <w:color w:val="000000" w:themeColor="text1"/>
            </w:rPr>
            <w:fldChar w:fldCharType="separate"/>
          </w:r>
          <w:r w:rsidR="00C85B3A" w:rsidRPr="00C85B3A">
            <w:rPr>
              <w:noProof/>
              <w:color w:val="000000" w:themeColor="text1"/>
            </w:rPr>
            <w:t>(Kröhnert, et al., 2017)</w:t>
          </w:r>
          <w:r w:rsidR="00EB4CBB"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EB4CBB" w:rsidRPr="00353AEE">
            <w:fldChar w:fldCharType="begin"/>
          </w:r>
          <w:r w:rsidR="00ED3F70" w:rsidRPr="00E76B28">
            <w:instrText xml:space="preserve"> CITATION Torr2000 \l 1031 </w:instrText>
          </w:r>
          <w:r w:rsidR="00EB4CBB" w:rsidRPr="00353AEE">
            <w:fldChar w:fldCharType="separate"/>
          </w:r>
          <w:r w:rsidR="00C85B3A">
            <w:rPr>
              <w:noProof/>
            </w:rPr>
            <w:t>(Torr &amp; Zisserman, 2000)</w:t>
          </w:r>
          <w:r w:rsidR="00EB4CBB" w:rsidRPr="00353AEE">
            <w:fldChar w:fldCharType="end"/>
          </w:r>
        </w:sdtContent>
      </w:sdt>
      <w:r w:rsidRPr="00353AEE">
        <w:t xml:space="preserve">. The whole process can easily be executed on mobile devices </w:t>
      </w:r>
      <w:sdt>
        <w:sdtPr>
          <w:id w:val="-11306962"/>
          <w:citation/>
        </w:sdtPr>
        <w:sdtContent>
          <w:r w:rsidR="00EB4CBB" w:rsidRPr="00353AEE">
            <w:fldChar w:fldCharType="begin"/>
          </w:r>
          <w:r w:rsidR="00857596" w:rsidRPr="00E76B28">
            <w:instrText xml:space="preserve">CITATION Kehl2016_ISPRS \l 1031 </w:instrText>
          </w:r>
          <w:r w:rsidR="00EB4CBB" w:rsidRPr="00353AEE">
            <w:fldChar w:fldCharType="separate"/>
          </w:r>
          <w:r w:rsidR="00C85B3A">
            <w:rPr>
              <w:noProof/>
            </w:rPr>
            <w:t>(Kehl, et al., 2016a)</w:t>
          </w:r>
          <w:r w:rsidR="00EB4CBB"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B4CBB" w:rsidRPr="00353AEE">
            <w:fldChar w:fldCharType="begin"/>
          </w:r>
          <w:r w:rsidR="00F729AF" w:rsidRPr="00E21FB0">
            <w:instrText xml:space="preserve"> CITATION Sánchez2017 \l 1031 </w:instrText>
          </w:r>
          <w:r w:rsidR="00EB4CBB" w:rsidRPr="00353AEE">
            <w:fldChar w:fldCharType="separate"/>
          </w:r>
          <w:r w:rsidR="00C85B3A">
            <w:rPr>
              <w:noProof/>
            </w:rPr>
            <w:t>(Sánchez-García, et al., 2017)</w:t>
          </w:r>
          <w:r w:rsidR="00EB4CBB" w:rsidRPr="00353AEE">
            <w:fldChar w:fldCharType="end"/>
          </w:r>
        </w:sdtContent>
      </w:sdt>
      <w:r w:rsidR="00D86F78" w:rsidRPr="00353AEE">
        <w:t xml:space="preserve"> </w:t>
      </w:r>
      <w:r w:rsidRPr="00353AEE">
        <w:t xml:space="preserve">straight-edge enforcement or object outlines). </w:t>
      </w:r>
    </w:p>
    <w:p w:rsidR="00F830A5" w:rsidRPr="00353AEE" w:rsidRDefault="0017374A" w:rsidP="005F3046">
      <w:pPr>
        <w:pStyle w:val="PRec-Heading1"/>
        <w:rPr>
          <w:rFonts w:eastAsia="SimSun"/>
          <w:lang w:eastAsia="en-GB"/>
        </w:rPr>
      </w:pPr>
      <w:r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830A5" w:rsidP="005F3046">
      <w:pPr>
        <w:pStyle w:val="PRec-Heading2"/>
        <w:rPr>
          <w:rFonts w:eastAsia="SimSun"/>
          <w:lang w:eastAsia="en-GB"/>
        </w:rPr>
      </w:pPr>
      <w:r w:rsidRPr="00353AEE">
        <w:rPr>
          <w:rFonts w:eastAsia="SimSun"/>
          <w:lang w:eastAsia="en-GB"/>
        </w:rPr>
        <w:lastRenderedPageBreak/>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B4CBB"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B4CBB" w:rsidRPr="00353AEE">
            <w:rPr>
              <w:rFonts w:eastAsia="SimSun"/>
              <w:lang w:eastAsia="en-GB"/>
            </w:rPr>
            <w:fldChar w:fldCharType="separate"/>
          </w:r>
          <w:r w:rsidR="00C85B3A" w:rsidRPr="00C85B3A">
            <w:rPr>
              <w:rFonts w:eastAsia="SimSun"/>
              <w:noProof/>
              <w:lang w:eastAsia="en-GB"/>
            </w:rPr>
            <w:t>(Westhead, et al., 2013; Masiero, et al., 2016)</w:t>
          </w:r>
          <w:r w:rsidR="00EB4CBB"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B4CBB"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B4CBB" w:rsidRPr="00353AEE">
            <w:rPr>
              <w:rFonts w:eastAsia="SimSun"/>
              <w:lang w:eastAsia="en-GB"/>
            </w:rPr>
            <w:fldChar w:fldCharType="separate"/>
          </w:r>
          <w:r w:rsidR="00C85B3A" w:rsidRPr="00C85B3A">
            <w:rPr>
              <w:rFonts w:eastAsia="SimSun"/>
              <w:noProof/>
              <w:lang w:eastAsia="en-GB"/>
            </w:rPr>
            <w:t>(Muratov, et al., 2016; Ishihara, et al., 2017)</w:t>
          </w:r>
          <w:r w:rsidR="00EB4CBB"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B4CBB" w:rsidRPr="00353AEE">
            <w:rPr>
              <w:rFonts w:eastAsia="SimSun"/>
              <w:lang w:eastAsia="en-GB"/>
            </w:rPr>
            <w:fldChar w:fldCharType="begin"/>
          </w:r>
          <w:r w:rsidR="00ED3F70" w:rsidRPr="00E21FB0">
            <w:rPr>
              <w:rFonts w:eastAsia="SimSun"/>
              <w:lang w:eastAsia="en-GB"/>
            </w:rPr>
            <w:instrText xml:space="preserve"> CITATION Blum2013 \l 1031 </w:instrText>
          </w:r>
          <w:r w:rsidR="00EB4CBB" w:rsidRPr="00353AEE">
            <w:rPr>
              <w:rFonts w:eastAsia="SimSun"/>
              <w:lang w:eastAsia="en-GB"/>
            </w:rPr>
            <w:fldChar w:fldCharType="separate"/>
          </w:r>
          <w:r w:rsidR="00C85B3A" w:rsidRPr="00C85B3A">
            <w:rPr>
              <w:rFonts w:eastAsia="SimSun"/>
              <w:noProof/>
              <w:lang w:eastAsia="en-GB"/>
            </w:rPr>
            <w:t>(Blum, et al., 2013)</w:t>
          </w:r>
          <w:r w:rsidR="00EB4CBB"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B4CBB" w:rsidRPr="00353AEE">
            <w:rPr>
              <w:rFonts w:eastAsia="SimSun"/>
              <w:lang w:eastAsia="en-GB"/>
            </w:rPr>
            <w:fldChar w:fldCharType="begin"/>
          </w:r>
          <w:r w:rsidR="00ED3F70" w:rsidRPr="00E21FB0">
            <w:rPr>
              <w:rFonts w:eastAsia="SimSun"/>
              <w:lang w:eastAsia="en-GB"/>
            </w:rPr>
            <w:instrText xml:space="preserve"> CITATION Fritsch2011 \l 1031 </w:instrText>
          </w:r>
          <w:r w:rsidR="00EB4CBB" w:rsidRPr="00353AEE">
            <w:rPr>
              <w:rFonts w:eastAsia="SimSun"/>
              <w:lang w:eastAsia="en-GB"/>
            </w:rPr>
            <w:fldChar w:fldCharType="separate"/>
          </w:r>
          <w:r w:rsidR="00C85B3A" w:rsidRPr="00C85B3A">
            <w:rPr>
              <w:rFonts w:eastAsia="SimSun"/>
              <w:noProof/>
              <w:lang w:eastAsia="en-GB"/>
            </w:rPr>
            <w:t>(Fritsch, et al., 2011)</w:t>
          </w:r>
          <w:r w:rsidR="00EB4CBB"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B4CBB" w:rsidRPr="00353AEE">
            <w:rPr>
              <w:rFonts w:eastAsia="SimSun"/>
              <w:lang w:eastAsia="en-GB"/>
            </w:rPr>
            <w:fldChar w:fldCharType="begin"/>
          </w:r>
          <w:r w:rsidR="00ED3F70" w:rsidRPr="00E21FB0">
            <w:rPr>
              <w:rFonts w:eastAsia="SimSun"/>
              <w:lang w:eastAsia="en-GB"/>
            </w:rPr>
            <w:instrText xml:space="preserve"> CITATION Zhu2013 \l 1031 </w:instrText>
          </w:r>
          <w:r w:rsidR="00EB4CBB" w:rsidRPr="00353AEE">
            <w:rPr>
              <w:rFonts w:eastAsia="SimSun"/>
              <w:lang w:eastAsia="en-GB"/>
            </w:rPr>
            <w:fldChar w:fldCharType="separate"/>
          </w:r>
          <w:r w:rsidR="00C85B3A" w:rsidRPr="00C85B3A">
            <w:rPr>
              <w:rFonts w:eastAsia="SimSun"/>
              <w:noProof/>
              <w:lang w:eastAsia="en-GB"/>
            </w:rPr>
            <w:t>(Zhu, et al., 2013)</w:t>
          </w:r>
          <w:r w:rsidR="00EB4CBB"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B4CBB" w:rsidRPr="00353AEE">
            <w:rPr>
              <w:rFonts w:eastAsia="SimSun"/>
              <w:lang w:eastAsia="en-GB"/>
            </w:rPr>
            <w:fldChar w:fldCharType="begin"/>
          </w:r>
          <w:r w:rsidR="00ED3F70" w:rsidRPr="00E21FB0">
            <w:rPr>
              <w:rFonts w:eastAsia="SimSun"/>
              <w:lang w:eastAsia="en-GB"/>
            </w:rPr>
            <w:instrText xml:space="preserve"> CITATION Zandbergen2011 \l 1031 </w:instrText>
          </w:r>
          <w:r w:rsidR="00EB4CBB" w:rsidRPr="00353AEE">
            <w:rPr>
              <w:rFonts w:eastAsia="SimSun"/>
              <w:lang w:eastAsia="en-GB"/>
            </w:rPr>
            <w:fldChar w:fldCharType="separate"/>
          </w:r>
          <w:r w:rsidR="00C85B3A" w:rsidRPr="00C85B3A">
            <w:rPr>
              <w:rFonts w:eastAsia="SimSun"/>
              <w:noProof/>
              <w:lang w:eastAsia="en-GB"/>
            </w:rPr>
            <w:t>(Zandbergen &amp; Barbeau, 2011)</w:t>
          </w:r>
          <w:r w:rsidR="00EB4CBB"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B4CBB" w:rsidRPr="00353AEE">
            <w:rPr>
              <w:rFonts w:eastAsia="SimSun"/>
              <w:lang w:eastAsia="en-GB"/>
            </w:rPr>
            <w:fldChar w:fldCharType="begin"/>
          </w:r>
          <w:r w:rsidR="00ED3F70" w:rsidRPr="00E21FB0">
            <w:rPr>
              <w:rFonts w:eastAsia="SimSun"/>
              <w:lang w:eastAsia="en-GB"/>
            </w:rPr>
            <w:instrText xml:space="preserve"> CITATION Meek2013 \l 1031 </w:instrText>
          </w:r>
          <w:r w:rsidR="00EB4CBB" w:rsidRPr="00353AEE">
            <w:rPr>
              <w:rFonts w:eastAsia="SimSun"/>
              <w:lang w:eastAsia="en-GB"/>
            </w:rPr>
            <w:fldChar w:fldCharType="separate"/>
          </w:r>
          <w:r w:rsidR="00C85B3A" w:rsidRPr="00C85B3A">
            <w:rPr>
              <w:rFonts w:eastAsia="SimSun"/>
              <w:noProof/>
              <w:lang w:eastAsia="en-GB"/>
            </w:rPr>
            <w:t>(Meek, et al., 2013)</w:t>
          </w:r>
          <w:r w:rsidR="00EB4CBB"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B4CBB" w:rsidRPr="00353AEE">
            <w:rPr>
              <w:rFonts w:eastAsia="SimSun"/>
              <w:lang w:eastAsia="en-GB"/>
            </w:rPr>
            <w:fldChar w:fldCharType="begin"/>
          </w:r>
          <w:r w:rsidR="00ED3F70" w:rsidRPr="00E21FB0">
            <w:rPr>
              <w:rFonts w:eastAsia="SimSun"/>
              <w:lang w:eastAsia="en-GB"/>
            </w:rPr>
            <w:instrText xml:space="preserve"> CITATION Liu2014 \l 1031 </w:instrText>
          </w:r>
          <w:r w:rsidR="00EB4CBB" w:rsidRPr="00353AEE">
            <w:rPr>
              <w:rFonts w:eastAsia="SimSun"/>
              <w:lang w:eastAsia="en-GB"/>
            </w:rPr>
            <w:fldChar w:fldCharType="separate"/>
          </w:r>
          <w:r w:rsidR="00C85B3A" w:rsidRPr="00C85B3A">
            <w:rPr>
              <w:rFonts w:eastAsia="SimSun"/>
              <w:noProof/>
              <w:lang w:eastAsia="en-GB"/>
            </w:rPr>
            <w:t>(Liu, et al., 2014)</w:t>
          </w:r>
          <w:r w:rsidR="00EB4CBB"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rsidR="006F1468" w:rsidRPr="00353AEE" w:rsidRDefault="00F830A5" w:rsidP="005F3046">
      <w:pPr>
        <w:pStyle w:val="PRec-Heading2"/>
        <w:rPr>
          <w:rFonts w:eastAsia="SimSun"/>
          <w:lang w:eastAsia="en-GB"/>
        </w:rPr>
      </w:pPr>
      <w:r w:rsidRPr="00353AEE">
        <w:rPr>
          <w:rFonts w:eastAsia="SimSun"/>
          <w:lang w:eastAsia="en-GB"/>
        </w:rPr>
        <w:t>Location sensitivity</w:t>
      </w:r>
      <w:bookmarkStart w:id="14"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14"/>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B4CBB" w:rsidRPr="00353AEE">
        <w:rPr>
          <w:rFonts w:eastAsia="SimSun"/>
          <w:lang w:eastAsia="en-GB"/>
        </w:rPr>
        <w:fldChar w:fldCharType="begin"/>
      </w:r>
      <w:r w:rsidR="008C5BEE" w:rsidRPr="00353AEE">
        <w:rPr>
          <w:rFonts w:eastAsia="SimSun"/>
          <w:lang w:eastAsia="en-GB"/>
        </w:rPr>
        <w:instrText xml:space="preserve"> REF _Ref512929438 \h </w:instrText>
      </w:r>
      <w:r w:rsidR="00EB4CBB" w:rsidRPr="00353AEE">
        <w:rPr>
          <w:rFonts w:eastAsia="SimSun"/>
          <w:lang w:eastAsia="en-GB"/>
        </w:rPr>
      </w:r>
      <w:r w:rsidR="00EB4CBB" w:rsidRPr="00353AEE">
        <w:rPr>
          <w:rFonts w:eastAsia="SimSun"/>
          <w:lang w:eastAsia="en-GB"/>
        </w:rPr>
        <w:fldChar w:fldCharType="separate"/>
      </w:r>
      <w:r w:rsidR="00C85B3A" w:rsidRPr="00353AEE">
        <w:t xml:space="preserve">Fig. </w:t>
      </w:r>
      <w:r w:rsidR="00C85B3A">
        <w:rPr>
          <w:noProof/>
        </w:rPr>
        <w:t>7</w:t>
      </w:r>
      <w:r w:rsidR="00EB4CBB"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lastRenderedPageBreak/>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23F74" w:rsidRPr="00353AEE" w:rsidRDefault="00944C7D" w:rsidP="00944C7D">
      <w:pPr>
        <w:pStyle w:val="PRec-Figures"/>
      </w:pPr>
      <w:bookmarkStart w:id="15" w:name="_Ref512929438"/>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7</w:t>
      </w:r>
      <w:r w:rsidR="00EB4CBB" w:rsidRPr="00353AEE">
        <w:fldChar w:fldCharType="end"/>
      </w:r>
      <w:bookmarkEnd w:id="15"/>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00387C" w:rsidP="005F3046">
      <w:pPr>
        <w:pStyle w:val="PRec-Heading2"/>
        <w:rPr>
          <w:rFonts w:eastAsia="SimSun"/>
          <w:lang w:eastAsia="en-GB"/>
        </w:rPr>
      </w:pPr>
      <w:r w:rsidRPr="00353AEE">
        <w:rPr>
          <w:rFonts w:eastAsia="SimSun"/>
          <w:lang w:eastAsia="en-GB"/>
        </w:rPr>
        <w:t>Orientation</w:t>
      </w:r>
    </w:p>
    <w:p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EB4CBB"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C85B3A">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C85B3A" w:rsidRPr="00353AEE">
        <w:t xml:space="preserve">Table </w:t>
      </w:r>
      <w:r w:rsidR="00C85B3A">
        <w:rPr>
          <w:noProof/>
        </w:rPr>
        <w:t>II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C85B3A" w:rsidRPr="00353AEE">
        <w:t xml:space="preserve">Table </w:t>
      </w:r>
      <w:r w:rsidR="00C85B3A">
        <w:rPr>
          <w:noProof/>
        </w:rPr>
        <w:t>III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16" w:name="_Ref512850893"/>
      <w:bookmarkStart w:id="17" w:name="_Ref512850882"/>
      <w:r w:rsidRPr="00353AEE">
        <w:lastRenderedPageBreak/>
        <w:t xml:space="preserve">Table </w:t>
      </w:r>
      <w:r w:rsidR="00EB4CBB" w:rsidRPr="00353AEE">
        <w:fldChar w:fldCharType="begin"/>
      </w:r>
      <w:r w:rsidRPr="00353AEE">
        <w:instrText xml:space="preserve"> SEQ Table \* ROMAN </w:instrText>
      </w:r>
      <w:r w:rsidR="00EB4CBB" w:rsidRPr="00353AEE">
        <w:fldChar w:fldCharType="separate"/>
      </w:r>
      <w:r w:rsidR="00C85B3A">
        <w:rPr>
          <w:noProof/>
        </w:rPr>
        <w:t>II</w:t>
      </w:r>
      <w:r w:rsidR="00EB4CBB" w:rsidRPr="00353AEE">
        <w:fldChar w:fldCharType="end"/>
      </w:r>
      <w:bookmarkEnd w:id="16"/>
      <w:r w:rsidRPr="00353AEE">
        <w:rPr>
          <w:smallCaps/>
        </w:rPr>
        <w:t xml:space="preserve">. </w:t>
      </w:r>
      <w:r w:rsidRPr="00353AEE">
        <w:t>Orientation sensor specifications for Google Nexus 5 and Samsung Galaxy S8.</w:t>
      </w:r>
      <w:bookmarkEnd w:id="17"/>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18" w:name="_Ref512851001"/>
      <w:r w:rsidRPr="00353AEE">
        <w:t xml:space="preserve">Table </w:t>
      </w:r>
      <w:r w:rsidR="00EB4CBB" w:rsidRPr="00353AEE">
        <w:fldChar w:fldCharType="begin"/>
      </w:r>
      <w:r w:rsidRPr="00353AEE">
        <w:instrText xml:space="preserve"> SEQ Table \* ROMAN </w:instrText>
      </w:r>
      <w:r w:rsidR="00EB4CBB" w:rsidRPr="00353AEE">
        <w:fldChar w:fldCharType="separate"/>
      </w:r>
      <w:r w:rsidR="00C85B3A">
        <w:rPr>
          <w:noProof/>
        </w:rPr>
        <w:t>III</w:t>
      </w:r>
      <w:r w:rsidR="00EB4CBB" w:rsidRPr="00353AEE">
        <w:fldChar w:fldCharType="end"/>
      </w:r>
      <w:bookmarkEnd w:id="18"/>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m (to avoid mutual magnetic interferences) with aligned (native) coordinate systems (</w:t>
      </w:r>
      <w:r w:rsidR="00EB4CBB" w:rsidRPr="00E21FB0">
        <w:rPr>
          <w:lang w:eastAsia="de-DE"/>
        </w:rPr>
        <w:fldChar w:fldCharType="begin"/>
      </w:r>
      <w:r w:rsidR="00944C7D" w:rsidRPr="00E21FB0">
        <w:rPr>
          <w:lang w:eastAsia="de-DE"/>
        </w:rPr>
        <w:instrText xml:space="preserve"> REF _Ref512929641 \h </w:instrText>
      </w:r>
      <w:r w:rsidR="00EB4CBB" w:rsidRPr="00E21FB0">
        <w:rPr>
          <w:lang w:eastAsia="de-DE"/>
        </w:rPr>
      </w:r>
      <w:r w:rsidR="00EB4CBB" w:rsidRPr="00E21FB0">
        <w:rPr>
          <w:lang w:eastAsia="de-DE"/>
        </w:rPr>
        <w:fldChar w:fldCharType="separate"/>
      </w:r>
      <w:r w:rsidR="00C85B3A" w:rsidRPr="00353AEE">
        <w:t xml:space="preserve">Fig. </w:t>
      </w:r>
      <w:r w:rsidR="00C85B3A">
        <w:rPr>
          <w:noProof/>
        </w:rPr>
        <w:t>8</w:t>
      </w:r>
      <w:r w:rsidR="00EB4CBB"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19" w:name="_Ref512929641"/>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8</w:t>
      </w:r>
      <w:r w:rsidR="00EB4CBB" w:rsidRPr="00353AEE">
        <w:fldChar w:fldCharType="end"/>
      </w:r>
      <w:bookmarkEnd w:id="19"/>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B4CBB" w:rsidRPr="00353AEE">
        <w:fldChar w:fldCharType="begin"/>
      </w:r>
      <w:r w:rsidR="00E70336" w:rsidRPr="00353AEE">
        <w:instrText xml:space="preserve"> REF _Ref512856961 \h </w:instrText>
      </w:r>
      <w:r w:rsidR="00EB4CBB" w:rsidRPr="00353AEE">
        <w:fldChar w:fldCharType="separate"/>
      </w:r>
      <w:r w:rsidR="00C85B3A" w:rsidRPr="00353AEE">
        <w:t xml:space="preserve">Fig. </w:t>
      </w:r>
      <w:r w:rsidR="00C85B3A">
        <w:rPr>
          <w:noProof/>
        </w:rPr>
        <w:t>10</w:t>
      </w:r>
      <w:r w:rsidR="00EB4CBB" w:rsidRPr="00353AEE">
        <w:fldChar w:fldCharType="end"/>
      </w:r>
      <w:r w:rsidR="00E70336" w:rsidRPr="00353AEE">
        <w:t xml:space="preserve">, </w:t>
      </w:r>
      <w:r w:rsidR="00EB4CBB" w:rsidRPr="00353AEE">
        <w:fldChar w:fldCharType="begin"/>
      </w:r>
      <w:r w:rsidR="00E70336" w:rsidRPr="00353AEE">
        <w:instrText xml:space="preserve"> REF _Ref512856965 \h </w:instrText>
      </w:r>
      <w:r w:rsidR="00EB4CBB" w:rsidRPr="00353AEE">
        <w:fldChar w:fldCharType="separate"/>
      </w:r>
      <w:r w:rsidR="00C85B3A" w:rsidRPr="00353AEE">
        <w:t xml:space="preserve">Fig. </w:t>
      </w:r>
      <w:r w:rsidR="00C85B3A">
        <w:rPr>
          <w:noProof/>
        </w:rPr>
        <w:t>11</w:t>
      </w:r>
      <w:r w:rsidR="00EB4CBB" w:rsidRPr="00353AEE">
        <w:fldChar w:fldCharType="end"/>
      </w:r>
      <w:r w:rsidR="00E70336" w:rsidRPr="00353AEE">
        <w:t xml:space="preserve">, </w:t>
      </w:r>
      <w:r w:rsidR="00EB4CBB" w:rsidRPr="00353AEE">
        <w:fldChar w:fldCharType="begin"/>
      </w:r>
      <w:r w:rsidR="00E70336" w:rsidRPr="00353AEE">
        <w:instrText xml:space="preserve"> REF _Ref512856974 \h </w:instrText>
      </w:r>
      <w:r w:rsidR="00EB4CBB" w:rsidRPr="00353AEE">
        <w:fldChar w:fldCharType="separate"/>
      </w:r>
      <w:proofErr w:type="gramStart"/>
      <w:r w:rsidR="00C85B3A" w:rsidRPr="00353AEE">
        <w:t>Fig</w:t>
      </w:r>
      <w:proofErr w:type="gramEnd"/>
      <w:r w:rsidR="00C85B3A" w:rsidRPr="00353AEE">
        <w:t xml:space="preserve">. </w:t>
      </w:r>
      <w:r w:rsidR="00C85B3A">
        <w:rPr>
          <w:noProof/>
        </w:rPr>
        <w:t>12</w:t>
      </w:r>
      <w:r w:rsidR="00EB4CBB" w:rsidRPr="00353AEE">
        <w:fldChar w:fldCharType="end"/>
      </w:r>
      <w:r w:rsidR="00E70336" w:rsidRPr="00353AEE">
        <w:t>)</w:t>
      </w:r>
      <w:r w:rsidR="00352103" w:rsidRPr="00353AEE">
        <w:t xml:space="preserve"> collectively use the same legend, which is given in</w:t>
      </w:r>
      <w:r w:rsidR="00944C7D" w:rsidRPr="00353AEE">
        <w:t xml:space="preserve"> </w:t>
      </w:r>
      <w:r w:rsidR="00EB4CBB" w:rsidRPr="00353AEE">
        <w:rPr>
          <w:highlight w:val="magenta"/>
        </w:rPr>
        <w:fldChar w:fldCharType="begin"/>
      </w:r>
      <w:r w:rsidR="00944C7D" w:rsidRPr="00353AEE">
        <w:instrText xml:space="preserve"> REF _Ref512929676 \h </w:instrText>
      </w:r>
      <w:r w:rsidR="00EB4CBB" w:rsidRPr="00353AEE">
        <w:rPr>
          <w:highlight w:val="magenta"/>
        </w:rPr>
      </w:r>
      <w:r w:rsidR="00EB4CBB" w:rsidRPr="00353AEE">
        <w:rPr>
          <w:highlight w:val="magenta"/>
        </w:rPr>
        <w:fldChar w:fldCharType="separate"/>
      </w:r>
      <w:r w:rsidR="00C85B3A" w:rsidRPr="00353AEE">
        <w:t xml:space="preserve">Fig. </w:t>
      </w:r>
      <w:r w:rsidR="00C85B3A">
        <w:rPr>
          <w:noProof/>
        </w:rPr>
        <w:t>9</w:t>
      </w:r>
      <w:r w:rsidR="00EB4CBB" w:rsidRPr="00353AEE">
        <w:rPr>
          <w:highlight w:val="magenta"/>
        </w:rPr>
        <w:fldChar w:fldCharType="end"/>
      </w:r>
      <w:r w:rsidR="00352103" w:rsidRPr="00353AEE">
        <w:t>.</w:t>
      </w:r>
    </w:p>
    <w:p w:rsidR="00EA0E86" w:rsidRDefault="00EA0E86">
      <w:pPr>
        <w:suppressAutoHyphens w:val="0"/>
      </w:pPr>
      <w:r>
        <w:br w:type="page"/>
      </w:r>
    </w:p>
    <w:p w:rsidR="00944C7D" w:rsidRPr="00353AEE" w:rsidRDefault="00C6426F" w:rsidP="00944C7D">
      <w:pPr>
        <w:keepNext/>
        <w:jc w:val="center"/>
      </w:pPr>
      <w:r w:rsidRPr="00E21FB0">
        <w:rPr>
          <w:noProof/>
          <w:lang w:val="de-DE" w:eastAsia="de-DE"/>
        </w:rPr>
        <w:lastRenderedPageBreak/>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20" w:name="_Ref512929676"/>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9</w:t>
      </w:r>
      <w:r w:rsidR="00EB4CBB" w:rsidRPr="00353AEE">
        <w:fldChar w:fldCharType="end"/>
      </w:r>
      <w:bookmarkEnd w:id="20"/>
      <w:r w:rsidR="003A1137" w:rsidRPr="00353AEE">
        <w:t xml:space="preserve"> Legend</w:t>
      </w:r>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rsidR="009745B3" w:rsidRDefault="00E70336" w:rsidP="00E70336">
      <w:pPr>
        <w:pStyle w:val="PRec-Figures"/>
      </w:pPr>
      <w:bookmarkStart w:id="21" w:name="_Ref512856961"/>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10</w:t>
      </w:r>
      <w:r w:rsidR="00EB4CBB" w:rsidRPr="00353AEE">
        <w:fldChar w:fldCharType="end"/>
      </w:r>
      <w:bookmarkEnd w:id="21"/>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rsidR="00267F73" w:rsidRPr="00353AEE" w:rsidRDefault="00E70336" w:rsidP="00E70336">
      <w:pPr>
        <w:pStyle w:val="PRec-Figures"/>
      </w:pPr>
      <w:bookmarkStart w:id="22" w:name="_Ref512856965"/>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11</w:t>
      </w:r>
      <w:r w:rsidR="00EB4CBB" w:rsidRPr="00353AEE">
        <w:fldChar w:fldCharType="end"/>
      </w:r>
      <w:bookmarkStart w:id="23" w:name="_Hlk512509504"/>
      <w:bookmarkEnd w:id="22"/>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rsidR="003D4743" w:rsidRPr="00353AEE" w:rsidRDefault="00E70336" w:rsidP="00E70336">
      <w:pPr>
        <w:pStyle w:val="PRec-Figures"/>
      </w:pPr>
      <w:bookmarkStart w:id="24" w:name="_Ref512856974"/>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12</w:t>
      </w:r>
      <w:r w:rsidR="00EB4CBB" w:rsidRPr="00353AEE">
        <w:fldChar w:fldCharType="end"/>
      </w:r>
      <w:bookmarkEnd w:id="23"/>
      <w:bookmarkEnd w:id="24"/>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9"/>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25" w:name="_Ref513021535"/>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13</w:t>
      </w:r>
      <w:r w:rsidR="00EB4CBB" w:rsidRPr="00353AEE">
        <w:fldChar w:fldCharType="end"/>
      </w:r>
      <w:bookmarkEnd w:id="25"/>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EB4CBB" w:rsidP="007D0A58">
      <w:pPr>
        <w:pStyle w:val="PRec-MainText"/>
      </w:pPr>
      <w:fldSimple w:instr=" REF _Ref513021535 \h  \* MERGEFORMAT ">
        <w:r w:rsidR="00C85B3A" w:rsidRPr="00353AEE">
          <w:t xml:space="preserve">Fig. </w:t>
        </w:r>
        <w:r w:rsidR="00C85B3A">
          <w:rPr>
            <w:noProof/>
          </w:rPr>
          <w:t>13</w:t>
        </w:r>
      </w:fldSimple>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C85B3A">
            <w:rPr>
              <w:noProof/>
            </w:rPr>
            <w:t>(Blum, et al., 2013)</w:t>
          </w:r>
          <w:r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C85B3A">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975ABA" w:rsidP="007D0A58">
      <w:pPr>
        <w:pStyle w:val="PRec-Heading2"/>
      </w:pPr>
      <w:r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B4CBB" w:rsidRPr="00353AEE">
        <w:fldChar w:fldCharType="begin"/>
      </w:r>
      <w:r w:rsidR="000D7AF2" w:rsidRPr="00353AEE">
        <w:instrText xml:space="preserve"> REF _Ref513023737 \h </w:instrText>
      </w:r>
      <w:r w:rsidR="00EB4CBB" w:rsidRPr="00353AEE">
        <w:fldChar w:fldCharType="separate"/>
      </w:r>
      <w:r w:rsidR="00C85B3A" w:rsidRPr="00353AEE">
        <w:t xml:space="preserve">Fig. </w:t>
      </w:r>
      <w:r w:rsidR="00C85B3A">
        <w:rPr>
          <w:noProof/>
        </w:rPr>
        <w:t>14</w:t>
      </w:r>
      <w:r w:rsidR="00EB4CBB"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rsidR="00B63B68" w:rsidRPr="00353AEE" w:rsidRDefault="00B63B68" w:rsidP="00B63B68">
      <w:pPr>
        <w:pStyle w:val="PRec-MainText"/>
        <w:ind w:firstLine="0"/>
      </w:pPr>
    </w:p>
    <w:p w:rsidR="000D7AF2" w:rsidRPr="00353AEE" w:rsidRDefault="00EB4CBB" w:rsidP="000D7AF2">
      <w:pPr>
        <w:jc w:val="center"/>
      </w:pPr>
      <w:r w:rsidRPr="00EB4CBB">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0"/>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26" w:name="_Ref513023737"/>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14</w:t>
      </w:r>
      <w:r w:rsidR="00EB4CBB" w:rsidRPr="00353AEE">
        <w:fldChar w:fldCharType="end"/>
      </w:r>
      <w:bookmarkEnd w:id="26"/>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B4CBB" w:rsidRPr="00353AEE">
            <w:fldChar w:fldCharType="begin"/>
          </w:r>
          <w:r w:rsidR="006A384C" w:rsidRPr="00E21FB0">
            <w:instrText xml:space="preserve"> CITATION Fritsch2011 \l 1031 </w:instrText>
          </w:r>
          <w:r w:rsidR="00EB4CBB" w:rsidRPr="00353AEE">
            <w:fldChar w:fldCharType="separate"/>
          </w:r>
          <w:r w:rsidR="00C85B3A">
            <w:rPr>
              <w:noProof/>
            </w:rPr>
            <w:t>(Fritsch, et al., 2011)</w:t>
          </w:r>
          <w:r w:rsidR="00EB4CBB"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B4CBB" w:rsidRPr="00353AEE">
            <w:fldChar w:fldCharType="begin"/>
          </w:r>
          <w:r w:rsidR="006A384C" w:rsidRPr="00E21FB0">
            <w:instrText xml:space="preserve"> CITATION Meek2013 \l 1031 </w:instrText>
          </w:r>
          <w:r w:rsidR="00EB4CBB" w:rsidRPr="00353AEE">
            <w:fldChar w:fldCharType="separate"/>
          </w:r>
          <w:r w:rsidR="00C85B3A">
            <w:rPr>
              <w:noProof/>
            </w:rPr>
            <w:t>(Meek, et al., 2013)</w:t>
          </w:r>
          <w:r w:rsidR="00EB4CBB"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B4CBB" w:rsidRPr="00353AEE">
            <w:fldChar w:fldCharType="begin"/>
          </w:r>
          <w:r w:rsidR="006A384C" w:rsidRPr="00E21FB0">
            <w:instrText xml:space="preserve"> CITATION Kok2017 \l 1031 </w:instrText>
          </w:r>
          <w:r w:rsidR="00EB4CBB" w:rsidRPr="00353AEE">
            <w:fldChar w:fldCharType="separate"/>
          </w:r>
          <w:r w:rsidR="00C85B3A">
            <w:rPr>
              <w:noProof/>
            </w:rPr>
            <w:t>(Kok, et al., 2017)</w:t>
          </w:r>
          <w:r w:rsidR="00EB4CBB"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B4CBB" w:rsidRPr="00353AEE">
        <w:fldChar w:fldCharType="begin"/>
      </w:r>
      <w:r w:rsidR="000D7AF2" w:rsidRPr="00353AEE">
        <w:instrText xml:space="preserve"> REF _Ref512856961 \h </w:instrText>
      </w:r>
      <w:r w:rsidR="00EB4CBB" w:rsidRPr="00353AEE">
        <w:fldChar w:fldCharType="separate"/>
      </w:r>
      <w:r w:rsidR="00C85B3A" w:rsidRPr="00353AEE">
        <w:t xml:space="preserve">Fig. </w:t>
      </w:r>
      <w:r w:rsidR="00C85B3A">
        <w:rPr>
          <w:noProof/>
        </w:rPr>
        <w:t>10</w:t>
      </w:r>
      <w:r w:rsidR="00EB4CBB"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0D7AF2" w:rsidP="00A45FD9">
      <w:pPr>
        <w:pStyle w:val="PRec-Heading2"/>
      </w:pPr>
      <w:r w:rsidRPr="00353AEE">
        <w:lastRenderedPageBreak/>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EB4CBB" w:rsidRPr="00353AEE">
        <w:fldChar w:fldCharType="begin"/>
      </w:r>
      <w:r w:rsidR="000D7AF2" w:rsidRPr="00353AEE">
        <w:instrText xml:space="preserve"> REF _Ref513024772 \h </w:instrText>
      </w:r>
      <w:r w:rsidR="00EB4CBB" w:rsidRPr="00353AEE">
        <w:fldChar w:fldCharType="separate"/>
      </w:r>
      <w:r w:rsidR="00C85B3A" w:rsidRPr="00353AEE">
        <w:t xml:space="preserve">Fig. </w:t>
      </w:r>
      <w:r w:rsidR="00C85B3A">
        <w:rPr>
          <w:noProof/>
        </w:rPr>
        <w:t>15</w:t>
      </w:r>
      <w:r w:rsidR="00EB4CBB"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B4CBB" w:rsidRPr="00353AEE">
            <w:fldChar w:fldCharType="begin"/>
          </w:r>
          <w:r w:rsidR="006A384C" w:rsidRPr="00E21FB0">
            <w:instrText xml:space="preserve"> CITATION Lowe2004 \l 1031 </w:instrText>
          </w:r>
          <w:r w:rsidR="00EB4CBB" w:rsidRPr="00353AEE">
            <w:fldChar w:fldCharType="separate"/>
          </w:r>
          <w:r w:rsidR="00C85B3A">
            <w:rPr>
              <w:noProof/>
            </w:rPr>
            <w:t>(Lowe, 2004)</w:t>
          </w:r>
          <w:r w:rsidR="00EB4CBB"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2734B" w:rsidRPr="00353AEE" w:rsidRDefault="00E70336" w:rsidP="00E70336">
      <w:pPr>
        <w:pStyle w:val="PRec-Figures"/>
      </w:pPr>
      <w:bookmarkStart w:id="27" w:name="_Ref513024772"/>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15</w:t>
      </w:r>
      <w:r w:rsidR="00EB4CBB" w:rsidRPr="00353AEE">
        <w:fldChar w:fldCharType="end"/>
      </w:r>
      <w:bookmarkEnd w:id="27"/>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A45FD9">
      <w:pPr>
        <w:pStyle w:val="PRec-Heading2"/>
      </w:pPr>
      <w:r w:rsidRPr="00353AEE">
        <w:t>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B4CBB" w:rsidRPr="00353AEE">
            <w:fldChar w:fldCharType="begin"/>
          </w:r>
          <w:r w:rsidR="006A384C" w:rsidRPr="00E21FB0">
            <w:instrText xml:space="preserve"> CITATION Carroll2010 \l 1031 </w:instrText>
          </w:r>
          <w:r w:rsidR="00EB4CBB" w:rsidRPr="00353AEE">
            <w:fldChar w:fldCharType="separate"/>
          </w:r>
          <w:r w:rsidR="00C85B3A">
            <w:rPr>
              <w:noProof/>
            </w:rPr>
            <w:t>(Carroll &amp; Heiser, 2010)</w:t>
          </w:r>
          <w:r w:rsidR="00EB4CBB"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B4CBB" w:rsidRPr="00353AEE">
        <w:fldChar w:fldCharType="begin"/>
      </w:r>
      <w:r w:rsidR="00975ABA" w:rsidRPr="00353AEE">
        <w:instrText xml:space="preserve"> REF _Ref513026810 \h </w:instrText>
      </w:r>
      <w:r w:rsidR="00EB4CBB" w:rsidRPr="00353AEE">
        <w:fldChar w:fldCharType="separate"/>
      </w:r>
      <w:r w:rsidR="00C85B3A" w:rsidRPr="00353AEE">
        <w:t xml:space="preserve">Fig. </w:t>
      </w:r>
      <w:r w:rsidR="00C85B3A">
        <w:rPr>
          <w:noProof/>
        </w:rPr>
        <w:t>16</w:t>
      </w:r>
      <w:r w:rsidR="00EB4CBB" w:rsidRPr="00353AEE">
        <w:fldChar w:fldCharType="end"/>
      </w:r>
      <w:r w:rsidR="00975ABA" w:rsidRPr="00353AEE">
        <w:t xml:space="preserve"> and</w:t>
      </w:r>
      <w:r w:rsidR="006C44F6">
        <w:t xml:space="preserve"> </w:t>
      </w:r>
      <w:r w:rsidR="00EB4CBB">
        <w:fldChar w:fldCharType="begin"/>
      </w:r>
      <w:r w:rsidR="006C44F6">
        <w:instrText xml:space="preserve"> REF _Ref513237337 \h </w:instrText>
      </w:r>
      <w:r w:rsidR="00EB4CBB">
        <w:fldChar w:fldCharType="separate"/>
      </w:r>
      <w:r w:rsidR="00C85B3A">
        <w:t xml:space="preserve">Fig. </w:t>
      </w:r>
      <w:r w:rsidR="00C85B3A">
        <w:rPr>
          <w:noProof/>
        </w:rPr>
        <w:t>17</w:t>
      </w:r>
      <w:r w:rsidR="00EB4CBB">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w:t>
      </w:r>
      <w:r w:rsidR="00EB4CBB">
        <w:fldChar w:fldCharType="begin"/>
      </w:r>
      <w:r w:rsidR="006C44F6">
        <w:instrText xml:space="preserve"> REF _Ref513237337 \h </w:instrText>
      </w:r>
      <w:r w:rsidR="00EB4CBB">
        <w:fldChar w:fldCharType="separate"/>
      </w:r>
      <w:r w:rsidR="00C85B3A">
        <w:t xml:space="preserve">Fig. </w:t>
      </w:r>
      <w:r w:rsidR="00C85B3A">
        <w:rPr>
          <w:noProof/>
        </w:rPr>
        <w:t>17</w:t>
      </w:r>
      <w:r w:rsidR="00EB4CBB">
        <w:fldChar w:fldCharType="end"/>
      </w:r>
      <w:r w:rsidRPr="005F667B">
        <w:t>, the 3D operations result in a</w:t>
      </w:r>
      <w:r w:rsidR="00745011">
        <w:t>n additional</w:t>
      </w:r>
      <w:r w:rsidRPr="005F667B">
        <w:t xml:space="preserve"> energy</w:t>
      </w:r>
      <w:bookmarkStart w:id="28" w:name="_GoBack"/>
      <w:bookmarkEnd w:id="28"/>
      <w:r w:rsidRPr="005F667B">
        <w:t xml:space="preserve"> cost, raising the average power consumption by </w:t>
      </w:r>
      <w:r w:rsidR="00745011">
        <w:t>100</w:t>
      </w:r>
      <w:r w:rsidRPr="005F667B">
        <w:t>.</w:t>
      </w:r>
      <w:r w:rsidR="00745011">
        <w:t xml:space="preserve">6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29" w:name="_Ref513026810"/>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16</w:t>
      </w:r>
      <w:r w:rsidR="00EB4CBB" w:rsidRPr="00353AEE">
        <w:fldChar w:fldCharType="end"/>
      </w:r>
      <w:bookmarkStart w:id="30" w:name="_Hlk512514316"/>
      <w:bookmarkEnd w:id="29"/>
      <w:r w:rsidRPr="00353AEE">
        <w:t xml:space="preserve"> Integrated diagram of power consumption, CPU &amp; GPU load of OWL in 2D mode.</w:t>
      </w:r>
      <w:bookmarkEnd w:id="30"/>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3"/>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6C44F6" w:rsidRDefault="00B64B11" w:rsidP="006C44F6">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4"/>
                    <a:stretch>
                      <a:fillRect/>
                    </a:stretch>
                  </pic:blipFill>
                  <pic:spPr>
                    <a:xfrm>
                      <a:off x="0" y="0"/>
                      <a:ext cx="3870000" cy="2023172"/>
                    </a:xfrm>
                    <a:prstGeom prst="rect">
                      <a:avLst/>
                    </a:prstGeom>
                  </pic:spPr>
                </pic:pic>
              </a:graphicData>
            </a:graphic>
          </wp:inline>
        </w:drawing>
      </w:r>
    </w:p>
    <w:p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6C44F6">
      <w:pPr>
        <w:pStyle w:val="Beschriftung"/>
        <w:rPr>
          <w:sz w:val="20"/>
        </w:rPr>
      </w:pPr>
      <w:bookmarkStart w:id="31" w:name="_Ref513237337"/>
      <w:r>
        <w:t xml:space="preserve">Fig. </w:t>
      </w:r>
      <w:r w:rsidR="00EB4CBB">
        <w:fldChar w:fldCharType="begin"/>
      </w:r>
      <w:r>
        <w:instrText xml:space="preserve"> SEQ fig. \* ARABIC </w:instrText>
      </w:r>
      <w:r w:rsidR="00EB4CBB">
        <w:fldChar w:fldCharType="separate"/>
      </w:r>
      <w:r w:rsidR="00C85B3A">
        <w:rPr>
          <w:noProof/>
        </w:rPr>
        <w:t>17</w:t>
      </w:r>
      <w:r w:rsidR="00EB4CBB">
        <w:fldChar w:fldCharType="end"/>
      </w:r>
      <w:bookmarkEnd w:id="31"/>
      <w:r>
        <w:t xml:space="preserve"> </w:t>
      </w:r>
      <w:r w:rsidR="00F100F9" w:rsidRPr="00F100F9">
        <w:t>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B4CBB" w:rsidRPr="00353AEE">
            <w:fldChar w:fldCharType="begin"/>
          </w:r>
          <w:r w:rsidR="006A384C" w:rsidRPr="006A743D">
            <w:instrText xml:space="preserve"> CITATION Carroll2010 \l 1031 </w:instrText>
          </w:r>
          <w:r w:rsidR="00EB4CBB" w:rsidRPr="00353AEE">
            <w:fldChar w:fldCharType="separate"/>
          </w:r>
          <w:r w:rsidR="00C85B3A">
            <w:rPr>
              <w:noProof/>
            </w:rPr>
            <w:t>(Carroll &amp; Heiser, 2010)</w:t>
          </w:r>
          <w:r w:rsidR="00EB4CBB"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rsidR="002160AF" w:rsidRPr="00353AEE" w:rsidRDefault="002160AF" w:rsidP="002160AF">
      <w:pPr>
        <w:pStyle w:val="PRec-Tabletitle"/>
      </w:pPr>
      <w:bookmarkStart w:id="32" w:name="_Ref513025809"/>
      <w:r w:rsidRPr="00353AEE">
        <w:t xml:space="preserve">Table </w:t>
      </w:r>
      <w:r w:rsidR="00EB4CBB" w:rsidRPr="00353AEE">
        <w:fldChar w:fldCharType="begin"/>
      </w:r>
      <w:r w:rsidRPr="00353AEE">
        <w:instrText xml:space="preserve"> SEQ Table \* ROMAN </w:instrText>
      </w:r>
      <w:r w:rsidR="00EB4CBB" w:rsidRPr="00353AEE">
        <w:fldChar w:fldCharType="separate"/>
      </w:r>
      <w:r w:rsidR="00C85B3A">
        <w:rPr>
          <w:noProof/>
        </w:rPr>
        <w:t>IV</w:t>
      </w:r>
      <w:r w:rsidR="00EB4CBB" w:rsidRPr="00353AEE">
        <w:fldChar w:fldCharType="end"/>
      </w:r>
      <w:bookmarkEnd w:id="32"/>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762CAD">
        <w:trPr>
          <w:cantSplit/>
          <w:jc w:val="center"/>
        </w:trPr>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Pr>
                <w:sz w:val="16"/>
              </w:rPr>
              <w:t>491</w:t>
            </w:r>
            <w:r w:rsidRPr="00353AEE">
              <w:rPr>
                <w:sz w:val="16"/>
              </w:rPr>
              <w:t>.</w:t>
            </w:r>
            <w:r>
              <w:rPr>
                <w:sz w:val="16"/>
              </w:rPr>
              <w:t>4</w:t>
            </w:r>
            <w:r w:rsidRPr="00353AEE">
              <w:rPr>
                <w:sz w:val="16"/>
              </w:rPr>
              <w:t>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Pr>
                <w:sz w:val="16"/>
              </w:rPr>
              <w:t>592.04</w:t>
            </w:r>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1.72</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rPr>
              <w:t>1.54</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52.05</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rPr>
              <w:t>58.55</w:t>
            </w:r>
          </w:p>
        </w:tc>
      </w:tr>
    </w:tbl>
    <w:p w:rsidR="00AB410F" w:rsidRPr="00353AEE" w:rsidRDefault="001666A5" w:rsidP="00975ABA">
      <w:pPr>
        <w:pStyle w:val="PRec-Heading1"/>
      </w:pPr>
      <w:r w:rsidRPr="00353AEE">
        <w:t>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1666A5" w:rsidP="00242A31">
      <w:pPr>
        <w:pStyle w:val="PRec-Heading2"/>
      </w:pPr>
      <w:r w:rsidRPr="00353AEE">
        <w:t>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B4CBB" w:rsidRPr="00353AEE">
            <w:fldChar w:fldCharType="begin"/>
          </w:r>
          <w:r w:rsidR="006A384C" w:rsidRPr="00E21FB0">
            <w:instrText xml:space="preserve"> CITATION Kisters2014 \l 1031 </w:instrText>
          </w:r>
          <w:r w:rsidR="00F729AF" w:rsidRPr="00E21FB0">
            <w:instrText xml:space="preserve"> \m CrowdWaterApp2017a</w:instrText>
          </w:r>
          <w:r w:rsidR="00EB4CBB" w:rsidRPr="00353AEE">
            <w:fldChar w:fldCharType="separate"/>
          </w:r>
          <w:r w:rsidR="00C85B3A">
            <w:rPr>
              <w:noProof/>
            </w:rPr>
            <w:t>(Kisters, 2014; Etter &amp; Strobl, 2018)</w:t>
          </w:r>
          <w:r w:rsidR="00EB4CBB" w:rsidRPr="00353AEE">
            <w:fldChar w:fldCharType="end"/>
          </w:r>
        </w:sdtContent>
      </w:sdt>
      <w:r w:rsidRPr="00353AEE">
        <w:t xml:space="preserve">. All of them have one thing in common: the water level is entered </w:t>
      </w:r>
      <w:r w:rsidRPr="00353AEE">
        <w:lastRenderedPageBreak/>
        <w:t xml:space="preserve">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B4CBB" w:rsidRPr="006A743D">
            <w:rPr>
              <w:color w:val="000000" w:themeColor="text1"/>
            </w:rPr>
            <w:fldChar w:fldCharType="begin"/>
          </w:r>
          <w:r w:rsidR="00941191" w:rsidRPr="006A743D">
            <w:rPr>
              <w:color w:val="000000" w:themeColor="text1"/>
            </w:rPr>
            <w:instrText xml:space="preserve"> CITATION Kroehnert2017a \l 1031 </w:instrText>
          </w:r>
          <w:r w:rsidR="00EB4CBB" w:rsidRPr="006A743D">
            <w:rPr>
              <w:color w:val="000000" w:themeColor="text1"/>
            </w:rPr>
            <w:fldChar w:fldCharType="separate"/>
          </w:r>
          <w:r w:rsidR="00C85B3A" w:rsidRPr="00C85B3A">
            <w:rPr>
              <w:noProof/>
              <w:color w:val="000000" w:themeColor="text1"/>
            </w:rPr>
            <w:t>(Kröhnert &amp; Meichsner, 2017)</w:t>
          </w:r>
          <w:r w:rsidR="00EB4CBB"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B4CBB" w:rsidRPr="00353AEE">
            <w:fldChar w:fldCharType="begin"/>
          </w:r>
          <w:r w:rsidR="00DB01A4" w:rsidRPr="00E21FB0">
            <w:instrText xml:space="preserve"> CITATION Moore2017 \l 1031 </w:instrText>
          </w:r>
          <w:r w:rsidR="00EB4CBB" w:rsidRPr="00353AEE">
            <w:fldChar w:fldCharType="separate"/>
          </w:r>
          <w:r w:rsidR="00C85B3A">
            <w:rPr>
              <w:noProof/>
            </w:rPr>
            <w:t>(Moore, 2017)</w:t>
          </w:r>
          <w:r w:rsidR="00EB4CBB"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w:t>
      </w:r>
      <w:r w:rsidRPr="00353AEE">
        <w:lastRenderedPageBreak/>
        <w:t xml:space="preserve">parameters as well as shore land information in short timespans </w:t>
      </w:r>
      <w:sdt>
        <w:sdtPr>
          <w:id w:val="-1377855825"/>
          <w:citation/>
        </w:sdtPr>
        <w:sdtContent>
          <w:r w:rsidR="00EB4CBB" w:rsidRPr="00353AEE">
            <w:fldChar w:fldCharType="begin"/>
          </w:r>
          <w:r w:rsidR="00DB01A4" w:rsidRPr="00E21FB0">
            <w:instrText xml:space="preserve"> CITATION Sardemann2018 \l 1031 </w:instrText>
          </w:r>
          <w:r w:rsidR="00EB4CBB" w:rsidRPr="00353AEE">
            <w:fldChar w:fldCharType="separate"/>
          </w:r>
          <w:r w:rsidR="00C85B3A">
            <w:rPr>
              <w:noProof/>
            </w:rPr>
            <w:t>(Sardemann, et al., 2018)</w:t>
          </w:r>
          <w:r w:rsidR="00EB4CBB"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1666A5" w:rsidP="00975ABA">
      <w:pPr>
        <w:pStyle w:val="PRec-Heading2"/>
      </w:pPr>
      <w:r w:rsidRPr="00353AEE">
        <w:t>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B4CBB" w:rsidRPr="00353AEE">
            <w:fldChar w:fldCharType="begin"/>
          </w:r>
          <w:r w:rsidR="00CD2B51">
            <w:instrText xml:space="preserve">CITATION Buckley2008a \m Buckley2010 \l 1031 </w:instrText>
          </w:r>
          <w:r w:rsidR="00EB4CBB" w:rsidRPr="00353AEE">
            <w:fldChar w:fldCharType="separate"/>
          </w:r>
          <w:r w:rsidR="00CD2B51">
            <w:rPr>
              <w:noProof/>
            </w:rPr>
            <w:t>(Buckley, et al., 2008; Buckley, et al., 2010)</w:t>
          </w:r>
          <w:r w:rsidR="00EB4CBB"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B4CBB" w:rsidRPr="006A743D">
            <w:rPr>
              <w:color w:val="000000" w:themeColor="text1"/>
            </w:rPr>
            <w:fldChar w:fldCharType="begin"/>
          </w:r>
          <w:r w:rsidR="00DB01A4" w:rsidRPr="006A743D">
            <w:rPr>
              <w:color w:val="000000" w:themeColor="text1"/>
            </w:rPr>
            <w:instrText xml:space="preserve"> CITATION Chandler2016 \l 1031 </w:instrText>
          </w:r>
          <w:r w:rsidR="00EB4CBB" w:rsidRPr="006A743D">
            <w:rPr>
              <w:color w:val="000000" w:themeColor="text1"/>
            </w:rPr>
            <w:fldChar w:fldCharType="separate"/>
          </w:r>
          <w:r w:rsidR="00C85B3A" w:rsidRPr="00C85B3A">
            <w:rPr>
              <w:noProof/>
              <w:color w:val="000000" w:themeColor="text1"/>
            </w:rPr>
            <w:t>(Chandler &amp; Buckley, 2016)</w:t>
          </w:r>
          <w:r w:rsidR="00EB4CBB"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B4CBB" w:rsidRPr="006A743D">
            <w:rPr>
              <w:color w:val="000000" w:themeColor="text1"/>
            </w:rPr>
            <w:fldChar w:fldCharType="begin"/>
          </w:r>
          <w:r w:rsidR="00DB01A4" w:rsidRPr="006A743D">
            <w:rPr>
              <w:color w:val="000000" w:themeColor="text1"/>
            </w:rPr>
            <w:instrText xml:space="preserve"> CITATION Dewez2015 \l 1031 </w:instrText>
          </w:r>
          <w:r w:rsidR="00EB4CBB" w:rsidRPr="006A743D">
            <w:rPr>
              <w:color w:val="000000" w:themeColor="text1"/>
            </w:rPr>
            <w:fldChar w:fldCharType="separate"/>
          </w:r>
          <w:r w:rsidR="00C85B3A" w:rsidRPr="00C85B3A">
            <w:rPr>
              <w:noProof/>
              <w:color w:val="000000" w:themeColor="text1"/>
            </w:rPr>
            <w:t>(Dewez, et al., 2015)</w:t>
          </w:r>
          <w:r w:rsidR="00EB4CBB"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B4CBB" w:rsidRPr="00353AEE">
            <w:fldChar w:fldCharType="begin"/>
          </w:r>
          <w:r w:rsidR="00DB01A4" w:rsidRPr="00130270">
            <w:instrText xml:space="preserve"> CITATION Kehl2018_AGU \l 1031 </w:instrText>
          </w:r>
          <w:r w:rsidR="00EB4CBB" w:rsidRPr="00353AEE">
            <w:fldChar w:fldCharType="separate"/>
          </w:r>
          <w:r w:rsidR="00C85B3A">
            <w:rPr>
              <w:noProof/>
            </w:rPr>
            <w:t>(Kehl, et al., 2018)</w:t>
          </w:r>
          <w:r w:rsidR="00EB4CBB"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EB4CBB" w:rsidRPr="00353AEE">
            <w:fldChar w:fldCharType="begin"/>
          </w:r>
          <w:r w:rsidR="00857596" w:rsidRPr="00130270">
            <w:instrText xml:space="preserve">CITATION Kehl2017_VGC \l 1031 </w:instrText>
          </w:r>
          <w:r w:rsidR="00EB4CBB" w:rsidRPr="00353AEE">
            <w:fldChar w:fldCharType="separate"/>
          </w:r>
          <w:r w:rsidR="00C85B3A">
            <w:rPr>
              <w:noProof/>
            </w:rPr>
            <w:t>(Kehl, et al., 2017b)</w:t>
          </w:r>
          <w:r w:rsidR="00EB4CBB"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w:t>
      </w:r>
      <w:r w:rsidRPr="00353AEE">
        <w:lastRenderedPageBreak/>
        <w:t>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B4CBB" w:rsidRPr="00353AEE">
            <w:fldChar w:fldCharType="begin"/>
          </w:r>
          <w:r w:rsidR="00857596" w:rsidRPr="00130270">
            <w:instrText xml:space="preserve">CITATION Kehl2017_PHOR \l 1031 </w:instrText>
          </w:r>
          <w:r w:rsidR="00EB4CBB" w:rsidRPr="00353AEE">
            <w:fldChar w:fldCharType="separate"/>
          </w:r>
          <w:r w:rsidR="00C85B3A">
            <w:rPr>
              <w:noProof/>
            </w:rPr>
            <w:t>(Kehl, et al., 2017a)</w:t>
          </w:r>
          <w:r w:rsidR="00EB4CBB"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B4CBB" w:rsidRPr="00353AEE">
            <w:fldChar w:fldCharType="begin"/>
          </w:r>
          <w:r w:rsidR="00857596" w:rsidRPr="00130270">
            <w:instrText xml:space="preserve">CITATION Kehl2016_VGCabstract \l 1031 </w:instrText>
          </w:r>
          <w:r w:rsidR="00EB4CBB" w:rsidRPr="00353AEE">
            <w:fldChar w:fldCharType="separate"/>
          </w:r>
          <w:r w:rsidR="00C85B3A">
            <w:rPr>
              <w:noProof/>
            </w:rPr>
            <w:t>(Kehl, et al., 2016b)</w:t>
          </w:r>
          <w:r w:rsidR="00EB4CBB" w:rsidRPr="00353AEE">
            <w:fldChar w:fldCharType="end"/>
          </w:r>
        </w:sdtContent>
      </w:sdt>
      <w:r w:rsidRPr="00353AEE">
        <w:t xml:space="preserve"> and Outcrop </w:t>
      </w:r>
      <w:sdt>
        <w:sdtPr>
          <w:id w:val="-1939829793"/>
          <w:citation/>
        </w:sdtPr>
        <w:sdtContent>
          <w:r w:rsidR="00EB4CBB" w:rsidRPr="00353AEE">
            <w:fldChar w:fldCharType="begin"/>
          </w:r>
          <w:r w:rsidR="00941191" w:rsidRPr="00130270">
            <w:instrText xml:space="preserve"> CITATION Viseur2014_VGCabstract \l 1031 </w:instrText>
          </w:r>
          <w:r w:rsidR="00EB4CBB" w:rsidRPr="00353AEE">
            <w:fldChar w:fldCharType="separate"/>
          </w:r>
          <w:r w:rsidR="00C85B3A">
            <w:rPr>
              <w:noProof/>
            </w:rPr>
            <w:t>(Viseur, et al., 2014)</w:t>
          </w:r>
          <w:r w:rsidR="00EB4CBB" w:rsidRPr="00353AEE">
            <w:fldChar w:fldCharType="end"/>
          </w:r>
        </w:sdtContent>
      </w:sdt>
      <w:r w:rsidRPr="00353AEE">
        <w:t xml:space="preserve">, though earlier prototypes have been demonstrated </w:t>
      </w:r>
      <w:sdt>
        <w:sdtPr>
          <w:id w:val="-1997027557"/>
          <w:citation/>
        </w:sdtPr>
        <w:sdtContent>
          <w:r w:rsidR="00EB4CBB" w:rsidRPr="00353AEE">
            <w:fldChar w:fldCharType="begin"/>
          </w:r>
          <w:r w:rsidR="00941191" w:rsidRPr="00130270">
            <w:instrText xml:space="preserve"> CITATION Hama2013 \l 1031 </w:instrText>
          </w:r>
          <w:r w:rsidR="00EB4CBB" w:rsidRPr="00353AEE">
            <w:fldChar w:fldCharType="separate"/>
          </w:r>
          <w:r w:rsidR="00C85B3A">
            <w:rPr>
              <w:noProof/>
            </w:rPr>
            <w:t>(Hama, et al., 2013)</w:t>
          </w:r>
          <w:r w:rsidR="00EB4CBB"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EB4CBB">
        <w:fldChar w:fldCharType="begin"/>
      </w:r>
      <w:r w:rsidR="006C44F6">
        <w:instrText xml:space="preserve"> REF _Ref513237238 \h </w:instrText>
      </w:r>
      <w:r w:rsidR="00EB4CBB">
        <w:fldChar w:fldCharType="separate"/>
      </w:r>
      <w:r w:rsidR="00C85B3A" w:rsidRPr="00353AEE">
        <w:t xml:space="preserve">Fig. </w:t>
      </w:r>
      <w:r w:rsidR="00C85B3A">
        <w:rPr>
          <w:noProof/>
        </w:rPr>
        <w:t>18</w:t>
      </w:r>
      <w:r w:rsidR="00EB4CBB">
        <w:fldChar w:fldCharType="end"/>
      </w:r>
      <w:r w:rsidR="006C44F6">
        <w:t>)</w:t>
      </w:r>
      <w:r w:rsidRPr="00353AEE">
        <w:t>.</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bookmarkStart w:id="33" w:name="_Ref513237238"/>
      <w:r w:rsidRPr="00353AEE">
        <w:t xml:space="preserve">Fig. </w:t>
      </w:r>
      <w:r w:rsidR="00EB4CBB" w:rsidRPr="00353AEE">
        <w:fldChar w:fldCharType="begin"/>
      </w:r>
      <w:r w:rsidRPr="00353AEE">
        <w:instrText xml:space="preserve"> SEQ fig. \* ARABIC </w:instrText>
      </w:r>
      <w:r w:rsidR="00EB4CBB" w:rsidRPr="00353AEE">
        <w:fldChar w:fldCharType="separate"/>
      </w:r>
      <w:r w:rsidR="00C85B3A">
        <w:rPr>
          <w:noProof/>
        </w:rPr>
        <w:t>18</w:t>
      </w:r>
      <w:r w:rsidR="00EB4CBB" w:rsidRPr="00353AEE">
        <w:fldChar w:fldCharType="end"/>
      </w:r>
      <w:bookmarkEnd w:id="33"/>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B4CBB" w:rsidRPr="00353AEE">
            <w:rPr>
              <w:rFonts w:eastAsia="SimSun"/>
              <w:lang w:eastAsia="en-GB"/>
            </w:rPr>
            <w:fldChar w:fldCharType="begin"/>
          </w:r>
          <w:r w:rsidR="00857596" w:rsidRPr="00130270">
            <w:rPr>
              <w:rFonts w:eastAsia="SimSun"/>
              <w:lang w:eastAsia="en-GB"/>
            </w:rPr>
            <w:instrText xml:space="preserve">CITATION Kehl2017_PhDThesis \l 1031 </w:instrText>
          </w:r>
          <w:r w:rsidR="00EB4CBB" w:rsidRPr="00353AEE">
            <w:rPr>
              <w:rFonts w:eastAsia="SimSun"/>
              <w:lang w:eastAsia="en-GB"/>
            </w:rPr>
            <w:fldChar w:fldCharType="separate"/>
          </w:r>
          <w:r w:rsidR="00C85B3A" w:rsidRPr="00C85B3A">
            <w:rPr>
              <w:rFonts w:eastAsia="SimSun"/>
              <w:noProof/>
              <w:lang w:eastAsia="en-GB"/>
            </w:rPr>
            <w:t>(Kehl, 2017c)</w:t>
          </w:r>
          <w:r w:rsidR="00EB4CBB" w:rsidRPr="00353AEE">
            <w:rPr>
              <w:rFonts w:eastAsia="SimSun"/>
              <w:lang w:eastAsia="en-GB"/>
            </w:rPr>
            <w:fldChar w:fldCharType="end"/>
          </w:r>
        </w:sdtContent>
      </w:sdt>
      <w:r w:rsidR="00FA0E1F" w:rsidRPr="00353AEE">
        <w:rPr>
          <w:rFonts w:eastAsia="SimSun"/>
          <w:lang w:eastAsia="en-GB"/>
        </w:rPr>
        <w:t>.</w:t>
      </w:r>
    </w:p>
    <w:p w:rsidR="00FA0E1F" w:rsidRPr="00353AEE" w:rsidRDefault="00FA0E1F" w:rsidP="009D6322">
      <w:pPr>
        <w:pStyle w:val="PRec-Heading1"/>
      </w:pPr>
      <w:r w:rsidRPr="00353AEE">
        <w:t>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rsidR="00FA0E1F" w:rsidRPr="00130270" w:rsidRDefault="00EB4CBB"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C85B3A">
            <w:rPr>
              <w:noProof/>
            </w:rPr>
            <w:t>(McCaffrey, et al., 2005)</w:t>
          </w:r>
          <w:r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xml:space="preserve">. The technological specifics of mobile device app development hampered the </w:t>
      </w:r>
      <w:r w:rsidR="00FA0E1F" w:rsidRPr="00353AEE">
        <w:lastRenderedPageBreak/>
        <w:t>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C85B3A">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C85B3A">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C85B3A">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C85B3A">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C85B3A">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C85B3A">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C85B3A">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w:t>
      </w:r>
      <w:r w:rsidR="007E038C" w:rsidRPr="00130270">
        <w:rPr>
          <w:color w:val="000000" w:themeColor="text1"/>
        </w:rPr>
        <w:lastRenderedPageBreak/>
        <w:t xml:space="preserve">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9D6322">
      <w:pPr>
        <w:pStyle w:val="PRec-Heading1"/>
      </w:pPr>
      <w:r w:rsidRPr="00EA0E86">
        <w:rPr>
          <w:highlight w:val="green"/>
        </w:rPr>
        <w:t>R</w:t>
      </w:r>
      <w:r w:rsidR="009D6322" w:rsidRPr="00EA0E86">
        <w:rPr>
          <w:highlight w:val="green"/>
        </w:rPr>
        <w:t>eferences</w:t>
      </w:r>
    </w:p>
    <w:p w:rsidR="00CD2B51" w:rsidRDefault="00EB4CBB" w:rsidP="00CD2B51">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D2B51">
        <w:rPr>
          <w:noProof/>
        </w:rPr>
        <w:t xml:space="preserve">Agus, M. et al., 2017. </w:t>
      </w:r>
      <w:r w:rsidR="00CD2B51">
        <w:rPr>
          <w:i/>
          <w:iCs/>
          <w:noProof/>
        </w:rPr>
        <w:t xml:space="preserve">Mobile Graphics. </w:t>
      </w:r>
      <w:r w:rsidR="00CD2B51">
        <w:rPr>
          <w:noProof/>
        </w:rPr>
        <w:t>s.l., The Eurographics Association.</w:t>
      </w:r>
    </w:p>
    <w:p w:rsidR="00CD2B51" w:rsidRDefault="00CD2B51" w:rsidP="00CD2B51">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D2B51" w:rsidRDefault="00CD2B51" w:rsidP="00CD2B51">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D2B51" w:rsidRDefault="00CD2B51" w:rsidP="00CD2B51">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D2B51" w:rsidRPr="00CD2B51" w:rsidRDefault="00CD2B51" w:rsidP="00CD2B51">
      <w:pPr>
        <w:pStyle w:val="PRec-Refs"/>
        <w:rPr>
          <w:noProof/>
          <w:lang w:val="de-DE"/>
        </w:rPr>
      </w:pPr>
      <w:r>
        <w:rPr>
          <w:noProof/>
        </w:rPr>
        <w:t xml:space="preserve">Borgeat, L. et al., 2005. GoLD: Interactive Display of Huge Colored and Textured Models. </w:t>
      </w:r>
      <w:r w:rsidRPr="00CD2B51">
        <w:rPr>
          <w:i/>
          <w:iCs/>
          <w:noProof/>
          <w:lang w:val="de-DE"/>
        </w:rPr>
        <w:t xml:space="preserve">ACM Trans. Graph., </w:t>
      </w:r>
      <w:r w:rsidRPr="00CD2B51">
        <w:rPr>
          <w:noProof/>
          <w:lang w:val="de-DE"/>
        </w:rPr>
        <w:t>7, Band 24, pp. 869-877.</w:t>
      </w:r>
    </w:p>
    <w:p w:rsidR="00CD2B51" w:rsidRDefault="00CD2B51" w:rsidP="00CD2B51">
      <w:pPr>
        <w:pStyle w:val="PRec-Refs"/>
        <w:rPr>
          <w:noProof/>
        </w:rPr>
      </w:pPr>
      <w:r w:rsidRPr="00CD2B51">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D2B51" w:rsidRDefault="00CD2B51" w:rsidP="00CD2B51">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D2B51" w:rsidRDefault="00CD2B51" w:rsidP="00CD2B51">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rsidR="00CD2B51" w:rsidRDefault="00CD2B51" w:rsidP="00CD2B51">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D2B51" w:rsidRDefault="00CD2B51" w:rsidP="00CD2B51">
      <w:pPr>
        <w:pStyle w:val="PRec-Refs"/>
        <w:rPr>
          <w:noProof/>
        </w:rPr>
      </w:pPr>
      <w:r>
        <w:rPr>
          <w:noProof/>
        </w:rPr>
        <w:t>Chandler, J. H. &amp; Buckley, S. J., 2016. Structure from motion (SFM) photogrammetry vs terrestrial laser scanning. In: M. B. Carpenter &amp; C. M. Keane, Hrsg. s.l.:American Geosciences Institute (AGS).</w:t>
      </w:r>
    </w:p>
    <w:p w:rsidR="00CD2B51" w:rsidRDefault="00CD2B51" w:rsidP="00CD2B51">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D2B51" w:rsidRDefault="00CD2B51" w:rsidP="00CD2B51">
      <w:pPr>
        <w:pStyle w:val="PRec-Refs"/>
        <w:rPr>
          <w:noProof/>
        </w:rPr>
      </w:pPr>
      <w:r>
        <w:rPr>
          <w:noProof/>
        </w:rPr>
        <w:lastRenderedPageBreak/>
        <w:t xml:space="preserve">Dewez, T. J. B., Leroux, J. &amp; Morelli, S., 2015. </w:t>
      </w:r>
      <w:r>
        <w:rPr>
          <w:i/>
          <w:iCs/>
          <w:noProof/>
        </w:rPr>
        <w:t xml:space="preserve">UAV sensing of coastal cliff topography for rock fall hazard applications. </w:t>
      </w:r>
      <w:r>
        <w:rPr>
          <w:noProof/>
        </w:rPr>
        <w:t>s.l., s.n.</w:t>
      </w:r>
    </w:p>
    <w:p w:rsidR="00CD2B51" w:rsidRDefault="00CD2B51" w:rsidP="00CD2B51">
      <w:pPr>
        <w:pStyle w:val="PRec-Refs"/>
        <w:rPr>
          <w:noProof/>
        </w:rPr>
      </w:pPr>
      <w:r w:rsidRPr="00CD2B51">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D2B51" w:rsidRDefault="00CD2B51" w:rsidP="00CD2B51">
      <w:pPr>
        <w:pStyle w:val="PRec-Refs"/>
        <w:rPr>
          <w:noProof/>
        </w:rPr>
      </w:pPr>
      <w:r>
        <w:rPr>
          <w:noProof/>
        </w:rPr>
        <w:t xml:space="preserve">Etter, S. &amp; Strobl, B., 2018. </w:t>
      </w:r>
      <w:r>
        <w:rPr>
          <w:i/>
          <w:iCs/>
          <w:noProof/>
        </w:rPr>
        <w:t xml:space="preserve">CrowdWater. </w:t>
      </w:r>
      <w:r>
        <w:rPr>
          <w:noProof/>
        </w:rPr>
        <w:t>s.l.:s.n.</w:t>
      </w:r>
    </w:p>
    <w:p w:rsidR="00CD2B51" w:rsidRDefault="00CD2B51" w:rsidP="00CD2B51">
      <w:pPr>
        <w:pStyle w:val="PRec-Refs"/>
        <w:rPr>
          <w:noProof/>
        </w:rPr>
      </w:pPr>
      <w:r w:rsidRPr="00CD2B51">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D2B51" w:rsidRDefault="00CD2B51" w:rsidP="00CD2B51">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D2B51" w:rsidRDefault="00CD2B51" w:rsidP="00CD2B51">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D2B51" w:rsidRDefault="00CD2B51" w:rsidP="00CD2B51">
      <w:pPr>
        <w:pStyle w:val="PRec-Refs"/>
        <w:rPr>
          <w:noProof/>
        </w:rPr>
      </w:pPr>
      <w:r>
        <w:rPr>
          <w:noProof/>
        </w:rPr>
        <w:t xml:space="preserve">Goesele, M. et al., 2007. </w:t>
      </w:r>
      <w:r>
        <w:rPr>
          <w:i/>
          <w:iCs/>
          <w:noProof/>
        </w:rPr>
        <w:t xml:space="preserve">Multi-view stereo for community photo collections. </w:t>
      </w:r>
      <w:r>
        <w:rPr>
          <w:noProof/>
        </w:rPr>
        <w:t>s.l., s.n., pp. 1-8.</w:t>
      </w:r>
    </w:p>
    <w:p w:rsidR="00CD2B51" w:rsidRDefault="00CD2B51" w:rsidP="00CD2B51">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D2B51" w:rsidRDefault="00CD2B51" w:rsidP="00CD2B51">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D2B51" w:rsidRDefault="00CD2B51" w:rsidP="00CD2B51">
      <w:pPr>
        <w:pStyle w:val="PRec-Refs"/>
        <w:rPr>
          <w:noProof/>
        </w:rPr>
      </w:pPr>
      <w:r>
        <w:rPr>
          <w:noProof/>
        </w:rPr>
        <w:t xml:space="preserve">Jordan, C., 2009. SIGMAmobile: the BGS digital field mapping system in action: in the United Arab Emirates. </w:t>
      </w:r>
      <w:r>
        <w:rPr>
          <w:i/>
          <w:iCs/>
          <w:noProof/>
        </w:rPr>
        <w:t>British Geological Survey.</w:t>
      </w:r>
    </w:p>
    <w:p w:rsidR="00CD2B51" w:rsidRDefault="00CD2B51" w:rsidP="00CD2B51">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D2B51" w:rsidRDefault="00CD2B51" w:rsidP="00CD2B51">
      <w:pPr>
        <w:pStyle w:val="PRec-Refs"/>
        <w:rPr>
          <w:noProof/>
        </w:rPr>
      </w:pPr>
      <w:r w:rsidRPr="0027316D">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D2B51" w:rsidRDefault="00CD2B51" w:rsidP="00CD2B51">
      <w:pPr>
        <w:pStyle w:val="PRec-Refs"/>
        <w:rPr>
          <w:noProof/>
        </w:rPr>
      </w:pPr>
      <w:r w:rsidRPr="0027316D">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D2B51" w:rsidRDefault="00CD2B51" w:rsidP="00CD2B51">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D2B51" w:rsidRDefault="00CD2B51" w:rsidP="00CD2B51">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D2B51" w:rsidRPr="00CD2B51" w:rsidRDefault="00CD2B51" w:rsidP="00CD2B51">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D2B51">
        <w:rPr>
          <w:i/>
          <w:iCs/>
          <w:noProof/>
          <w:lang w:val="de-DE"/>
        </w:rPr>
        <w:t>AGU Books - Special Issue.</w:t>
      </w:r>
    </w:p>
    <w:p w:rsidR="00CD2B51" w:rsidRPr="00CD2B51" w:rsidRDefault="00CD2B51" w:rsidP="00CD2B51">
      <w:pPr>
        <w:pStyle w:val="PRec-Refs"/>
        <w:rPr>
          <w:noProof/>
          <w:lang w:val="de-DE"/>
        </w:rPr>
      </w:pPr>
      <w:r w:rsidRPr="00CD2B51">
        <w:rPr>
          <w:noProof/>
          <w:lang w:val="de-DE"/>
        </w:rPr>
        <w:t xml:space="preserve">Kisters, 2014. </w:t>
      </w:r>
      <w:r w:rsidRPr="00CD2B51">
        <w:rPr>
          <w:i/>
          <w:iCs/>
          <w:noProof/>
          <w:lang w:val="de-DE"/>
        </w:rPr>
        <w:t xml:space="preserve">Einfach smart: App für Pegelmessung auf Knopfdruck. </w:t>
      </w:r>
      <w:r w:rsidRPr="00CD2B51">
        <w:rPr>
          <w:noProof/>
          <w:lang w:val="de-DE"/>
        </w:rPr>
        <w:t>s.l.:s.n.</w:t>
      </w:r>
    </w:p>
    <w:p w:rsidR="00CD2B51" w:rsidRPr="00CD2B51" w:rsidRDefault="00CD2B51" w:rsidP="00CD2B51">
      <w:pPr>
        <w:pStyle w:val="PRec-Refs"/>
        <w:rPr>
          <w:noProof/>
          <w:lang w:val="de-DE"/>
        </w:rPr>
      </w:pPr>
      <w:r w:rsidRPr="0027316D">
        <w:rPr>
          <w:noProof/>
          <w:lang w:val="en-US"/>
        </w:rPr>
        <w:t xml:space="preserve">Kok, M., Hol, J. D. &amp; Schön, T. B., 2017. </w:t>
      </w:r>
      <w:r>
        <w:rPr>
          <w:noProof/>
        </w:rPr>
        <w:t xml:space="preserve">Using Inertial Sensors for Position and Orientation Estimation. </w:t>
      </w:r>
      <w:r w:rsidRPr="00CD2B51">
        <w:rPr>
          <w:i/>
          <w:iCs/>
          <w:noProof/>
          <w:lang w:val="de-DE"/>
        </w:rPr>
        <w:t>CoRR.</w:t>
      </w:r>
    </w:p>
    <w:p w:rsidR="00CD2B51" w:rsidRDefault="00CD2B51" w:rsidP="00CD2B51">
      <w:pPr>
        <w:pStyle w:val="PRec-Refs"/>
        <w:rPr>
          <w:noProof/>
        </w:rPr>
      </w:pPr>
      <w:r w:rsidRPr="00CD2B51">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D2B51" w:rsidRDefault="00CD2B51" w:rsidP="00CD2B51">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D2B51" w:rsidRDefault="00CD2B51" w:rsidP="00CD2B51">
      <w:pPr>
        <w:pStyle w:val="PRec-Refs"/>
        <w:rPr>
          <w:noProof/>
        </w:rPr>
      </w:pPr>
      <w:r w:rsidRPr="0027316D">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D2B51" w:rsidRDefault="00CD2B51" w:rsidP="00CD2B51">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D2B51" w:rsidRDefault="00CD2B51" w:rsidP="00CD2B51">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D2B51" w:rsidRDefault="00CD2B51" w:rsidP="00CD2B51">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D2B51" w:rsidRDefault="00CD2B51" w:rsidP="00CD2B51">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D2B51" w:rsidRDefault="00CD2B51" w:rsidP="00CD2B51">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D2B51" w:rsidRDefault="00CD2B51" w:rsidP="00CD2B51">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D2B51" w:rsidRDefault="00CD2B51" w:rsidP="00CD2B51">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D2B51" w:rsidRDefault="00CD2B51" w:rsidP="00CD2B51">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rsidR="00CD2B51" w:rsidRDefault="00CD2B51" w:rsidP="00CD2B51">
      <w:pPr>
        <w:pStyle w:val="PRec-Refs"/>
        <w:rPr>
          <w:noProof/>
        </w:rPr>
      </w:pPr>
      <w:r>
        <w:rPr>
          <w:noProof/>
        </w:rPr>
        <w:t xml:space="preserve">Moore, S. K., 2017. Superaccurate GPS Coming to Smartphones in 2018. </w:t>
      </w:r>
      <w:r>
        <w:rPr>
          <w:i/>
          <w:iCs/>
          <w:noProof/>
        </w:rPr>
        <w:t xml:space="preserve">IEEE Spectrum, </w:t>
      </w:r>
      <w:r>
        <w:rPr>
          <w:noProof/>
        </w:rPr>
        <w:t>10.</w:t>
      </w:r>
    </w:p>
    <w:p w:rsidR="00CD2B51" w:rsidRDefault="00CD2B51" w:rsidP="00CD2B51">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D2B51" w:rsidRDefault="00CD2B51" w:rsidP="00CD2B51">
      <w:pPr>
        <w:pStyle w:val="PRec-Refs"/>
        <w:rPr>
          <w:noProof/>
        </w:rPr>
      </w:pPr>
      <w:r>
        <w:rPr>
          <w:noProof/>
        </w:rPr>
        <w:t xml:space="preserve">Muratov, O. et al., 2016. </w:t>
      </w:r>
      <w:r>
        <w:rPr>
          <w:i/>
          <w:iCs/>
          <w:noProof/>
        </w:rPr>
        <w:t xml:space="preserve">3DCapture: 3D Reconstruction for a Smartphone. </w:t>
      </w:r>
      <w:r>
        <w:rPr>
          <w:noProof/>
        </w:rPr>
        <w:t>s.l., s.n., pp. 893-900.</w:t>
      </w:r>
    </w:p>
    <w:p w:rsidR="00CD2B51" w:rsidRDefault="00CD2B51" w:rsidP="00CD2B51">
      <w:pPr>
        <w:pStyle w:val="PRec-Refs"/>
        <w:rPr>
          <w:noProof/>
        </w:rPr>
      </w:pPr>
      <w:r>
        <w:rPr>
          <w:noProof/>
        </w:rPr>
        <w:lastRenderedPageBreak/>
        <w:t xml:space="preserve">Pacha, A., 2015. </w:t>
      </w:r>
      <w:r>
        <w:rPr>
          <w:i/>
          <w:iCs/>
          <w:noProof/>
        </w:rPr>
        <w:t xml:space="preserve">Sensor Fusion for Robust Outdoor Augmented Reality Tracking on Mobile Devices. </w:t>
      </w:r>
      <w:r>
        <w:rPr>
          <w:noProof/>
        </w:rPr>
        <w:t>USA: GRIN Verlag.</w:t>
      </w:r>
    </w:p>
    <w:p w:rsidR="00CD2B51" w:rsidRDefault="00CD2B51" w:rsidP="00CD2B51">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D2B51" w:rsidRDefault="00CD2B51" w:rsidP="00CD2B51">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D2B51" w:rsidRDefault="00CD2B51" w:rsidP="00CD2B51">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D2B51" w:rsidRDefault="00CD2B51" w:rsidP="00CD2B51">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D2B51" w:rsidRPr="00CD2B51" w:rsidRDefault="00CD2B51" w:rsidP="00CD2B51">
      <w:pPr>
        <w:pStyle w:val="PRec-Refs"/>
        <w:rPr>
          <w:noProof/>
          <w:lang w:val="de-DE"/>
        </w:rPr>
      </w:pPr>
      <w:r w:rsidRPr="00CD2B51">
        <w:rPr>
          <w:noProof/>
          <w:lang w:val="en-US"/>
        </w:rPr>
        <w:t xml:space="preserve">Sardemann, H., Eltner, A. &amp; Maas, H.-G., 2018. </w:t>
      </w:r>
      <w:r w:rsidRPr="00CD2B51">
        <w:rPr>
          <w:i/>
          <w:iCs/>
          <w:noProof/>
          <w:lang w:val="de-DE"/>
        </w:rPr>
        <w:t xml:space="preserve">Erfassung von Geometriedaten kleiner Flüsse mit einem unbemannten Wasserfahrzeug als Multisensor-Plattform. </w:t>
      </w:r>
      <w:r w:rsidRPr="00CD2B51">
        <w:rPr>
          <w:noProof/>
          <w:lang w:val="de-DE"/>
        </w:rPr>
        <w:t>Hamburg, s.n., pp. 389-396.</w:t>
      </w:r>
    </w:p>
    <w:p w:rsidR="00CD2B51" w:rsidRDefault="00CD2B51" w:rsidP="00CD2B51">
      <w:pPr>
        <w:pStyle w:val="PRec-Refs"/>
        <w:rPr>
          <w:noProof/>
        </w:rPr>
      </w:pPr>
      <w:r w:rsidRPr="00CD2B51">
        <w:rPr>
          <w:noProof/>
          <w:lang w:val="de-DE"/>
        </w:rPr>
        <w:t xml:space="preserve">Sattler, T., Leibe, B. &amp; Kobbelt, L., 2011. </w:t>
      </w:r>
      <w:r>
        <w:rPr>
          <w:i/>
          <w:iCs/>
          <w:noProof/>
        </w:rPr>
        <w:t xml:space="preserve">Fast image-based localization using direct 2D-to-3D matching. </w:t>
      </w:r>
      <w:r>
        <w:rPr>
          <w:noProof/>
        </w:rPr>
        <w:t>s.l., IEEE.</w:t>
      </w:r>
    </w:p>
    <w:p w:rsidR="00CD2B51" w:rsidRDefault="00CD2B51" w:rsidP="00CD2B51">
      <w:pPr>
        <w:pStyle w:val="PRec-Refs"/>
        <w:rPr>
          <w:noProof/>
        </w:rPr>
      </w:pPr>
      <w:r w:rsidRPr="00CD2B51">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D2B51" w:rsidRPr="00CD2B51" w:rsidRDefault="00CD2B51" w:rsidP="00CD2B51">
      <w:pPr>
        <w:pStyle w:val="PRec-Refs"/>
        <w:rPr>
          <w:noProof/>
          <w:lang w:val="de-DE"/>
        </w:rPr>
      </w:pPr>
      <w:r>
        <w:rPr>
          <w:noProof/>
        </w:rPr>
        <w:t xml:space="preserve">Sibbing, D., Sattler, T., Leibe, B. &amp; Kobbelt, L., 2013. </w:t>
      </w:r>
      <w:r w:rsidRPr="00CD2B51">
        <w:rPr>
          <w:i/>
          <w:iCs/>
          <w:noProof/>
          <w:lang w:val="de-DE"/>
        </w:rPr>
        <w:t xml:space="preserve">SIFT-Realistic Rendering. </w:t>
      </w:r>
      <w:r w:rsidRPr="00CD2B51">
        <w:rPr>
          <w:noProof/>
          <w:lang w:val="de-DE"/>
        </w:rPr>
        <w:t>s.l., s.n., pp. 56-63.</w:t>
      </w:r>
    </w:p>
    <w:p w:rsidR="00CD2B51" w:rsidRPr="00CD2B51" w:rsidRDefault="00CD2B51" w:rsidP="00CD2B51">
      <w:pPr>
        <w:pStyle w:val="PRec-Refs"/>
        <w:rPr>
          <w:noProof/>
          <w:lang w:val="de-DE"/>
        </w:rPr>
      </w:pPr>
      <w:r w:rsidRPr="00CD2B51">
        <w:rPr>
          <w:noProof/>
          <w:lang w:val="de-DE"/>
        </w:rPr>
        <w:t xml:space="preserve">Siedschlag, S., 2015. </w:t>
      </w:r>
      <w:r w:rsidRPr="00CD2B51">
        <w:rPr>
          <w:i/>
          <w:iCs/>
          <w:noProof/>
          <w:lang w:val="de-DE"/>
        </w:rPr>
        <w:t xml:space="preserve">Wasserstände und Durchflüsse - Messen, Speichern und Übertragen im digitalen Zeitalter. </w:t>
      </w:r>
      <w:r w:rsidRPr="00CD2B51">
        <w:rPr>
          <w:noProof/>
          <w:lang w:val="de-DE"/>
        </w:rPr>
        <w:t>s.l., s.n.</w:t>
      </w:r>
    </w:p>
    <w:p w:rsidR="00CD2B51" w:rsidRDefault="00CD2B51" w:rsidP="00CD2B51">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D2B51" w:rsidRDefault="00CD2B51" w:rsidP="00CD2B51">
      <w:pPr>
        <w:pStyle w:val="PRec-Refs"/>
        <w:rPr>
          <w:noProof/>
        </w:rPr>
      </w:pPr>
      <w:r w:rsidRPr="00CD2B51">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D2B51" w:rsidRDefault="00CD2B51" w:rsidP="00CD2B51">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D2B51" w:rsidRDefault="00CD2B51" w:rsidP="00CD2B51">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D2B51" w:rsidRDefault="00CD2B51" w:rsidP="00CD2B51">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D2B51" w:rsidRDefault="00CD2B51" w:rsidP="00CD2B51">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D2B51" w:rsidRDefault="00CD2B51" w:rsidP="00CD2B51">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D2B51" w:rsidRDefault="00CD2B51" w:rsidP="00CD2B51">
      <w:pPr>
        <w:pStyle w:val="PRec-Refs"/>
        <w:rPr>
          <w:noProof/>
        </w:rPr>
      </w:pPr>
      <w:r>
        <w:rPr>
          <w:noProof/>
        </w:rPr>
        <w:t xml:space="preserve">Wu, C., 2013. </w:t>
      </w:r>
      <w:r>
        <w:rPr>
          <w:i/>
          <w:iCs/>
          <w:noProof/>
        </w:rPr>
        <w:t xml:space="preserve">Towards Linear-Time Incremental Structure from Motion. </w:t>
      </w:r>
      <w:r>
        <w:rPr>
          <w:noProof/>
        </w:rPr>
        <w:t>s.l., s.n., pp. 127-134.</w:t>
      </w:r>
    </w:p>
    <w:p w:rsidR="00CD2B51" w:rsidRDefault="00CD2B51" w:rsidP="00CD2B51">
      <w:pPr>
        <w:pStyle w:val="PRec-Refs"/>
        <w:rPr>
          <w:noProof/>
        </w:rPr>
      </w:pPr>
      <w:r w:rsidRPr="0027316D">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D2B51" w:rsidRDefault="00CD2B51" w:rsidP="00CD2B51">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EB4CBB" w:rsidP="00CD2B51">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203D57" w:rsidRPr="00203D57" w:rsidRDefault="00241FF5" w:rsidP="00203D57">
      <w:pPr>
        <w:pStyle w:val="PRec-Abstract"/>
        <w:ind w:right="1218"/>
        <w:rPr>
          <w:sz w:val="16"/>
          <w:szCs w:val="16"/>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Smartphones prädestiniert für die </w:t>
      </w:r>
      <w:r w:rsidR="0051798B">
        <w:rPr>
          <w:sz w:val="16"/>
          <w:szCs w:val="16"/>
          <w:lang w:val="de-DE"/>
        </w:rPr>
        <w:t>feld-basierte Datenakquisition, -prozessierung und -analyse.</w:t>
      </w:r>
    </w:p>
    <w:p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(Android) Anwendungen </w:t>
      </w:r>
      <w:r w:rsidR="0051798B">
        <w:rPr>
          <w:sz w:val="16"/>
          <w:szCs w:val="16"/>
          <w:lang w:val="de-DE"/>
        </w:rPr>
        <w:t>mit hydrologischem sowie geologischem Hintergrund vor</w:t>
      </w:r>
      <w:r w:rsidR="00705CD1">
        <w:rPr>
          <w:sz w:val="16"/>
          <w:szCs w:val="16"/>
          <w:lang w:val="de-DE"/>
        </w:rPr>
        <w:t xml:space="preserve">, welche </w:t>
      </w:r>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colorierte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w:t>
      </w:r>
      <w:r w:rsidR="00D414E9">
        <w:rPr>
          <w:sz w:val="16"/>
          <w:szCs w:val="16"/>
          <w:lang w:val="de-DE"/>
        </w:rPr>
        <w:lastRenderedPageBreak/>
        <w:t>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Smartphones</w:t>
      </w:r>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t>Abschließend lässt sich die</w:t>
      </w:r>
      <w:r w:rsidR="00682A4D">
        <w:rPr>
          <w:sz w:val="16"/>
          <w:szCs w:val="16"/>
          <w:lang w:val="de-DE"/>
        </w:rPr>
        <w:t xml:space="preserve"> Einsatzfähigkeit aktueller, handelsübliche Smartphones für geowissenschaftliche Fragestellungen </w:t>
      </w:r>
      <w:r w:rsidR="00705CD1">
        <w:rPr>
          <w:sz w:val="16"/>
          <w:szCs w:val="16"/>
          <w:lang w:val="de-DE"/>
        </w:rPr>
        <w:t>klären und bewerten</w:t>
      </w:r>
      <w:r w:rsidR="00682A4D">
        <w:rPr>
          <w:sz w:val="16"/>
          <w:szCs w:val="16"/>
          <w:lang w:val="de-DE"/>
        </w:rPr>
        <w:t>.</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3DB4" w:rsidRDefault="00033DB4">
      <w:r>
        <w:separator/>
      </w:r>
    </w:p>
  </w:endnote>
  <w:endnote w:type="continuationSeparator" w:id="0">
    <w:p w:rsidR="00033DB4" w:rsidRDefault="00033DB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011" w:rsidRDefault="00EB4CBB">
    <w:pPr>
      <w:tabs>
        <w:tab w:val="right" w:pos="6663"/>
      </w:tabs>
    </w:pPr>
    <w:r>
      <w:rPr>
        <w:rStyle w:val="Seitenzahl"/>
        <w:sz w:val="16"/>
      </w:rPr>
      <w:fldChar w:fldCharType="begin"/>
    </w:r>
    <w:r w:rsidR="00745011">
      <w:rPr>
        <w:rStyle w:val="Seitenzahl"/>
        <w:sz w:val="16"/>
      </w:rPr>
      <w:instrText xml:space="preserve"> PAGE </w:instrText>
    </w:r>
    <w:r>
      <w:rPr>
        <w:rStyle w:val="Seitenzahl"/>
        <w:sz w:val="16"/>
      </w:rPr>
      <w:fldChar w:fldCharType="separate"/>
    </w:r>
    <w:r w:rsidR="0027316D">
      <w:rPr>
        <w:rStyle w:val="Seitenzahl"/>
        <w:noProof/>
        <w:sz w:val="16"/>
      </w:rPr>
      <w:t>26</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011" w:rsidRDefault="00745011">
    <w:pPr>
      <w:tabs>
        <w:tab w:val="right" w:pos="6663"/>
      </w:tabs>
    </w:pPr>
    <w:r>
      <w:rPr>
        <w:sz w:val="16"/>
      </w:rPr>
      <w:tab/>
    </w:r>
    <w:r w:rsidR="00EB4CBB">
      <w:rPr>
        <w:sz w:val="16"/>
      </w:rPr>
      <w:fldChar w:fldCharType="begin"/>
    </w:r>
    <w:r>
      <w:rPr>
        <w:sz w:val="16"/>
      </w:rPr>
      <w:instrText xml:space="preserve"> PAGE </w:instrText>
    </w:r>
    <w:r w:rsidR="00EB4CBB">
      <w:rPr>
        <w:sz w:val="16"/>
      </w:rPr>
      <w:fldChar w:fldCharType="separate"/>
    </w:r>
    <w:r w:rsidR="0027316D">
      <w:rPr>
        <w:noProof/>
        <w:sz w:val="16"/>
      </w:rPr>
      <w:t>27</w:t>
    </w:r>
    <w:r w:rsidR="00EB4CBB">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011" w:rsidRDefault="00745011">
    <w:pPr>
      <w:tabs>
        <w:tab w:val="right" w:pos="6663"/>
      </w:tabs>
    </w:pPr>
    <w:r>
      <w:rPr>
        <w:sz w:val="16"/>
      </w:rPr>
      <w:tab/>
    </w:r>
    <w:r w:rsidR="00EB4CBB">
      <w:rPr>
        <w:sz w:val="16"/>
      </w:rPr>
      <w:fldChar w:fldCharType="begin"/>
    </w:r>
    <w:r>
      <w:rPr>
        <w:sz w:val="16"/>
      </w:rPr>
      <w:instrText xml:space="preserve"> PAGE </w:instrText>
    </w:r>
    <w:r w:rsidR="00EB4CBB">
      <w:rPr>
        <w:sz w:val="16"/>
      </w:rPr>
      <w:fldChar w:fldCharType="separate"/>
    </w:r>
    <w:r w:rsidR="0027316D">
      <w:rPr>
        <w:noProof/>
        <w:sz w:val="16"/>
      </w:rPr>
      <w:t>1</w:t>
    </w:r>
    <w:r w:rsidR="00EB4CBB">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3DB4" w:rsidRDefault="00033DB4">
      <w:r>
        <w:separator/>
      </w:r>
    </w:p>
  </w:footnote>
  <w:footnote w:type="continuationSeparator" w:id="0">
    <w:p w:rsidR="00033DB4" w:rsidRDefault="00033DB4">
      <w:r>
        <w:continuationSeparator/>
      </w:r>
    </w:p>
  </w:footnote>
  <w:footnote w:id="1">
    <w:p w:rsidR="00745011" w:rsidRPr="00636C17" w:rsidRDefault="00745011"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745011" w:rsidRPr="00636C17" w:rsidRDefault="00745011"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745011" w:rsidRPr="0034504A" w:rsidRDefault="00745011">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745011" w:rsidRPr="0015350D" w:rsidRDefault="00745011">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745011" w:rsidRPr="0015350D" w:rsidRDefault="00745011">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745011" w:rsidRPr="0015350D" w:rsidRDefault="00745011">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745011" w:rsidRPr="00A85D37" w:rsidRDefault="00745011">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745011" w:rsidRPr="00A85D37" w:rsidRDefault="00745011">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745011" w:rsidRPr="00E21FB0" w:rsidRDefault="00745011">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745011" w:rsidRPr="00CE4A8B" w:rsidRDefault="00745011">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011" w:rsidRPr="00130270" w:rsidRDefault="00745011"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5011" w:rsidRDefault="00745011"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147E6"/>
    <w:rsid w:val="00021D47"/>
    <w:rsid w:val="00033DB4"/>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7316D"/>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60A2"/>
    <w:rsid w:val="0061758F"/>
    <w:rsid w:val="006203F0"/>
    <w:rsid w:val="006300DD"/>
    <w:rsid w:val="00631FF4"/>
    <w:rsid w:val="00636C17"/>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45011"/>
    <w:rsid w:val="00762068"/>
    <w:rsid w:val="00762CAD"/>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289F"/>
    <w:rsid w:val="00896273"/>
    <w:rsid w:val="008A1832"/>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50A17"/>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37E0"/>
    <w:rsid w:val="00BA4053"/>
    <w:rsid w:val="00BB25DE"/>
    <w:rsid w:val="00BC1513"/>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CBB"/>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chart" Target="charts/chart7.xml"/><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image" Target="media/image1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NULL"/><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hart" Target="charts/chart10.xml"/><Relationship Id="rId41" Type="http://schemas.openxmlformats.org/officeDocument/2006/relationships/chart" Target="charts/chart2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chart" Target="charts/chart12.xml"/><Relationship Id="rId44" Type="http://schemas.openxmlformats.org/officeDocument/2006/relationships/image" Target="media/image1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image" Target="media/image13.png"/><Relationship Id="rId48" Type="http://schemas.openxmlformats.org/officeDocument/2006/relationships/header" Target="header2.xml"/><Relationship Id="rId8" Type="http://schemas.openxmlformats.org/officeDocument/2006/relationships/hyperlink" Target="mailto:remondino@fbk.eu" TargetMode="External"/><Relationship Id="rId5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93146240"/>
        <c:axId val="193363968"/>
      </c:lineChart>
      <c:catAx>
        <c:axId val="19314624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363968"/>
        <c:crosses val="autoZero"/>
        <c:auto val="1"/>
        <c:lblAlgn val="ctr"/>
        <c:lblOffset val="100"/>
      </c:catAx>
      <c:valAx>
        <c:axId val="19336396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146240"/>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98849664"/>
        <c:axId val="198851200"/>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988496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8851200"/>
        <c:crosses val="autoZero"/>
        <c:auto val="1"/>
        <c:lblAlgn val="ctr"/>
        <c:lblOffset val="100"/>
      </c:catAx>
      <c:valAx>
        <c:axId val="1988512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88496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00323072"/>
        <c:axId val="200324608"/>
        <c:extLst xmlns:c16r2="http://schemas.microsoft.com/office/drawing/2015/06/chart"/>
      </c:lineChart>
      <c:catAx>
        <c:axId val="2003230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0324608"/>
        <c:crosses val="autoZero"/>
        <c:auto val="1"/>
        <c:lblAlgn val="ctr"/>
        <c:lblOffset val="100"/>
      </c:catAx>
      <c:valAx>
        <c:axId val="20032460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03230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01329280"/>
        <c:axId val="201351552"/>
        <c:extLst xmlns:c16r2="http://schemas.microsoft.com/office/drawing/2015/06/chart"/>
      </c:lineChart>
      <c:catAx>
        <c:axId val="2013292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351552"/>
        <c:crosses val="autoZero"/>
        <c:auto val="1"/>
        <c:lblAlgn val="ctr"/>
        <c:lblOffset val="100"/>
      </c:catAx>
      <c:valAx>
        <c:axId val="2013515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3292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01393664"/>
        <c:axId val="201395200"/>
        <c:extLst xmlns:c16r2="http://schemas.microsoft.com/office/drawing/2015/06/chart"/>
      </c:lineChart>
      <c:catAx>
        <c:axId val="2013936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395200"/>
        <c:crosses val="autoZero"/>
        <c:auto val="1"/>
        <c:lblAlgn val="ctr"/>
        <c:lblOffset val="100"/>
      </c:catAx>
      <c:valAx>
        <c:axId val="2013952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3936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01638272"/>
        <c:axId val="20163980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016382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639808"/>
        <c:crosses val="autoZero"/>
        <c:auto val="1"/>
        <c:lblAlgn val="ctr"/>
        <c:lblOffset val="100"/>
      </c:catAx>
      <c:valAx>
        <c:axId val="2016398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6382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03684864"/>
        <c:axId val="20400614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03684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4006144"/>
        <c:crosses val="autoZero"/>
        <c:auto val="1"/>
        <c:lblAlgn val="ctr"/>
        <c:lblOffset val="100"/>
      </c:catAx>
      <c:valAx>
        <c:axId val="2040061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3684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06571392"/>
        <c:axId val="20657292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065713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6572928"/>
        <c:crosses val="autoZero"/>
        <c:auto val="1"/>
        <c:lblAlgn val="ctr"/>
        <c:lblOffset val="100"/>
      </c:catAx>
      <c:valAx>
        <c:axId val="2065729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65713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12325120"/>
        <c:axId val="21232665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123251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2326656"/>
        <c:crosses val="autoZero"/>
        <c:auto val="1"/>
        <c:lblAlgn val="ctr"/>
        <c:lblOffset val="100"/>
      </c:catAx>
      <c:valAx>
        <c:axId val="21232665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23251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12864384"/>
        <c:axId val="21287027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128643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2870272"/>
        <c:crosses val="autoZero"/>
        <c:auto val="1"/>
        <c:lblAlgn val="ctr"/>
        <c:lblOffset val="100"/>
      </c:catAx>
      <c:valAx>
        <c:axId val="21287027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28643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15292160"/>
        <c:axId val="21543321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152921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5433216"/>
        <c:crosses val="autoZero"/>
        <c:auto val="1"/>
        <c:lblAlgn val="ctr"/>
        <c:lblOffset val="100"/>
      </c:catAx>
      <c:valAx>
        <c:axId val="21543321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52921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99977600"/>
        <c:axId val="200040448"/>
        <c:extLst xmlns:c16r2="http://schemas.microsoft.com/office/drawing/2015/06/chart"/>
      </c:lineChart>
      <c:catAx>
        <c:axId val="1999776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0040448"/>
        <c:crosses val="autoZero"/>
        <c:auto val="1"/>
        <c:lblAlgn val="ctr"/>
        <c:lblOffset val="100"/>
      </c:catAx>
      <c:valAx>
        <c:axId val="20004044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99776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216137728"/>
        <c:axId val="216139264"/>
      </c:lineChart>
      <c:catAx>
        <c:axId val="216137728"/>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6139264"/>
        <c:crosses val="autoZero"/>
        <c:auto val="1"/>
        <c:lblAlgn val="ctr"/>
        <c:lblOffset val="100"/>
      </c:catAx>
      <c:valAx>
        <c:axId val="21613926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6137728"/>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01566080"/>
        <c:axId val="201594368"/>
        <c:extLst xmlns:c16r2="http://schemas.microsoft.com/office/drawing/2015/06/chart"/>
      </c:lineChart>
      <c:catAx>
        <c:axId val="2015660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594368"/>
        <c:crosses val="autoZero"/>
        <c:auto val="1"/>
        <c:lblAlgn val="ctr"/>
        <c:lblOffset val="100"/>
      </c:catAx>
      <c:valAx>
        <c:axId val="2015943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5660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05246848"/>
        <c:axId val="205292672"/>
        <c:extLst xmlns:c16r2="http://schemas.microsoft.com/office/drawing/2015/06/chart"/>
      </c:lineChart>
      <c:catAx>
        <c:axId val="2052468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5292672"/>
        <c:crosses val="autoZero"/>
        <c:auto val="1"/>
        <c:lblAlgn val="ctr"/>
        <c:lblOffset val="100"/>
      </c:catAx>
      <c:valAx>
        <c:axId val="2052926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52468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90409728"/>
        <c:axId val="190735104"/>
        <c:extLst xmlns:c16r2="http://schemas.microsoft.com/office/drawing/2015/06/chart"/>
      </c:lineChart>
      <c:catAx>
        <c:axId val="1904097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0735104"/>
        <c:crosses val="autoZero"/>
        <c:auto val="1"/>
        <c:lblAlgn val="ctr"/>
        <c:lblOffset val="100"/>
      </c:catAx>
      <c:valAx>
        <c:axId val="1907351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04097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91723392"/>
        <c:axId val="191724928"/>
        <c:extLst xmlns:c16r2="http://schemas.microsoft.com/office/drawing/2015/06/chart"/>
      </c:lineChart>
      <c:catAx>
        <c:axId val="1917233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1724928"/>
        <c:crosses val="autoZero"/>
        <c:auto val="1"/>
        <c:lblAlgn val="ctr"/>
        <c:lblOffset val="100"/>
      </c:catAx>
      <c:valAx>
        <c:axId val="1917249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17233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92127744"/>
        <c:axId val="192129280"/>
        <c:extLst xmlns:c16r2="http://schemas.microsoft.com/office/drawing/2015/06/chart"/>
      </c:lineChart>
      <c:catAx>
        <c:axId val="1921277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2129280"/>
        <c:crosses val="autoZero"/>
        <c:auto val="1"/>
        <c:lblAlgn val="ctr"/>
        <c:lblOffset val="100"/>
      </c:catAx>
      <c:valAx>
        <c:axId val="1921292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21277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93117568"/>
        <c:axId val="193397888"/>
        <c:extLst xmlns:c16r2="http://schemas.microsoft.com/office/drawing/2015/06/chart"/>
      </c:lineChart>
      <c:catAx>
        <c:axId val="1931175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397888"/>
        <c:crosses val="autoZero"/>
        <c:auto val="1"/>
        <c:lblAlgn val="ctr"/>
        <c:lblOffset val="100"/>
      </c:catAx>
      <c:valAx>
        <c:axId val="19339788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1175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93452288"/>
        <c:axId val="198615040"/>
        <c:extLst xmlns:c16r2="http://schemas.microsoft.com/office/drawing/2015/06/chart"/>
      </c:lineChart>
      <c:catAx>
        <c:axId val="1934522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8615040"/>
        <c:crosses val="autoZero"/>
        <c:auto val="1"/>
        <c:lblAlgn val="ctr"/>
        <c:lblOffset val="100"/>
      </c:catAx>
      <c:valAx>
        <c:axId val="1986150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4522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50</b:RefOrder>
  </b:Source>
</b:Sources>
</file>

<file path=customXml/itemProps1.xml><?xml version="1.0" encoding="utf-8"?>
<ds:datastoreItem xmlns:ds="http://schemas.openxmlformats.org/officeDocument/2006/customXml" ds:itemID="{F9B17414-918B-4E59-94CF-CE6AFCA9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10742</Words>
  <Characters>67676</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78262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81</cp:revision>
  <cp:lastPrinted>2018-04-26T12:50:00Z</cp:lastPrinted>
  <dcterms:created xsi:type="dcterms:W3CDTF">2018-04-26T07:30:00Z</dcterms:created>
  <dcterms:modified xsi:type="dcterms:W3CDTF">2018-05-11T16:49:00Z</dcterms:modified>
</cp:coreProperties>
</file>